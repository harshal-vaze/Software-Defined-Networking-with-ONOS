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F6A5041" w14:textId="4592D860" w:rsidR="00CF5A86" w:rsidRPr="001B6BE1" w:rsidRDefault="000A5706">
      <w:pPr>
        <w:pStyle w:val="TOC1"/>
        <w:rPr>
          <w:rFonts w:asciiTheme="minorHAnsi" w:eastAsiaTheme="minorEastAsia" w:hAnsiTheme="minorHAnsi" w:cstheme="minorBidi"/>
          <w:b w:val="0"/>
          <w:noProof w:val="0"/>
          <w:sz w:val="22"/>
          <w:szCs w:val="22"/>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032480" w:history="1">
        <w:r w:rsidR="00CF5A86" w:rsidRPr="001B6BE1">
          <w:rPr>
            <w:rStyle w:val="Hyperlink"/>
            <w:noProof w:val="0"/>
          </w:rPr>
          <w:t>1</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_Toc115032480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4C958163" w14:textId="6D74860D" w:rsidR="00CF5A86" w:rsidRPr="001B6BE1" w:rsidRDefault="00000000">
      <w:pPr>
        <w:pStyle w:val="TOC2"/>
        <w:rPr>
          <w:rFonts w:asciiTheme="minorHAnsi" w:eastAsiaTheme="minorEastAsia" w:hAnsiTheme="minorHAnsi" w:cstheme="minorBidi"/>
          <w:noProof w:val="0"/>
          <w:sz w:val="22"/>
          <w:szCs w:val="22"/>
        </w:rPr>
      </w:pPr>
      <w:hyperlink w:anchor="_Toc115032481" w:history="1">
        <w:r w:rsidR="00CF5A86" w:rsidRPr="001B6BE1">
          <w:rPr>
            <w:rStyle w:val="Hyperlink"/>
            <w:rFonts w:cs="Times"/>
            <w:noProof w:val="0"/>
          </w:rPr>
          <w:t>1.1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Aim and Motivation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_Toc115032481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1E91A083" w14:textId="7A904AF0" w:rsidR="00CF5A86" w:rsidRPr="001B6BE1" w:rsidRDefault="00000000">
      <w:pPr>
        <w:pStyle w:val="TOC2"/>
        <w:rPr>
          <w:rFonts w:asciiTheme="minorHAnsi" w:eastAsiaTheme="minorEastAsia" w:hAnsiTheme="minorHAnsi" w:cstheme="minorBidi"/>
          <w:noProof w:val="0"/>
          <w:sz w:val="22"/>
          <w:szCs w:val="22"/>
        </w:rPr>
      </w:pPr>
      <w:hyperlink w:anchor="_Toc115032482" w:history="1">
        <w:r w:rsidR="00CF5A86" w:rsidRPr="001B6BE1">
          <w:rPr>
            <w:rStyle w:val="Hyperlink"/>
            <w:rFonts w:cs="Times"/>
            <w:noProof w:val="0"/>
          </w:rPr>
          <w:t>1.2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Problem Statement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_Toc115032482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53C78A7F" w14:textId="564EE6A1" w:rsidR="00CF5A86" w:rsidRPr="001B6BE1" w:rsidRDefault="00000000">
      <w:pPr>
        <w:pStyle w:val="TOC2"/>
        <w:rPr>
          <w:rFonts w:asciiTheme="minorHAnsi" w:eastAsiaTheme="minorEastAsia" w:hAnsiTheme="minorHAnsi" w:cstheme="minorBidi"/>
          <w:noProof w:val="0"/>
          <w:sz w:val="22"/>
          <w:szCs w:val="22"/>
        </w:rPr>
      </w:pPr>
      <w:hyperlink w:anchor="_Toc115032483" w:history="1">
        <w:r w:rsidR="00CF5A86" w:rsidRPr="001B6BE1">
          <w:rPr>
            <w:rStyle w:val="Hyperlink"/>
            <w:rFonts w:cs="Times"/>
            <w:noProof w:val="0"/>
          </w:rPr>
          <w:t>1.3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Thesis Structure</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_Toc115032483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2918F9DD" w14:textId="5F4556D3" w:rsidR="00CF5A86" w:rsidRPr="001B6BE1" w:rsidRDefault="00000000">
      <w:pPr>
        <w:pStyle w:val="TOC1"/>
        <w:rPr>
          <w:rFonts w:asciiTheme="minorHAnsi" w:eastAsiaTheme="minorEastAsia" w:hAnsiTheme="minorHAnsi" w:cstheme="minorBidi"/>
          <w:b w:val="0"/>
          <w:noProof w:val="0"/>
          <w:sz w:val="22"/>
          <w:szCs w:val="22"/>
        </w:rPr>
      </w:pPr>
      <w:hyperlink w:anchor="_Toc115032484" w:history="1">
        <w:r w:rsidR="00CF5A86" w:rsidRPr="001B6BE1">
          <w:rPr>
            <w:rStyle w:val="Hyperlink"/>
            <w:rFonts w:ascii="Times New Roman" w:hAnsi="Times New Roman"/>
            <w:noProof w:val="0"/>
          </w:rPr>
          <w:t>2</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Theoretical Background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_Toc115032484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3E3650F4" w14:textId="759D4E37" w:rsidR="00CF5A86" w:rsidRPr="001B6BE1" w:rsidRDefault="00000000">
      <w:pPr>
        <w:pStyle w:val="TOC2"/>
        <w:rPr>
          <w:rFonts w:asciiTheme="minorHAnsi" w:eastAsiaTheme="minorEastAsia" w:hAnsiTheme="minorHAnsi" w:cstheme="minorBidi"/>
          <w:noProof w:val="0"/>
          <w:sz w:val="22"/>
          <w:szCs w:val="22"/>
        </w:rPr>
      </w:pPr>
      <w:hyperlink w:anchor="_Toc115032485" w:history="1">
        <w:r w:rsidR="00CF5A86" w:rsidRPr="001B6BE1">
          <w:rPr>
            <w:rStyle w:val="Hyperlink"/>
            <w:rFonts w:cs="Times"/>
            <w:noProof w:val="0"/>
          </w:rPr>
          <w:t>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Software-defined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_Toc115032485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44CC66EC" w14:textId="7910644C" w:rsidR="00CF5A86" w:rsidRPr="001B6BE1" w:rsidRDefault="00000000">
      <w:pPr>
        <w:pStyle w:val="TOC2"/>
        <w:rPr>
          <w:rFonts w:asciiTheme="minorHAnsi" w:eastAsiaTheme="minorEastAsia" w:hAnsiTheme="minorHAnsi" w:cstheme="minorBidi"/>
          <w:noProof w:val="0"/>
          <w:sz w:val="22"/>
          <w:szCs w:val="22"/>
        </w:rPr>
      </w:pPr>
      <w:hyperlink w:anchor="_Toc115032486" w:history="1">
        <w:r w:rsidR="00CF5A86" w:rsidRPr="001B6BE1">
          <w:rPr>
            <w:rStyle w:val="Hyperlink"/>
            <w:rFonts w:cs="Times"/>
            <w:noProof w:val="0"/>
          </w:rPr>
          <w:t>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SDN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_Toc115032486 \h </w:instrText>
        </w:r>
        <w:r w:rsidR="00CF5A86" w:rsidRPr="001B6BE1">
          <w:rPr>
            <w:noProof w:val="0"/>
            <w:webHidden/>
          </w:rPr>
        </w:r>
        <w:r w:rsidR="00CF5A86" w:rsidRPr="001B6BE1">
          <w:rPr>
            <w:noProof w:val="0"/>
            <w:webHidden/>
          </w:rPr>
          <w:fldChar w:fldCharType="separate"/>
        </w:r>
        <w:r w:rsidR="00CF5A86" w:rsidRPr="001B6BE1">
          <w:rPr>
            <w:noProof w:val="0"/>
            <w:webHidden/>
          </w:rPr>
          <w:t>11</w:t>
        </w:r>
        <w:r w:rsidR="00CF5A86" w:rsidRPr="001B6BE1">
          <w:rPr>
            <w:noProof w:val="0"/>
            <w:webHidden/>
          </w:rPr>
          <w:fldChar w:fldCharType="end"/>
        </w:r>
      </w:hyperlink>
    </w:p>
    <w:p w14:paraId="7095541B" w14:textId="79CF3FCC" w:rsidR="00CF5A86" w:rsidRPr="001B6BE1" w:rsidRDefault="00000000">
      <w:pPr>
        <w:pStyle w:val="TOC3"/>
        <w:rPr>
          <w:rFonts w:asciiTheme="minorHAnsi" w:eastAsiaTheme="minorEastAsia" w:hAnsiTheme="minorHAnsi" w:cstheme="minorBidi"/>
          <w:noProof w:val="0"/>
          <w:sz w:val="22"/>
          <w:szCs w:val="22"/>
        </w:rPr>
      </w:pPr>
      <w:hyperlink w:anchor="_Toc115032487" w:history="1">
        <w:r w:rsidR="00CF5A86" w:rsidRPr="001B6BE1">
          <w:rPr>
            <w:rStyle w:val="Hyperlink"/>
            <w:rFonts w:cs="Times"/>
            <w:noProof w:val="0"/>
          </w:rPr>
          <w:t>2.2.1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ONOS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_Toc115032487 \h </w:instrText>
        </w:r>
        <w:r w:rsidR="00CF5A86" w:rsidRPr="001B6BE1">
          <w:rPr>
            <w:noProof w:val="0"/>
            <w:webHidden/>
          </w:rPr>
        </w:r>
        <w:r w:rsidR="00CF5A86" w:rsidRPr="001B6BE1">
          <w:rPr>
            <w:noProof w:val="0"/>
            <w:webHidden/>
          </w:rPr>
          <w:fldChar w:fldCharType="separate"/>
        </w:r>
        <w:r w:rsidR="00CF5A86" w:rsidRPr="001B6BE1">
          <w:rPr>
            <w:noProof w:val="0"/>
            <w:webHidden/>
          </w:rPr>
          <w:t>13</w:t>
        </w:r>
        <w:r w:rsidR="00CF5A86" w:rsidRPr="001B6BE1">
          <w:rPr>
            <w:noProof w:val="0"/>
            <w:webHidden/>
          </w:rPr>
          <w:fldChar w:fldCharType="end"/>
        </w:r>
      </w:hyperlink>
    </w:p>
    <w:p w14:paraId="2BC890FD" w14:textId="570A3380" w:rsidR="00CF5A86" w:rsidRPr="001B6BE1" w:rsidRDefault="00000000">
      <w:pPr>
        <w:pStyle w:val="TOC3"/>
        <w:rPr>
          <w:rFonts w:asciiTheme="minorHAnsi" w:eastAsiaTheme="minorEastAsia" w:hAnsiTheme="minorHAnsi" w:cstheme="minorBidi"/>
          <w:noProof w:val="0"/>
          <w:sz w:val="22"/>
          <w:szCs w:val="22"/>
        </w:rPr>
      </w:pPr>
      <w:hyperlink w:anchor="_Toc115032488" w:history="1">
        <w:r w:rsidR="00CF5A86" w:rsidRPr="001B6BE1">
          <w:rPr>
            <w:rStyle w:val="Hyperlink"/>
            <w:rFonts w:cs="Times"/>
            <w:noProof w:val="0"/>
          </w:rPr>
          <w:t>2.2.2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OpenDaylight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_Toc115032488 \h </w:instrText>
        </w:r>
        <w:r w:rsidR="00CF5A86" w:rsidRPr="001B6BE1">
          <w:rPr>
            <w:noProof w:val="0"/>
            <w:webHidden/>
          </w:rPr>
        </w:r>
        <w:r w:rsidR="00CF5A86" w:rsidRPr="001B6BE1">
          <w:rPr>
            <w:noProof w:val="0"/>
            <w:webHidden/>
          </w:rPr>
          <w:fldChar w:fldCharType="separate"/>
        </w:r>
        <w:r w:rsidR="00CF5A86" w:rsidRPr="001B6BE1">
          <w:rPr>
            <w:noProof w:val="0"/>
            <w:webHidden/>
          </w:rPr>
          <w:t>15</w:t>
        </w:r>
        <w:r w:rsidR="00CF5A86" w:rsidRPr="001B6BE1">
          <w:rPr>
            <w:noProof w:val="0"/>
            <w:webHidden/>
          </w:rPr>
          <w:fldChar w:fldCharType="end"/>
        </w:r>
      </w:hyperlink>
    </w:p>
    <w:p w14:paraId="486EF315" w14:textId="1CA8ABB8" w:rsidR="00CF5A86" w:rsidRPr="001B6BE1" w:rsidRDefault="00000000">
      <w:pPr>
        <w:pStyle w:val="TOC3"/>
        <w:rPr>
          <w:rFonts w:asciiTheme="minorHAnsi" w:eastAsiaTheme="minorEastAsia" w:hAnsiTheme="minorHAnsi" w:cstheme="minorBidi"/>
          <w:noProof w:val="0"/>
          <w:sz w:val="22"/>
          <w:szCs w:val="22"/>
        </w:rPr>
      </w:pPr>
      <w:hyperlink w:anchor="_Toc115032489" w:history="1">
        <w:r w:rsidR="00CF5A86" w:rsidRPr="001B6BE1">
          <w:rPr>
            <w:rStyle w:val="Hyperlink"/>
            <w:rFonts w:cs="Times"/>
            <w:noProof w:val="0"/>
          </w:rPr>
          <w:t>2.2.3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Ryu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_Toc115032489 \h </w:instrText>
        </w:r>
        <w:r w:rsidR="00CF5A86" w:rsidRPr="001B6BE1">
          <w:rPr>
            <w:noProof w:val="0"/>
            <w:webHidden/>
          </w:rPr>
        </w:r>
        <w:r w:rsidR="00CF5A86" w:rsidRPr="001B6BE1">
          <w:rPr>
            <w:noProof w:val="0"/>
            <w:webHidden/>
          </w:rPr>
          <w:fldChar w:fldCharType="separate"/>
        </w:r>
        <w:r w:rsidR="00CF5A86" w:rsidRPr="001B6BE1">
          <w:rPr>
            <w:noProof w:val="0"/>
            <w:webHidden/>
          </w:rPr>
          <w:t>16</w:t>
        </w:r>
        <w:r w:rsidR="00CF5A86" w:rsidRPr="001B6BE1">
          <w:rPr>
            <w:noProof w:val="0"/>
            <w:webHidden/>
          </w:rPr>
          <w:fldChar w:fldCharType="end"/>
        </w:r>
      </w:hyperlink>
    </w:p>
    <w:p w14:paraId="637036CE" w14:textId="1F892A07" w:rsidR="00CF5A86" w:rsidRPr="001B6BE1" w:rsidRDefault="00000000">
      <w:pPr>
        <w:pStyle w:val="TOC2"/>
        <w:rPr>
          <w:rFonts w:asciiTheme="minorHAnsi" w:eastAsiaTheme="minorEastAsia" w:hAnsiTheme="minorHAnsi" w:cstheme="minorBidi"/>
          <w:noProof w:val="0"/>
          <w:sz w:val="22"/>
          <w:szCs w:val="22"/>
        </w:rPr>
      </w:pPr>
      <w:hyperlink w:anchor="_Toc115032490" w:history="1">
        <w:r w:rsidR="00CF5A86" w:rsidRPr="001B6BE1">
          <w:rPr>
            <w:rStyle w:val="Hyperlink"/>
            <w:noProof w:val="0"/>
          </w:rPr>
          <w:t>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Software Switches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_Toc115032490 \h </w:instrText>
        </w:r>
        <w:r w:rsidR="00CF5A86" w:rsidRPr="001B6BE1">
          <w:rPr>
            <w:noProof w:val="0"/>
            <w:webHidden/>
          </w:rPr>
        </w:r>
        <w:r w:rsidR="00CF5A86" w:rsidRPr="001B6BE1">
          <w:rPr>
            <w:noProof w:val="0"/>
            <w:webHidden/>
          </w:rPr>
          <w:fldChar w:fldCharType="separate"/>
        </w:r>
        <w:r w:rsidR="00CF5A86" w:rsidRPr="001B6BE1">
          <w:rPr>
            <w:noProof w:val="0"/>
            <w:webHidden/>
          </w:rPr>
          <w:t>17</w:t>
        </w:r>
        <w:r w:rsidR="00CF5A86" w:rsidRPr="001B6BE1">
          <w:rPr>
            <w:noProof w:val="0"/>
            <w:webHidden/>
          </w:rPr>
          <w:fldChar w:fldCharType="end"/>
        </w:r>
      </w:hyperlink>
    </w:p>
    <w:p w14:paraId="62F3764B" w14:textId="2B9756A5" w:rsidR="00CF5A86" w:rsidRPr="001B6BE1" w:rsidRDefault="00000000">
      <w:pPr>
        <w:pStyle w:val="TOC2"/>
        <w:rPr>
          <w:rFonts w:asciiTheme="minorHAnsi" w:eastAsiaTheme="minorEastAsia" w:hAnsiTheme="minorHAnsi" w:cstheme="minorBidi"/>
          <w:noProof w:val="0"/>
          <w:sz w:val="22"/>
          <w:szCs w:val="22"/>
        </w:rPr>
      </w:pPr>
      <w:hyperlink w:anchor="_Toc115032491" w:history="1">
        <w:r w:rsidR="00CF5A86" w:rsidRPr="001B6BE1">
          <w:rPr>
            <w:rStyle w:val="Hyperlink"/>
            <w:rFonts w:cs="Times"/>
            <w:noProof w:val="0"/>
          </w:rPr>
          <w:t>2.4</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Virtual Emulated Environment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_Toc115032491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310E05F2" w14:textId="25AF232A" w:rsidR="00CF5A86" w:rsidRPr="001B6BE1" w:rsidRDefault="00000000">
      <w:pPr>
        <w:pStyle w:val="TOC3"/>
        <w:rPr>
          <w:rFonts w:asciiTheme="minorHAnsi" w:eastAsiaTheme="minorEastAsia" w:hAnsiTheme="minorHAnsi" w:cstheme="minorBidi"/>
          <w:noProof w:val="0"/>
          <w:sz w:val="22"/>
          <w:szCs w:val="22"/>
        </w:rPr>
      </w:pPr>
      <w:hyperlink w:anchor="_Toc115032492" w:history="1">
        <w:r w:rsidR="00CF5A86" w:rsidRPr="001B6BE1">
          <w:rPr>
            <w:rStyle w:val="Hyperlink"/>
            <w:rFonts w:cs="Times"/>
            <w:noProof w:val="0"/>
          </w:rPr>
          <w:t>2.4.1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_Toc115032492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0206E192" w14:textId="69B8C715" w:rsidR="00CF5A86" w:rsidRPr="001B6BE1" w:rsidRDefault="00000000">
      <w:pPr>
        <w:pStyle w:val="TOC3"/>
        <w:rPr>
          <w:rFonts w:asciiTheme="minorHAnsi" w:eastAsiaTheme="minorEastAsia" w:hAnsiTheme="minorHAnsi" w:cstheme="minorBidi"/>
          <w:noProof w:val="0"/>
          <w:sz w:val="22"/>
          <w:szCs w:val="22"/>
        </w:rPr>
      </w:pPr>
      <w:hyperlink w:anchor="_Toc115032493" w:history="1">
        <w:r w:rsidR="00CF5A86" w:rsidRPr="001B6BE1">
          <w:rPr>
            <w:rStyle w:val="Hyperlink"/>
            <w:rFonts w:cs="Times"/>
            <w:noProof w:val="0"/>
          </w:rPr>
          <w:t>2.4.2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_Toc115032493 \h </w:instrText>
        </w:r>
        <w:r w:rsidR="00CF5A86" w:rsidRPr="001B6BE1">
          <w:rPr>
            <w:noProof w:val="0"/>
            <w:webHidden/>
          </w:rPr>
        </w:r>
        <w:r w:rsidR="00CF5A86" w:rsidRPr="001B6BE1">
          <w:rPr>
            <w:noProof w:val="0"/>
            <w:webHidden/>
          </w:rPr>
          <w:fldChar w:fldCharType="separate"/>
        </w:r>
        <w:r w:rsidR="00CF5A86" w:rsidRPr="001B6BE1">
          <w:rPr>
            <w:noProof w:val="0"/>
            <w:webHidden/>
          </w:rPr>
          <w:t>19</w:t>
        </w:r>
        <w:r w:rsidR="00CF5A86" w:rsidRPr="001B6BE1">
          <w:rPr>
            <w:noProof w:val="0"/>
            <w:webHidden/>
          </w:rPr>
          <w:fldChar w:fldCharType="end"/>
        </w:r>
      </w:hyperlink>
    </w:p>
    <w:p w14:paraId="5D084A8C" w14:textId="2FC9E2F9" w:rsidR="00CF5A86" w:rsidRPr="001B6BE1" w:rsidRDefault="00000000">
      <w:pPr>
        <w:pStyle w:val="TOC2"/>
        <w:rPr>
          <w:rFonts w:asciiTheme="minorHAnsi" w:eastAsiaTheme="minorEastAsia" w:hAnsiTheme="minorHAnsi" w:cstheme="minorBidi"/>
          <w:noProof w:val="0"/>
          <w:sz w:val="22"/>
          <w:szCs w:val="22"/>
        </w:rPr>
      </w:pPr>
      <w:hyperlink w:anchor="_Toc115032494" w:history="1">
        <w:r w:rsidR="00CF5A86" w:rsidRPr="001B6BE1">
          <w:rPr>
            <w:rStyle w:val="Hyperlink"/>
            <w:noProof w:val="0"/>
          </w:rPr>
          <w:t>2.5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OpenFlow Protocol</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_Toc115032494 \h </w:instrText>
        </w:r>
        <w:r w:rsidR="00CF5A86" w:rsidRPr="001B6BE1">
          <w:rPr>
            <w:noProof w:val="0"/>
            <w:webHidden/>
          </w:rPr>
        </w:r>
        <w:r w:rsidR="00CF5A86" w:rsidRPr="001B6BE1">
          <w:rPr>
            <w:noProof w:val="0"/>
            <w:webHidden/>
          </w:rPr>
          <w:fldChar w:fldCharType="separate"/>
        </w:r>
        <w:r w:rsidR="00CF5A86" w:rsidRPr="001B6BE1">
          <w:rPr>
            <w:noProof w:val="0"/>
            <w:webHidden/>
          </w:rPr>
          <w:t>20</w:t>
        </w:r>
        <w:r w:rsidR="00CF5A86" w:rsidRPr="001B6BE1">
          <w:rPr>
            <w:noProof w:val="0"/>
            <w:webHidden/>
          </w:rPr>
          <w:fldChar w:fldCharType="end"/>
        </w:r>
      </w:hyperlink>
    </w:p>
    <w:p w14:paraId="2220B2A8" w14:textId="39099BB0" w:rsidR="00CF5A86" w:rsidRPr="001B6BE1" w:rsidRDefault="00000000">
      <w:pPr>
        <w:pStyle w:val="TOC1"/>
        <w:rPr>
          <w:rFonts w:asciiTheme="minorHAnsi" w:eastAsiaTheme="minorEastAsia" w:hAnsiTheme="minorHAnsi" w:cstheme="minorBidi"/>
          <w:b w:val="0"/>
          <w:noProof w:val="0"/>
          <w:sz w:val="22"/>
          <w:szCs w:val="22"/>
        </w:rPr>
      </w:pPr>
      <w:hyperlink w:anchor="_Toc115032495" w:history="1">
        <w:r w:rsidR="00CF5A86" w:rsidRPr="001B6BE1">
          <w:rPr>
            <w:rStyle w:val="Hyperlink"/>
            <w:noProof w:val="0"/>
          </w:rPr>
          <w:t>3</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Requirements Analysis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_Toc115032495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B72A0AF" w14:textId="49599C7C" w:rsidR="00CF5A86" w:rsidRPr="001B6BE1" w:rsidRDefault="00000000">
      <w:pPr>
        <w:pStyle w:val="TOC2"/>
        <w:rPr>
          <w:rFonts w:asciiTheme="minorHAnsi" w:eastAsiaTheme="minorEastAsia" w:hAnsiTheme="minorHAnsi" w:cstheme="minorBidi"/>
          <w:noProof w:val="0"/>
          <w:sz w:val="22"/>
          <w:szCs w:val="22"/>
        </w:rPr>
      </w:pPr>
      <w:hyperlink w:anchor="_Toc115032496" w:history="1">
        <w:r w:rsidR="00CF5A86" w:rsidRPr="001B6BE1">
          <w:rPr>
            <w:rStyle w:val="Hyperlink"/>
            <w:rFonts w:cs="Times"/>
            <w:noProof w:val="0"/>
          </w:rPr>
          <w:t>3.1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General Objectives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_Toc115032496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78B489E" w14:textId="282C7620" w:rsidR="00CF5A86" w:rsidRPr="001B6BE1" w:rsidRDefault="00000000">
      <w:pPr>
        <w:pStyle w:val="TOC2"/>
        <w:rPr>
          <w:rFonts w:asciiTheme="minorHAnsi" w:eastAsiaTheme="minorEastAsia" w:hAnsiTheme="minorHAnsi" w:cstheme="minorBidi"/>
          <w:noProof w:val="0"/>
          <w:sz w:val="22"/>
          <w:szCs w:val="22"/>
        </w:rPr>
      </w:pPr>
      <w:hyperlink w:anchor="_Toc115032497" w:history="1">
        <w:r w:rsidR="00CF5A86" w:rsidRPr="001B6BE1">
          <w:rPr>
            <w:rStyle w:val="Hyperlink"/>
            <w:rFonts w:cs="Times"/>
            <w:noProof w:val="0"/>
          </w:rPr>
          <w:t>3.2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Work Plan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_Toc115032497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156DB695" w14:textId="52485DF9" w:rsidR="00CF5A86" w:rsidRPr="001B6BE1" w:rsidRDefault="00000000">
      <w:pPr>
        <w:pStyle w:val="TOC2"/>
        <w:rPr>
          <w:rFonts w:asciiTheme="minorHAnsi" w:eastAsiaTheme="minorEastAsia" w:hAnsiTheme="minorHAnsi" w:cstheme="minorBidi"/>
          <w:noProof w:val="0"/>
          <w:sz w:val="22"/>
          <w:szCs w:val="22"/>
        </w:rPr>
      </w:pPr>
      <w:hyperlink w:anchor="_Toc115032498" w:history="1">
        <w:r w:rsidR="00CF5A86" w:rsidRPr="001B6BE1">
          <w:rPr>
            <w:rStyle w:val="Hyperlink"/>
            <w:rFonts w:cs="Times"/>
            <w:noProof w:val="0"/>
          </w:rPr>
          <w:t>3.3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Previous Work</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_Toc115032498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2D023C29" w14:textId="2DAD339F" w:rsidR="00CF5A86" w:rsidRPr="001B6BE1" w:rsidRDefault="00000000">
      <w:pPr>
        <w:pStyle w:val="TOC1"/>
        <w:rPr>
          <w:rFonts w:asciiTheme="minorHAnsi" w:eastAsiaTheme="minorEastAsia" w:hAnsiTheme="minorHAnsi" w:cstheme="minorBidi"/>
          <w:b w:val="0"/>
          <w:noProof w:val="0"/>
          <w:sz w:val="22"/>
          <w:szCs w:val="22"/>
        </w:rPr>
      </w:pPr>
      <w:hyperlink w:anchor="_Toc115032499" w:history="1">
        <w:r w:rsidR="00CF5A86" w:rsidRPr="001B6BE1">
          <w:rPr>
            <w:rStyle w:val="Hyperlink"/>
            <w:noProof w:val="0"/>
          </w:rPr>
          <w:t>4</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Realization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_Toc115032499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49CAB60E" w14:textId="01D4A75B" w:rsidR="00CF5A86" w:rsidRPr="001B6BE1" w:rsidRDefault="00000000">
      <w:pPr>
        <w:pStyle w:val="TOC2"/>
        <w:rPr>
          <w:rFonts w:asciiTheme="minorHAnsi" w:eastAsiaTheme="minorEastAsia" w:hAnsiTheme="minorHAnsi" w:cstheme="minorBidi"/>
          <w:noProof w:val="0"/>
          <w:sz w:val="22"/>
          <w:szCs w:val="22"/>
        </w:rPr>
      </w:pPr>
      <w:hyperlink w:anchor="_Toc115032500" w:history="1">
        <w:r w:rsidR="00CF5A86" w:rsidRPr="001B6BE1">
          <w:rPr>
            <w:rStyle w:val="Hyperlink"/>
            <w:noProof w:val="0"/>
          </w:rPr>
          <w:t>4.1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Installation of testbed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_Toc115032500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00B703AB" w14:textId="6DCC1D23" w:rsidR="00CF5A86" w:rsidRPr="001B6BE1" w:rsidRDefault="00000000">
      <w:pPr>
        <w:pStyle w:val="TOC2"/>
        <w:rPr>
          <w:rFonts w:asciiTheme="minorHAnsi" w:eastAsiaTheme="minorEastAsia" w:hAnsiTheme="minorHAnsi" w:cstheme="minorBidi"/>
          <w:noProof w:val="0"/>
          <w:sz w:val="22"/>
          <w:szCs w:val="22"/>
        </w:rPr>
      </w:pPr>
      <w:hyperlink w:anchor="_Toc115032501" w:history="1">
        <w:r w:rsidR="00CF5A86" w:rsidRPr="001B6BE1">
          <w:rPr>
            <w:rStyle w:val="Hyperlink"/>
            <w:noProof w:val="0"/>
          </w:rPr>
          <w:t>4.2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_Toc115032501 \h </w:instrText>
        </w:r>
        <w:r w:rsidR="00CF5A86" w:rsidRPr="001B6BE1">
          <w:rPr>
            <w:noProof w:val="0"/>
            <w:webHidden/>
          </w:rPr>
        </w:r>
        <w:r w:rsidR="00CF5A86" w:rsidRPr="001B6BE1">
          <w:rPr>
            <w:noProof w:val="0"/>
            <w:webHidden/>
          </w:rPr>
          <w:fldChar w:fldCharType="separate"/>
        </w:r>
        <w:r w:rsidR="00CF5A86" w:rsidRPr="001B6BE1">
          <w:rPr>
            <w:noProof w:val="0"/>
            <w:webHidden/>
          </w:rPr>
          <w:t>27</w:t>
        </w:r>
        <w:r w:rsidR="00CF5A86" w:rsidRPr="001B6BE1">
          <w:rPr>
            <w:noProof w:val="0"/>
            <w:webHidden/>
          </w:rPr>
          <w:fldChar w:fldCharType="end"/>
        </w:r>
      </w:hyperlink>
    </w:p>
    <w:p w14:paraId="08145CAA" w14:textId="30F962C2" w:rsidR="00CF5A86" w:rsidRPr="001B6BE1" w:rsidRDefault="00000000">
      <w:pPr>
        <w:pStyle w:val="TOC3"/>
        <w:rPr>
          <w:rFonts w:asciiTheme="minorHAnsi" w:eastAsiaTheme="minorEastAsia" w:hAnsiTheme="minorHAnsi" w:cstheme="minorBidi"/>
          <w:noProof w:val="0"/>
          <w:sz w:val="22"/>
          <w:szCs w:val="22"/>
        </w:rPr>
      </w:pPr>
      <w:hyperlink w:anchor="_Toc115032502" w:history="1">
        <w:r w:rsidR="00CF5A86" w:rsidRPr="001B6BE1">
          <w:rPr>
            <w:rStyle w:val="Hyperlink"/>
            <w:noProof w:val="0"/>
          </w:rPr>
          <w:t>4.2.1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ONOS GUI</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_Toc115032502 \h </w:instrText>
        </w:r>
        <w:r w:rsidR="00CF5A86" w:rsidRPr="001B6BE1">
          <w:rPr>
            <w:noProof w:val="0"/>
            <w:webHidden/>
          </w:rPr>
        </w:r>
        <w:r w:rsidR="00CF5A86" w:rsidRPr="001B6BE1">
          <w:rPr>
            <w:noProof w:val="0"/>
            <w:webHidden/>
          </w:rPr>
          <w:fldChar w:fldCharType="separate"/>
        </w:r>
        <w:r w:rsidR="00CF5A86" w:rsidRPr="001B6BE1">
          <w:rPr>
            <w:noProof w:val="0"/>
            <w:webHidden/>
          </w:rPr>
          <w:t>32</w:t>
        </w:r>
        <w:r w:rsidR="00CF5A86" w:rsidRPr="001B6BE1">
          <w:rPr>
            <w:noProof w:val="0"/>
            <w:webHidden/>
          </w:rPr>
          <w:fldChar w:fldCharType="end"/>
        </w:r>
      </w:hyperlink>
    </w:p>
    <w:p w14:paraId="10339950" w14:textId="0B576039" w:rsidR="00CF5A86" w:rsidRPr="001B6BE1" w:rsidRDefault="00000000">
      <w:pPr>
        <w:pStyle w:val="TOC3"/>
        <w:rPr>
          <w:rFonts w:asciiTheme="minorHAnsi" w:eastAsiaTheme="minorEastAsia" w:hAnsiTheme="minorHAnsi" w:cstheme="minorBidi"/>
          <w:noProof w:val="0"/>
          <w:sz w:val="22"/>
          <w:szCs w:val="22"/>
        </w:rPr>
      </w:pPr>
      <w:hyperlink w:anchor="_Toc115032503" w:history="1">
        <w:r w:rsidR="00CF5A86" w:rsidRPr="001B6BE1">
          <w:rPr>
            <w:rStyle w:val="Hyperlink"/>
            <w:noProof w:val="0"/>
          </w:rPr>
          <w:t>4.2.2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Flows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_Toc115032503 \h </w:instrText>
        </w:r>
        <w:r w:rsidR="00CF5A86" w:rsidRPr="001B6BE1">
          <w:rPr>
            <w:noProof w:val="0"/>
            <w:webHidden/>
          </w:rPr>
        </w:r>
        <w:r w:rsidR="00CF5A86" w:rsidRPr="001B6BE1">
          <w:rPr>
            <w:noProof w:val="0"/>
            <w:webHidden/>
          </w:rPr>
          <w:fldChar w:fldCharType="separate"/>
        </w:r>
        <w:r w:rsidR="00CF5A86" w:rsidRPr="001B6BE1">
          <w:rPr>
            <w:noProof w:val="0"/>
            <w:webHidden/>
          </w:rPr>
          <w:t>36</w:t>
        </w:r>
        <w:r w:rsidR="00CF5A86" w:rsidRPr="001B6BE1">
          <w:rPr>
            <w:noProof w:val="0"/>
            <w:webHidden/>
          </w:rPr>
          <w:fldChar w:fldCharType="end"/>
        </w:r>
      </w:hyperlink>
    </w:p>
    <w:p w14:paraId="268D4FD8" w14:textId="423FB3EE" w:rsidR="00CF5A86" w:rsidRPr="001B6BE1" w:rsidRDefault="00000000">
      <w:pPr>
        <w:pStyle w:val="TOC3"/>
        <w:rPr>
          <w:rFonts w:asciiTheme="minorHAnsi" w:eastAsiaTheme="minorEastAsia" w:hAnsiTheme="minorHAnsi" w:cstheme="minorBidi"/>
          <w:noProof w:val="0"/>
          <w:sz w:val="22"/>
          <w:szCs w:val="22"/>
        </w:rPr>
      </w:pPr>
      <w:hyperlink w:anchor="_Toc115032504" w:history="1">
        <w:r w:rsidR="00CF5A86" w:rsidRPr="001B6BE1">
          <w:rPr>
            <w:rStyle w:val="Hyperlink"/>
            <w:noProof w:val="0"/>
          </w:rPr>
          <w:t>4.2.3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Intents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_Toc115032504 \h </w:instrText>
        </w:r>
        <w:r w:rsidR="00CF5A86" w:rsidRPr="001B6BE1">
          <w:rPr>
            <w:noProof w:val="0"/>
            <w:webHidden/>
          </w:rPr>
        </w:r>
        <w:r w:rsidR="00CF5A86" w:rsidRPr="001B6BE1">
          <w:rPr>
            <w:noProof w:val="0"/>
            <w:webHidden/>
          </w:rPr>
          <w:fldChar w:fldCharType="separate"/>
        </w:r>
        <w:r w:rsidR="00CF5A86" w:rsidRPr="001B6BE1">
          <w:rPr>
            <w:noProof w:val="0"/>
            <w:webHidden/>
          </w:rPr>
          <w:t>41</w:t>
        </w:r>
        <w:r w:rsidR="00CF5A86" w:rsidRPr="001B6BE1">
          <w:rPr>
            <w:noProof w:val="0"/>
            <w:webHidden/>
          </w:rPr>
          <w:fldChar w:fldCharType="end"/>
        </w:r>
      </w:hyperlink>
    </w:p>
    <w:p w14:paraId="163CCF06" w14:textId="38F118BE" w:rsidR="00CF5A86" w:rsidRPr="001B6BE1" w:rsidRDefault="00000000">
      <w:pPr>
        <w:pStyle w:val="TOC2"/>
        <w:rPr>
          <w:rFonts w:asciiTheme="minorHAnsi" w:eastAsiaTheme="minorEastAsia" w:hAnsiTheme="minorHAnsi" w:cstheme="minorBidi"/>
          <w:noProof w:val="0"/>
          <w:sz w:val="22"/>
          <w:szCs w:val="22"/>
        </w:rPr>
      </w:pPr>
      <w:hyperlink w:anchor="_Toc115032505" w:history="1">
        <w:r w:rsidR="00CF5A86" w:rsidRPr="001B6BE1">
          <w:rPr>
            <w:rStyle w:val="Hyperlink"/>
            <w:noProof w:val="0"/>
          </w:rPr>
          <w:t>4.3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_Toc115032505 \h </w:instrText>
        </w:r>
        <w:r w:rsidR="00CF5A86" w:rsidRPr="001B6BE1">
          <w:rPr>
            <w:noProof w:val="0"/>
            <w:webHidden/>
          </w:rPr>
        </w:r>
        <w:r w:rsidR="00CF5A86" w:rsidRPr="001B6BE1">
          <w:rPr>
            <w:noProof w:val="0"/>
            <w:webHidden/>
          </w:rPr>
          <w:fldChar w:fldCharType="separate"/>
        </w:r>
        <w:r w:rsidR="00CF5A86" w:rsidRPr="001B6BE1">
          <w:rPr>
            <w:noProof w:val="0"/>
            <w:webHidden/>
          </w:rPr>
          <w:t>46</w:t>
        </w:r>
        <w:r w:rsidR="00CF5A86" w:rsidRPr="001B6BE1">
          <w:rPr>
            <w:noProof w:val="0"/>
            <w:webHidden/>
          </w:rPr>
          <w:fldChar w:fldCharType="end"/>
        </w:r>
      </w:hyperlink>
    </w:p>
    <w:p w14:paraId="35DEE831" w14:textId="0D58C9DE" w:rsidR="00CF5A86" w:rsidRPr="001B6BE1" w:rsidRDefault="00000000">
      <w:pPr>
        <w:pStyle w:val="TOC2"/>
        <w:rPr>
          <w:rFonts w:asciiTheme="minorHAnsi" w:eastAsiaTheme="minorEastAsia" w:hAnsiTheme="minorHAnsi" w:cstheme="minorBidi"/>
          <w:noProof w:val="0"/>
          <w:sz w:val="22"/>
          <w:szCs w:val="22"/>
        </w:rPr>
      </w:pPr>
      <w:hyperlink w:anchor="_Toc115032506" w:history="1">
        <w:r w:rsidR="00CF5A86" w:rsidRPr="001B6BE1">
          <w:rPr>
            <w:rStyle w:val="Hyperlink"/>
            <w:noProof w:val="0"/>
          </w:rPr>
          <w:t>4.4</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Problems identified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_Toc115032506 \h </w:instrText>
        </w:r>
        <w:r w:rsidR="00CF5A86" w:rsidRPr="001B6BE1">
          <w:rPr>
            <w:noProof w:val="0"/>
            <w:webHidden/>
          </w:rPr>
        </w:r>
        <w:r w:rsidR="00CF5A86" w:rsidRPr="001B6BE1">
          <w:rPr>
            <w:noProof w:val="0"/>
            <w:webHidden/>
          </w:rPr>
          <w:fldChar w:fldCharType="separate"/>
        </w:r>
        <w:r w:rsidR="00CF5A86" w:rsidRPr="001B6BE1">
          <w:rPr>
            <w:noProof w:val="0"/>
            <w:webHidden/>
          </w:rPr>
          <w:t>50</w:t>
        </w:r>
        <w:r w:rsidR="00CF5A86" w:rsidRPr="001B6BE1">
          <w:rPr>
            <w:noProof w:val="0"/>
            <w:webHidden/>
          </w:rPr>
          <w:fldChar w:fldCharType="end"/>
        </w:r>
      </w:hyperlink>
    </w:p>
    <w:p w14:paraId="437E7B2D" w14:textId="2B72FEB4" w:rsidR="00CF5A86" w:rsidRPr="001B6BE1" w:rsidRDefault="00000000">
      <w:pPr>
        <w:pStyle w:val="TOC2"/>
        <w:rPr>
          <w:rFonts w:asciiTheme="minorHAnsi" w:eastAsiaTheme="minorEastAsia" w:hAnsiTheme="minorHAnsi" w:cstheme="minorBidi"/>
          <w:noProof w:val="0"/>
          <w:sz w:val="22"/>
          <w:szCs w:val="22"/>
        </w:rPr>
      </w:pPr>
      <w:hyperlink w:anchor="_Toc115032507" w:history="1">
        <w:r w:rsidR="00CF5A86" w:rsidRPr="001B6BE1">
          <w:rPr>
            <w:rStyle w:val="Hyperlink"/>
            <w:noProof w:val="0"/>
          </w:rPr>
          <w:t>4.5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Case-1: Testing the ONOS Controller with Isolated L2 Overlay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_Toc115032507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6648478F" w14:textId="55FADCAA" w:rsidR="00CF5A86" w:rsidRPr="001B6BE1" w:rsidRDefault="00000000">
      <w:pPr>
        <w:pStyle w:val="TOC3"/>
        <w:rPr>
          <w:rFonts w:asciiTheme="minorHAnsi" w:eastAsiaTheme="minorEastAsia" w:hAnsiTheme="minorHAnsi" w:cstheme="minorBidi"/>
          <w:noProof w:val="0"/>
          <w:sz w:val="22"/>
          <w:szCs w:val="22"/>
        </w:rPr>
      </w:pPr>
      <w:hyperlink w:anchor="_Toc115032508" w:history="1">
        <w:r w:rsidR="00CF5A86" w:rsidRPr="001B6BE1">
          <w:rPr>
            <w:rStyle w:val="Hyperlink"/>
            <w:noProof w:val="0"/>
          </w:rPr>
          <w:t>4.5.1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_Toc115032508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7DEE2D76" w14:textId="57A96D9C" w:rsidR="00CF5A86" w:rsidRPr="001B6BE1" w:rsidRDefault="00000000">
      <w:pPr>
        <w:pStyle w:val="TOC3"/>
        <w:rPr>
          <w:rFonts w:asciiTheme="minorHAnsi" w:eastAsiaTheme="minorEastAsia" w:hAnsiTheme="minorHAnsi" w:cstheme="minorBidi"/>
          <w:noProof w:val="0"/>
          <w:sz w:val="22"/>
          <w:szCs w:val="22"/>
        </w:rPr>
      </w:pPr>
      <w:hyperlink w:anchor="_Toc115032509" w:history="1">
        <w:r w:rsidR="00CF5A86" w:rsidRPr="001B6BE1">
          <w:rPr>
            <w:rStyle w:val="Hyperlink"/>
            <w:noProof w:val="0"/>
          </w:rPr>
          <w:t>4.5.2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_Toc115032509 \h </w:instrText>
        </w:r>
        <w:r w:rsidR="00CF5A86" w:rsidRPr="001B6BE1">
          <w:rPr>
            <w:noProof w:val="0"/>
            <w:webHidden/>
          </w:rPr>
        </w:r>
        <w:r w:rsidR="00CF5A86" w:rsidRPr="001B6BE1">
          <w:rPr>
            <w:noProof w:val="0"/>
            <w:webHidden/>
          </w:rPr>
          <w:fldChar w:fldCharType="separate"/>
        </w:r>
        <w:r w:rsidR="00CF5A86" w:rsidRPr="001B6BE1">
          <w:rPr>
            <w:noProof w:val="0"/>
            <w:webHidden/>
          </w:rPr>
          <w:t>55</w:t>
        </w:r>
        <w:r w:rsidR="00CF5A86" w:rsidRPr="001B6BE1">
          <w:rPr>
            <w:noProof w:val="0"/>
            <w:webHidden/>
          </w:rPr>
          <w:fldChar w:fldCharType="end"/>
        </w:r>
      </w:hyperlink>
    </w:p>
    <w:p w14:paraId="3552F304" w14:textId="729FF42F" w:rsidR="00CF5A86" w:rsidRPr="001B6BE1" w:rsidRDefault="00000000">
      <w:pPr>
        <w:pStyle w:val="TOC2"/>
        <w:rPr>
          <w:rFonts w:asciiTheme="minorHAnsi" w:eastAsiaTheme="minorEastAsia" w:hAnsiTheme="minorHAnsi" w:cstheme="minorBidi"/>
          <w:noProof w:val="0"/>
          <w:sz w:val="22"/>
          <w:szCs w:val="22"/>
        </w:rPr>
      </w:pPr>
      <w:hyperlink w:anchor="_Toc115032510" w:history="1">
        <w:r w:rsidR="00CF5A86" w:rsidRPr="001B6BE1">
          <w:rPr>
            <w:rStyle w:val="Hyperlink"/>
            <w:noProof w:val="0"/>
          </w:rPr>
          <w:t>4.6</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Case-2: Testing the Network with Multiple ONOS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_Toc115032510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4A41B0B3" w14:textId="6FF2D2AB" w:rsidR="00CF5A86" w:rsidRPr="001B6BE1" w:rsidRDefault="00000000">
      <w:pPr>
        <w:pStyle w:val="TOC3"/>
        <w:rPr>
          <w:rFonts w:asciiTheme="minorHAnsi" w:eastAsiaTheme="minorEastAsia" w:hAnsiTheme="minorHAnsi" w:cstheme="minorBidi"/>
          <w:noProof w:val="0"/>
          <w:sz w:val="22"/>
          <w:szCs w:val="22"/>
        </w:rPr>
      </w:pPr>
      <w:hyperlink w:anchor="_Toc115032511" w:history="1">
        <w:r w:rsidR="00CF5A86" w:rsidRPr="001B6BE1">
          <w:rPr>
            <w:rStyle w:val="Hyperlink"/>
            <w:noProof w:val="0"/>
          </w:rPr>
          <w:t>4.6.1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_Toc115032511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5524B178" w14:textId="5F093CCD" w:rsidR="00CF5A86" w:rsidRPr="001B6BE1" w:rsidRDefault="00000000">
      <w:pPr>
        <w:pStyle w:val="TOC3"/>
        <w:rPr>
          <w:rFonts w:asciiTheme="minorHAnsi" w:eastAsiaTheme="minorEastAsia" w:hAnsiTheme="minorHAnsi" w:cstheme="minorBidi"/>
          <w:noProof w:val="0"/>
          <w:sz w:val="22"/>
          <w:szCs w:val="22"/>
        </w:rPr>
      </w:pPr>
      <w:hyperlink w:anchor="_Toc115032512" w:history="1">
        <w:r w:rsidR="00CF5A86" w:rsidRPr="001B6BE1">
          <w:rPr>
            <w:rStyle w:val="Hyperlink"/>
            <w:noProof w:val="0"/>
          </w:rPr>
          <w:t>4.6.2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 xml:space="preserve">Master Controllers with their </w:t>
        </w:r>
        <w:r w:rsidR="00CF5A86" w:rsidRPr="001B6BE1">
          <w:rPr>
            <w:rStyle w:val="Hyperlink"/>
            <w:rFonts w:cs="Times"/>
            <w:noProof w:val="0"/>
          </w:rPr>
          <w:t>Devices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_Toc115032512 \h </w:instrText>
        </w:r>
        <w:r w:rsidR="00CF5A86" w:rsidRPr="001B6BE1">
          <w:rPr>
            <w:noProof w:val="0"/>
            <w:webHidden/>
          </w:rPr>
        </w:r>
        <w:r w:rsidR="00CF5A86" w:rsidRPr="001B6BE1">
          <w:rPr>
            <w:noProof w:val="0"/>
            <w:webHidden/>
          </w:rPr>
          <w:fldChar w:fldCharType="separate"/>
        </w:r>
        <w:r w:rsidR="00CF5A86" w:rsidRPr="001B6BE1">
          <w:rPr>
            <w:noProof w:val="0"/>
            <w:webHidden/>
          </w:rPr>
          <w:t>62</w:t>
        </w:r>
        <w:r w:rsidR="00CF5A86" w:rsidRPr="001B6BE1">
          <w:rPr>
            <w:noProof w:val="0"/>
            <w:webHidden/>
          </w:rPr>
          <w:fldChar w:fldCharType="end"/>
        </w:r>
      </w:hyperlink>
    </w:p>
    <w:p w14:paraId="7BB93EC1" w14:textId="03C2FBED" w:rsidR="00CF5A86" w:rsidRPr="001B6BE1" w:rsidRDefault="00000000">
      <w:pPr>
        <w:pStyle w:val="TOC3"/>
        <w:rPr>
          <w:rFonts w:asciiTheme="minorHAnsi" w:eastAsiaTheme="minorEastAsia" w:hAnsiTheme="minorHAnsi" w:cstheme="minorBidi"/>
          <w:noProof w:val="0"/>
          <w:sz w:val="22"/>
          <w:szCs w:val="22"/>
        </w:rPr>
      </w:pPr>
      <w:hyperlink w:anchor="_Toc115032513" w:history="1">
        <w:r w:rsidR="00CF5A86" w:rsidRPr="001B6BE1">
          <w:rPr>
            <w:rStyle w:val="Hyperlink"/>
            <w:noProof w:val="0"/>
          </w:rPr>
          <w:t>4.6.3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 xml:space="preserve">Proof and validation of </w:t>
        </w:r>
        <w:r w:rsidR="00CF5A86" w:rsidRPr="001B6BE1">
          <w:rPr>
            <w:rStyle w:val="Hyperlink"/>
            <w:noProof w:val="0"/>
          </w:rPr>
          <w:t>Link</w:t>
        </w:r>
        <w:r w:rsidR="00CF5A86" w:rsidRPr="001B6BE1">
          <w:rPr>
            <w:rStyle w:val="Hyperlink"/>
            <w:rFonts w:cs="Times"/>
            <w:noProof w:val="0"/>
          </w:rPr>
          <w:t xml:space="preserve"> failover functioning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_Toc115032513 \h </w:instrText>
        </w:r>
        <w:r w:rsidR="00CF5A86" w:rsidRPr="001B6BE1">
          <w:rPr>
            <w:noProof w:val="0"/>
            <w:webHidden/>
          </w:rPr>
        </w:r>
        <w:r w:rsidR="00CF5A86" w:rsidRPr="001B6BE1">
          <w:rPr>
            <w:noProof w:val="0"/>
            <w:webHidden/>
          </w:rPr>
          <w:fldChar w:fldCharType="separate"/>
        </w:r>
        <w:r w:rsidR="00CF5A86" w:rsidRPr="001B6BE1">
          <w:rPr>
            <w:noProof w:val="0"/>
            <w:webHidden/>
          </w:rPr>
          <w:t>63</w:t>
        </w:r>
        <w:r w:rsidR="00CF5A86" w:rsidRPr="001B6BE1">
          <w:rPr>
            <w:noProof w:val="0"/>
            <w:webHidden/>
          </w:rPr>
          <w:fldChar w:fldCharType="end"/>
        </w:r>
      </w:hyperlink>
    </w:p>
    <w:p w14:paraId="0CA95D1D" w14:textId="31E7B714" w:rsidR="00CF5A86" w:rsidRPr="001B6BE1" w:rsidRDefault="00000000">
      <w:pPr>
        <w:pStyle w:val="TOC2"/>
        <w:rPr>
          <w:rFonts w:asciiTheme="minorHAnsi" w:eastAsiaTheme="minorEastAsia" w:hAnsiTheme="minorHAnsi" w:cstheme="minorBidi"/>
          <w:noProof w:val="0"/>
          <w:sz w:val="22"/>
          <w:szCs w:val="22"/>
        </w:rPr>
      </w:pPr>
      <w:hyperlink w:anchor="_Toc115032514" w:history="1">
        <w:r w:rsidR="00CF5A86" w:rsidRPr="001B6BE1">
          <w:rPr>
            <w:rStyle w:val="Hyperlink"/>
            <w:noProof w:val="0"/>
          </w:rPr>
          <w:t>4.7</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Case-3: Testing the ONOS Controller with IPv6 Addressing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_Toc115032514 \h </w:instrText>
        </w:r>
        <w:r w:rsidR="00CF5A86" w:rsidRPr="001B6BE1">
          <w:rPr>
            <w:noProof w:val="0"/>
            <w:webHidden/>
          </w:rPr>
        </w:r>
        <w:r w:rsidR="00CF5A86" w:rsidRPr="001B6BE1">
          <w:rPr>
            <w:noProof w:val="0"/>
            <w:webHidden/>
          </w:rPr>
          <w:fldChar w:fldCharType="separate"/>
        </w:r>
        <w:r w:rsidR="00CF5A86" w:rsidRPr="001B6BE1">
          <w:rPr>
            <w:noProof w:val="0"/>
            <w:webHidden/>
          </w:rPr>
          <w:t>65</w:t>
        </w:r>
        <w:r w:rsidR="00CF5A86" w:rsidRPr="001B6BE1">
          <w:rPr>
            <w:noProof w:val="0"/>
            <w:webHidden/>
          </w:rPr>
          <w:fldChar w:fldCharType="end"/>
        </w:r>
      </w:hyperlink>
    </w:p>
    <w:p w14:paraId="5865E3B2" w14:textId="7BC12206" w:rsidR="00CF5A86" w:rsidRPr="001B6BE1" w:rsidRDefault="00000000">
      <w:pPr>
        <w:pStyle w:val="TOC3"/>
        <w:rPr>
          <w:rFonts w:asciiTheme="minorHAnsi" w:eastAsiaTheme="minorEastAsia" w:hAnsiTheme="minorHAnsi" w:cstheme="minorBidi"/>
          <w:noProof w:val="0"/>
          <w:sz w:val="22"/>
          <w:szCs w:val="22"/>
        </w:rPr>
      </w:pPr>
      <w:hyperlink w:anchor="_Toc115032515" w:history="1">
        <w:r w:rsidR="00CF5A86" w:rsidRPr="001B6BE1">
          <w:rPr>
            <w:rStyle w:val="Hyperlink"/>
            <w:noProof w:val="0"/>
          </w:rPr>
          <w:t>4.7.1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_Toc115032515 \h </w:instrText>
        </w:r>
        <w:r w:rsidR="00CF5A86" w:rsidRPr="001B6BE1">
          <w:rPr>
            <w:noProof w:val="0"/>
            <w:webHidden/>
          </w:rPr>
        </w:r>
        <w:r w:rsidR="00CF5A86" w:rsidRPr="001B6BE1">
          <w:rPr>
            <w:noProof w:val="0"/>
            <w:webHidden/>
          </w:rPr>
          <w:fldChar w:fldCharType="separate"/>
        </w:r>
        <w:r w:rsidR="00CF5A86" w:rsidRPr="001B6BE1">
          <w:rPr>
            <w:noProof w:val="0"/>
            <w:webHidden/>
          </w:rPr>
          <w:t>66</w:t>
        </w:r>
        <w:r w:rsidR="00CF5A86" w:rsidRPr="001B6BE1">
          <w:rPr>
            <w:noProof w:val="0"/>
            <w:webHidden/>
          </w:rPr>
          <w:fldChar w:fldCharType="end"/>
        </w:r>
      </w:hyperlink>
    </w:p>
    <w:p w14:paraId="57DD0C6A" w14:textId="24730A6B" w:rsidR="00CF5A86" w:rsidRPr="001B6BE1" w:rsidRDefault="00000000">
      <w:pPr>
        <w:pStyle w:val="TOC3"/>
        <w:rPr>
          <w:rFonts w:asciiTheme="minorHAnsi" w:eastAsiaTheme="minorEastAsia" w:hAnsiTheme="minorHAnsi" w:cstheme="minorBidi"/>
          <w:noProof w:val="0"/>
          <w:sz w:val="22"/>
          <w:szCs w:val="22"/>
        </w:rPr>
      </w:pPr>
      <w:hyperlink w:anchor="_Toc115032516" w:history="1">
        <w:r w:rsidR="00CF5A86" w:rsidRPr="001B6BE1">
          <w:rPr>
            <w:rStyle w:val="Hyperlink"/>
            <w:noProof w:val="0"/>
          </w:rPr>
          <w:t>4.7.2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IPv6 over IPv4 tunnelling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_Toc115032516 \h </w:instrText>
        </w:r>
        <w:r w:rsidR="00CF5A86" w:rsidRPr="001B6BE1">
          <w:rPr>
            <w:noProof w:val="0"/>
            <w:webHidden/>
          </w:rPr>
        </w:r>
        <w:r w:rsidR="00CF5A86" w:rsidRPr="001B6BE1">
          <w:rPr>
            <w:noProof w:val="0"/>
            <w:webHidden/>
          </w:rPr>
          <w:fldChar w:fldCharType="separate"/>
        </w:r>
        <w:r w:rsidR="00CF5A86" w:rsidRPr="001B6BE1">
          <w:rPr>
            <w:noProof w:val="0"/>
            <w:webHidden/>
          </w:rPr>
          <w:t>70</w:t>
        </w:r>
        <w:r w:rsidR="00CF5A86" w:rsidRPr="001B6BE1">
          <w:rPr>
            <w:noProof w:val="0"/>
            <w:webHidden/>
          </w:rPr>
          <w:fldChar w:fldCharType="end"/>
        </w:r>
      </w:hyperlink>
    </w:p>
    <w:p w14:paraId="563215CC" w14:textId="251D04E5" w:rsidR="00CF5A86" w:rsidRPr="001B6BE1" w:rsidRDefault="00000000">
      <w:pPr>
        <w:pStyle w:val="TOC2"/>
        <w:rPr>
          <w:rFonts w:asciiTheme="minorHAnsi" w:eastAsiaTheme="minorEastAsia" w:hAnsiTheme="minorHAnsi" w:cstheme="minorBidi"/>
          <w:noProof w:val="0"/>
          <w:sz w:val="22"/>
          <w:szCs w:val="22"/>
        </w:rPr>
      </w:pPr>
      <w:hyperlink w:anchor="_Toc115032517" w:history="1">
        <w:r w:rsidR="00CF5A86" w:rsidRPr="001B6BE1">
          <w:rPr>
            <w:rStyle w:val="Hyperlink"/>
            <w:noProof w:val="0"/>
          </w:rPr>
          <w:t>4.8</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Case-4: Integrating Software-defined Network with the Legacy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_Toc115032517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5A7B2466" w14:textId="3E4DA884" w:rsidR="00CF5A86" w:rsidRPr="001B6BE1" w:rsidRDefault="00000000">
      <w:pPr>
        <w:pStyle w:val="TOC3"/>
        <w:rPr>
          <w:rFonts w:asciiTheme="minorHAnsi" w:eastAsiaTheme="minorEastAsia" w:hAnsiTheme="minorHAnsi" w:cstheme="minorBidi"/>
          <w:noProof w:val="0"/>
          <w:sz w:val="22"/>
          <w:szCs w:val="22"/>
        </w:rPr>
      </w:pPr>
      <w:hyperlink w:anchor="_Toc115032518" w:history="1">
        <w:r w:rsidR="00CF5A86" w:rsidRPr="001B6BE1">
          <w:rPr>
            <w:rStyle w:val="Hyperlink"/>
            <w:noProof w:val="0"/>
          </w:rPr>
          <w:t>4.8.1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_Toc115032518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41304F78" w14:textId="0E94F6E3" w:rsidR="00CF5A86" w:rsidRPr="001B6BE1" w:rsidRDefault="00000000">
      <w:pPr>
        <w:pStyle w:val="TOC3"/>
        <w:rPr>
          <w:rFonts w:asciiTheme="minorHAnsi" w:eastAsiaTheme="minorEastAsia" w:hAnsiTheme="minorHAnsi" w:cstheme="minorBidi"/>
          <w:noProof w:val="0"/>
          <w:sz w:val="22"/>
          <w:szCs w:val="22"/>
        </w:rPr>
      </w:pPr>
      <w:hyperlink w:anchor="_Toc115032519" w:history="1">
        <w:r w:rsidR="00CF5A86" w:rsidRPr="001B6BE1">
          <w:rPr>
            <w:rStyle w:val="Hyperlink"/>
            <w:noProof w:val="0"/>
          </w:rPr>
          <w:t>4.8.2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_Toc115032519 \h </w:instrText>
        </w:r>
        <w:r w:rsidR="00CF5A86" w:rsidRPr="001B6BE1">
          <w:rPr>
            <w:noProof w:val="0"/>
            <w:webHidden/>
          </w:rPr>
        </w:r>
        <w:r w:rsidR="00CF5A86" w:rsidRPr="001B6BE1">
          <w:rPr>
            <w:noProof w:val="0"/>
            <w:webHidden/>
          </w:rPr>
          <w:fldChar w:fldCharType="separate"/>
        </w:r>
        <w:r w:rsidR="00CF5A86" w:rsidRPr="001B6BE1">
          <w:rPr>
            <w:noProof w:val="0"/>
            <w:webHidden/>
          </w:rPr>
          <w:t>75</w:t>
        </w:r>
        <w:r w:rsidR="00CF5A86" w:rsidRPr="001B6BE1">
          <w:rPr>
            <w:noProof w:val="0"/>
            <w:webHidden/>
          </w:rPr>
          <w:fldChar w:fldCharType="end"/>
        </w:r>
      </w:hyperlink>
    </w:p>
    <w:p w14:paraId="75659671" w14:textId="4A1C99A3" w:rsidR="00CF5A86" w:rsidRPr="001B6BE1" w:rsidRDefault="00000000">
      <w:pPr>
        <w:pStyle w:val="TOC1"/>
        <w:rPr>
          <w:rFonts w:asciiTheme="minorHAnsi" w:eastAsiaTheme="minorEastAsia" w:hAnsiTheme="minorHAnsi" w:cstheme="minorBidi"/>
          <w:b w:val="0"/>
          <w:noProof w:val="0"/>
          <w:sz w:val="22"/>
          <w:szCs w:val="22"/>
        </w:rPr>
      </w:pPr>
      <w:hyperlink w:anchor="_Toc115032520" w:history="1">
        <w:r w:rsidR="00CF5A86" w:rsidRPr="001B6BE1">
          <w:rPr>
            <w:rStyle w:val="Hyperlink"/>
            <w:noProof w:val="0"/>
          </w:rPr>
          <w:t>5</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Summary and Perspectives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_Toc115032520 \h </w:instrText>
        </w:r>
        <w:r w:rsidR="00CF5A86" w:rsidRPr="001B6BE1">
          <w:rPr>
            <w:noProof w:val="0"/>
            <w:webHidden/>
          </w:rPr>
        </w:r>
        <w:r w:rsidR="00CF5A86" w:rsidRPr="001B6BE1">
          <w:rPr>
            <w:noProof w:val="0"/>
            <w:webHidden/>
          </w:rPr>
          <w:fldChar w:fldCharType="separate"/>
        </w:r>
        <w:r w:rsidR="00CF5A86" w:rsidRPr="001B6BE1">
          <w:rPr>
            <w:noProof w:val="0"/>
            <w:webHidden/>
          </w:rPr>
          <w:t>79</w:t>
        </w:r>
        <w:r w:rsidR="00CF5A86" w:rsidRPr="001B6BE1">
          <w:rPr>
            <w:noProof w:val="0"/>
            <w:webHidden/>
          </w:rPr>
          <w:fldChar w:fldCharType="end"/>
        </w:r>
      </w:hyperlink>
    </w:p>
    <w:p w14:paraId="554963D0" w14:textId="339FC402" w:rsidR="00CF5A86" w:rsidRPr="001B6BE1" w:rsidRDefault="00000000">
      <w:pPr>
        <w:pStyle w:val="TOC1"/>
        <w:rPr>
          <w:rFonts w:asciiTheme="minorHAnsi" w:eastAsiaTheme="minorEastAsia" w:hAnsiTheme="minorHAnsi" w:cstheme="minorBidi"/>
          <w:b w:val="0"/>
          <w:noProof w:val="0"/>
          <w:sz w:val="22"/>
          <w:szCs w:val="22"/>
        </w:rPr>
      </w:pPr>
      <w:hyperlink w:anchor="_Toc115032521" w:history="1">
        <w:r w:rsidR="00CF5A86" w:rsidRPr="001B6BE1">
          <w:rPr>
            <w:rStyle w:val="Hyperlink"/>
            <w:noProof w:val="0"/>
          </w:rPr>
          <w:t>6</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Abbreviations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_Toc115032521 \h </w:instrText>
        </w:r>
        <w:r w:rsidR="00CF5A86" w:rsidRPr="001B6BE1">
          <w:rPr>
            <w:noProof w:val="0"/>
            <w:webHidden/>
          </w:rPr>
        </w:r>
        <w:r w:rsidR="00CF5A86" w:rsidRPr="001B6BE1">
          <w:rPr>
            <w:noProof w:val="0"/>
            <w:webHidden/>
          </w:rPr>
          <w:fldChar w:fldCharType="separate"/>
        </w:r>
        <w:r w:rsidR="00CF5A86" w:rsidRPr="001B6BE1">
          <w:rPr>
            <w:noProof w:val="0"/>
            <w:webHidden/>
          </w:rPr>
          <w:t>81</w:t>
        </w:r>
        <w:r w:rsidR="00CF5A86" w:rsidRPr="001B6BE1">
          <w:rPr>
            <w:noProof w:val="0"/>
            <w:webHidden/>
          </w:rPr>
          <w:fldChar w:fldCharType="end"/>
        </w:r>
      </w:hyperlink>
    </w:p>
    <w:p w14:paraId="7B86F8A7" w14:textId="24202828" w:rsidR="00CF5A86" w:rsidRPr="001B6BE1" w:rsidRDefault="00000000">
      <w:pPr>
        <w:pStyle w:val="TOC1"/>
        <w:rPr>
          <w:rFonts w:asciiTheme="minorHAnsi" w:eastAsiaTheme="minorEastAsia" w:hAnsiTheme="minorHAnsi" w:cstheme="minorBidi"/>
          <w:b w:val="0"/>
          <w:noProof w:val="0"/>
          <w:sz w:val="22"/>
          <w:szCs w:val="22"/>
        </w:rPr>
      </w:pPr>
      <w:hyperlink w:anchor="_Toc115032522" w:history="1">
        <w:r w:rsidR="00CF5A86" w:rsidRPr="001B6BE1">
          <w:rPr>
            <w:rStyle w:val="Hyperlink"/>
            <w:noProof w:val="0"/>
          </w:rPr>
          <w:t>7</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References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_Toc115032522 \h </w:instrText>
        </w:r>
        <w:r w:rsidR="00CF5A86" w:rsidRPr="001B6BE1">
          <w:rPr>
            <w:noProof w:val="0"/>
            <w:webHidden/>
          </w:rPr>
        </w:r>
        <w:r w:rsidR="00CF5A86" w:rsidRPr="001B6BE1">
          <w:rPr>
            <w:noProof w:val="0"/>
            <w:webHidden/>
          </w:rPr>
          <w:fldChar w:fldCharType="separate"/>
        </w:r>
        <w:r w:rsidR="00CF5A86" w:rsidRPr="001B6BE1">
          <w:rPr>
            <w:noProof w:val="0"/>
            <w:webHidden/>
          </w:rPr>
          <w:t>83</w:t>
        </w:r>
        <w:r w:rsidR="00CF5A86" w:rsidRPr="001B6BE1">
          <w:rPr>
            <w:noProof w:val="0"/>
            <w:webHidden/>
          </w:rPr>
          <w:fldChar w:fldCharType="end"/>
        </w:r>
      </w:hyperlink>
    </w:p>
    <w:p w14:paraId="03FE138F" w14:textId="349D1E22" w:rsidR="00CF5A86" w:rsidRPr="001B6BE1" w:rsidRDefault="00000000">
      <w:pPr>
        <w:pStyle w:val="TOC1"/>
        <w:rPr>
          <w:rFonts w:asciiTheme="minorHAnsi" w:eastAsiaTheme="minorEastAsia" w:hAnsiTheme="minorHAnsi" w:cstheme="minorBidi"/>
          <w:b w:val="0"/>
          <w:noProof w:val="0"/>
          <w:sz w:val="22"/>
          <w:szCs w:val="22"/>
        </w:rPr>
      </w:pPr>
      <w:hyperlink w:anchor="_Toc115032523" w:history="1">
        <w:r w:rsidR="00CF5A86" w:rsidRPr="001B6BE1">
          <w:rPr>
            <w:rStyle w:val="Hyperlink"/>
            <w:noProof w:val="0"/>
          </w:rPr>
          <w:t>8</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Appendix</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_Toc115032523 \h </w:instrText>
        </w:r>
        <w:r w:rsidR="00CF5A86" w:rsidRPr="001B6BE1">
          <w:rPr>
            <w:noProof w:val="0"/>
            <w:webHidden/>
          </w:rPr>
        </w:r>
        <w:r w:rsidR="00CF5A86" w:rsidRPr="001B6BE1">
          <w:rPr>
            <w:noProof w:val="0"/>
            <w:webHidden/>
          </w:rPr>
          <w:fldChar w:fldCharType="separate"/>
        </w:r>
        <w:r w:rsidR="00CF5A86" w:rsidRPr="001B6BE1">
          <w:rPr>
            <w:noProof w:val="0"/>
            <w:webHidden/>
          </w:rPr>
          <w:t>87</w:t>
        </w:r>
        <w:r w:rsidR="00CF5A86" w:rsidRPr="001B6BE1">
          <w:rPr>
            <w:noProof w:val="0"/>
            <w:webHidden/>
          </w:rPr>
          <w:fldChar w:fldCharType="end"/>
        </w:r>
      </w:hyperlink>
    </w:p>
    <w:p w14:paraId="6769E9CE" w14:textId="4541163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032480"/>
      <w:r w:rsidRPr="001B6BE1">
        <w:lastRenderedPageBreak/>
        <w:t>I</w:t>
      </w:r>
      <w:r w:rsidR="00AA3E58" w:rsidRPr="001B6BE1">
        <w:t>ntroduction</w:t>
      </w:r>
      <w:bookmarkStart w:id="6" w:name="_Toc406810552"/>
      <w:bookmarkStart w:id="7" w:name="_Toc406912794"/>
      <w:bookmarkEnd w:id="5"/>
    </w:p>
    <w:p w14:paraId="71AE68F8" w14:textId="28DFFA3B" w:rsidR="003B0752" w:rsidRPr="001B6BE1" w:rsidRDefault="003B0752" w:rsidP="003B0752">
      <w:pPr>
        <w:rPr>
          <w:rFonts w:cs="Times"/>
        </w:rPr>
      </w:pPr>
      <w:r w:rsidRPr="001B6BE1">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networks, and changing network configuration more efficiently.</w:t>
      </w:r>
    </w:p>
    <w:p w14:paraId="4AFDE436" w14:textId="66211210" w:rsidR="003B0752" w:rsidRPr="001B6BE1" w:rsidRDefault="003B0752" w:rsidP="003B0752">
      <w:pPr>
        <w:rPr>
          <w:rFonts w:cs="Times"/>
        </w:rPr>
      </w:pPr>
      <w:r w:rsidRPr="001B6BE1">
        <w:rPr>
          <w:rFonts w:cs="Times"/>
        </w:rPr>
        <w:t xml:space="preserve">Software-Defined Networking (SDN)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582B0554" w:rsidR="003B0752" w:rsidRPr="001B6BE1"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 xml:space="preserve">of underlying network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1B6BE1" w:rsidRDefault="003B0752" w:rsidP="003B0752">
      <w:pPr>
        <w:rPr>
          <w:rFonts w:cs="Times"/>
        </w:rPr>
      </w:pPr>
      <w:r w:rsidRPr="001B6BE1">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 xml:space="preserve">orthbound RESTful APIs secured with TLS are used to push the configuration changes from the application to the SDN controller. The SDN controller talks with individual network devices using a </w:t>
      </w:r>
      <w:r w:rsidR="00982F46" w:rsidRPr="001B6BE1">
        <w:rPr>
          <w:rFonts w:cs="Times"/>
        </w:rPr>
        <w:t>S</w:t>
      </w:r>
      <w:r w:rsidRPr="001B6BE1">
        <w:rPr>
          <w:rFonts w:cs="Times"/>
        </w:rPr>
        <w:t xml:space="preserve">outhbound interface with the help of well-known OpenFlow 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032481"/>
      <w:r w:rsidRPr="001B6BE1">
        <w:rPr>
          <w:rFonts w:cs="Times"/>
        </w:rPr>
        <w:t>Aim and Motivation</w:t>
      </w:r>
      <w:bookmarkEnd w:id="8"/>
      <w:bookmarkEnd w:id="9"/>
    </w:p>
    <w:p w14:paraId="68543AD2" w14:textId="0B94191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consists of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25CC0EBC"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related </w:t>
      </w:r>
      <w:r w:rsidR="003B0752" w:rsidRPr="001B6BE1">
        <w:t xml:space="preserve"> </w:t>
      </w:r>
      <w:r w:rsidRPr="001B6BE1">
        <w:t xml:space="preserve">to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032482"/>
      <w:r w:rsidRPr="001B6BE1">
        <w:rPr>
          <w:rFonts w:cs="Times"/>
        </w:rPr>
        <w:lastRenderedPageBreak/>
        <w:t>Problem Statement</w:t>
      </w:r>
      <w:bookmarkEnd w:id="10"/>
      <w:bookmarkEnd w:id="11"/>
    </w:p>
    <w:p w14:paraId="69F036DE" w14:textId="4E0E05C1" w:rsidR="00A20D77" w:rsidRPr="001B6BE1" w:rsidRDefault="003B0752" w:rsidP="003B0752">
      <w:pPr>
        <w:rPr>
          <w:rFonts w:cs="Times"/>
        </w:rPr>
      </w:pPr>
      <w:r w:rsidRPr="001B6BE1">
        <w:rPr>
          <w:rFonts w:cs="Times"/>
        </w:rPr>
        <w:t>Due to advances in the Information and Communication Technology, the configuration and management of the network components becomes highly complex and time-consuming.</w:t>
      </w:r>
      <w:r w:rsidR="00A20D77" w:rsidRPr="001B6BE1">
        <w:rPr>
          <w:rFonts w:cs="Times"/>
        </w:rPr>
        <w:t xml:space="preserve"> With the advancement of 5G network and Wi-Fi 6</w:t>
      </w:r>
      <w:r w:rsidR="00E01735" w:rsidRPr="001B6BE1">
        <w:rPr>
          <w:rFonts w:cs="Times"/>
        </w:rPr>
        <w:t>,</w:t>
      </w:r>
      <w:r w:rsidR="00A20D77" w:rsidRPr="001B6BE1">
        <w:rPr>
          <w:rFonts w:cs="Times"/>
        </w:rPr>
        <w:t xml:space="preserve"> a large amount of network devices are connected to the internet. Managing, configuring and controlling the network devices</w:t>
      </w:r>
      <w:r w:rsidR="002347A9" w:rsidRPr="001B6BE1">
        <w:rPr>
          <w:rFonts w:cs="Times"/>
        </w:rPr>
        <w:t xml:space="preserve"> generates the challenging problems for service providers </w:t>
      </w:r>
      <w:r w:rsidR="00A20D77" w:rsidRPr="001B6BE1">
        <w:rPr>
          <w:rFonts w:cs="Times"/>
        </w:rPr>
        <w:t>to provide the best Quality of Experience</w:t>
      </w:r>
      <w:r w:rsidR="002347A9" w:rsidRPr="001B6BE1">
        <w:rPr>
          <w:rFonts w:cs="Times"/>
        </w:rPr>
        <w:t xml:space="preserve">. </w:t>
      </w:r>
      <w:r w:rsidR="009B6A20" w:rsidRPr="001B6BE1">
        <w:rPr>
          <w:rFonts w:cs="Times"/>
        </w:rPr>
        <w:t>As a consequence, IPv6 addressing scheme was designed to overcome the limitations of IPv4 addressing scheme. However,</w:t>
      </w:r>
      <w:r w:rsidR="002B4C4F" w:rsidRPr="001B6BE1">
        <w:rPr>
          <w:rFonts w:cs="Times"/>
        </w:rPr>
        <w:t xml:space="preserve"> even after more than 20 years of its creation</w:t>
      </w:r>
      <w:r w:rsidR="009E5393" w:rsidRPr="001B6BE1">
        <w:rPr>
          <w:rFonts w:cs="Times"/>
        </w:rPr>
        <w:t>, IPv6 adoption rate is quite low.</w:t>
      </w:r>
      <w:r w:rsidR="009B6A20" w:rsidRPr="001B6BE1">
        <w:rPr>
          <w:rFonts w:cs="Times"/>
        </w:rPr>
        <w:t xml:space="preserve"> </w:t>
      </w:r>
      <w:r w:rsidR="009E5393" w:rsidRPr="001B6BE1">
        <w:rPr>
          <w:rFonts w:cs="Times"/>
        </w:rPr>
        <w:t>One of the reasons for this is service providers are not ready to support</w:t>
      </w:r>
      <w:r w:rsidR="005805DC" w:rsidRPr="001B6BE1">
        <w:rPr>
          <w:rFonts w:cs="Times"/>
        </w:rPr>
        <w:t xml:space="preserve"> purely</w:t>
      </w:r>
      <w:r w:rsidR="009E5393" w:rsidRPr="001B6BE1">
        <w:rPr>
          <w:rFonts w:cs="Times"/>
        </w:rPr>
        <w:t xml:space="preserve"> IPv6 traffic mainly due to</w:t>
      </w:r>
      <w:r w:rsidR="005805DC" w:rsidRPr="001B6BE1">
        <w:rPr>
          <w:rFonts w:cs="Times"/>
        </w:rPr>
        <w:t xml:space="preserve"> high</w:t>
      </w:r>
      <w:r w:rsidR="009E5393" w:rsidRPr="001B6BE1">
        <w:rPr>
          <w:rFonts w:cs="Times"/>
        </w:rPr>
        <w:t xml:space="preserve"> cost of infrastructure upgradation</w:t>
      </w:r>
      <w:r w:rsidR="00FE19E4" w:rsidRPr="001B6BE1">
        <w:rPr>
          <w:rFonts w:cs="Times"/>
        </w:rPr>
        <w:t>.</w:t>
      </w:r>
    </w:p>
    <w:p w14:paraId="7DAEFE57" w14:textId="41ED7116" w:rsidR="003B0752" w:rsidRPr="001B6BE1" w:rsidRDefault="00924819" w:rsidP="003B0752">
      <w:pPr>
        <w:rPr>
          <w:rFonts w:cs="Times"/>
        </w:rPr>
      </w:pPr>
      <w:r w:rsidRPr="001B6BE1">
        <w:rPr>
          <w:rFonts w:cs="Times"/>
        </w:rPr>
        <w:t>The</w:t>
      </w:r>
      <w:r w:rsidR="003B0752" w:rsidRPr="001B6BE1">
        <w:rPr>
          <w:rFonts w:cs="Times"/>
        </w:rPr>
        <w:t xml:space="preserve"> fundamental characteristic of </w:t>
      </w:r>
      <w:r w:rsidR="0066402B" w:rsidRPr="001B6BE1">
        <w:rPr>
          <w:rFonts w:cs="Times"/>
        </w:rPr>
        <w:t>software-defined networking is to have a</w:t>
      </w:r>
      <w:r w:rsidR="003B0752" w:rsidRPr="001B6BE1">
        <w:rPr>
          <w:rFonts w:cs="Times"/>
        </w:rPr>
        <w:t xml:space="preserve"> centrali</w:t>
      </w:r>
      <w:r w:rsidR="0066402B" w:rsidRPr="001B6BE1">
        <w:rPr>
          <w:rFonts w:cs="Times"/>
        </w:rPr>
        <w:t>s</w:t>
      </w:r>
      <w:r w:rsidR="003B0752" w:rsidRPr="001B6BE1">
        <w:rPr>
          <w:rFonts w:cs="Times"/>
        </w:rPr>
        <w:t>ed</w:t>
      </w:r>
      <w:r w:rsidR="0066402B" w:rsidRPr="001B6BE1">
        <w:rPr>
          <w:rFonts w:cs="Times"/>
        </w:rPr>
        <w:t xml:space="preserve"> infrastructure to control and manage the network services</w:t>
      </w:r>
      <w:r w:rsidR="003B0752" w:rsidRPr="001B6BE1">
        <w:rPr>
          <w:rFonts w:cs="Times"/>
        </w:rPr>
        <w:t xml:space="preserve">. SDN offers to batch-configure automatically multiple components in one step, while the traditional way would mean to log into each device. </w:t>
      </w:r>
      <w:r w:rsidRPr="001B6BE1">
        <w:rPr>
          <w:rFonts w:cs="Times"/>
        </w:rPr>
        <w:t>SDN with its centralised control and the possibility to reduce human error provides an opportunity to help service providers to overcome mentioned difficulties.</w:t>
      </w:r>
      <w:r w:rsidR="009903ED" w:rsidRPr="001B6BE1">
        <w:rPr>
          <w:rFonts w:cs="Times"/>
        </w:rPr>
        <w:t xml:space="preserve"> </w:t>
      </w:r>
      <w:r w:rsidR="003B0752" w:rsidRPr="001B6BE1">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032483"/>
      <w:r w:rsidRPr="001B6BE1">
        <w:rPr>
          <w:rFonts w:cs="Times"/>
        </w:rPr>
        <w:t>Thesis Structure</w:t>
      </w:r>
      <w:bookmarkEnd w:id="12"/>
      <w:bookmarkEnd w:id="13"/>
    </w:p>
    <w:p w14:paraId="76AE4E5F" w14:textId="0EB9DCC1"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about the components used in this 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4"/>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032484"/>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032485"/>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4956723B" w:rsidR="00E950C0" w:rsidRPr="001B6BE1" w:rsidRDefault="00354F07" w:rsidP="00354F07">
      <w:r w:rsidRPr="001B6BE1">
        <w:t>Software</w:t>
      </w:r>
      <w:r w:rsidR="00CC64BA" w:rsidRPr="001B6BE1">
        <w:t>-d</w:t>
      </w:r>
      <w:r w:rsidRPr="001B6BE1">
        <w:t xml:space="preserve">efined Networks (SDN) is </w:t>
      </w:r>
      <w:r w:rsidR="00CC64BA" w:rsidRPr="001B6BE1">
        <w:t xml:space="preserve">an emerging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These layers are defined on the Application plane,</w:t>
      </w:r>
      <w:r w:rsidR="00FD1988" w:rsidRPr="001B6BE1">
        <w:t xml:space="preserve"> the</w:t>
      </w:r>
      <w:r w:rsidR="00CC64BA" w:rsidRPr="001B6BE1">
        <w:t xml:space="preserve"> Control pla</w:t>
      </w:r>
      <w:r w:rsidR="00FD1988" w:rsidRPr="001B6BE1">
        <w:t>n</w:t>
      </w:r>
      <w:r w:rsidR="00CC64BA" w:rsidRPr="001B6BE1">
        <w:t xml:space="preserve">e and the </w:t>
      </w:r>
      <w:r w:rsidR="00FD1988" w:rsidRPr="001B6BE1">
        <w:t>Data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E54C4E" w:rsidRPr="001B6BE1">
            <w:rPr>
              <w:rFonts w:cs="Times"/>
            </w:rPr>
            <w:t xml:space="preserve"> [1]</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77777777" w:rsidR="009E0319" w:rsidRPr="001B6BE1" w:rsidRDefault="00F93615" w:rsidP="009E0319">
      <w:pPr>
        <w:keepNext/>
        <w:jc w:val="center"/>
      </w:pPr>
      <w:r w:rsidRPr="001B6BE1">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Pr="001B6BE1" w:rsidRDefault="009E0319" w:rsidP="009E0319">
      <w:pPr>
        <w:pStyle w:val="Caption"/>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3A9D84E6" w:rsidR="005D0C69" w:rsidRPr="001B6BE1" w:rsidRDefault="00075524" w:rsidP="00354F07">
      <w:r w:rsidRPr="001B6BE1">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2DC5D46" w:rsidR="004F6F51" w:rsidRPr="001B6BE1" w:rsidRDefault="0015076E" w:rsidP="00354F07">
      <w:pPr>
        <w:rPr>
          <w:rFonts w:cs="Times"/>
        </w:rPr>
      </w:pPr>
      <w:r w:rsidRPr="001B6BE1">
        <w:t>The Northbound interface (NBI)</w:t>
      </w:r>
      <w:r w:rsidR="002D06B9" w:rsidRPr="001B6BE1">
        <w:t xml:space="preserve"> between the Application plane and Control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Control plane and the Data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The SBI is capable of</w:t>
      </w:r>
      <w:r w:rsidR="004F6F51" w:rsidRPr="001B6BE1">
        <w:t xml:space="preserve"> enabling </w:t>
      </w:r>
      <w:r w:rsidR="008742B0" w:rsidRPr="001B6BE1">
        <w:t xml:space="preserve">the </w:t>
      </w:r>
      <w:r w:rsidR="004F6F51" w:rsidRPr="001B6BE1">
        <w:t>SDN</w:t>
      </w:r>
      <w:r w:rsidR="008742B0" w:rsidRPr="001B6BE1">
        <w:t xml:space="preserve"> controller</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with any vendor and satisfies the open standardisation of the SDN.</w:t>
      </w:r>
      <w:r w:rsidR="00964444" w:rsidRPr="001B6BE1">
        <w:t xml:space="preserve"> </w:t>
      </w:r>
      <w:r w:rsidR="00964444" w:rsidRPr="001B6BE1">
        <w:rPr>
          <w:rFonts w:cs="Times"/>
        </w:rPr>
        <w:t>OpenFlow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E54C4E" w:rsidRPr="001B6BE1">
            <w:rPr>
              <w:rFonts w:cs="Times"/>
            </w:rPr>
            <w:t xml:space="preserve"> [2]</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14965464" w:rsidR="00ED1FD2" w:rsidRPr="001B6BE1" w:rsidRDefault="00346F72" w:rsidP="00354F07">
      <w:r w:rsidRPr="001B6BE1">
        <w:rPr>
          <w:rFonts w:cs="Times"/>
        </w:rPr>
        <w:lastRenderedPageBreak/>
        <w:t xml:space="preserve">The Application plane of SDN consists of various different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application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 through the NBI. Accordingly, SDN applications provides the solution to the SDN controller through NBI and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 in the network. </w:t>
      </w:r>
      <w:r w:rsidR="00750093" w:rsidRPr="001B6BE1">
        <w:rPr>
          <w:rFonts w:cs="Times"/>
        </w:rPr>
        <w:t>Different applications</w:t>
      </w:r>
      <w:r w:rsidR="00C14861" w:rsidRPr="001B6BE1">
        <w:rPr>
          <w:rFonts w:cs="Times"/>
        </w:rPr>
        <w:t xml:space="preserve"> exists </w:t>
      </w:r>
      <w:r w:rsidR="00750093" w:rsidRPr="001B6BE1">
        <w:rPr>
          <w:rFonts w:cs="Times"/>
        </w:rPr>
        <w:t>for different SDN controllers</w:t>
      </w:r>
      <w:r w:rsidR="004874C8" w:rsidRPr="001B6BE1">
        <w:rPr>
          <w:rFonts w:cs="Times"/>
        </w:rPr>
        <w:t xml:space="preserve"> which are developed</w:t>
      </w:r>
      <w:r w:rsidR="00750093" w:rsidRPr="001B6BE1">
        <w:rPr>
          <w:rFonts w:cs="Times"/>
        </w:rPr>
        <w:t xml:space="preserve"> with slightly different structure</w:t>
      </w:r>
      <w:r w:rsidR="004874C8" w:rsidRPr="001B6BE1">
        <w:rPr>
          <w:rFonts w:cs="Times"/>
        </w:rPr>
        <w:t>,</w:t>
      </w:r>
      <w:r w:rsidR="00750093" w:rsidRPr="001B6BE1">
        <w:rPr>
          <w:rFonts w:cs="Times"/>
        </w:rPr>
        <w:t xml:space="preserve"> </w:t>
      </w:r>
      <w:r w:rsidR="004874C8" w:rsidRPr="001B6BE1">
        <w:rPr>
          <w:rFonts w:cs="Times"/>
        </w:rPr>
        <w:t xml:space="preserve">depending on the base platform of the controller, </w:t>
      </w:r>
      <w:r w:rsidR="00750093" w:rsidRPr="001B6BE1">
        <w:rPr>
          <w:rFonts w:cs="Times"/>
        </w:rPr>
        <w:t>but to support the s</w:t>
      </w:r>
      <w:r w:rsidR="002E2489" w:rsidRPr="001B6BE1">
        <w:rPr>
          <w:rFonts w:cs="Times"/>
        </w:rPr>
        <w:t>imilar</w:t>
      </w:r>
      <w:r w:rsidR="00750093" w:rsidRPr="001B6BE1">
        <w:rPr>
          <w:rFonts w:cs="Times"/>
        </w:rPr>
        <w:t xml:space="preserve"> network service.</w:t>
      </w:r>
    </w:p>
    <w:p w14:paraId="691BD355" w14:textId="22C92268" w:rsidR="00F634E9" w:rsidRPr="001B6BE1" w:rsidRDefault="00A15CB7" w:rsidP="00F634E9">
      <w:pPr>
        <w:rPr>
          <w:rFonts w:cs="Times"/>
        </w:rPr>
      </w:pPr>
      <w:r w:rsidRPr="001B6BE1">
        <w:t xml:space="preserve">The </w:t>
      </w:r>
      <w:r w:rsidR="00F634E9" w:rsidRPr="001B6BE1">
        <w:rPr>
          <w:rFonts w:cs="Times"/>
        </w:rPr>
        <w:t>Control plane</w:t>
      </w:r>
      <w:r w:rsidRPr="001B6BE1">
        <w:rPr>
          <w:rFonts w:cs="Times"/>
        </w:rPr>
        <w:t xml:space="preserve"> of SDN consists of a centralized software controller</w:t>
      </w:r>
      <w:r w:rsidR="008A6949" w:rsidRPr="001B6BE1">
        <w:rPr>
          <w:rFonts w:cs="Times"/>
        </w:rPr>
        <w:t>, which is the core of SDN networks</w:t>
      </w:r>
      <w:r w:rsidR="00CE2469" w:rsidRPr="001B6BE1">
        <w:rPr>
          <w:rFonts w:cs="Times"/>
        </w:rPr>
        <w:t>. The SDN controller acts as a mediator between the SDN applications and the network devices. The basic fundamental function of the SDN controller is to translate the requirements of Application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Data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with the Northbound applications</w:t>
      </w:r>
      <w:r w:rsidR="000E6012" w:rsidRPr="001B6BE1">
        <w:rPr>
          <w:rFonts w:cs="Times"/>
        </w:rPr>
        <w:t xml:space="preserve"> via NBI</w:t>
      </w:r>
      <w:r w:rsidR="00697B2F" w:rsidRPr="001B6BE1">
        <w:rPr>
          <w:rFonts w:cs="Times"/>
        </w:rPr>
        <w:t>, Southbound network devices</w:t>
      </w:r>
      <w:r w:rsidR="000E6012" w:rsidRPr="001B6BE1">
        <w:rPr>
          <w:rFonts w:cs="Times"/>
        </w:rPr>
        <w:t xml:space="preserve"> vis 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697B2F" w:rsidRPr="001B6BE1">
        <w:rPr>
          <w:rFonts w:cs="Times"/>
        </w:rPr>
        <w:t xml:space="preserve"> multiple SDN controllers </w:t>
      </w:r>
      <w:r w:rsidR="00941C60" w:rsidRPr="001B6BE1">
        <w:rPr>
          <w:rFonts w:cs="Times"/>
        </w:rPr>
        <w:t>in the network. These controllers communicate with each other over the so called East-Westbound interface.</w:t>
      </w:r>
    </w:p>
    <w:p w14:paraId="4FF3A4CE" w14:textId="365AA87B" w:rsidR="00F110B1" w:rsidRPr="001B6BE1" w:rsidRDefault="00810F4A" w:rsidP="00ED1FD2">
      <w:pPr>
        <w:rPr>
          <w:rFonts w:cs="Times"/>
        </w:rPr>
      </w:pPr>
      <w:r w:rsidRPr="001B6BE1">
        <w:rPr>
          <w:rFonts w:cs="Times"/>
        </w:rPr>
        <w:t xml:space="preserve">The </w:t>
      </w:r>
      <w:r w:rsidR="00ED1FD2" w:rsidRPr="001B6BE1">
        <w:rPr>
          <w:rFonts w:cs="Times"/>
        </w:rPr>
        <w:t>Data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this plane comprises of network devices, mostly OpenFlow Switches,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widely </w:t>
      </w:r>
      <w:r w:rsidR="0038491A" w:rsidRPr="001B6BE1">
        <w:t>well-known</w:t>
      </w:r>
      <w:r w:rsidR="00422CD2" w:rsidRPr="001B6BE1">
        <w:t xml:space="preserve"> SBI protocol, OpenFlow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policies and allows it</w:t>
      </w:r>
      <w:r w:rsidR="00422CD2" w:rsidRPr="001B6BE1">
        <w:rPr>
          <w:rFonts w:cs="Times"/>
        </w:rPr>
        <w:t xml:space="preserve"> to </w:t>
      </w:r>
      <w:r w:rsidR="00F110B1" w:rsidRPr="001B6BE1">
        <w:rPr>
          <w:rFonts w:cs="Times"/>
        </w:rPr>
        <w:t>configure the forwarding flow rules on the Open vSwitches.</w:t>
      </w:r>
    </w:p>
    <w:p w14:paraId="20CC1AF0" w14:textId="70C904C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By enabling open user-controlled administration of the network, SDN aims to execute network operations that cannot be performed without the need of additional software.</w:t>
      </w:r>
      <w:r w:rsidR="00E31CFB" w:rsidRPr="001B6BE1">
        <w:rPr>
          <w:rFonts w:cs="Times"/>
        </w:rPr>
        <w:t xml:space="preserve"> </w:t>
      </w:r>
      <w:r w:rsidR="003B1579" w:rsidRPr="001B6BE1">
        <w:rPr>
          <w:rFonts w:cs="Times"/>
        </w:rPr>
        <w:t xml:space="preserve">As a result of the separation of the control plane and data plane, which enables centralized control and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centralized controller.</w:t>
      </w:r>
    </w:p>
    <w:p w14:paraId="6F8EC8EF" w14:textId="13EF37F3" w:rsidR="003B0752" w:rsidRPr="001B6BE1" w:rsidRDefault="003B0752" w:rsidP="003B0752">
      <w:pPr>
        <w:pStyle w:val="Heading2"/>
        <w:rPr>
          <w:rFonts w:cs="Times"/>
        </w:rPr>
      </w:pPr>
      <w:bookmarkStart w:id="18" w:name="_Toc108739176"/>
      <w:bookmarkStart w:id="19" w:name="_Toc115032486"/>
      <w:r w:rsidRPr="001B6BE1">
        <w:rPr>
          <w:rFonts w:cs="Times"/>
        </w:rPr>
        <w:t>SDN Controllers</w:t>
      </w:r>
      <w:bookmarkEnd w:id="18"/>
      <w:bookmarkEnd w:id="19"/>
    </w:p>
    <w:p w14:paraId="5B4233A7" w14:textId="55A20CD9" w:rsidR="004E3097" w:rsidRPr="001B6BE1" w:rsidRDefault="00C96106" w:rsidP="004E3097">
      <w:r w:rsidRPr="001B6BE1">
        <w:t>The Controller is the key component of the Software-defined networks.</w:t>
      </w:r>
      <w:r w:rsidR="003435C9" w:rsidRPr="001B6BE1">
        <w:t xml:space="preserve"> </w:t>
      </w:r>
      <w:r w:rsidR="005451A9" w:rsidRPr="001B6BE1">
        <w:t>It resides on the control plane of the SDN architecture and has the complete view of applications functionality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A765E7" w:rsidRPr="001B6BE1">
        <w:t xml:space="preserve"> and also other way around from the network devices to SDN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6F2BEA7D" w:rsidR="006F1CFA" w:rsidRPr="001B6BE1" w:rsidRDefault="00FC13A7" w:rsidP="004E3097">
      <w:r w:rsidRPr="001B6BE1">
        <w:t>The first SDN controller</w:t>
      </w:r>
      <w:r w:rsidR="001512A0" w:rsidRPr="001B6BE1">
        <w:t xml:space="preserve"> developed</w:t>
      </w:r>
      <w:r w:rsidRPr="001B6BE1">
        <w:t xml:space="preserve"> was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E54C4E" w:rsidRPr="001B6BE1">
            <w:t xml:space="preserve"> [3]</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E54C4E" w:rsidRPr="001B6BE1">
            <w:t>[4]</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E54C4E" w:rsidRPr="001B6BE1">
            <w:t xml:space="preserve"> [5]</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E54C4E" w:rsidRPr="001B6BE1">
            <w:t xml:space="preserve"> [6]</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E54C4E" w:rsidRPr="001B6BE1">
            <w:t xml:space="preserve"> [7]</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E54C4E" w:rsidRPr="001B6BE1">
            <w:t>[8]</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E54C4E" w:rsidRPr="001B6BE1">
            <w:t xml:space="preserve"> [9]</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E54C4E" w:rsidRPr="001B6BE1">
            <w:t>[10]</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E54C4E" w:rsidRPr="001B6BE1">
            <w:t>[11]</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E54C4E" w:rsidRPr="001B6BE1">
            <w:t>[12]</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E54C4E" w:rsidRPr="001B6BE1">
            <w:t>[13]</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E54C4E" w:rsidRPr="001B6BE1">
            <w:t>[14]</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SDWAN architectures.</w:t>
      </w:r>
      <w:r w:rsidR="00D40978" w:rsidRPr="001B6BE1">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74931F20" w14:textId="40BAC3EF" w:rsidR="0087498C" w:rsidRPr="001B6BE1" w:rsidRDefault="0087498C" w:rsidP="0087498C">
      <w:pPr>
        <w:pStyle w:val="Caption"/>
        <w:keepNext/>
        <w:jc w:val="center"/>
      </w:pPr>
      <w:bookmarkStart w:id="20" w:name="_Toc114937968"/>
      <w:r w:rsidRPr="001B6BE1">
        <w:lastRenderedPageBreak/>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rsidRPr="001B6BE1" w14:paraId="33D09957" w14:textId="77777777" w:rsidTr="002017B3">
        <w:trPr>
          <w:jc w:val="center"/>
        </w:trPr>
        <w:tc>
          <w:tcPr>
            <w:tcW w:w="1995" w:type="dxa"/>
          </w:tcPr>
          <w:p w14:paraId="33E10D31" w14:textId="2AF09628" w:rsidR="002E093D" w:rsidRPr="001B6BE1" w:rsidRDefault="002E093D" w:rsidP="00235FED">
            <w:pPr>
              <w:jc w:val="center"/>
              <w:rPr>
                <w:b/>
                <w:bCs/>
              </w:rPr>
            </w:pPr>
            <w:r w:rsidRPr="001B6BE1">
              <w:rPr>
                <w:b/>
                <w:bCs/>
              </w:rPr>
              <w:t>Controller</w:t>
            </w:r>
          </w:p>
        </w:tc>
        <w:tc>
          <w:tcPr>
            <w:tcW w:w="1690" w:type="dxa"/>
          </w:tcPr>
          <w:p w14:paraId="5BC3E29F" w14:textId="5845AD86" w:rsidR="002E093D" w:rsidRPr="001B6BE1" w:rsidRDefault="00235FED" w:rsidP="00235FED">
            <w:pPr>
              <w:jc w:val="center"/>
              <w:rPr>
                <w:b/>
                <w:bCs/>
              </w:rPr>
            </w:pPr>
            <w:r w:rsidRPr="001B6BE1">
              <w:rPr>
                <w:b/>
                <w:bCs/>
              </w:rPr>
              <w:t>Implementation</w:t>
            </w:r>
          </w:p>
        </w:tc>
        <w:tc>
          <w:tcPr>
            <w:tcW w:w="2268" w:type="dxa"/>
          </w:tcPr>
          <w:p w14:paraId="04D9D517" w14:textId="12053A9F" w:rsidR="002E093D" w:rsidRPr="001B6BE1" w:rsidRDefault="002E093D" w:rsidP="00235FED">
            <w:pPr>
              <w:jc w:val="center"/>
              <w:rPr>
                <w:b/>
                <w:bCs/>
              </w:rPr>
            </w:pPr>
            <w:r w:rsidRPr="001B6BE1">
              <w:rPr>
                <w:b/>
                <w:bCs/>
              </w:rPr>
              <w:t>Developers</w:t>
            </w:r>
          </w:p>
        </w:tc>
      </w:tr>
      <w:tr w:rsidR="002E093D" w:rsidRPr="001B6BE1" w14:paraId="7621E1BB" w14:textId="77777777" w:rsidTr="002017B3">
        <w:trPr>
          <w:jc w:val="center"/>
        </w:trPr>
        <w:tc>
          <w:tcPr>
            <w:tcW w:w="1995" w:type="dxa"/>
          </w:tcPr>
          <w:p w14:paraId="64976B1B" w14:textId="08303C16" w:rsidR="002E093D" w:rsidRPr="001B6BE1" w:rsidRDefault="002E093D" w:rsidP="00596707">
            <w:r w:rsidRPr="001B6BE1">
              <w:t>ONOS</w:t>
            </w:r>
          </w:p>
        </w:tc>
        <w:tc>
          <w:tcPr>
            <w:tcW w:w="1690" w:type="dxa"/>
          </w:tcPr>
          <w:p w14:paraId="1FF4D61C" w14:textId="013A3900" w:rsidR="002E093D" w:rsidRPr="001B6BE1" w:rsidRDefault="00235FED" w:rsidP="00596707">
            <w:r w:rsidRPr="001B6BE1">
              <w:t>Java</w:t>
            </w:r>
          </w:p>
        </w:tc>
        <w:tc>
          <w:tcPr>
            <w:tcW w:w="2268" w:type="dxa"/>
          </w:tcPr>
          <w:p w14:paraId="0EC6A7D9" w14:textId="4552A832" w:rsidR="002E093D" w:rsidRPr="001B6BE1" w:rsidRDefault="00235FED" w:rsidP="00596707">
            <w:r w:rsidRPr="001B6BE1">
              <w:t>Open Networking Lab</w:t>
            </w:r>
          </w:p>
        </w:tc>
      </w:tr>
      <w:tr w:rsidR="002E093D" w:rsidRPr="001B6BE1" w14:paraId="10E86A57" w14:textId="77777777" w:rsidTr="002017B3">
        <w:trPr>
          <w:jc w:val="center"/>
        </w:trPr>
        <w:tc>
          <w:tcPr>
            <w:tcW w:w="1995" w:type="dxa"/>
          </w:tcPr>
          <w:p w14:paraId="0CDDC217" w14:textId="1DDD1539" w:rsidR="002E093D" w:rsidRPr="001B6BE1" w:rsidRDefault="00002272" w:rsidP="00596707">
            <w:r w:rsidRPr="001B6BE1">
              <w:t>OpenDaylight</w:t>
            </w:r>
          </w:p>
        </w:tc>
        <w:tc>
          <w:tcPr>
            <w:tcW w:w="1690" w:type="dxa"/>
          </w:tcPr>
          <w:p w14:paraId="326BA946" w14:textId="21D1BA37" w:rsidR="002E093D" w:rsidRPr="001B6BE1" w:rsidRDefault="00235FED" w:rsidP="00596707">
            <w:r w:rsidRPr="001B6BE1">
              <w:t>Java</w:t>
            </w:r>
          </w:p>
        </w:tc>
        <w:tc>
          <w:tcPr>
            <w:tcW w:w="2268" w:type="dxa"/>
          </w:tcPr>
          <w:p w14:paraId="6749AFC1" w14:textId="4A6A5DA0" w:rsidR="002E093D" w:rsidRPr="001B6BE1" w:rsidRDefault="00235FED" w:rsidP="00596707">
            <w:r w:rsidRPr="001B6BE1">
              <w:t>The Linux Foundation</w:t>
            </w:r>
          </w:p>
        </w:tc>
      </w:tr>
      <w:tr w:rsidR="002E093D" w:rsidRPr="001B6BE1" w14:paraId="64124782" w14:textId="77777777" w:rsidTr="002017B3">
        <w:trPr>
          <w:jc w:val="center"/>
        </w:trPr>
        <w:tc>
          <w:tcPr>
            <w:tcW w:w="1995" w:type="dxa"/>
          </w:tcPr>
          <w:p w14:paraId="3F443C4F" w14:textId="4831A2FA" w:rsidR="002E093D" w:rsidRPr="001B6BE1" w:rsidRDefault="002E093D" w:rsidP="00596707">
            <w:r w:rsidRPr="001B6BE1">
              <w:t>Ryu</w:t>
            </w:r>
          </w:p>
        </w:tc>
        <w:tc>
          <w:tcPr>
            <w:tcW w:w="1690" w:type="dxa"/>
          </w:tcPr>
          <w:p w14:paraId="37CA7F16" w14:textId="664903DF" w:rsidR="002E093D" w:rsidRPr="001B6BE1" w:rsidRDefault="00235FED" w:rsidP="00596707">
            <w:r w:rsidRPr="001B6BE1">
              <w:t>Python</w:t>
            </w:r>
          </w:p>
        </w:tc>
        <w:tc>
          <w:tcPr>
            <w:tcW w:w="2268" w:type="dxa"/>
          </w:tcPr>
          <w:p w14:paraId="6E7A4768" w14:textId="02FC45B4" w:rsidR="002E093D" w:rsidRPr="001B6BE1" w:rsidRDefault="00235FED" w:rsidP="00596707">
            <w:r w:rsidRPr="001B6BE1">
              <w:t>NTT</w:t>
            </w:r>
            <w:r w:rsidR="00B35DDE" w:rsidRPr="001B6BE1">
              <w:t xml:space="preserve"> laboratories</w:t>
            </w:r>
          </w:p>
        </w:tc>
      </w:tr>
      <w:tr w:rsidR="002E093D" w:rsidRPr="001B6BE1" w14:paraId="2B89272E" w14:textId="77777777" w:rsidTr="002017B3">
        <w:trPr>
          <w:jc w:val="center"/>
        </w:trPr>
        <w:tc>
          <w:tcPr>
            <w:tcW w:w="1995" w:type="dxa"/>
          </w:tcPr>
          <w:p w14:paraId="2C4E2144" w14:textId="445791B5" w:rsidR="002E093D" w:rsidRPr="001B6BE1" w:rsidRDefault="002E093D" w:rsidP="00596707">
            <w:r w:rsidRPr="001B6BE1">
              <w:t>FloodLight</w:t>
            </w:r>
          </w:p>
        </w:tc>
        <w:tc>
          <w:tcPr>
            <w:tcW w:w="1690" w:type="dxa"/>
          </w:tcPr>
          <w:p w14:paraId="4C5EFBC7" w14:textId="02E9B1B4" w:rsidR="002E093D" w:rsidRPr="001B6BE1" w:rsidRDefault="00235FED" w:rsidP="00596707">
            <w:r w:rsidRPr="001B6BE1">
              <w:t>Java</w:t>
            </w:r>
          </w:p>
        </w:tc>
        <w:tc>
          <w:tcPr>
            <w:tcW w:w="2268" w:type="dxa"/>
          </w:tcPr>
          <w:p w14:paraId="72EDE578" w14:textId="291DBE41" w:rsidR="002E093D" w:rsidRPr="001B6BE1" w:rsidRDefault="00235FED" w:rsidP="00596707">
            <w:r w:rsidRPr="001B6BE1">
              <w:t>Big Switch Networks</w:t>
            </w:r>
          </w:p>
        </w:tc>
      </w:tr>
      <w:tr w:rsidR="002E093D" w:rsidRPr="001B6BE1" w14:paraId="0AB8DC93" w14:textId="77777777" w:rsidTr="002017B3">
        <w:trPr>
          <w:jc w:val="center"/>
        </w:trPr>
        <w:tc>
          <w:tcPr>
            <w:tcW w:w="1995" w:type="dxa"/>
          </w:tcPr>
          <w:p w14:paraId="47B0C97B" w14:textId="4CAE01C9" w:rsidR="002E093D" w:rsidRPr="001B6BE1" w:rsidRDefault="002E093D" w:rsidP="00596707">
            <w:r w:rsidRPr="001B6BE1">
              <w:t>NOX</w:t>
            </w:r>
          </w:p>
        </w:tc>
        <w:tc>
          <w:tcPr>
            <w:tcW w:w="1690" w:type="dxa"/>
          </w:tcPr>
          <w:p w14:paraId="642E4F3E" w14:textId="38C57CBC" w:rsidR="002E093D" w:rsidRPr="001B6BE1" w:rsidRDefault="00235FED" w:rsidP="00596707">
            <w:r w:rsidRPr="001B6BE1">
              <w:t>C++</w:t>
            </w:r>
          </w:p>
        </w:tc>
        <w:tc>
          <w:tcPr>
            <w:tcW w:w="2268" w:type="dxa"/>
          </w:tcPr>
          <w:p w14:paraId="5FA2FC60" w14:textId="17B53B4E" w:rsidR="002E093D" w:rsidRPr="001B6BE1" w:rsidRDefault="00235FED" w:rsidP="00596707">
            <w:r w:rsidRPr="001B6BE1">
              <w:t>Nicira</w:t>
            </w:r>
          </w:p>
        </w:tc>
      </w:tr>
      <w:tr w:rsidR="002E093D" w:rsidRPr="001B6BE1" w14:paraId="30D67DA0" w14:textId="77777777" w:rsidTr="002017B3">
        <w:trPr>
          <w:jc w:val="center"/>
        </w:trPr>
        <w:tc>
          <w:tcPr>
            <w:tcW w:w="1995" w:type="dxa"/>
          </w:tcPr>
          <w:p w14:paraId="70F2A3E1" w14:textId="3E9AC461" w:rsidR="002E093D" w:rsidRPr="001B6BE1" w:rsidRDefault="002E093D" w:rsidP="00596707">
            <w:r w:rsidRPr="001B6BE1">
              <w:t>POX</w:t>
            </w:r>
          </w:p>
        </w:tc>
        <w:tc>
          <w:tcPr>
            <w:tcW w:w="1690" w:type="dxa"/>
          </w:tcPr>
          <w:p w14:paraId="2785DC96" w14:textId="0BF1DD4D" w:rsidR="002E093D" w:rsidRPr="001B6BE1" w:rsidRDefault="00235FED" w:rsidP="00596707">
            <w:r w:rsidRPr="001B6BE1">
              <w:t>Python</w:t>
            </w:r>
          </w:p>
        </w:tc>
        <w:tc>
          <w:tcPr>
            <w:tcW w:w="2268" w:type="dxa"/>
          </w:tcPr>
          <w:p w14:paraId="556C250E" w14:textId="3592C407" w:rsidR="002E093D" w:rsidRPr="001B6BE1" w:rsidRDefault="00235FED" w:rsidP="00284E5E">
            <w:pPr>
              <w:keepNext/>
            </w:pPr>
            <w:r w:rsidRPr="001B6BE1">
              <w:t>Nicira</w:t>
            </w:r>
          </w:p>
        </w:tc>
      </w:tr>
    </w:tbl>
    <w:p w14:paraId="4BA2C92A" w14:textId="478F5815" w:rsidR="007713E8" w:rsidRPr="001B6BE1" w:rsidRDefault="00B07800" w:rsidP="007713E8">
      <w:r w:rsidRPr="001B6BE1">
        <w:t xml:space="preserve">Various SDN controller architecture types exists using which the particular SDN controller is developed. </w:t>
      </w:r>
      <w:r w:rsidR="007E279A" w:rsidRPr="001B6BE1">
        <w:t>To extend the SDN to large networks, these different architectures were developed. These types include</w:t>
      </w:r>
      <w:r w:rsidR="00ED7906" w:rsidRPr="001B6BE1">
        <w:t xml:space="preserve"> Physically</w:t>
      </w:r>
      <w:r w:rsidR="007E279A" w:rsidRPr="001B6BE1">
        <w:t xml:space="preserve"> Centralised </w:t>
      </w:r>
      <w:r w:rsidR="00D81BB9" w:rsidRPr="001B6BE1">
        <w:t>and</w:t>
      </w:r>
      <w:r w:rsidR="007E279A" w:rsidRPr="001B6BE1">
        <w:t xml:space="preserve"> Physical</w:t>
      </w:r>
      <w:r w:rsidR="00ED7906" w:rsidRPr="001B6BE1">
        <w:t>ly</w:t>
      </w:r>
      <w:r w:rsidR="007E279A" w:rsidRPr="001B6BE1">
        <w:t xml:space="preserve"> Distributed which further </w:t>
      </w:r>
      <w:r w:rsidR="00C941CA" w:rsidRPr="001B6BE1">
        <w:t>categorises into</w:t>
      </w:r>
      <w:r w:rsidR="007E279A" w:rsidRPr="001B6BE1">
        <w:t xml:space="preserve"> Logically Centralised, Logically Distributed, Flat</w:t>
      </w:r>
      <w:r w:rsidR="00D81BB9" w:rsidRPr="001B6BE1">
        <w:t xml:space="preserve"> and</w:t>
      </w:r>
      <w:r w:rsidR="007E279A" w:rsidRPr="001B6BE1">
        <w:t xml:space="preserve"> H</w:t>
      </w:r>
      <w:r w:rsidR="00D81BB9" w:rsidRPr="001B6BE1">
        <w:t>ierarchical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E54C4E" w:rsidRPr="001B6BE1">
            <w:t>[15]</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E54C4E" w:rsidRPr="001B6BE1">
            <w:t>[16]</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E54C4E" w:rsidRPr="001B6BE1">
            <w:t>[17]</w:t>
          </w:r>
          <w:r w:rsidR="000221C5" w:rsidRPr="001B6BE1">
            <w:fldChar w:fldCharType="end"/>
          </w:r>
        </w:sdtContent>
      </w:sdt>
      <w:r w:rsidR="000221C5" w:rsidRPr="001B6BE1">
        <w:t>.</w:t>
      </w:r>
    </w:p>
    <w:p w14:paraId="12899BBB" w14:textId="115B7391" w:rsidR="008A33AF" w:rsidRPr="001B6BE1" w:rsidRDefault="000B3D53" w:rsidP="007713E8">
      <w:r w:rsidRPr="001B6BE1">
        <w:t xml:space="preserve">A Physically Centralised architecture of SDN consists of physically centralised Control plane with single SDN controller for complete underlying network. The SDN was </w:t>
      </w:r>
      <w:r w:rsidR="00424D5B" w:rsidRPr="001B6BE1">
        <w:t xml:space="preserve">drafted with the aim to have a single point of contact to control and manage the every network devices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Also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E54C4E" w:rsidRPr="001B6BE1">
            <w:t>[3]</w:t>
          </w:r>
          <w:r w:rsidR="00641787" w:rsidRPr="001B6BE1">
            <w:fldChar w:fldCharType="end"/>
          </w:r>
        </w:sdtContent>
      </w:sdt>
      <w:r w:rsidR="0015137C" w:rsidRPr="001B6BE1">
        <w:t xml:space="preserve">, first SDN controller was developed on this physically centralised </w:t>
      </w:r>
      <w:r w:rsidR="002A0A68" w:rsidRPr="001B6BE1">
        <w:t xml:space="preserve">architecture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E54C4E" w:rsidRPr="001B6BE1">
            <w:t>[5]</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E54C4E" w:rsidRPr="001B6BE1">
            <w:t>[9]</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E54C4E" w:rsidRPr="001B6BE1">
            <w:t>[18]</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E54C4E" w:rsidRPr="001B6BE1">
            <w:t xml:space="preserve"> [7]</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E54C4E" w:rsidRPr="001B6BE1">
            <w:t xml:space="preserve"> [19]</w:t>
          </w:r>
          <w:r w:rsidR="00641787" w:rsidRPr="001B6BE1">
            <w:fldChar w:fldCharType="end"/>
          </w:r>
        </w:sdtContent>
      </w:sdt>
      <w:r w:rsidR="00920903" w:rsidRPr="001B6BE1">
        <w:t xml:space="preserve">. All these SDN controllers were developed to </w:t>
      </w:r>
      <w:r w:rsidR="0019175C" w:rsidRPr="001B6BE1">
        <w:t>address the issues faced by other SDN controllers though all were developed on the physically centralised architecture of the SDN.</w:t>
      </w:r>
    </w:p>
    <w:p w14:paraId="625F22DD" w14:textId="457B0AD5" w:rsidR="0015137C" w:rsidRPr="001B6BE1" w:rsidRDefault="004E3FAA" w:rsidP="0052579B">
      <w:r w:rsidRPr="001B6BE1">
        <w:t>On the other hand, a Physically Distributed architecture of SDN was developed</w:t>
      </w:r>
      <w:r w:rsidR="00BD1120" w:rsidRPr="001B6BE1">
        <w:t xml:space="preserve">, which promised </w:t>
      </w:r>
      <w:r w:rsidR="00841F7C" w:rsidRPr="001B6BE1">
        <w:t xml:space="preserve">to address all the limitations faced by the </w:t>
      </w:r>
      <w:r w:rsidR="00994DB1" w:rsidRPr="001B6BE1">
        <w:t>Physically Centralised architec</w:t>
      </w:r>
      <w:r w:rsidR="00076B81" w:rsidRPr="001B6BE1">
        <w:t>t</w:t>
      </w:r>
      <w:r w:rsidR="00994DB1" w:rsidRPr="001B6BE1">
        <w:t>ed SDN controllers</w:t>
      </w:r>
      <w:r w:rsidR="00076B81" w:rsidRPr="001B6BE1">
        <w:t>.</w:t>
      </w:r>
      <w:r w:rsidR="00FC71EF" w:rsidRPr="001B6BE1">
        <w:t xml:space="preserve"> As the name suggests, this architecture consists of physically distributed 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E54C4E" w:rsidRPr="001B6BE1">
            <w:t>[20]</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E54C4E" w:rsidRPr="001B6BE1">
            <w:t>[6]</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E54C4E" w:rsidRPr="001B6BE1">
            <w:t>[10]</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E54C4E" w:rsidRPr="001B6BE1">
            <w:t>[11]</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E54C4E" w:rsidRPr="001B6BE1">
            <w:t>[12]</w:t>
          </w:r>
          <w:r w:rsidR="00B16D82" w:rsidRPr="001B6BE1">
            <w:fldChar w:fldCharType="end"/>
          </w:r>
        </w:sdtContent>
      </w:sdt>
      <w:r w:rsidR="00892EEB" w:rsidRPr="001B6BE1">
        <w:t xml:space="preserve"> were developed supporting this architecture of the SDN.</w:t>
      </w:r>
      <w:r w:rsidR="00270D8F" w:rsidRPr="001B6BE1">
        <w:t xml:space="preserve"> The Physically Distributed architecture of SDN can be further classified into Logically Centralised and Logically Distributed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E54C4E" w:rsidRPr="001B6BE1">
            <w:t>[15]</w:t>
          </w:r>
          <w:r w:rsidR="008D0553" w:rsidRPr="001B6BE1">
            <w:fldChar w:fldCharType="end"/>
          </w:r>
        </w:sdtContent>
      </w:sdt>
      <w:r w:rsidR="00270D8F" w:rsidRPr="001B6BE1">
        <w:t xml:space="preserve"> </w:t>
      </w:r>
      <w:r w:rsidR="00112094" w:rsidRPr="001B6BE1">
        <w:t>along with</w:t>
      </w:r>
      <w:r w:rsidR="00270D8F" w:rsidRPr="001B6BE1">
        <w:t xml:space="preserve"> Flat and Hierarchical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E54C4E" w:rsidRPr="001B6BE1">
            <w:t>[16]</w:t>
          </w:r>
          <w:r w:rsidR="00362D68" w:rsidRPr="001B6BE1">
            <w:fldChar w:fldCharType="end"/>
          </w:r>
        </w:sdtContent>
      </w:sdt>
      <w:r w:rsidR="00270D8F" w:rsidRPr="001B6BE1">
        <w:t>.</w:t>
      </w:r>
    </w:p>
    <w:p w14:paraId="14642F7C" w14:textId="422B7DB2" w:rsidR="004E3FAA" w:rsidRPr="001B6BE1" w:rsidRDefault="00EF1686" w:rsidP="0052579B">
      <w:r w:rsidRPr="001B6BE1">
        <w:t xml:space="preserve">In simple words, the Physically distributed-Logically centralised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75459F" w:rsidRPr="001B6BE1">
        <w:t>C</w:t>
      </w:r>
      <w:r w:rsidR="0052579B" w:rsidRPr="001B6BE1">
        <w:t>ontrol 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0141AF32" w:rsidR="00CD63E3" w:rsidRPr="001B6BE1" w:rsidRDefault="008F11F1" w:rsidP="009205E7">
      <w:r w:rsidRPr="001B6BE1">
        <w:lastRenderedPageBreak/>
        <w:t xml:space="preserve">Whereas, in Physically distributed-Logically distributed architecture, </w:t>
      </w:r>
      <w:r w:rsidR="002E32C9" w:rsidRPr="001B6BE1">
        <w:t>the Control plane is physically as well logically separated in the network.</w:t>
      </w:r>
      <w:r w:rsidR="008E6BFE" w:rsidRPr="001B6BE1">
        <w:t xml:space="preserve"> In this type of architecture, multiple controllers form a cluster together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E54C4E" w:rsidRPr="001B6BE1">
            <w:t>[13]</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E54C4E" w:rsidRPr="001B6BE1">
            <w:t>[21]</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Control plane of the SDN. T</w:t>
      </w:r>
      <w:r w:rsidR="00D14A42" w:rsidRPr="001B6BE1">
        <w:t>o classify the working of Control plane itself, t</w:t>
      </w:r>
      <w:r w:rsidR="00836A16" w:rsidRPr="001B6BE1">
        <w:t>wo more architecture types were proposed</w:t>
      </w:r>
      <w:r w:rsidR="00D14A42" w:rsidRPr="001B6BE1">
        <w:t xml:space="preserve"> and they were Flat architecture and Hierarchical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E54C4E" w:rsidRPr="001B6BE1">
            <w:t>[16]</w:t>
          </w:r>
          <w:r w:rsidR="008D0553" w:rsidRPr="001B6BE1">
            <w:fldChar w:fldCharType="end"/>
          </w:r>
        </w:sdtContent>
      </w:sdt>
      <w:r w:rsidR="00D14A42" w:rsidRPr="001B6BE1">
        <w:t xml:space="preserve">. </w:t>
      </w:r>
    </w:p>
    <w:p w14:paraId="7EF3BF09" w14:textId="25B1BD5C" w:rsidR="009205E7" w:rsidRPr="001B6BE1" w:rsidRDefault="00EA4000" w:rsidP="009205E7">
      <w:r w:rsidRPr="001B6BE1">
        <w:t>The Flat architecture also known as horizontal architecture consists of controllers arranged in the horizontal approach in the Control plane of the SDN.</w:t>
      </w:r>
      <w:r w:rsidR="00DC45CA" w:rsidRPr="001B6BE1">
        <w:t xml:space="preserve"> The Control plane has a single layer of operation and every controller is part of that one layer. Generally, the controllers</w:t>
      </w:r>
      <w:r w:rsidR="00277B2C" w:rsidRPr="001B6BE1">
        <w:t xml:space="preserve"> are divided into section of networks and are responsible for controlling the operations of the respective</w:t>
      </w:r>
      <w:r w:rsidR="00F11A41" w:rsidRPr="001B6BE1">
        <w:t xml:space="preserve"> section of the</w:t>
      </w:r>
      <w:r w:rsidR="00277B2C" w:rsidRPr="001B6BE1">
        <w:t xml:space="preserve"> networks.</w:t>
      </w:r>
      <w:r w:rsidR="00207889" w:rsidRPr="001B6BE1">
        <w:t xml:space="preserve"> However, some controllers are developed to suit the Flat architecture but all the controllers have the global view of the </w:t>
      </w:r>
      <w:r w:rsidR="00D20301" w:rsidRPr="001B6BE1">
        <w:t xml:space="preserve">network.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are part of th</w:t>
      </w:r>
      <w:r w:rsidR="002751FB" w:rsidRPr="001B6BE1">
        <w:t>is</w:t>
      </w:r>
      <w:r w:rsidR="007C08A0" w:rsidRPr="001B6BE1">
        <w:t xml:space="preserve"> Flat architecture of SDN.</w:t>
      </w:r>
    </w:p>
    <w:p w14:paraId="7411E15F" w14:textId="4A045CAF" w:rsidR="0059315D" w:rsidRPr="001B6BE1" w:rsidRDefault="006D5D5E" w:rsidP="001A1047">
      <w:r w:rsidRPr="001B6BE1">
        <w:t xml:space="preserve">On the other hand, the Hierarchical architecture of SDN consists of several layers of the Control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E54C4E" w:rsidRPr="001B6BE1">
            <w:t>[14]</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E54C4E" w:rsidRPr="001B6BE1">
            <w:t>[12]</w:t>
          </w:r>
          <w:r w:rsidR="00DA69AA" w:rsidRPr="001B6BE1">
            <w:fldChar w:fldCharType="end"/>
          </w:r>
        </w:sdtContent>
      </w:sdt>
      <w:r w:rsidR="00DA69AA" w:rsidRPr="001B6BE1">
        <w:t xml:space="preserve"> are part of this </w:t>
      </w:r>
      <w:r w:rsidR="00D82FE5" w:rsidRPr="001B6BE1">
        <w:t xml:space="preserve">Hierarchical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032487"/>
      <w:r w:rsidRPr="001B6BE1">
        <w:rPr>
          <w:rFonts w:cs="Times"/>
          <w:lang w:val="en-GB"/>
        </w:rPr>
        <w:t>ONOS</w:t>
      </w:r>
      <w:bookmarkEnd w:id="21"/>
      <w:r w:rsidR="008E77EF" w:rsidRPr="001B6BE1">
        <w:rPr>
          <w:rFonts w:cs="Times"/>
          <w:lang w:val="en-GB"/>
        </w:rPr>
        <w:t xml:space="preserve"> Controller</w:t>
      </w:r>
      <w:bookmarkEnd w:id="22"/>
    </w:p>
    <w:p w14:paraId="4CC1E8A7" w14:textId="496B4179"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E54C4E" w:rsidRPr="001B6BE1">
            <w:t>[11]</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E54C4E" w:rsidRPr="001B6BE1">
            <w:t>[1]</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 open source community.</w:t>
      </w:r>
      <w:r w:rsidR="0048699B" w:rsidRPr="001B6BE1">
        <w:t xml:space="preserve"> ONOS is distributed under the Apache 2.0 license.</w:t>
      </w:r>
      <w:r w:rsidR="00BE42EA" w:rsidRPr="001B6BE1">
        <w:t xml:space="preserve"> </w:t>
      </w:r>
      <w:r w:rsidR="006A59F2" w:rsidRPr="001B6BE1">
        <w:t>ONOS was developed on Physically distributed and Logically centralised architecture of SDN and supports the Flat architecture of the Control plane.</w:t>
      </w:r>
      <w:r w:rsidR="005423BE" w:rsidRPr="001B6BE1">
        <w:t xml:space="preserve"> </w:t>
      </w:r>
      <w:r w:rsidR="009E3E47" w:rsidRPr="001B6BE1">
        <w:t>ONOS has been optimized to overcome the difficulties such as network scalability, reliability and high performance through its distributed architecture.</w:t>
      </w:r>
      <w:r w:rsidR="00C64100" w:rsidRPr="001B6BE1">
        <w:t xml:space="preserve"> </w:t>
      </w:r>
    </w:p>
    <w:p w14:paraId="5FFA1F37" w14:textId="01AC756E"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E54C4E" w:rsidRPr="001B6BE1">
            <w:t>[23]</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5D6441EA" w14:textId="12DEF89E" w:rsidR="003C582B" w:rsidRPr="001B6BE1" w:rsidRDefault="00E658DC" w:rsidP="00247C4F">
      <w:r w:rsidRPr="001B6BE1">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rsidRPr="001B6BE1">
        <w:t xml:space="preserve"> All of these subsystems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E54C4E" w:rsidRPr="001B6BE1">
            <w:t>[24]</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735DCF74" w14:textId="77777777" w:rsidR="003C582B" w:rsidRPr="001B6BE1" w:rsidRDefault="003C582B" w:rsidP="00247C4F"/>
    <w:p w14:paraId="0B6EA399" w14:textId="4F289D0F" w:rsidR="0087498C" w:rsidRPr="001B6BE1" w:rsidRDefault="00DB084C" w:rsidP="0087498C">
      <w:pPr>
        <w:keepNext/>
        <w:jc w:val="center"/>
      </w:pPr>
      <w:r w:rsidRPr="001B6BE1">
        <w:rPr>
          <w:noProof/>
        </w:rPr>
        <w:lastRenderedPageBreak/>
        <w:drawing>
          <wp:inline distT="0" distB="0" distL="0" distR="0" wp14:anchorId="641E2F2D" wp14:editId="4F0DA673">
            <wp:extent cx="5760720" cy="3367405"/>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a:stretch>
                      <a:fillRect/>
                    </a:stretch>
                  </pic:blipFill>
                  <pic:spPr>
                    <a:xfrm>
                      <a:off x="0" y="0"/>
                      <a:ext cx="5760720" cy="3367405"/>
                    </a:xfrm>
                    <a:prstGeom prst="rect">
                      <a:avLst/>
                    </a:prstGeom>
                  </pic:spPr>
                </pic:pic>
              </a:graphicData>
            </a:graphic>
          </wp:inline>
        </w:drawing>
      </w:r>
    </w:p>
    <w:p w14:paraId="3700579F" w14:textId="349B9D76"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E54C4E" w:rsidRPr="001B6BE1">
            <w:t>[24]</w:t>
          </w:r>
          <w:r w:rsidR="00801D1B" w:rsidRPr="001B6BE1">
            <w:fldChar w:fldCharType="end"/>
          </w:r>
        </w:sdtContent>
      </w:sdt>
      <w:bookmarkEnd w:id="23"/>
    </w:p>
    <w:p w14:paraId="7F895CFE" w14:textId="09945FB0" w:rsidR="00BC7566" w:rsidRPr="001B6BE1" w:rsidRDefault="00A04636" w:rsidP="00247C4F">
      <w:r w:rsidRPr="001B6BE1">
        <w:t xml:space="preserve">Over the years, the ONOS has been developed to support the majority of the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16</w:t>
      </w:r>
      <w:r w:rsidR="00242F23" w:rsidRPr="001B6BE1">
        <w:rPr>
          <w:vertAlign w:val="superscript"/>
        </w:rPr>
        <w:t>th</w:t>
      </w:r>
      <w:r w:rsidR="00242F23" w:rsidRPr="001B6BE1">
        <w:t xml:space="preserve"> </w:t>
      </w:r>
      <w:r w:rsidRPr="001B6BE1">
        <w:t>July 2021.</w:t>
      </w:r>
      <w:r w:rsidR="00AF453E" w:rsidRPr="001B6BE1">
        <w:t xml:space="preserve"> </w:t>
      </w:r>
      <w:r w:rsidR="007D49B7" w:rsidRPr="001B6BE1">
        <w:t>ONOS community seek to release the new or updated versions of ONOS of each quarterly basis.</w:t>
      </w:r>
      <w:r w:rsidR="00571BF6" w:rsidRPr="001B6BE1">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E54C4E" w:rsidRPr="001B6BE1">
            <w:t>[25]</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4152D2A">
            <wp:extent cx="5050984" cy="31880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082785" cy="3208115"/>
                    </a:xfrm>
                    <a:prstGeom prst="rect">
                      <a:avLst/>
                    </a:prstGeom>
                  </pic:spPr>
                </pic:pic>
              </a:graphicData>
            </a:graphic>
          </wp:inline>
        </w:drawing>
      </w:r>
    </w:p>
    <w:p w14:paraId="0A626C97" w14:textId="617686C8" w:rsidR="00801D1B" w:rsidRPr="001B6BE1" w:rsidRDefault="0087498C" w:rsidP="0087498C">
      <w:pPr>
        <w:pStyle w:val="Caption"/>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E54C4E" w:rsidRPr="001B6BE1">
            <w:t>[1]</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032488"/>
      <w:r w:rsidRPr="001B6BE1">
        <w:rPr>
          <w:rFonts w:cs="Times"/>
          <w:lang w:val="en-GB"/>
        </w:rPr>
        <w:lastRenderedPageBreak/>
        <w:t>OpenDaylight</w:t>
      </w:r>
      <w:r w:rsidR="008E77EF" w:rsidRPr="001B6BE1">
        <w:rPr>
          <w:rFonts w:cs="Times"/>
          <w:lang w:val="en-GB"/>
        </w:rPr>
        <w:t xml:space="preserve"> Controller</w:t>
      </w:r>
      <w:bookmarkEnd w:id="25"/>
    </w:p>
    <w:p w14:paraId="290E301F" w14:textId="012F56D1"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E54C4E" w:rsidRPr="001B6BE1">
            <w:t>[10]</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functions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Physically distributed and Logically centralised architecture of SDN and supports the Flat architecture of the Control plane. </w:t>
      </w:r>
    </w:p>
    <w:p w14:paraId="6BF79159" w14:textId="5B65E859" w:rsidR="00EF3F07" w:rsidRPr="001B6BE1" w:rsidRDefault="00002272" w:rsidP="00EF3F07">
      <w:r w:rsidRPr="001B6BE1">
        <w:t>OpenDaylight</w:t>
      </w:r>
      <w:r w:rsidR="00DB1C1B" w:rsidRPr="001B6BE1">
        <w:t xml:space="preserve"> was developed as model-driven controller using YANG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EF3F07" w:rsidRPr="001B6BE1">
        <w:t xml:space="preserve"> is a Java framework operating at the back-end of OpenDaylight and allowing it to manage bundles and packages for exchanging information.</w:t>
      </w:r>
      <w:r w:rsidR="00247C24" w:rsidRPr="001B6BE1">
        <w:t xml:space="preserve"> Karaf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4C7B0216"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5F805FCD"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707AAF" w:rsidRPr="001B6BE1">
        <w:t xml:space="preserve">The </w:t>
      </w:r>
      <w:r w:rsidR="0034669D" w:rsidRPr="001B6BE1">
        <w:t xml:space="preserve"> Security, Scalability, Stability and Performance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E54C4E" w:rsidRPr="001B6BE1">
            <w:t>[26]</w:t>
          </w:r>
          <w:r w:rsidR="007916D7" w:rsidRPr="001B6BE1">
            <w:fldChar w:fldCharType="end"/>
          </w:r>
        </w:sdtContent>
      </w:sdt>
      <w:r w:rsidR="007916D7" w:rsidRPr="001B6BE1">
        <w:t xml:space="preserve"> provides the detailed overview of these functionalities.</w:t>
      </w:r>
    </w:p>
    <w:p w14:paraId="7654E15D" w14:textId="77777777" w:rsidR="0033361B" w:rsidRPr="001B6BE1" w:rsidRDefault="00FA3658" w:rsidP="0033361B">
      <w:pPr>
        <w:keepNext/>
        <w:jc w:val="center"/>
      </w:pPr>
      <w:r w:rsidRPr="001B6BE1">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41E325A7"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E54C4E" w:rsidRPr="001B6BE1">
            <w:t>[10]</w:t>
          </w:r>
          <w:r w:rsidR="00134E26" w:rsidRPr="001B6BE1">
            <w:fldChar w:fldCharType="end"/>
          </w:r>
        </w:sdtContent>
      </w:sdt>
      <w:bookmarkEnd w:id="27"/>
    </w:p>
    <w:p w14:paraId="13A750B1" w14:textId="42E955C8" w:rsidR="003D44BE" w:rsidRPr="001B6BE1" w:rsidRDefault="003D44BE" w:rsidP="003D44BE">
      <w:r w:rsidRPr="001B6BE1">
        <w:t>Till the date of this thesis, there were 16 major releases with the latest version Sulfur-SR1 released on 13</w:t>
      </w:r>
      <w:r w:rsidRPr="001B6BE1">
        <w:rPr>
          <w:vertAlign w:val="superscript"/>
        </w:rPr>
        <w:t>th</w:t>
      </w:r>
      <w:r w:rsidRPr="001B6BE1">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E54C4E" w:rsidRPr="001B6BE1">
            <w:t>[27]</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032489"/>
      <w:r w:rsidRPr="001B6BE1">
        <w:rPr>
          <w:rFonts w:cs="Times"/>
          <w:lang w:val="en-GB"/>
        </w:rPr>
        <w:lastRenderedPageBreak/>
        <w:t>Ryu</w:t>
      </w:r>
      <w:bookmarkEnd w:id="28"/>
      <w:r w:rsidR="008E77EF" w:rsidRPr="001B6BE1">
        <w:rPr>
          <w:rFonts w:cs="Times"/>
          <w:lang w:val="en-GB"/>
        </w:rPr>
        <w:t xml:space="preserve"> Controller</w:t>
      </w:r>
      <w:bookmarkEnd w:id="29"/>
    </w:p>
    <w:p w14:paraId="4FA65F31" w14:textId="2B0201B0" w:rsidR="004A0E4B" w:rsidRPr="001B6BE1"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E54C4E" w:rsidRPr="001B6BE1">
            <w:t>[7]</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E54C4E" w:rsidRPr="001B6BE1">
            <w:t xml:space="preserve"> [19]</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was crafted using Physically centralised architecture of SDN</w:t>
      </w:r>
      <w:r w:rsidR="004208D0" w:rsidRPr="001B6BE1">
        <w:t>.</w:t>
      </w:r>
    </w:p>
    <w:p w14:paraId="2D1BE102" w14:textId="7E95FA09" w:rsidR="006275C4" w:rsidRPr="001B6BE1" w:rsidRDefault="00A60369" w:rsidP="004A0E4B">
      <w:r w:rsidRPr="001B6BE1">
        <w:t>Ryu is a component-based software</w:t>
      </w:r>
      <w:r w:rsidR="006275C4" w:rsidRPr="001B6BE1">
        <w:t>-</w:t>
      </w:r>
      <w:r w:rsidRPr="001B6BE1">
        <w:t>defined networking framework.</w:t>
      </w:r>
      <w:r w:rsidR="00455799" w:rsidRPr="001B6BE1">
        <w:t xml:space="preserve"> 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useful libraries</w:t>
      </w:r>
      <w:r w:rsidR="006A4593" w:rsidRPr="001B6BE1">
        <w:t xml:space="preserve"> and well-defined API</w:t>
      </w:r>
      <w:r w:rsidR="00455799" w:rsidRPr="001B6BE1">
        <w:t>.</w:t>
      </w:r>
      <w:r w:rsidR="006275C4" w:rsidRPr="001B6BE1">
        <w:t xml:space="preserve"> Ryu provides the bunch of components which are useful for developing the SDN applications. </w:t>
      </w:r>
      <w:r w:rsidR="00082B07" w:rsidRPr="001B6BE1">
        <w:t>The major components and libraries  of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7825716E" w:rsidR="00F70556" w:rsidRPr="001B6BE1" w:rsidRDefault="002C386D" w:rsidP="004A0E4B">
      <w:r w:rsidRPr="001B6BE1">
        <w:t>Other components and libraries such as Firewall, L2 switch, HA with Zookeeper, Endpoint and CLI are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E54C4E" w:rsidRPr="001B6BE1">
            <w:t>[28]</w:t>
          </w:r>
          <w:r w:rsidR="00914880" w:rsidRPr="001B6BE1">
            <w:fldChar w:fldCharType="end"/>
          </w:r>
        </w:sdtContent>
      </w:sdt>
      <w:r w:rsidRPr="001B6BE1">
        <w:t>.</w:t>
      </w:r>
      <w:r w:rsidR="00D56448" w:rsidRPr="001B6BE1">
        <w:t xml:space="preserve"> Among the initial applications of Ryu controller were GRE tunnelling, VLAN support, Topology discovery and MAC based segregation. </w:t>
      </w:r>
    </w:p>
    <w:p w14:paraId="7B511DE0" w14:textId="0A1EE522" w:rsidR="00D833D5" w:rsidRPr="001B6BE1" w:rsidRDefault="006275C4" w:rsidP="00446C69">
      <w:r w:rsidRPr="001B6BE1">
        <w:t xml:space="preserve">The main aim of the </w:t>
      </w:r>
      <w:r w:rsidR="005A2190" w:rsidRPr="001B6BE1">
        <w:t>Ryu was to become the standard network controller of cloud software like OpenStack. R</w:t>
      </w:r>
      <w:r w:rsidR="00914880" w:rsidRPr="001B6BE1">
        <w:t>y</w:t>
      </w:r>
      <w:r w:rsidR="005A2190" w:rsidRPr="001B6BE1">
        <w:t>u plugin was merged into the OpenStack Essex</w:t>
      </w:r>
      <w:r w:rsidR="00914880" w:rsidRPr="001B6BE1">
        <w:t xml:space="preserve"> </w:t>
      </w:r>
      <w:sdt>
        <w:sdtPr>
          <w:id w:val="1234976748"/>
          <w:citation/>
        </w:sdtPr>
        <w:sdtContent>
          <w:r w:rsidR="00914880" w:rsidRPr="001B6BE1">
            <w:fldChar w:fldCharType="begin"/>
          </w:r>
          <w:r w:rsidR="00914880" w:rsidRPr="001B6BE1">
            <w:instrText xml:space="preserve"> CITATION Kaz \l 1033 </w:instrText>
          </w:r>
          <w:r w:rsidR="00914880" w:rsidRPr="001B6BE1">
            <w:fldChar w:fldCharType="separate"/>
          </w:r>
          <w:r w:rsidR="00E54C4E" w:rsidRPr="001B6BE1">
            <w:t>[29]</w:t>
          </w:r>
          <w:r w:rsidR="00914880" w:rsidRPr="001B6BE1">
            <w:fldChar w:fldCharType="end"/>
          </w:r>
        </w:sdtContent>
      </w:sdt>
      <w:r w:rsidR="005A2190" w:rsidRPr="001B6BE1">
        <w:t xml:space="preserve">. </w:t>
      </w:r>
      <w:r w:rsidR="00C52A07" w:rsidRPr="001B6BE1">
        <w:t xml:space="preserve">Ryu provides OpenStack tunnelling based isolations and flat layer 2 networks </w:t>
      </w:r>
      <w:r w:rsidRPr="001B6BE1">
        <w:t xml:space="preserve"> </w:t>
      </w:r>
      <w:r w:rsidR="00C52A07" w:rsidRPr="001B6BE1">
        <w:t>regardless of the underlying network.</w:t>
      </w:r>
      <w:r w:rsidR="00B70886" w:rsidRPr="001B6BE1">
        <w:t xml:space="preserve"> Further the Ryu framework was developed to perform Traffic monitoring and provide QoS in the network</w:t>
      </w:r>
      <w:r w:rsidR="00763751" w:rsidRPr="001B6BE1">
        <w:t xml:space="preserve"> </w:t>
      </w:r>
      <w:sdt>
        <w:sdtPr>
          <w:id w:val="1201751050"/>
          <w:citation/>
        </w:sdtPr>
        <w:sdtContent>
          <w:r w:rsidR="00763751" w:rsidRPr="001B6BE1">
            <w:fldChar w:fldCharType="begin"/>
          </w:r>
          <w:r w:rsidR="00763751" w:rsidRPr="001B6BE1">
            <w:instrText xml:space="preserve"> CITATION Ryu1 \l 1033 </w:instrText>
          </w:r>
          <w:r w:rsidR="00763751" w:rsidRPr="001B6BE1">
            <w:fldChar w:fldCharType="separate"/>
          </w:r>
          <w:r w:rsidR="00E54C4E" w:rsidRPr="001B6BE1">
            <w:t>[30]</w:t>
          </w:r>
          <w:r w:rsidR="00763751" w:rsidRPr="001B6BE1">
            <w:fldChar w:fldCharType="end"/>
          </w:r>
        </w:sdtContent>
      </w:sdt>
      <w:r w:rsidR="00B70886" w:rsidRPr="001B6BE1">
        <w:t>.</w:t>
      </w:r>
      <w:r w:rsidR="00511781" w:rsidRPr="001B6BE1">
        <w:t xml:space="preserve"> </w:t>
      </w:r>
      <w:r w:rsidR="00BC03D5" w:rsidRPr="001B6BE1">
        <w:t>For user friendly management of flow tables from the Ryu controller, an application called, FlowManager was developed.</w:t>
      </w:r>
      <w:r w:rsidR="00446C69" w:rsidRPr="001B6BE1">
        <w:t xml:space="preserve"> By using this application, an operator can create, modify and remove the flows as well as an operator can monitor the OpenFlow switches with the help of statistics.</w:t>
      </w:r>
    </w:p>
    <w:p w14:paraId="4AEADAC0" w14:textId="7445D0F3" w:rsidR="00B841F7" w:rsidRPr="001B6BE1" w:rsidRDefault="00B841F7" w:rsidP="004A0E4B">
      <w:r w:rsidRPr="001B6BE1">
        <w:t xml:space="preserve">The Ryu can be downloaded Python package and also from the source code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E54C4E" w:rsidRPr="001B6BE1">
            <w:t>[31]</w:t>
          </w:r>
          <w:r w:rsidR="00302E53" w:rsidRPr="001B6BE1">
            <w:fldChar w:fldCharType="end"/>
          </w:r>
        </w:sdtContent>
      </w:sdt>
      <w:r w:rsidRPr="001B6BE1">
        <w:t>.</w:t>
      </w:r>
      <w:r w:rsidR="00302E53" w:rsidRPr="001B6BE1">
        <w:t xml:space="preserve"> The detailed information guides for installation, configuration and templates for creating Ryu applications can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E54C4E" w:rsidRPr="001B6BE1">
            <w:t>[32]</w:t>
          </w:r>
          <w:r w:rsidR="00302E53" w:rsidRPr="001B6BE1">
            <w:fldChar w:fldCharType="end"/>
          </w:r>
        </w:sdtContent>
      </w:sdt>
      <w:r w:rsidR="00302E53" w:rsidRPr="001B6BE1">
        <w:t>.</w:t>
      </w:r>
    </w:p>
    <w:p w14:paraId="60DA65F3" w14:textId="77777777" w:rsidR="00593C6F" w:rsidRPr="001B6BE1" w:rsidRDefault="004D2441" w:rsidP="00593C6F">
      <w:pPr>
        <w:keepNext/>
        <w:jc w:val="center"/>
      </w:pPr>
      <w:r w:rsidRPr="001B6BE1">
        <w:rPr>
          <w:noProof/>
        </w:rPr>
        <w:drawing>
          <wp:inline distT="0" distB="0" distL="0" distR="0" wp14:anchorId="1DE96B99" wp14:editId="1B18CA92">
            <wp:extent cx="4242486" cy="2697499"/>
            <wp:effectExtent l="0" t="0" r="571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9"/>
                    <a:srcRect r="2617" b="1675"/>
                    <a:stretch/>
                  </pic:blipFill>
                  <pic:spPr bwMode="auto">
                    <a:xfrm>
                      <a:off x="0" y="0"/>
                      <a:ext cx="4265520" cy="2712145"/>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0922CDF" w:rsidR="00845050" w:rsidRPr="001B6BE1" w:rsidRDefault="00593C6F" w:rsidP="00593C6F">
      <w:pPr>
        <w:pStyle w:val="Caption"/>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00793912" w:rsidRPr="001B6BE1">
        <w:t>5</w:t>
      </w:r>
      <w:r w:rsidRPr="001B6BE1">
        <w:fldChar w:fldCharType="end"/>
      </w:r>
      <w:r w:rsidRPr="001B6BE1">
        <w:t xml:space="preserve"> Ryu controller architecture </w:t>
      </w:r>
      <w:sdt>
        <w:sdtPr>
          <w:id w:val="1098995706"/>
          <w:citation/>
        </w:sdtPr>
        <w:sdtContent>
          <w:r w:rsidR="00845050" w:rsidRPr="001B6BE1">
            <w:fldChar w:fldCharType="begin"/>
          </w:r>
          <w:r w:rsidR="00845050" w:rsidRPr="001B6BE1">
            <w:instrText xml:space="preserve"> CITATION Rui \l 1033 </w:instrText>
          </w:r>
          <w:r w:rsidR="00845050" w:rsidRPr="001B6BE1">
            <w:fldChar w:fldCharType="separate"/>
          </w:r>
          <w:r w:rsidR="00E54C4E" w:rsidRPr="001B6BE1">
            <w:t>[19]</w:t>
          </w:r>
          <w:r w:rsidR="00845050" w:rsidRPr="001B6BE1">
            <w:fldChar w:fldCharType="end"/>
          </w:r>
        </w:sdtContent>
      </w:sdt>
      <w:bookmarkEnd w:id="30"/>
    </w:p>
    <w:p w14:paraId="49B10A74" w14:textId="376B20E8"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E54C4E" w:rsidRPr="001B6BE1">
            <w:t>[33]</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E54C4E" w:rsidRPr="001B6BE1">
            <w:t>[34]</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Whereas, Ravana controller was developed as a fault-tolerant SDN controller platform.</w:t>
      </w:r>
    </w:p>
    <w:p w14:paraId="734D784D" w14:textId="2AC2C110" w:rsidR="00D22F8D" w:rsidRPr="001B6BE1" w:rsidRDefault="00891A5A" w:rsidP="002C79D7">
      <w:pPr>
        <w:pStyle w:val="Heading2"/>
      </w:pPr>
      <w:bookmarkStart w:id="31" w:name="_Toc115032490"/>
      <w:r w:rsidRPr="001B6BE1">
        <w:lastRenderedPageBreak/>
        <w:t>S</w:t>
      </w:r>
      <w:r w:rsidR="00D22F8D" w:rsidRPr="001B6BE1">
        <w:t>oftware Switches</w:t>
      </w:r>
      <w:bookmarkEnd w:id="31"/>
    </w:p>
    <w:p w14:paraId="418CEC04" w14:textId="60DBE6ED" w:rsidR="00F47CAF" w:rsidRPr="001B6BE1" w:rsidRDefault="00AE1106" w:rsidP="007967CC">
      <w:pPr>
        <w:tabs>
          <w:tab w:val="left" w:pos="1134"/>
        </w:tabs>
      </w:pPr>
      <w:r w:rsidRPr="001B6BE1">
        <w:t xml:space="preserve">The traditional network switches build with network operating system consisting the packet forwarding knowledge and routing intelligence were not suited for the functionality of Software-defined networks. </w:t>
      </w:r>
      <w:r w:rsidR="00F47CAF" w:rsidRPr="001B6BE1">
        <w:t xml:space="preserve">The requirement for decoupling of control plane and data plane lead to the development of some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the new type of packet arrives at the switchport, switch encapsulates the received packet into OpenFlow protocol packet and forwards that packet to the SDN controller for processing and knowing the way to handle that packet.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E81B51" w:rsidRPr="001B6BE1">
        <w:t xml:space="preserve"> Along with this SDN controller also register some set of forwarding flow rules on the switch.</w:t>
      </w:r>
      <w:r w:rsidR="00E53B02" w:rsidRPr="001B6BE1">
        <w:t xml:space="preserve"> </w:t>
      </w:r>
      <w:r w:rsidR="00F47CAF" w:rsidRPr="001B6BE1">
        <w:t xml:space="preserve">Switches consists of some </w:t>
      </w:r>
      <w:r w:rsidR="0072594D" w:rsidRPr="001B6BE1">
        <w:t>memory to store</w:t>
      </w:r>
      <w:r w:rsidR="00F90345" w:rsidRPr="001B6BE1">
        <w:t xml:space="preserve"> set of</w:t>
      </w:r>
      <w:r w:rsidR="0072594D" w:rsidRPr="001B6BE1">
        <w:t xml:space="preserve"> basic forwarding flow rules information, so that the SDN controller is not overpopulated with the control packets for each packet.</w:t>
      </w:r>
    </w:p>
    <w:p w14:paraId="75BCE37E" w14:textId="6EE345C8" w:rsidR="009C187C" w:rsidRPr="001B6BE1" w:rsidRDefault="009454F0" w:rsidP="009C187C">
      <w:pPr>
        <w:tabs>
          <w:tab w:val="left" w:pos="1134"/>
        </w:tabs>
      </w:pPr>
      <w:r w:rsidRPr="001B6BE1">
        <w:t xml:space="preserve">Considering this functionality various different switches were developed to support the new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E54C4E" w:rsidRPr="001B6BE1">
            <w:t>[35]</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E54C4E" w:rsidRPr="001B6BE1">
            <w:t>[36]</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E54C4E" w:rsidRPr="001B6BE1">
            <w:t xml:space="preserve"> [37]</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E54C4E" w:rsidRPr="001B6BE1">
            <w:t>[38]</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E54C4E" w:rsidRPr="001B6BE1">
            <w:t>[39]</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714B1DD2" w14:textId="6F7151D3" w:rsidR="00924EF3" w:rsidRPr="001B6BE1" w:rsidRDefault="0076549B" w:rsidP="00B6261C">
      <w:pPr>
        <w:tabs>
          <w:tab w:val="left" w:pos="1134"/>
        </w:tabs>
      </w:pPr>
      <w:r w:rsidRPr="001B6BE1">
        <w:t>Among these</w:t>
      </w:r>
      <w:r w:rsidR="008B25FC" w:rsidRPr="001B6BE1">
        <w:t xml:space="preserve"> software switches, Open vSwitch gained the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E54C4E" w:rsidRPr="001B6BE1">
            <w:t>[40]</w:t>
          </w:r>
          <w:r w:rsidR="002F2921" w:rsidRPr="001B6BE1">
            <w:fldChar w:fldCharType="end"/>
          </w:r>
        </w:sdtContent>
      </w:sdt>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large</w:t>
      </w:r>
      <w:r w:rsidR="00805F83" w:rsidRPr="001B6BE1">
        <w:t xml:space="preserve"> scale networks</w:t>
      </w:r>
      <w:r w:rsidR="004C6F7D" w:rsidRPr="001B6BE1">
        <w:t xml:space="preserve">. </w:t>
      </w:r>
      <w:r w:rsidR="00041DB5"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xml:space="preserve">. Open vSwitch is primary switch for virtual SDN network emulator environment like Mininet.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032491"/>
      <w:r w:rsidRPr="001B6BE1">
        <w:rPr>
          <w:rFonts w:cs="Times"/>
        </w:rPr>
        <w:lastRenderedPageBreak/>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032492"/>
      <w:r w:rsidRPr="001B6BE1">
        <w:rPr>
          <w:rFonts w:cs="Times"/>
          <w:lang w:val="en-GB"/>
        </w:rPr>
        <w:t>Mininet</w:t>
      </w:r>
      <w:bookmarkEnd w:id="35"/>
      <w:bookmarkEnd w:id="36"/>
    </w:p>
    <w:p w14:paraId="43BFE29F" w14:textId="0E49E000"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E54C4E" w:rsidRPr="001B6BE1">
            <w:t>[41]</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1852AF3D" w14:textId="77777777" w:rsidR="00333599" w:rsidRPr="001B6BE1"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4F840F7B" w:rsidR="00326614" w:rsidRPr="001B6BE1" w:rsidRDefault="0099154A" w:rsidP="0099154A">
      <w:r w:rsidRPr="001B6BE1">
        <w:t>When the Mininet is instructed to create the network, by default, the switches and the controller are put in the root namespace of the machine whereas only the hosts are put in their own separate namespaces.</w:t>
      </w:r>
      <w:r w:rsidR="005A4FDA" w:rsidRPr="001B6BE1">
        <w:t xml:space="preserve"> </w:t>
      </w:r>
      <w:r w:rsidRPr="001B6BE1">
        <w:t xml:space="preserve">Nevertheless, the switches can be initiated in their own namespace, by passing the </w:t>
      </w:r>
      <w:r w:rsidRPr="001B6BE1">
        <w:rPr>
          <w:i/>
          <w:iCs/>
        </w:rPr>
        <w:t>--innamespace</w:t>
      </w:r>
      <w:r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77777777"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40E16954" w:rsidR="00326614" w:rsidRPr="001B6BE1" w:rsidRDefault="00326614" w:rsidP="003B0752">
      <w:r w:rsidRPr="001B6BE1">
        <w:t xml:space="preserve">Mininet is available to be installed as a packet or from the source code. The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E54C4E" w:rsidRPr="001B6BE1">
            <w:t>[42]</w:t>
          </w:r>
          <w:r w:rsidR="00BB55D5" w:rsidRPr="001B6BE1">
            <w:fldChar w:fldCharType="end"/>
          </w:r>
        </w:sdtContent>
      </w:sdt>
      <w:r w:rsidR="00BB55D5" w:rsidRPr="001B6BE1">
        <w:t xml:space="preserve">. The Mininet VM image supports all varieties of hypervisors like VirtualBox, KVM, Qemu, Microsoft Hyper-V, VMware Fusion and VMware Workstation Player. </w:t>
      </w:r>
    </w:p>
    <w:p w14:paraId="08946EB8" w14:textId="1D182F58" w:rsidR="007B271B" w:rsidRPr="001B6BE1" w:rsidRDefault="007B271B" w:rsidP="003B0752">
      <w:pPr>
        <w:rPr>
          <w:rFonts w:cs="Times"/>
        </w:rPr>
      </w:pPr>
      <w:r w:rsidRPr="001B6BE1">
        <w:t>Due to the single server implementation of Mininet, it faced performance challenges.</w:t>
      </w:r>
      <w:r w:rsidR="008012C3" w:rsidRPr="001B6BE1">
        <w:t xml:space="preserve"> To resolve this problem,</w:t>
      </w:r>
      <w:r w:rsidRPr="001B6BE1">
        <w:t xml:space="preserve"> Maxinet </w:t>
      </w:r>
      <w:sdt>
        <w:sdtPr>
          <w:id w:val="2041318033"/>
          <w:citation/>
        </w:sdtPr>
        <w:sdtContent>
          <w:r w:rsidRPr="001B6BE1">
            <w:fldChar w:fldCharType="begin"/>
          </w:r>
          <w:r w:rsidRPr="001B6BE1">
            <w:instrText xml:space="preserve"> CITATION Wet \l 1033 </w:instrText>
          </w:r>
          <w:r w:rsidRPr="001B6BE1">
            <w:fldChar w:fldCharType="separate"/>
          </w:r>
          <w:r w:rsidR="00E54C4E" w:rsidRPr="001B6BE1">
            <w:t>[43]</w:t>
          </w:r>
          <w:r w:rsidRPr="001B6BE1">
            <w:fldChar w:fldCharType="end"/>
          </w:r>
        </w:sdtContent>
      </w:sdt>
      <w:r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E54C4E" w:rsidRPr="001B6BE1">
            <w:t>[44]</w:t>
          </w:r>
          <w:r w:rsidR="00D41927" w:rsidRPr="001B6BE1">
            <w:fldChar w:fldCharType="end"/>
          </w:r>
        </w:sdtContent>
      </w:sdt>
      <w:r w:rsidRPr="001B6BE1">
        <w:t xml:space="preserve"> were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032493"/>
      <w:r w:rsidRPr="001B6BE1">
        <w:rPr>
          <w:rFonts w:cs="Times"/>
          <w:lang w:val="en-GB"/>
        </w:rPr>
        <w:lastRenderedPageBreak/>
        <w:t>GNS3</w:t>
      </w:r>
      <w:bookmarkEnd w:id="37"/>
      <w:bookmarkEnd w:id="38"/>
    </w:p>
    <w:p w14:paraId="7037246F" w14:textId="7F044045"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E54C4E" w:rsidRPr="001B6BE1">
            <w:t>[45]</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A19B846"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E54C4E" w:rsidRPr="001B6BE1">
            <w:t>[46]</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77777777" w:rsidR="003B0752" w:rsidRPr="001B6BE1" w:rsidRDefault="003B0752" w:rsidP="003B0752">
      <w:r w:rsidRPr="001B6BE1">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4123BA3C" w:rsidR="003B0752" w:rsidRPr="001B6BE1"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E54C4E" w:rsidRPr="001B6BE1">
            <w:t>[47]</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in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7DF712F4" w14:textId="7A29AE2A" w:rsidR="003B0752" w:rsidRPr="001B6BE1" w:rsidRDefault="003B0752" w:rsidP="002F48C7">
      <w:pPr>
        <w:pStyle w:val="ListParagraph"/>
        <w:numPr>
          <w:ilvl w:val="0"/>
          <w:numId w:val="10"/>
        </w:numPr>
        <w:spacing w:before="240"/>
        <w:rPr>
          <w:rFonts w:cs="Times"/>
        </w:rPr>
      </w:pPr>
      <w:r w:rsidRPr="001B6BE1">
        <w:rPr>
          <w:rFonts w:cs="Times"/>
        </w:rPr>
        <w:t xml:space="preserve">Free and </w:t>
      </w:r>
      <w:r w:rsidR="001D1C2D" w:rsidRPr="001B6BE1">
        <w:rPr>
          <w:rFonts w:cs="Times"/>
        </w:rPr>
        <w:t>o</w:t>
      </w:r>
      <w:r w:rsidRPr="001B6BE1">
        <w:rPr>
          <w:rFonts w:cs="Times"/>
        </w:rPr>
        <w:t>pen</w:t>
      </w:r>
      <w:r w:rsidR="001D1C2D" w:rsidRPr="001B6BE1">
        <w:rPr>
          <w:rFonts w:cs="Times"/>
        </w:rPr>
        <w:t>-s</w:t>
      </w:r>
      <w:r w:rsidRPr="001B6BE1">
        <w:rPr>
          <w:rFonts w:cs="Times"/>
        </w:rPr>
        <w:t>ource software</w:t>
      </w:r>
    </w:p>
    <w:p w14:paraId="0A9F05A4" w14:textId="38765485" w:rsidR="003B0752" w:rsidRPr="001B6BE1" w:rsidRDefault="003B0752">
      <w:pPr>
        <w:pStyle w:val="ListParagraph"/>
        <w:numPr>
          <w:ilvl w:val="0"/>
          <w:numId w:val="10"/>
        </w:numPr>
        <w:spacing w:before="240"/>
        <w:rPr>
          <w:rFonts w:cs="Times"/>
        </w:rPr>
      </w:pPr>
      <w:r w:rsidRPr="001B6BE1">
        <w:rPr>
          <w:rFonts w:cs="Times"/>
        </w:rPr>
        <w:t xml:space="preserve">No limitation on number of devices (only limitation is the </w:t>
      </w:r>
      <w:r w:rsidR="002F48C7" w:rsidRPr="001B6BE1">
        <w:rPr>
          <w:rFonts w:cs="Times"/>
        </w:rPr>
        <w:t>host</w:t>
      </w:r>
      <w:r w:rsidRPr="001B6BE1">
        <w:rPr>
          <w:rFonts w:cs="Times"/>
        </w:rPr>
        <w:t xml:space="preserve"> hardware: CPU and memory)</w:t>
      </w:r>
    </w:p>
    <w:p w14:paraId="2E954783" w14:textId="6E009400" w:rsidR="007B286F" w:rsidRPr="001B6BE1" w:rsidRDefault="009C7DAE" w:rsidP="007B286F">
      <w:pPr>
        <w:pStyle w:val="ListParagraph"/>
        <w:numPr>
          <w:ilvl w:val="0"/>
          <w:numId w:val="10"/>
        </w:numPr>
        <w:spacing w:before="240"/>
        <w:rPr>
          <w:rFonts w:cs="Times"/>
        </w:rPr>
      </w:pPr>
      <w:r w:rsidRPr="001B6BE1">
        <w:rPr>
          <w:rFonts w:cs="Times"/>
        </w:rPr>
        <w:t>Free s</w:t>
      </w:r>
      <w:r w:rsidR="007B286F" w:rsidRPr="001B6BE1">
        <w:rPr>
          <w:rFonts w:cs="Times"/>
        </w:rPr>
        <w:t>oftware from multiple vendors available</w:t>
      </w:r>
    </w:p>
    <w:p w14:paraId="11A826BE" w14:textId="77777777" w:rsidR="003B0752" w:rsidRPr="001B6BE1" w:rsidRDefault="003B0752">
      <w:pPr>
        <w:pStyle w:val="ListParagraph"/>
        <w:numPr>
          <w:ilvl w:val="0"/>
          <w:numId w:val="10"/>
        </w:numPr>
        <w:spacing w:before="240"/>
        <w:rPr>
          <w:rFonts w:cs="Times"/>
        </w:rPr>
      </w:pPr>
      <w:r w:rsidRPr="001B6BE1">
        <w:rPr>
          <w:rFonts w:cs="Times"/>
        </w:rPr>
        <w:t>Supports multiple switching options (Open vSwitch, Cumulus Linux Switches, IOU/IOL Layer 2 images, VIRL IOSvL2):</w:t>
      </w:r>
    </w:p>
    <w:p w14:paraId="7AE30968" w14:textId="77777777" w:rsidR="003B0752" w:rsidRPr="001B6BE1" w:rsidRDefault="003B0752">
      <w:pPr>
        <w:pStyle w:val="ListParagraph"/>
        <w:numPr>
          <w:ilvl w:val="0"/>
          <w:numId w:val="10"/>
        </w:numPr>
        <w:spacing w:before="240"/>
        <w:rPr>
          <w:rFonts w:cs="Times"/>
        </w:rPr>
      </w:pPr>
      <w:r w:rsidRPr="001B6BE1">
        <w:rPr>
          <w:rFonts w:cs="Times"/>
        </w:rPr>
        <w:t>Supports all VIRL images (</w:t>
      </w:r>
      <w:proofErr w:type="spellStart"/>
      <w:r w:rsidRPr="001B6BE1">
        <w:rPr>
          <w:rFonts w:cs="Times"/>
        </w:rPr>
        <w:t>IOSv</w:t>
      </w:r>
      <w:proofErr w:type="spellEnd"/>
      <w:r w:rsidRPr="001B6BE1">
        <w:rPr>
          <w:rFonts w:cs="Times"/>
        </w:rPr>
        <w:t>, IOSvL2, IOS-</w:t>
      </w:r>
      <w:proofErr w:type="spellStart"/>
      <w:r w:rsidRPr="001B6BE1">
        <w:rPr>
          <w:rFonts w:cs="Times"/>
        </w:rPr>
        <w:t>XRv</w:t>
      </w:r>
      <w:proofErr w:type="spellEnd"/>
      <w:r w:rsidRPr="001B6BE1">
        <w:rPr>
          <w:rFonts w:cs="Times"/>
        </w:rPr>
        <w:t>, CSR1000v, NX-</w:t>
      </w:r>
      <w:proofErr w:type="spellStart"/>
      <w:r w:rsidRPr="001B6BE1">
        <w:rPr>
          <w:rFonts w:cs="Times"/>
        </w:rPr>
        <w:t>OSv</w:t>
      </w:r>
      <w:proofErr w:type="spellEnd"/>
      <w:r w:rsidRPr="001B6BE1">
        <w:rPr>
          <w:rFonts w:cs="Times"/>
        </w:rPr>
        <w:t xml:space="preserve">, </w:t>
      </w:r>
      <w:proofErr w:type="spellStart"/>
      <w:r w:rsidRPr="001B6BE1">
        <w:rPr>
          <w:rFonts w:cs="Times"/>
        </w:rPr>
        <w:t>ASAv</w:t>
      </w:r>
      <w:proofErr w:type="spellEnd"/>
      <w:r w:rsidRPr="001B6BE1">
        <w:rPr>
          <w:rFonts w:cs="Times"/>
        </w:rPr>
        <w:t>)</w:t>
      </w:r>
    </w:p>
    <w:p w14:paraId="72ECD86F" w14:textId="77777777" w:rsidR="003B0752" w:rsidRPr="001B6BE1" w:rsidRDefault="003B0752">
      <w:pPr>
        <w:pStyle w:val="ListParagraph"/>
        <w:numPr>
          <w:ilvl w:val="0"/>
          <w:numId w:val="10"/>
        </w:numPr>
        <w:spacing w:before="240"/>
        <w:rPr>
          <w:rFonts w:cs="Times"/>
        </w:rPr>
      </w:pPr>
      <w:r w:rsidRPr="001B6BE1">
        <w:rPr>
          <w:rFonts w:cs="Times"/>
        </w:rPr>
        <w:t>Supports multi-vendor environments</w:t>
      </w:r>
    </w:p>
    <w:p w14:paraId="03380BB2" w14:textId="77777777" w:rsidR="003B0752" w:rsidRPr="001B6BE1" w:rsidRDefault="003B0752">
      <w:pPr>
        <w:pStyle w:val="ListParagraph"/>
        <w:numPr>
          <w:ilvl w:val="0"/>
          <w:numId w:val="10"/>
        </w:numPr>
        <w:spacing w:before="240"/>
        <w:rPr>
          <w:rFonts w:cs="Times"/>
        </w:rPr>
      </w:pPr>
      <w:r w:rsidRPr="001B6BE1">
        <w:rPr>
          <w:rFonts w:cs="Times"/>
        </w:rPr>
        <w:t>Can be run with or without hypervisors</w:t>
      </w:r>
    </w:p>
    <w:p w14:paraId="18255866" w14:textId="1A35A2B8" w:rsidR="003B0752" w:rsidRPr="001B6BE1" w:rsidRDefault="003B0752">
      <w:pPr>
        <w:pStyle w:val="ListParagraph"/>
        <w:numPr>
          <w:ilvl w:val="0"/>
          <w:numId w:val="10"/>
        </w:numPr>
        <w:spacing w:before="240"/>
        <w:rPr>
          <w:rFonts w:cs="Times"/>
        </w:rPr>
      </w:pPr>
      <w:r w:rsidRPr="001B6BE1">
        <w:rPr>
          <w:rFonts w:cs="Times"/>
        </w:rPr>
        <w:t xml:space="preserve">Supports both free and commercial hypervisors (VirtualBox, </w:t>
      </w:r>
      <w:r w:rsidR="005C3788" w:rsidRPr="001B6BE1">
        <w:rPr>
          <w:rFonts w:cs="Times"/>
        </w:rPr>
        <w:t>Hyper V</w:t>
      </w:r>
      <w:r w:rsidRPr="001B6BE1">
        <w:rPr>
          <w:rFonts w:cs="Times"/>
        </w:rPr>
        <w:t>, VMware workstation, Fusion)</w:t>
      </w:r>
    </w:p>
    <w:p w14:paraId="4D84B0FB" w14:textId="36149AD0" w:rsidR="003B0752" w:rsidRPr="001B6BE1" w:rsidRDefault="00EB0C7B" w:rsidP="002D29D3">
      <w:pPr>
        <w:pStyle w:val="ListParagraph"/>
        <w:numPr>
          <w:ilvl w:val="0"/>
          <w:numId w:val="10"/>
        </w:numPr>
        <w:spacing w:before="240"/>
        <w:rPr>
          <w:rFonts w:cs="Times"/>
        </w:rPr>
      </w:pPr>
      <w:r w:rsidRPr="001B6BE1">
        <w:rPr>
          <w:rFonts w:cs="Times"/>
        </w:rPr>
        <w:t>P</w:t>
      </w:r>
      <w:r w:rsidR="003B0752" w:rsidRPr="001B6BE1">
        <w:rPr>
          <w:rFonts w:cs="Times"/>
        </w:rPr>
        <w:t>re-configured and optimized appliances available to simplify deployment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36AFAB4A" w14:textId="16C176E7" w:rsidR="003B0752" w:rsidRPr="001B6BE1" w:rsidRDefault="003B0752">
      <w:pPr>
        <w:pStyle w:val="ListParagraph"/>
        <w:numPr>
          <w:ilvl w:val="0"/>
          <w:numId w:val="11"/>
        </w:numPr>
        <w:spacing w:before="240"/>
        <w:rPr>
          <w:rFonts w:cs="Times"/>
        </w:rPr>
      </w:pPr>
      <w:r w:rsidRPr="001B6BE1">
        <w:rPr>
          <w:rFonts w:cs="Times"/>
        </w:rPr>
        <w:t xml:space="preserve">Cisco as well as other software images </w:t>
      </w:r>
      <w:r w:rsidR="00AF58FA" w:rsidRPr="001B6BE1">
        <w:rPr>
          <w:rFonts w:cs="Times"/>
        </w:rPr>
        <w:t>are required</w:t>
      </w:r>
      <w:r w:rsidRPr="001B6BE1">
        <w:rPr>
          <w:rFonts w:cs="Times"/>
        </w:rPr>
        <w:t xml:space="preserve"> to be supplied by user (download from Cisco.com, or purchase VIRL license, or copy from physical device).</w:t>
      </w:r>
    </w:p>
    <w:p w14:paraId="0C4B0B14" w14:textId="77777777" w:rsidR="003B0752" w:rsidRPr="001B6BE1" w:rsidRDefault="003B0752">
      <w:pPr>
        <w:pStyle w:val="ListParagraph"/>
        <w:numPr>
          <w:ilvl w:val="0"/>
          <w:numId w:val="11"/>
        </w:numPr>
        <w:spacing w:before="240"/>
        <w:rPr>
          <w:rFonts w:cs="Times"/>
        </w:rPr>
      </w:pPr>
      <w:r w:rsidRPr="001B6BE1">
        <w:rPr>
          <w:rFonts w:cs="Times"/>
        </w:rPr>
        <w:t>Not a self-contained package, but requires a local installation of software (GUI).</w:t>
      </w:r>
    </w:p>
    <w:p w14:paraId="14D247EA" w14:textId="4397D309" w:rsidR="00914445" w:rsidRPr="001B6BE1" w:rsidRDefault="003B0752">
      <w:pPr>
        <w:pStyle w:val="ListParagraph"/>
        <w:numPr>
          <w:ilvl w:val="0"/>
          <w:numId w:val="11"/>
        </w:numPr>
        <w:spacing w:before="240"/>
        <w:rPr>
          <w:rFonts w:cs="Times"/>
        </w:rPr>
      </w:pPr>
      <w:r w:rsidRPr="001B6BE1">
        <w:rPr>
          <w:rFonts w:cs="Times"/>
        </w:rPr>
        <w:t>GNS3 can be affected by PC’s setup and limitations because of local installation (firewall and security settings, company laptop policies etc.).</w:t>
      </w:r>
    </w:p>
    <w:p w14:paraId="3287CD99" w14:textId="77777777" w:rsidR="005C3788" w:rsidRPr="001B6BE1" w:rsidRDefault="005C3788" w:rsidP="007214BC">
      <w:pPr>
        <w:spacing w:before="240"/>
        <w:rPr>
          <w:rFonts w:cs="Times"/>
        </w:rPr>
      </w:pPr>
    </w:p>
    <w:p w14:paraId="67F73370" w14:textId="716C91BB" w:rsidR="00914445" w:rsidRPr="001B6BE1" w:rsidRDefault="00914445" w:rsidP="00914445">
      <w:pPr>
        <w:pStyle w:val="Heading2"/>
      </w:pPr>
      <w:bookmarkStart w:id="39" w:name="_Toc115032494"/>
      <w:r w:rsidRPr="001B6BE1">
        <w:lastRenderedPageBreak/>
        <w:t>OpenFlow</w:t>
      </w:r>
      <w:r w:rsidR="00E97372" w:rsidRPr="001B6BE1">
        <w:t xml:space="preserve"> Protocol</w:t>
      </w:r>
      <w:bookmarkEnd w:id="39"/>
    </w:p>
    <w:p w14:paraId="39D7D17F" w14:textId="1AE65E8E"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E54C4E" w:rsidRPr="001B6BE1">
            <w:t>[48]</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r w:rsidR="000F31E9" w:rsidRPr="001B6BE1">
        <w:t xml:space="preserve"> </w:t>
      </w:r>
    </w:p>
    <w:p w14:paraId="78521F47" w14:textId="5F6C45BC"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E54C4E" w:rsidRPr="001B6BE1">
            <w:t>[49]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E54C4E" w:rsidRPr="001B6BE1">
            <w:t>[50]</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E54C4E" w:rsidRPr="001B6BE1">
            <w:t>[51]</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E54C4E" w:rsidRPr="001B6BE1">
            <w:t>[52]</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E54C4E" w:rsidRPr="001B6BE1">
            <w:t>[53]</w:t>
          </w:r>
          <w:r w:rsidR="00C4699A" w:rsidRPr="001B6BE1">
            <w:fldChar w:fldCharType="end"/>
          </w:r>
        </w:sdtContent>
      </w:sdt>
      <w:r w:rsidR="003D17D7" w:rsidRPr="001B6BE1">
        <w:t xml:space="preserve"> released </w:t>
      </w:r>
      <w:r w:rsidR="00C1380D" w:rsidRPr="001B6BE1">
        <w:t>added bundle mechanism and support for table synchronization. Also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E54C4E" w:rsidRPr="001B6BE1">
            <w:t>[54]</w:t>
          </w:r>
          <w:r w:rsidR="00C4699A" w:rsidRPr="001B6BE1">
            <w:fldChar w:fldCharType="end"/>
          </w:r>
        </w:sdtContent>
      </w:sdt>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E54C4E" w:rsidRPr="001B6BE1">
            <w:t xml:space="preserve"> [2]</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6F80E08A" w14:textId="54B5213D" w:rsidR="00A769D0"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an interface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r w:rsidR="00BF20CE" w:rsidRPr="001B6BE1">
        <w:t xml:space="preserve"> </w:t>
      </w:r>
    </w:p>
    <w:p w14:paraId="423E0EAD" w14:textId="61C5E633" w:rsidR="00FA086B" w:rsidRPr="001B6BE1" w:rsidRDefault="00FA086B"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77777777" w:rsidR="00B6261C" w:rsidRPr="001B6BE1" w:rsidRDefault="00A769D0" w:rsidP="00B6261C">
      <w:pPr>
        <w:keepNext/>
        <w:jc w:val="center"/>
      </w:pPr>
      <w:r w:rsidRPr="001B6BE1">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0"/>
                    <a:stretch>
                      <a:fillRect/>
                    </a:stretch>
                  </pic:blipFill>
                  <pic:spPr>
                    <a:xfrm>
                      <a:off x="0" y="0"/>
                      <a:ext cx="3189194" cy="2632806"/>
                    </a:xfrm>
                    <a:prstGeom prst="rect">
                      <a:avLst/>
                    </a:prstGeom>
                  </pic:spPr>
                </pic:pic>
              </a:graphicData>
            </a:graphic>
          </wp:inline>
        </w:drawing>
      </w:r>
    </w:p>
    <w:p w14:paraId="5C877C83" w14:textId="56C56B15"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E54C4E" w:rsidRPr="001B6BE1">
            <w:t>[2]</w:t>
          </w:r>
          <w:r w:rsidR="00B77F24" w:rsidRPr="001B6BE1">
            <w:fldChar w:fldCharType="end"/>
          </w:r>
        </w:sdtContent>
      </w:sdt>
      <w:bookmarkEnd w:id="41"/>
    </w:p>
    <w:p w14:paraId="2F286611" w14:textId="41B2561D" w:rsidR="00A36F96" w:rsidRPr="001B6BE1" w:rsidRDefault="00CA7F26" w:rsidP="00A326C8">
      <w:r w:rsidRPr="001B6BE1">
        <w:t xml:space="preserve">When the data packet arrives at the switchport of OpenFlow switch, it reviews the packet header and checks the flow table for matching of flow entry. An OpenFlow switch should at least have one flow table </w:t>
      </w:r>
      <w:r w:rsidR="008B3B44" w:rsidRPr="001B6BE1">
        <w:t>but can consists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rsidRPr="001B6BE1">
        <w:t>move out from</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 xml:space="preserve">install the corresponding flow entry in the flow table. </w:t>
      </w:r>
      <w:r w:rsidR="008A6547" w:rsidRPr="001B6BE1">
        <w:t>Most commonly, the controller sets up the whole path for the packet in the network by modifying the flow entries of all switches on the path.</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E54C4E" w:rsidRPr="001B6BE1">
            <w:t xml:space="preserve"> [52]</w:t>
          </w:r>
          <w:r w:rsidR="00D6059A" w:rsidRPr="001B6BE1">
            <w:fldChar w:fldCharType="end"/>
          </w:r>
        </w:sdtContent>
      </w:sdt>
    </w:p>
    <w:p w14:paraId="156E197E" w14:textId="3D9BEA5C"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exists:</w:t>
      </w:r>
      <w:r w:rsidR="00CE54BF" w:rsidRPr="001B6BE1">
        <w:t xml:space="preserve"> </w:t>
      </w:r>
      <w:r w:rsidR="00970726" w:rsidRPr="001B6BE1">
        <w:t xml:space="preserve">All, Select, Indirect and Fast failover. </w:t>
      </w:r>
      <w:r w:rsidR="00D6384B" w:rsidRPr="001B6BE1">
        <w:t>All type</w:t>
      </w:r>
      <w:r w:rsidR="005D4C7D" w:rsidRPr="001B6BE1">
        <w:t xml:space="preserve"> of</w:t>
      </w:r>
      <w:r w:rsidR="00D6384B" w:rsidRPr="001B6BE1">
        <w:t xml:space="preserve"> group tables execute all the action buckets in the group. </w:t>
      </w:r>
      <w:r w:rsidR="00F6176D" w:rsidRPr="001B6BE1">
        <w:t>Select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The Indirect type of group execute the one defined action bucket from the group. And Fast failover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E54C4E" w:rsidRPr="001B6BE1">
            <w:t>[54]</w:t>
          </w:r>
          <w:r w:rsidR="00D6059A" w:rsidRPr="001B6BE1">
            <w:fldChar w:fldCharType="end"/>
          </w:r>
        </w:sdtContent>
      </w:sdt>
    </w:p>
    <w:p w14:paraId="2D60FBF3" w14:textId="2EA00B55" w:rsidR="00810D03" w:rsidRPr="001B6BE1" w:rsidRDefault="009609E1" w:rsidP="00A326C8">
      <w:r w:rsidRPr="001B6BE1">
        <w:t xml:space="preserve">OpenFlow protocol supports three types of message: </w:t>
      </w:r>
      <w:r w:rsidRPr="001B6BE1">
        <w:rPr>
          <w:b/>
          <w:bCs/>
          <w:i/>
          <w:iCs/>
        </w:rPr>
        <w:t>Controller-to-switch, Asynchronous and Symmetric</w:t>
      </w:r>
      <w:r w:rsidRPr="001B6BE1">
        <w:t>.</w:t>
      </w:r>
      <w:r w:rsidR="00C91FEA" w:rsidRPr="001B6BE1">
        <w:t xml:space="preserve"> The Controller-to-switch message types are send by the SDN controller to OpenFlow switch consisting of controlling commands. </w:t>
      </w:r>
      <w:r w:rsidR="0040190E" w:rsidRPr="001B6BE1">
        <w:t xml:space="preserve">These message type includes </w:t>
      </w:r>
      <w:r w:rsidR="00C278C6" w:rsidRPr="001B6BE1">
        <w:t xml:space="preserve">Handshake, Switch configuration, flow table configuration, modify state messages, multipart messages, Packet-Out, Barrier messages, Role request, Bundle messages and set asynchronous configuration messages. </w:t>
      </w:r>
      <w:r w:rsidR="00810D03" w:rsidRPr="001B6BE1">
        <w:t>All these messages types are used by the SDN controller to request information from the switch or to implement a set of rules on the switch.</w:t>
      </w:r>
    </w:p>
    <w:p w14:paraId="5FE4014B" w14:textId="49127702" w:rsidR="0095423C" w:rsidRPr="001B6BE1" w:rsidRDefault="0095423C" w:rsidP="00A326C8"/>
    <w:p w14:paraId="3A76C58D" w14:textId="75D719BE" w:rsidR="00F04AB7" w:rsidRPr="001B6BE1" w:rsidRDefault="002E534B" w:rsidP="005A5308">
      <w:r w:rsidRPr="001B6BE1">
        <w:lastRenderedPageBreak/>
        <w:t>Asynchronous message</w:t>
      </w:r>
      <w:r w:rsidR="002A2C59" w:rsidRPr="001B6BE1">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rsidRPr="001B6BE1">
        <w:t xml:space="preserve"> The Symmetric message types can be originated either by the SDN controller or even OpenFlow switch. </w:t>
      </w:r>
      <w:r w:rsidR="00CD522D" w:rsidRPr="001B6BE1">
        <w:t>These message type includes Hello, Echo request, Echo reply, Error message and Experimenter message.</w:t>
      </w:r>
      <w:r w:rsidR="006534D7" w:rsidRPr="001B6BE1">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E54C4E" w:rsidRPr="001B6BE1">
            <w:t xml:space="preserve"> [2]</w:t>
          </w:r>
          <w:r w:rsidR="00534257" w:rsidRPr="001B6BE1">
            <w:fldChar w:fldCharType="end"/>
          </w:r>
        </w:sdtContent>
      </w:sdt>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1"/>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7ECF212C"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xml:space="preserve">. This is the first handshake message containing OpenFlow header is initiated by OpenFlow switch. </w:t>
      </w:r>
      <w:r w:rsidR="00EA657A" w:rsidRPr="001B6BE1">
        <w:t xml:space="preserve">SDN controller replies with the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consisting of the number of tables supported by the switch, each of which can have a different set of supported match fields, actions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 OpenFlow switch replies back with </w:t>
      </w:r>
      <w:r w:rsidR="00ED1438" w:rsidRPr="001B6BE1">
        <w:rPr>
          <w:i/>
          <w:iCs/>
        </w:rPr>
        <w:t xml:space="preserve">OFPT_MULTIPART_REPLY </w:t>
      </w:r>
      <w:r w:rsidR="00ED1438" w:rsidRPr="001B6BE1">
        <w:t>message types</w:t>
      </w:r>
      <w:r w:rsidR="00613FEE" w:rsidRPr="001B6BE1">
        <w:t xml:space="preserve">. As seen in the above figure,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back with </w:t>
      </w:r>
      <w:r w:rsidR="00ED1438" w:rsidRPr="001B6BE1">
        <w:rPr>
          <w:i/>
          <w:iCs/>
        </w:rPr>
        <w:t>OFPMP_PORT_DESC</w:t>
      </w:r>
      <w:r w:rsidR="00ED1438" w:rsidRPr="001B6BE1">
        <w:t xml:space="preserve"> message</w:t>
      </w:r>
      <w:r w:rsidR="00AC0325" w:rsidRPr="001B6BE1">
        <w:t xml:space="preserve"> consisting of port information like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0AA84880" w14:textId="71297CFC" w:rsidR="003B0752" w:rsidRPr="001B6BE1"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E54C4E" w:rsidRPr="001B6BE1">
            <w:t>[55]</w:t>
          </w:r>
          <w:r w:rsidR="00572146" w:rsidRPr="001B6BE1">
            <w:fldChar w:fldCharType="end"/>
          </w:r>
        </w:sdtContent>
      </w:sdt>
      <w:r w:rsidR="00572146" w:rsidRPr="001B6BE1">
        <w:t>, which distributes the complexity of controlling the network devices through policy based model and ForCES</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E54C4E" w:rsidRPr="001B6BE1">
            <w:t>[56]</w:t>
          </w:r>
          <w:r w:rsidR="00E60AC7" w:rsidRPr="001B6BE1">
            <w:fldChar w:fldCharType="end"/>
          </w:r>
        </w:sdtContent>
      </w:sdt>
      <w:r w:rsidR="00761FF9" w:rsidRPr="001B6BE1">
        <w:t>, which was developed before the popularity of SDN provides the framework to manage the network without the requirement of centralised controller</w:t>
      </w:r>
      <w:r w:rsidR="000952DF" w:rsidRPr="001B6BE1">
        <w:t xml:space="preserve"> and 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E54C4E" w:rsidRPr="001B6BE1">
            <w:t>[57]</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combined together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E54C4E" w:rsidRPr="001B6BE1">
            <w:t>[58]</w:t>
          </w:r>
          <w:r w:rsidR="00F209C8" w:rsidRPr="001B6BE1">
            <w:fldChar w:fldCharType="end"/>
          </w:r>
        </w:sdtContent>
      </w:sdt>
      <w:r w:rsidR="00F209C8" w:rsidRPr="001B6BE1">
        <w:t>.</w:t>
      </w:r>
    </w:p>
    <w:p w14:paraId="7B5B7A57" w14:textId="77777777" w:rsidR="000A59F7" w:rsidRPr="001B6BE1" w:rsidRDefault="000A59F7" w:rsidP="008E6836">
      <w:pPr>
        <w:sectPr w:rsidR="000A59F7" w:rsidRPr="001B6BE1" w:rsidSect="005B3F86">
          <w:headerReference w:type="default" r:id="rId22"/>
          <w:headerReference w:type="first" r:id="rId23"/>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032495"/>
      <w:r w:rsidRPr="001B6BE1">
        <w:lastRenderedPageBreak/>
        <w:t>R</w:t>
      </w:r>
      <w:r w:rsidR="00905888" w:rsidRPr="001B6BE1">
        <w:t>equirements</w:t>
      </w:r>
      <w:r w:rsidR="00CE6790" w:rsidRPr="001B6BE1">
        <w:t xml:space="preserve"> Analysis</w:t>
      </w:r>
      <w:bookmarkEnd w:id="43"/>
    </w:p>
    <w:p w14:paraId="6A54B974" w14:textId="2AFD1167" w:rsidR="005568EF" w:rsidRPr="001B6BE1" w:rsidRDefault="00EB2CE9" w:rsidP="003B0752">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 with different perspective</w:t>
      </w:r>
      <w:r w:rsidR="008949BF" w:rsidRPr="001B6BE1">
        <w:rPr>
          <w:rFonts w:cs="Times"/>
        </w:rPr>
        <w:t xml:space="preserve"> in mind</w:t>
      </w:r>
      <w:r w:rsidR="009251A8" w:rsidRPr="001B6BE1">
        <w:rPr>
          <w:rFonts w:cs="Times"/>
        </w:rPr>
        <w:t>.</w:t>
      </w:r>
      <w:r w:rsidR="00101908" w:rsidRPr="001B6BE1">
        <w:rPr>
          <w:rFonts w:cs="Times"/>
        </w:rPr>
        <w:t xml:space="preserve"> </w:t>
      </w:r>
      <w:r w:rsidR="00423C30" w:rsidRPr="001B6BE1">
        <w:rPr>
          <w:rFonts w:cs="Times"/>
        </w:rPr>
        <w:t>SDN Controller, t</w:t>
      </w:r>
      <w:r w:rsidR="00101908" w:rsidRPr="001B6BE1">
        <w:rPr>
          <w:rFonts w:cs="Times"/>
        </w:rPr>
        <w:t>he main component of</w:t>
      </w:r>
      <w:r w:rsidR="00423C30" w:rsidRPr="001B6BE1">
        <w:rPr>
          <w:rFonts w:cs="Times"/>
        </w:rPr>
        <w:t xml:space="preserve"> the</w:t>
      </w:r>
      <w:r w:rsidR="00101908" w:rsidRPr="001B6BE1">
        <w:rPr>
          <w:rFonts w:cs="Times"/>
        </w:rPr>
        <w:t xml:space="preserve"> SDN acquired several </w:t>
      </w:r>
      <w:r w:rsidR="00423C30" w:rsidRPr="001B6BE1">
        <w:rPr>
          <w:rFonts w:cs="Times"/>
        </w:rPr>
        <w:t xml:space="preserve">production </w:t>
      </w:r>
      <w:r w:rsidR="00101908" w:rsidRPr="001B6BE1">
        <w:rPr>
          <w:rFonts w:cs="Times"/>
        </w:rPr>
        <w:t>competitors.</w:t>
      </w:r>
      <w:r w:rsidRPr="001B6BE1">
        <w:rPr>
          <w:rFonts w:cs="Times"/>
        </w:rPr>
        <w:t xml:space="preserve"> Even though they support the similar network services and try to answer 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 well-known </w:t>
      </w:r>
      <w:r w:rsidR="00242BE5" w:rsidRPr="001B6BE1">
        <w:rPr>
          <w:rFonts w:cs="Times"/>
        </w:rPr>
        <w:t>SDN controllers popular amongst the researchers, developers and commercial users</w:t>
      </w:r>
      <w:r w:rsidR="0081139F" w:rsidRPr="001B6BE1">
        <w:rPr>
          <w:rFonts w:cs="Times"/>
        </w:rPr>
        <w:t xml:space="preserve"> were more focused by communities 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Various different SDN controllers were developed based on the framework designed by different controllers. These</w:t>
      </w:r>
      <w:r w:rsidR="003D28C2" w:rsidRPr="001B6BE1">
        <w:rPr>
          <w:rFonts w:cs="Times"/>
        </w:rPr>
        <w:t xml:space="preserve"> newer versions of</w:t>
      </w:r>
      <w:r w:rsidR="007A3469" w:rsidRPr="001B6BE1">
        <w:rPr>
          <w:rFonts w:cs="Times"/>
        </w:rPr>
        <w:t xml:space="preserve"> developed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also observed several participant</w:t>
      </w:r>
      <w:r w:rsidR="00092A9F" w:rsidRPr="001B6BE1">
        <w:rPr>
          <w:rFonts w:cs="Times"/>
        </w:rPr>
        <w:t>s</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analysation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studied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032496"/>
      <w:r w:rsidRPr="001B6BE1">
        <w:rPr>
          <w:rFonts w:cs="Times"/>
        </w:rPr>
        <w:t>General Objectives</w:t>
      </w:r>
      <w:bookmarkEnd w:id="44"/>
      <w:bookmarkEnd w:id="45"/>
      <w:bookmarkEnd w:id="46"/>
    </w:p>
    <w:p w14:paraId="7150BA05" w14:textId="686D865E" w:rsidR="006B1742" w:rsidRPr="001B6BE1" w:rsidRDefault="006B1742" w:rsidP="006B1742">
      <w:r w:rsidRPr="001B6BE1">
        <w:rPr>
          <w:rFonts w:cs="Times"/>
          <w:color w:val="000000" w:themeColor="text1"/>
        </w:rPr>
        <w:t>The aim of this Thesis was to study the functionalities of Software-defined Networks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218723D2" w14:textId="48A6C41A" w:rsidR="003B0752"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5875E4F0" w14:textId="6032FA7F"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0DE506" w:rsidR="00332AA7" w:rsidRPr="001B6BE1" w:rsidRDefault="00332AA7">
      <w:pPr>
        <w:pStyle w:val="ListParagraph"/>
        <w:numPr>
          <w:ilvl w:val="0"/>
          <w:numId w:val="14"/>
        </w:numPr>
        <w:spacing w:before="240"/>
        <w:rPr>
          <w:rFonts w:cs="Times"/>
        </w:rPr>
      </w:pPr>
      <w:r w:rsidRPr="001B6BE1">
        <w:rPr>
          <w:rFonts w:cs="Times"/>
        </w:rPr>
        <w:t>Different architectures of SDN and challenges faces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5F7D567"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032497"/>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032498"/>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4C50F2CB" w:rsidR="0013509D" w:rsidRPr="001B6BE1" w:rsidRDefault="0013509D" w:rsidP="0013509D">
      <w:pPr>
        <w:pStyle w:val="ListParagraph"/>
        <w:numPr>
          <w:ilvl w:val="0"/>
          <w:numId w:val="5"/>
        </w:numPr>
        <w:spacing w:before="240" w:after="0" w:line="240" w:lineRule="auto"/>
        <w:rPr>
          <w:rFonts w:cs="Times"/>
        </w:rPr>
      </w:pPr>
      <w:r w:rsidRPr="001B6BE1">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5AF11B2B"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24CDB9B0"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sidRPr="001B6BE1">
        <w:rPr>
          <w:rFonts w:cs="Times"/>
        </w:rPr>
        <w:t>experimental set up with this network emulator was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77777777" w:rsidR="009470BC" w:rsidRPr="001B6BE1" w:rsidRDefault="009470BC" w:rsidP="009470BC">
      <w:pPr>
        <w:spacing w:before="240" w:after="0" w:line="240" w:lineRule="auto"/>
        <w:ind w:left="360"/>
        <w:rPr>
          <w:rFonts w:cs="Times"/>
        </w:rPr>
        <w:sectPr w:rsidR="009470BC" w:rsidRPr="001B6BE1"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032499"/>
      <w:r w:rsidRPr="001B6BE1">
        <w:t>Realization</w:t>
      </w:r>
      <w:bookmarkEnd w:id="51"/>
    </w:p>
    <w:p w14:paraId="70AACB3C" w14:textId="481957E2"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032500"/>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77777777"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6"/>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CF20B47" w:rsidR="00820225" w:rsidRPr="001B6BE1" w:rsidRDefault="00594D6A" w:rsidP="00833599">
      <w:pPr>
        <w:rPr>
          <w:rFonts w:cs="Times"/>
        </w:rPr>
      </w:pPr>
      <w:r w:rsidRPr="001B6BE1">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1B6BE1">
        <w:rPr>
          <w:rFonts w:cs="Times"/>
        </w:rPr>
        <w:t xml:space="preserve">large amount of resources. And for this reason multiple controllers were installed as Docker containers and separate virtual machine named </w:t>
      </w:r>
      <w:r w:rsidR="00B34771" w:rsidRPr="001B6BE1">
        <w:rPr>
          <w:rFonts w:cs="Times"/>
          <w:i/>
          <w:iCs/>
        </w:rPr>
        <w:t>ONOS Docker</w:t>
      </w:r>
      <w:r w:rsidR="00B34771" w:rsidRPr="001B6BE1">
        <w:rPr>
          <w:rFonts w:cs="Times"/>
        </w:rPr>
        <w:t xml:space="preserve"> was created for this use case.</w:t>
      </w:r>
    </w:p>
    <w:p w14:paraId="1DF68BE0" w14:textId="5F7A5730" w:rsidR="00820225" w:rsidRPr="001B6BE1" w:rsidRDefault="00820225" w:rsidP="00833599">
      <w:pPr>
        <w:rPr>
          <w:rFonts w:cs="Times"/>
        </w:rPr>
      </w:pPr>
      <w:r w:rsidRPr="001B6BE1">
        <w:rPr>
          <w:rFonts w:cs="Times"/>
        </w:rPr>
        <w:t xml:space="preserve">For the tasks associated with this master thesis, following is the list of software and machine configuration </w:t>
      </w:r>
      <w:r w:rsidR="007C480B" w:rsidRPr="001B6BE1">
        <w:rPr>
          <w:rFonts w:cs="Times"/>
        </w:rPr>
        <w:t>utili</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032501"/>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EE65E1C"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which is installed and running outside the GNS 3 software,</w:t>
      </w:r>
      <w:r w:rsidRPr="001B6BE1">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078C8425"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is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xml:space="preserve">, the configuration file needs to edited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8"/>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5243E373" w:rsidR="0089392B" w:rsidRPr="001B6BE1" w:rsidRDefault="0089392B" w:rsidP="004D2D10">
      <w:pPr>
        <w:rPr>
          <w:rFonts w:cs="Times"/>
        </w:rPr>
      </w:pPr>
      <w:r w:rsidRPr="001B6BE1">
        <w:rPr>
          <w:rFonts w:cs="Times"/>
        </w:rPr>
        <w:lastRenderedPageBreak/>
        <w:t>Once the Open vSwitch is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77777777" w:rsidR="00AE762A" w:rsidRPr="001B6BE1" w:rsidRDefault="00A71BD0" w:rsidP="00AE762A">
      <w:pPr>
        <w:keepNext/>
        <w:jc w:val="center"/>
      </w:pPr>
      <w:r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0</w:t>
      </w:r>
      <w:bookmarkEnd w:id="62"/>
      <w:bookmarkEnd w:id="63"/>
    </w:p>
    <w:p w14:paraId="1092568E" w14:textId="1709628A"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n which SDN controller is listening to</w:t>
      </w:r>
      <w:r w:rsidRPr="001B6BE1">
        <w:rPr>
          <w:rFonts w:cs="Times"/>
        </w:rPr>
        <w:t xml:space="preserve"> OpenFlow protocol needs to be specified (here, 6653).</w:t>
      </w:r>
    </w:p>
    <w:p w14:paraId="06E3A3EC" w14:textId="529137B8"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mostly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7777777"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940DF8" w:rsidRPr="001B6BE1">
        <w:rPr>
          <w:rFonts w:cs="Times"/>
        </w:rPr>
        <w:t>i</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1"/>
                    <a:stretch>
                      <a:fillRect/>
                    </a:stretch>
                  </pic:blipFill>
                  <pic:spPr>
                    <a:xfrm>
                      <a:off x="0" y="0"/>
                      <a:ext cx="1370048" cy="403826"/>
                    </a:xfrm>
                    <a:prstGeom prst="rect">
                      <a:avLst/>
                    </a:prstGeom>
                  </pic:spPr>
                </pic:pic>
              </a:graphicData>
            </a:graphic>
          </wp:inline>
        </w:drawing>
      </w:r>
    </w:p>
    <w:p w14:paraId="608EB225" w14:textId="6A151074"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4"/>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0179469E"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5E27B9" w:rsidRPr="001B6BE1">
        <w:rPr>
          <w:rFonts w:cs="Times"/>
        </w:rPr>
        <w:t xml:space="preserve">( i.e.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The list presents the detailed information of the devices like ID or label of the device, Availability of the device, role of the ONOS controller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w:t>
      </w:r>
      <w:proofErr w:type="spellStart"/>
      <w:r w:rsidR="004D2D10" w:rsidRPr="001B6BE1">
        <w:rPr>
          <w:rFonts w:cs="Time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5"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6"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7524B8DB" w:rsidR="004D2D10" w:rsidRPr="001B6BE1" w:rsidRDefault="004D2D10" w:rsidP="004D2D10">
      <w:r w:rsidRPr="001B6BE1">
        <w:lastRenderedPageBreak/>
        <w:t>A Wireshark</w:t>
      </w:r>
      <w:r w:rsidR="003F2991" w:rsidRPr="001B6BE1">
        <w:t xml:space="preserve"> application</w:t>
      </w:r>
      <w:r w:rsidRPr="001B6BE1">
        <w:t xml:space="preserve"> was r</w:t>
      </w:r>
      <w:r w:rsidR="003F2991" w:rsidRPr="001B6BE1">
        <w:t>u</w:t>
      </w:r>
      <w:r w:rsidRPr="001B6BE1">
        <w:t>n between the ONOS controller and one of the Open vSwitch to re</w:t>
      </w:r>
      <w:r w:rsidR="001663E6" w:rsidRPr="001B6BE1">
        <w:t xml:space="preserve">alize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8"/>
                    <a:stretch>
                      <a:fillRect/>
                    </a:stretch>
                  </pic:blipFill>
                  <pic:spPr>
                    <a:xfrm>
                      <a:off x="0" y="0"/>
                      <a:ext cx="5000577" cy="3778544"/>
                    </a:xfrm>
                    <a:prstGeom prst="rect">
                      <a:avLst/>
                    </a:prstGeom>
                  </pic:spPr>
                </pic:pic>
              </a:graphicData>
            </a:graphic>
          </wp:inline>
        </w:drawing>
      </w:r>
    </w:p>
    <w:p w14:paraId="66E864DD" w14:textId="7F246B00"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Wireshark  between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032502"/>
      <w:r w:rsidRPr="001B6BE1">
        <w:rPr>
          <w:lang w:val="en-GB"/>
        </w:rPr>
        <w:lastRenderedPageBreak/>
        <w:t>ONOS GUI</w:t>
      </w:r>
      <w:bookmarkEnd w:id="75"/>
    </w:p>
    <w:p w14:paraId="0C6E2EF3" w14:textId="468EB792" w:rsidR="004A55A8" w:rsidRPr="001B6BE1" w:rsidRDefault="00053AE1" w:rsidP="00053AE1">
      <w:r w:rsidRPr="001B6BE1">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The base URL is /onos/</w:t>
      </w:r>
      <w:proofErr w:type="spellStart"/>
      <w:r w:rsidR="00BA3759" w:rsidRPr="001B6BE1">
        <w:rPr>
          <w:rFonts w:cs="Times"/>
        </w:rPr>
        <w:t>ui</w:t>
      </w:r>
      <w:proofErr w:type="spellEnd"/>
      <w:r w:rsidR="00BA3759" w:rsidRPr="001B6BE1">
        <w:rPr>
          <w:rFonts w:cs="Times"/>
        </w:rPr>
        <w:t xml:space="preserve">; for example, to access the GUI on localhost, use: </w:t>
      </w:r>
      <w:hyperlink r:id="rId41" w:history="1">
        <w:r w:rsidR="00BA3759" w:rsidRPr="001B6BE1">
          <w:rPr>
            <w:rStyle w:val="Hyperlink"/>
            <w:rFonts w:cs="Times"/>
          </w:rPr>
          <w:t>http://localhost:8181/onos/ui</w:t>
        </w:r>
      </w:hyperlink>
      <w:r w:rsidR="00BA3759" w:rsidRPr="001B6BE1">
        <w:rPr>
          <w:rFonts w:cs="Times"/>
        </w:rPr>
        <w:t xml:space="preserve"> or </w:t>
      </w:r>
      <w:hyperlink r:id="rId42"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3"/>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4"/>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5C19969A"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iew provides a top level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3B7A4258"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provides a top level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3802C398"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top level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3A6946A0"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top level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3EDB6B29"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top level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6FE6C885"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top level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2F16E9B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iew provides a top level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00841C47"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iew provides a top level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3C972E9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iew provides a top level listing of all the intents in the network.</w:t>
            </w:r>
          </w:p>
        </w:tc>
      </w:tr>
    </w:tbl>
    <w:p w14:paraId="314BA812" w14:textId="77777777" w:rsidR="00A5260C" w:rsidRPr="001B6BE1"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4A7EC7" w:rsidRPr="001B6BE1">
        <w:rPr>
          <w:rFonts w:cs="Times"/>
          <w:szCs w:val="22"/>
        </w:rPr>
        <w:t xml:space="preserve">Flows, Ports, Meters and Groups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provides the information about the ports of one of the device</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E45BEC">
      <w:pPr>
        <w:pStyle w:val="Caption"/>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23E1EBE7" w14:textId="49E193A3" w:rsidR="00981357"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E45BEC">
      <w:pPr>
        <w:pStyle w:val="Caption"/>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61229108" w14:textId="74760339" w:rsidR="00E71BE1" w:rsidRPr="001B6BE1" w:rsidRDefault="00F744C0" w:rsidP="00BE4AB6">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52A77CA0" w14:textId="77777777" w:rsidR="00D73F18" w:rsidRPr="001B6BE1" w:rsidRDefault="00391FB4" w:rsidP="00D73F18">
      <w:pPr>
        <w:keepNext/>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D73F18">
      <w:pPr>
        <w:pStyle w:val="Caption"/>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032503"/>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0A244DBA" w:rsidR="001230EE" w:rsidRPr="001B6BE1" w:rsidRDefault="00F71EA0" w:rsidP="00A45FC0">
      <w:r w:rsidRPr="001B6BE1">
        <w:t>Upon the occurrence of some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77E8773F" w:rsidR="00B45530" w:rsidRPr="001B6BE1" w:rsidRDefault="00B45530" w:rsidP="00A45FC0">
      <w:r w:rsidRPr="001B6BE1">
        <w:t xml:space="preserve">The OpenFlow pipeline contains multiple flow tables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[2]</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Also Ingress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2FDFFCC1"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 xml:space="preserve"> [2]</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585E601"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default the flow table 0 is created in the Open vSwitch</w:t>
      </w:r>
      <w:r w:rsidR="005E04FF" w:rsidRPr="001B6BE1">
        <w:t xml:space="preserve"> with few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4897BA1F" w:rsidR="000C64C1" w:rsidRPr="001B6BE1" w:rsidRDefault="001A1BB3" w:rsidP="000C64C1">
      <w:r w:rsidRPr="001B6BE1">
        <w:lastRenderedPageBreak/>
        <w:t>These</w:t>
      </w:r>
      <w:r w:rsidR="00401038" w:rsidRPr="001B6BE1">
        <w:t xml:space="preserve"> basic flows</w:t>
      </w:r>
      <w:r w:rsidRPr="001B6BE1">
        <w:t xml:space="preserve"> are installed to circulate the</w:t>
      </w:r>
      <w:r w:rsidR="00401038" w:rsidRPr="001B6BE1">
        <w:t xml:space="preserve"> traffic of basic packet types. </w:t>
      </w:r>
      <w:r w:rsidRPr="001B6BE1">
        <w:t xml:space="preserve">These packets contains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2FEE54ED"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these command few other parameters are required to be passed to install the flows successfully. These</w:t>
      </w:r>
      <w:r w:rsidR="004031E5" w:rsidRPr="001B6BE1">
        <w:rPr>
          <w:rFonts w:cs="Times"/>
          <w:color w:val="000000" w:themeColor="text1"/>
        </w:rPr>
        <w:t xml:space="preserve"> must have</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3B44D6A" w:rsidR="00013426" w:rsidRPr="001B6BE1" w:rsidRDefault="00013426" w:rsidP="003E666D">
      <w:pPr>
        <w:spacing w:before="240"/>
        <w:rPr>
          <w:rFonts w:cs="Times"/>
          <w:color w:val="000000" w:themeColor="text1"/>
        </w:rPr>
      </w:pPr>
      <w:r w:rsidRPr="001B6BE1">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6"/>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7"/>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18D3A82D"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provide</w:t>
      </w:r>
      <w:r w:rsidRPr="001B6BE1">
        <w:rPr>
          <w:rFonts w:cs="Times"/>
          <w:color w:val="000000" w:themeColor="text1"/>
        </w:rPr>
        <w:t xml:space="preserve"> </w:t>
      </w:r>
      <w:r w:rsidR="0047409C" w:rsidRPr="001B6BE1">
        <w:rPr>
          <w:rFonts w:cs="Times"/>
          <w:color w:val="000000" w:themeColor="text1"/>
        </w:rPr>
        <w:t xml:space="preserve"> the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59"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52650110"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of  these REST method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commentRangeStart w:id="106"/>
      <w:r w:rsidRPr="001B6BE1">
        <w:rPr>
          <w:rFonts w:cs="Times"/>
          <w:color w:val="000000" w:themeColor="text1"/>
        </w:rPr>
        <w:t xml:space="preserve">REST </w:t>
      </w:r>
      <w:commentRangeEnd w:id="106"/>
      <w:r w:rsidR="00D27084">
        <w:rPr>
          <w:rStyle w:val="CommentReference"/>
        </w:rPr>
        <w:commentReference w:id="106"/>
      </w:r>
      <w:r w:rsidRPr="001B6BE1">
        <w:rPr>
          <w:rFonts w:cs="Times"/>
          <w:color w:val="000000" w:themeColor="text1"/>
        </w:rPr>
        <w:t>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4"/>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7"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7"/>
    </w:p>
    <w:p w14:paraId="4C1CCC0E" w14:textId="2FB092E0"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ion, 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8" w:name="_Toc115032504"/>
      <w:r w:rsidRPr="001B6BE1">
        <w:rPr>
          <w:lang w:val="en-GB"/>
        </w:rPr>
        <w:t xml:space="preserve">Creation and Installation of </w:t>
      </w:r>
      <w:r w:rsidR="00455B7F" w:rsidRPr="001B6BE1">
        <w:rPr>
          <w:lang w:val="en-GB"/>
        </w:rPr>
        <w:t>Intents</w:t>
      </w:r>
      <w:bookmarkEnd w:id="108"/>
    </w:p>
    <w:p w14:paraId="26911E71" w14:textId="212AC5D0" w:rsidR="00CE14D4" w:rsidRPr="001B6BE1" w:rsidRDefault="00E83E21" w:rsidP="00CE14D4">
      <w:pPr>
        <w:spacing w:before="240"/>
      </w:pPr>
      <w:commentRangeStart w:id="109"/>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xml:space="preserve">. </w:t>
      </w:r>
      <w:commentRangeEnd w:id="109"/>
      <w:r w:rsidR="00D27084">
        <w:rPr>
          <w:rStyle w:val="CommentReference"/>
        </w:rPr>
        <w:commentReference w:id="109"/>
      </w:r>
      <w:commentRangeStart w:id="110"/>
      <w:r w:rsidR="000E1A27" w:rsidRPr="001B6BE1">
        <w:t>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commentRangeEnd w:id="110"/>
      <w:r w:rsidR="00D27084">
        <w:rPr>
          <w:rStyle w:val="CommentReference"/>
        </w:rPr>
        <w:commentReference w:id="110"/>
      </w:r>
      <w:r w:rsidR="00CE14D4" w:rsidRPr="001B6BE1">
        <w:t>.</w:t>
      </w:r>
    </w:p>
    <w:p w14:paraId="00F38F10" w14:textId="059A9657"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w:t>
      </w:r>
      <w:commentRangeStart w:id="111"/>
      <w:r w:rsidR="0038489B" w:rsidRPr="001B6BE1">
        <w:t>installation of an Intent</w:t>
      </w:r>
      <w:commentRangeEnd w:id="111"/>
      <w:r w:rsidR="00D27084">
        <w:rPr>
          <w:rStyle w:val="CommentReference"/>
        </w:rPr>
        <w:commentReference w:id="111"/>
      </w:r>
      <w:r w:rsidR="0038489B" w:rsidRPr="001B6BE1">
        <w:t xml:space="preserve">,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07E1E32D"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12"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12"/>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13"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13"/>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4"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4"/>
    </w:p>
    <w:p w14:paraId="3D7439D0" w14:textId="7645FE69"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w:t>
      </w:r>
      <w:del w:id="115" w:author="Peter Gröschke" w:date="2022-09-29T16:55:00Z">
        <w:r w:rsidR="00734DE1" w:rsidRPr="001B6BE1" w:rsidDel="00822C29">
          <w:delText xml:space="preserve">simply </w:delText>
        </w:r>
      </w:del>
      <w:r w:rsidR="00734DE1" w:rsidRPr="001B6BE1">
        <w:t>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6"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6"/>
    </w:p>
    <w:p w14:paraId="7B852004" w14:textId="156F3467" w:rsidR="007A1109" w:rsidRPr="001B6BE1" w:rsidRDefault="003E69E3" w:rsidP="00D848C2">
      <w:pPr>
        <w:spacing w:before="240"/>
        <w:rPr>
          <w:rFonts w:cs="Times"/>
          <w:color w:val="000000" w:themeColor="text1"/>
        </w:rPr>
      </w:pPr>
      <w:commentRangeStart w:id="117"/>
      <w:r w:rsidRPr="001B6BE1">
        <w:rPr>
          <w:rFonts w:cs="Times"/>
          <w:color w:val="000000" w:themeColor="text1"/>
        </w:rPr>
        <w:t>MultiPoint-to-SinglePoint intent was created</w:t>
      </w:r>
      <w:commentRangeEnd w:id="117"/>
      <w:r w:rsidR="00822C29">
        <w:rPr>
          <w:rStyle w:val="CommentReference"/>
        </w:rPr>
        <w:commentReference w:id="117"/>
      </w:r>
      <w:r w:rsidRPr="001B6BE1">
        <w:rPr>
          <w:rFonts w:cs="Times"/>
          <w:color w:val="000000" w:themeColor="text1"/>
        </w:rPr>
        <w:t xml:space="preserve">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4416"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7B9CD" id="Rectangle 45" o:spid="_x0000_s1026" style="position:absolute;margin-left:1.95pt;margin-top:101.35pt;width:436.55pt;height: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8"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8"/>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0BD9E5EC"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w:t>
      </w:r>
      <w:ins w:id="119" w:author="Peter Gröschke" w:date="2022-09-29T16:58:00Z">
        <w:r w:rsidR="00822C29" w:rsidRPr="001B6BE1">
          <w:rPr>
            <w:rFonts w:cs="Times"/>
            <w:color w:val="000000" w:themeColor="text1"/>
          </w:rPr>
          <w:t xml:space="preserve">is created </w:t>
        </w:r>
      </w:ins>
      <w:r w:rsidRPr="001B6BE1">
        <w:rPr>
          <w:rFonts w:cs="Times"/>
          <w:color w:val="000000" w:themeColor="text1"/>
        </w:rPr>
        <w:t>in JSON format</w:t>
      </w:r>
      <w:del w:id="120" w:author="Peter Gröschke" w:date="2022-09-29T16:58:00Z">
        <w:r w:rsidRPr="001B6BE1" w:rsidDel="00822C29">
          <w:rPr>
            <w:rFonts w:cs="Times"/>
            <w:color w:val="000000" w:themeColor="text1"/>
          </w:rPr>
          <w:delText xml:space="preserve"> is created</w:delText>
        </w:r>
      </w:del>
      <w:r w:rsidRPr="001B6BE1">
        <w:rPr>
          <w:rFonts w:cs="Times"/>
          <w:color w:val="000000" w:themeColor="text1"/>
        </w:rPr>
        <w:t xml:space="preserve">.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9"/>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21"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21"/>
    </w:p>
    <w:p w14:paraId="1DFF5E02" w14:textId="5D6BA81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w:t>
      </w:r>
      <w:commentRangeStart w:id="122"/>
      <w:r w:rsidR="0063253B" w:rsidRPr="001B6BE1">
        <w:rPr>
          <w:rFonts w:cs="Times"/>
          <w:color w:val="000000" w:themeColor="text1"/>
        </w:rPr>
        <w:t>The priority of 1000 will be basically set as the priority value of flow rule developed for this intent</w:t>
      </w:r>
      <w:commentRangeEnd w:id="122"/>
      <w:r w:rsidR="00822C29">
        <w:rPr>
          <w:rStyle w:val="CommentReference"/>
        </w:rPr>
        <w:commentReference w:id="122"/>
      </w:r>
      <w:r w:rsidR="0063253B" w:rsidRPr="001B6BE1">
        <w:rPr>
          <w:rFonts w:cs="Times"/>
          <w:color w:val="000000" w:themeColor="text1"/>
        </w:rPr>
        <w:t>.</w:t>
      </w:r>
      <w:r w:rsidR="00484CAE" w:rsidRPr="001B6BE1">
        <w:rPr>
          <w:rFonts w:cs="Times"/>
          <w:color w:val="000000" w:themeColor="text1"/>
        </w:rPr>
        <w:t xml:space="preserve"> Since this is </w:t>
      </w:r>
      <w:ins w:id="123" w:author="Peter Gröschke" w:date="2022-09-29T16:57:00Z">
        <w:r w:rsidR="00822C29">
          <w:rPr>
            <w:rFonts w:cs="Times"/>
            <w:color w:val="000000" w:themeColor="text1"/>
          </w:rPr>
          <w:t xml:space="preserve">a </w:t>
        </w:r>
      </w:ins>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4236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3DDF6" id="Rectangle 29" o:spid="_x0000_s1026" style="position:absolute;margin-left:81.7pt;margin-top:134.6pt;width:287.75pt;height:10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7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24"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24"/>
    </w:p>
    <w:p w14:paraId="5BD7E1D6" w14:textId="3786DB7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71"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27D33EAC"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w:t>
      </w:r>
      <w:r w:rsidR="0067051C" w:rsidRPr="001B6BE1">
        <w:rPr>
          <w:rFonts w:cs="Times"/>
          <w:color w:val="000000" w:themeColor="text1"/>
        </w:rPr>
        <w:t>of these REST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25"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2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26"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2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27" w:name="_Toc115032505"/>
      <w:r w:rsidRPr="001B6BE1">
        <w:lastRenderedPageBreak/>
        <w:t>Implementation with Mininet</w:t>
      </w:r>
      <w:bookmarkEnd w:id="127"/>
    </w:p>
    <w:p w14:paraId="645E5720" w14:textId="7DAFB94C"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commentRangeStart w:id="128"/>
      <w:r w:rsidR="00920CAA" w:rsidRPr="001B6BE1">
        <w:t xml:space="preserve">Mininet’s </w:t>
      </w:r>
      <w:r w:rsidR="007071A2" w:rsidRPr="001B6BE1">
        <w:t>latest version 2.3.0</w:t>
      </w:r>
      <w:commentRangeEnd w:id="128"/>
      <w:r w:rsidR="006040B4">
        <w:rPr>
          <w:rStyle w:val="CommentReference"/>
        </w:rPr>
        <w:commentReference w:id="128"/>
      </w:r>
      <w:r w:rsidR="007071A2" w:rsidRPr="001B6BE1">
        <w:t xml:space="preserve">)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29"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29"/>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30"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30"/>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 xml:space="preserve">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w:t>
      </w:r>
      <w:commentRangeStart w:id="131"/>
      <w:r w:rsidRPr="001B6BE1">
        <w:t>showing few errors</w:t>
      </w:r>
      <w:commentRangeEnd w:id="131"/>
      <w:r w:rsidR="006040B4">
        <w:rPr>
          <w:rStyle w:val="CommentReference"/>
        </w:rPr>
        <w:commentReference w:id="131"/>
      </w:r>
      <w:r w:rsidRPr="001B6BE1">
        <w:t>. Another option Mininet provides is to connect to the SDN controller running outside the Mininet VM.</w:t>
      </w:r>
    </w:p>
    <w:p w14:paraId="4F091E5D" w14:textId="34B0F427"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w:t>
      </w:r>
      <w:commentRangeStart w:id="132"/>
      <w:r w:rsidR="0019171C" w:rsidRPr="001B6BE1">
        <w:t>The following figure displays the total time taken for creating the network</w:t>
      </w:r>
      <w:commentRangeEnd w:id="132"/>
      <w:r w:rsidR="006040B4">
        <w:rPr>
          <w:rStyle w:val="CommentReference"/>
        </w:rPr>
        <w:commentReference w:id="132"/>
      </w:r>
      <w:r w:rsidR="0019171C" w:rsidRPr="001B6BE1">
        <w:t xml:space="preserve">, </w:t>
      </w:r>
      <w:r w:rsidR="0067051C" w:rsidRPr="001B6BE1">
        <w:t>adding,</w:t>
      </w:r>
      <w:r w:rsidR="0019171C" w:rsidRPr="001B6BE1">
        <w:t xml:space="preserve"> and configuring all the network nodes, adding links between them and then destroying the network of 64 hosts, 21 switches and one controller in just 7.885 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4339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6ED7B" id="Rectangle 55" o:spid="_x0000_s1026" style="position:absolute;margin-left:2.35pt;margin-top:326.25pt;width:115.6pt;height:17.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33"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33"/>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E7E0B18" w:rsidR="00783691" w:rsidRPr="001B6BE1" w:rsidRDefault="005D35E7" w:rsidP="00770918">
      <w:r w:rsidRPr="001B6BE1">
        <w:t>Mininet supports</w:t>
      </w:r>
      <w:r w:rsidR="00922B6C" w:rsidRPr="001B6BE1">
        <w:t xml:space="preserve"> </w:t>
      </w:r>
      <w:ins w:id="134" w:author="Peter Gröschke" w:date="2022-09-29T14:41:00Z">
        <w:r w:rsidR="006040B4">
          <w:t xml:space="preserve">the </w:t>
        </w:r>
      </w:ins>
      <w:r w:rsidR="00922B6C" w:rsidRPr="001B6BE1">
        <w:t>creation of</w:t>
      </w:r>
      <w:r w:rsidRPr="001B6BE1">
        <w:t xml:space="preserve"> many different topologies </w:t>
      </w:r>
      <w:r w:rsidR="007D282F" w:rsidRPr="001B6BE1">
        <w:t>and running different tests on the network.</w:t>
      </w:r>
      <w:r w:rsidR="00715194" w:rsidRPr="001B6BE1">
        <w:t xml:space="preserve"> </w:t>
      </w:r>
      <w:r w:rsidR="00A936B5" w:rsidRPr="001B6BE1">
        <w:t xml:space="preserve">When </w:t>
      </w:r>
      <w:del w:id="135" w:author="Peter Gröschke" w:date="2022-09-29T14:41:00Z">
        <w:r w:rsidR="00A936B5" w:rsidRPr="001B6BE1" w:rsidDel="006040B4">
          <w:delText xml:space="preserve">the </w:delText>
        </w:r>
      </w:del>
      <w:r w:rsidR="00A936B5" w:rsidRPr="001B6BE1">
        <w:t>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6BFD37"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ins w:id="136" w:author="Peter Gröschke" w:date="2022-09-29T14:42:00Z">
        <w:r w:rsidR="000A58D5">
          <w:t xml:space="preserve"> a situation in which</w:t>
        </w:r>
      </w:ins>
      <w:del w:id="137" w:author="Peter Gröschke" w:date="2022-09-29T14:42:00Z">
        <w:r w:rsidR="00F2484F" w:rsidRPr="001B6BE1" w:rsidDel="000A58D5">
          <w:delText>,</w:delText>
        </w:r>
      </w:del>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E54C4E" w:rsidRPr="001B6BE1">
            <w:t>[59]</w:t>
          </w:r>
          <w:r w:rsidR="009E1620" w:rsidRPr="001B6BE1">
            <w:fldChar w:fldCharType="end"/>
          </w:r>
        </w:sdtContent>
      </w:sdt>
    </w:p>
    <w:p w14:paraId="4D036F6F" w14:textId="1E759C8E"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node. Only the network is virtualized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38"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38"/>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39"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39"/>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w:t>
      </w:r>
      <w:commentRangeStart w:id="140"/>
      <w:r w:rsidR="00EC2523" w:rsidRPr="001B6BE1">
        <w:t>Python API is as shown in the following figure</w:t>
      </w:r>
      <w:commentRangeEnd w:id="140"/>
      <w:r w:rsidR="000A58D5">
        <w:rPr>
          <w:rStyle w:val="CommentReference"/>
        </w:rPr>
        <w:commentReference w:id="140"/>
      </w:r>
      <w:r w:rsidR="00EC2523" w:rsidRPr="001B6BE1">
        <w:t>.</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41"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41"/>
    </w:p>
    <w:p w14:paraId="43273438" w14:textId="6EE31F1F" w:rsidR="001C336E" w:rsidRPr="001B6BE1" w:rsidRDefault="001C336E" w:rsidP="005D1D68">
      <w:commentRangeStart w:id="142"/>
      <w:r w:rsidRPr="001B6BE1">
        <w:lastRenderedPageBreak/>
        <w:t xml:space="preserve">A custom topology of 15 Open vSwitches </w:t>
      </w:r>
      <w:commentRangeEnd w:id="142"/>
      <w:r w:rsidR="007E08C6">
        <w:rPr>
          <w:rStyle w:val="CommentReference"/>
        </w:rPr>
        <w:commentReference w:id="142"/>
      </w:r>
      <w:r w:rsidRPr="001B6BE1">
        <w:t>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43"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43"/>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0D289AEF" w:rsidR="005D1D68" w:rsidRPr="001B6BE1" w:rsidRDefault="00C72F39" w:rsidP="00C72F39">
      <w:pPr>
        <w:pStyle w:val="Caption"/>
        <w:spacing w:before="0" w:after="120" w:line="120" w:lineRule="atLeast"/>
        <w:jc w:val="center"/>
      </w:pPr>
      <w:bookmarkStart w:id="144"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w:t>
      </w:r>
      <w:r w:rsidR="00CD1F8E">
        <w:t>endpoints</w:t>
      </w:r>
      <w:r w:rsidRPr="001B6BE1">
        <w:t xml:space="preserve"> on the Mininet network</w:t>
      </w:r>
      <w:bookmarkEnd w:id="144"/>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45"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45"/>
    </w:p>
    <w:p w14:paraId="41257912" w14:textId="248CD43B"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E54C4E" w:rsidRPr="001B6BE1">
            <w:t>[60]</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del w:id="146" w:author="Peter Gröschke" w:date="2022-09-29T14:57:00Z">
        <w:r w:rsidR="00ED6C9D" w:rsidRPr="001B6BE1" w:rsidDel="007E08C6">
          <w:delText xml:space="preserve"> together</w:delText>
        </w:r>
      </w:del>
      <w:r w:rsidR="00ED6C9D" w:rsidRPr="001B6BE1">
        <w:t>.</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4F3C7953"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w:t>
      </w:r>
      <w:ins w:id="147" w:author="Peter Gröschke" w:date="2022-09-29T14:59:00Z">
        <w:r w:rsidR="007E08C6">
          <w:t xml:space="preserve">environment </w:t>
        </w:r>
      </w:ins>
      <w:r w:rsidR="00983ECF" w:rsidRPr="001B6BE1">
        <w:t xml:space="preserve">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48" w:name="_Toc115032506"/>
      <w:r w:rsidRPr="001B6BE1">
        <w:t>Problems identified</w:t>
      </w:r>
      <w:bookmarkEnd w:id="148"/>
    </w:p>
    <w:p w14:paraId="01BEA0EE" w14:textId="3409DCA2" w:rsidR="004D2D10" w:rsidRPr="001B6BE1" w:rsidRDefault="004D2D10" w:rsidP="004D2D10">
      <w:r w:rsidRPr="001B6BE1">
        <w:t>During the installation of the components used in this Thesis</w:t>
      </w:r>
      <w:ins w:id="149" w:author="Peter Gröschke" w:date="2022-09-29T17:02:00Z">
        <w:r w:rsidR="00822C29">
          <w:t>, only a</w:t>
        </w:r>
      </w:ins>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ins w:id="150" w:author="Peter Gröschke" w:date="2022-09-29T17:02:00Z">
        <w:r w:rsidR="00822C29">
          <w:t>, on</w:t>
        </w:r>
      </w:ins>
      <w:ins w:id="151" w:author="Peter Gröschke" w:date="2022-09-29T17:03:00Z">
        <w:r w:rsidR="00822C29">
          <w:t>ly</w:t>
        </w:r>
      </w:ins>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commentRangeStart w:id="152"/>
      <w:r w:rsidR="00960BF3" w:rsidRPr="001B6BE1">
        <w:rPr>
          <w:rFonts w:cs="Times"/>
        </w:rPr>
        <w:t xml:space="preserve">any </w:t>
      </w:r>
      <w:commentRangeEnd w:id="152"/>
      <w:r w:rsidR="00506092">
        <w:rPr>
          <w:rStyle w:val="CommentReference"/>
        </w:rPr>
        <w:commentReference w:id="152"/>
      </w:r>
      <w:r w:rsidR="00960BF3" w:rsidRPr="001B6BE1">
        <w:rPr>
          <w:rFonts w:cs="Times"/>
        </w:rPr>
        <w:t>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53" w:name="_Toc115032507"/>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53"/>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w:t>
      </w:r>
      <w:commentRangeStart w:id="154"/>
      <w:r w:rsidR="00281B9C" w:rsidRPr="001B6BE1">
        <w:t>puzzled</w:t>
      </w:r>
      <w:r w:rsidR="002425B4" w:rsidRPr="001B6BE1">
        <w:t xml:space="preserve"> </w:t>
      </w:r>
      <w:commentRangeEnd w:id="154"/>
      <w:r w:rsidR="008C739D">
        <w:rPr>
          <w:rStyle w:val="CommentReference"/>
        </w:rPr>
        <w:commentReference w:id="154"/>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7DA33CDE" w:rsidR="0095073E" w:rsidRPr="001B6BE1" w:rsidRDefault="0095073E" w:rsidP="00DE1056">
      <w:r w:rsidRPr="001B6BE1">
        <w:t xml:space="preserve">L2VPNs like </w:t>
      </w:r>
      <w:commentRangeStart w:id="155"/>
      <w:r w:rsidR="00D147B7" w:rsidRPr="001B6BE1">
        <w:t>Virtual Private LAN Services</w:t>
      </w:r>
      <w:r w:rsidRPr="001B6BE1">
        <w:t xml:space="preserve"> </w:t>
      </w:r>
      <w:r w:rsidR="00F00F30" w:rsidRPr="001B6BE1">
        <w:t xml:space="preserve">(VPLS) </w:t>
      </w:r>
      <w:commentRangeEnd w:id="155"/>
      <w:r w:rsidR="008C739D">
        <w:rPr>
          <w:rStyle w:val="CommentReference"/>
        </w:rPr>
        <w:commentReference w:id="155"/>
      </w:r>
      <w:r w:rsidRPr="001B6BE1">
        <w:t xml:space="preserve">are </w:t>
      </w:r>
      <w:commentRangeStart w:id="156"/>
      <w:r w:rsidRPr="001B6BE1">
        <w:t>becoming popular among service providers because they support multipoint communication and have robust security features</w:t>
      </w:r>
      <w:commentRangeEnd w:id="156"/>
      <w:r w:rsidR="00506092">
        <w:rPr>
          <w:rStyle w:val="CommentReference"/>
        </w:rPr>
        <w:commentReference w:id="156"/>
      </w:r>
      <w:r w:rsidRPr="001B6BE1">
        <w:t xml:space="preserve">. </w:t>
      </w:r>
      <w:commentRangeStart w:id="157"/>
      <w:r w:rsidR="00A82424" w:rsidRPr="001B6BE1">
        <w:t>VPLS</w:t>
      </w:r>
      <w:ins w:id="158" w:author="Peter Gröschke" w:date="2022-09-29T18:02:00Z">
        <w:r w:rsidR="00803907">
          <w:t>,</w:t>
        </w:r>
      </w:ins>
      <w:r w:rsidR="00A82424" w:rsidRPr="001B6BE1">
        <w:t xml:space="preserve"> a</w:t>
      </w:r>
      <w:r w:rsidRPr="001B6BE1">
        <w:t>s an L2</w:t>
      </w:r>
      <w:r w:rsidR="001A66A2" w:rsidRPr="001B6BE1">
        <w:t>VPN</w:t>
      </w:r>
      <w:r w:rsidRPr="001B6BE1">
        <w:t xml:space="preserve"> solution, has a zero-hop delay at the core of the network</w:t>
      </w:r>
      <w:commentRangeEnd w:id="157"/>
      <w:r w:rsidR="008C739D">
        <w:rPr>
          <w:rStyle w:val="CommentReference"/>
        </w:rPr>
        <w:commentReference w:id="157"/>
      </w:r>
      <w:r w:rsidRPr="001B6BE1">
        <w:t xml:space="preserve">. Therefore, VPLS </w:t>
      </w:r>
      <w:commentRangeStart w:id="159"/>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commentRangeEnd w:id="159"/>
      <w:r w:rsidR="008C739D">
        <w:rPr>
          <w:rStyle w:val="CommentReference"/>
        </w:rPr>
        <w:commentReference w:id="159"/>
      </w:r>
      <w:r w:rsidRPr="001B6BE1">
        <w:t xml:space="preserve"> L3VPNS. Furthermore, </w:t>
      </w:r>
      <w:commentRangeStart w:id="160"/>
      <w:r w:rsidRPr="001B6BE1">
        <w:t>VPLS also provides the ability to add new sites without the need to reconfigure service provider equipment or the local equipment at existing sites</w:t>
      </w:r>
      <w:commentRangeEnd w:id="160"/>
      <w:r w:rsidR="008C739D">
        <w:rPr>
          <w:rStyle w:val="CommentReference"/>
        </w:rPr>
        <w:commentReference w:id="160"/>
      </w:r>
      <w:r w:rsidRPr="001B6BE1">
        <w:t xml:space="preserve">. For these reasons, </w:t>
      </w:r>
      <w:commentRangeStart w:id="161"/>
      <w:r w:rsidRPr="001B6BE1">
        <w:t>VPLS networks are now becoming attractive in many enterprise applications such as Data Centre networks, Voice over IP (VoIP) and videoconferencing services</w:t>
      </w:r>
      <w:commentRangeEnd w:id="161"/>
      <w:r w:rsidR="008C739D">
        <w:rPr>
          <w:rStyle w:val="CommentReference"/>
        </w:rPr>
        <w:commentReference w:id="161"/>
      </w:r>
      <w:r w:rsidRPr="001B6BE1">
        <w:t>.</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05951641" w:rsidR="008D1E5D" w:rsidRPr="001B6BE1" w:rsidRDefault="00972CF7" w:rsidP="008D1E5D">
      <w:r w:rsidRPr="001B6BE1">
        <w:t xml:space="preserve">VPLS is </w:t>
      </w:r>
      <w:del w:id="162" w:author="Peter Gröschke" w:date="2022-09-29T18:30:00Z">
        <w:r w:rsidRPr="001B6BE1" w:rsidDel="008C739D">
          <w:delText>an easy</w:delText>
        </w:r>
      </w:del>
      <w:ins w:id="163" w:author="Peter Gröschke" w:date="2022-09-29T18:30:00Z">
        <w:r w:rsidR="008C739D">
          <w:t>a</w:t>
        </w:r>
      </w:ins>
      <w:r w:rsidRPr="001B6BE1">
        <w:t xml:space="preserve"> way of providing an L2VPN. Additionally, VPLS is </w:t>
      </w:r>
      <w:r w:rsidR="00753688" w:rsidRPr="001B6BE1">
        <w:t>favoured</w:t>
      </w:r>
      <w:r w:rsidRPr="001B6BE1">
        <w:t xml:space="preserve"> because of some of its features, such as protocol independence and </w:t>
      </w:r>
      <w:commentRangeStart w:id="164"/>
      <w:r w:rsidRPr="001B6BE1">
        <w:t xml:space="preserve">cost-effective operating </w:t>
      </w:r>
      <w:commentRangeEnd w:id="164"/>
      <w:r w:rsidR="008C739D">
        <w:rPr>
          <w:rStyle w:val="CommentReference"/>
        </w:rPr>
        <w:commentReference w:id="164"/>
      </w:r>
      <w:r w:rsidRPr="001B6BE1">
        <w:t>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0DA42D88"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Hierarchical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E54C4E" w:rsidRPr="001B6BE1">
            <w:t xml:space="preserve"> [61]</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commentRangeStart w:id="165"/>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commentRangeEnd w:id="165"/>
      <w:r w:rsidR="00FA5503">
        <w:rPr>
          <w:rStyle w:val="CommentReference"/>
        </w:rPr>
        <w:commentReference w:id="165"/>
      </w:r>
      <w:r w:rsidR="009F71C0" w:rsidRPr="001B6BE1">
        <w:t>.</w:t>
      </w:r>
    </w:p>
    <w:p w14:paraId="751CE9D9" w14:textId="65BA2059"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E54C4E" w:rsidRPr="001B6BE1">
            <w:t>[62]</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E54C4E" w:rsidRPr="001B6BE1">
            <w:t xml:space="preserve"> [61]</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66" w:name="_Toc115032508"/>
      <w:r w:rsidRPr="001B6BE1">
        <w:rPr>
          <w:lang w:val="en-GB"/>
        </w:rPr>
        <w:t>Introduction</w:t>
      </w:r>
      <w:bookmarkEnd w:id="166"/>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8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67"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67"/>
    </w:p>
    <w:p w14:paraId="1881AD7F" w14:textId="428C0BF1"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extreme </w:t>
      </w:r>
      <w:r w:rsidR="00CD1F8E">
        <w:t>endpoints</w:t>
      </w:r>
      <w:r w:rsidR="00F144D1" w:rsidRPr="001B6BE1">
        <w:t xml:space="preserve"> were selected in the network.</w:t>
      </w:r>
      <w:r w:rsidR="00A11670" w:rsidRPr="001B6BE1">
        <w:t xml:space="preserve"> </w:t>
      </w:r>
      <w:r w:rsidR="008C2704" w:rsidRPr="001B6BE1">
        <w:t>To establish the VPLS network</w:t>
      </w:r>
      <w:ins w:id="168" w:author="Peter Gröschke" w:date="2022-09-29T19:21:00Z">
        <w:r w:rsidR="00210253">
          <w:t>,</w:t>
        </w:r>
      </w:ins>
      <w:r w:rsidR="008C2704" w:rsidRPr="001B6BE1">
        <w:t xml:space="preserve">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ins w:id="169" w:author="Peter Gröschke" w:date="2022-09-29T19:26:00Z">
        <w:r w:rsidR="00210253">
          <w:t xml:space="preserve"> overlay networks</w:t>
        </w:r>
      </w:ins>
      <w:r w:rsidR="00A11670" w:rsidRPr="001B6BE1">
        <w:t xml:space="preserve"> in this network, four Open vSwitch’s interfaces were configured into the ONOS configuration.</w:t>
      </w:r>
      <w:r w:rsidR="00B94A86" w:rsidRPr="001B6BE1">
        <w:t xml:space="preserve"> These four interfaces were</w:t>
      </w:r>
      <w:del w:id="170" w:author="Peter Gröschke" w:date="2022-09-29T19:21:00Z">
        <w:r w:rsidR="00B94A86" w:rsidRPr="001B6BE1" w:rsidDel="00210253">
          <w:delText>,</w:delText>
        </w:r>
      </w:del>
      <w:r w:rsidR="00B94A86" w:rsidRPr="001B6BE1">
        <w:t xml:space="preserv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71"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71"/>
    </w:p>
    <w:p w14:paraId="24EFC05D" w14:textId="2D8B3097"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72"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72"/>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3CB9BDC0" w:rsidR="00605647" w:rsidRDefault="00416BA6" w:rsidP="00605647">
      <w:pPr>
        <w:rPr>
          <w:ins w:id="173" w:author="Peter Gröschke" w:date="2022-09-29T19:41:00Z"/>
        </w:rPr>
      </w:pPr>
      <w:commentRangeStart w:id="174"/>
      <w:r w:rsidRPr="001B6BE1">
        <w:t xml:space="preserve">For each </w:t>
      </w:r>
      <w:r w:rsidR="00CD1F8E">
        <w:t>endpoint</w:t>
      </w:r>
      <w:r w:rsidRPr="001B6BE1">
        <w:t xml:space="preserve"> w</w:t>
      </w:r>
      <w:r w:rsidR="000009DA" w:rsidRPr="001B6BE1">
        <w:t xml:space="preserve">ithin the same VPLS ID, which is </w:t>
      </w:r>
      <w:ins w:id="175" w:author="Peter Gröschke" w:date="2022-09-29T19:36:00Z">
        <w:r w:rsidR="00232E04">
          <w:t xml:space="preserve">a </w:t>
        </w:r>
      </w:ins>
      <w:r w:rsidR="000009DA" w:rsidRPr="001B6BE1">
        <w:t xml:space="preserve">source of </w:t>
      </w:r>
      <w:del w:id="176" w:author="Peter Gröschke" w:date="2022-09-29T19:36:00Z">
        <w:r w:rsidR="000009DA" w:rsidRPr="001B6BE1" w:rsidDel="00232E04">
          <w:delText xml:space="preserve">the </w:delText>
        </w:r>
      </w:del>
      <w:r w:rsidR="000009DA" w:rsidRPr="001B6BE1">
        <w:t xml:space="preserve">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commentRangeEnd w:id="174"/>
      <w:r w:rsidR="00F06B2B">
        <w:rPr>
          <w:rStyle w:val="CommentReference"/>
        </w:rPr>
        <w:commentReference w:id="174"/>
      </w:r>
    </w:p>
    <w:p w14:paraId="3CB132BF" w14:textId="36D78270" w:rsidR="00F06B2B" w:rsidRPr="001B6BE1" w:rsidRDefault="00F06B2B" w:rsidP="00605647">
      <w:ins w:id="177" w:author="Peter Gröschke" w:date="2022-09-29T19:43:00Z">
        <w:r>
          <w:rPr>
            <w:noProof/>
          </w:rPr>
          <w:drawing>
            <wp:inline distT="0" distB="0" distL="0" distR="0" wp14:anchorId="1B09D1F3" wp14:editId="3A3743A7">
              <wp:extent cx="5835650" cy="659861"/>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1869" cy="674133"/>
                      </a:xfrm>
                      <a:prstGeom prst="rect">
                        <a:avLst/>
                      </a:prstGeom>
                      <a:noFill/>
                    </pic:spPr>
                  </pic:pic>
                </a:graphicData>
              </a:graphic>
            </wp:inline>
          </w:drawing>
        </w:r>
      </w:ins>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0ABA0B9B" w:rsidR="00A04D37" w:rsidRPr="001B6BE1" w:rsidRDefault="00A2615E" w:rsidP="00A2615E">
      <w:r w:rsidRPr="001B6BE1">
        <w:t xml:space="preserve">Intents for Unicast traffic </w:t>
      </w:r>
      <w:del w:id="178" w:author="Peter Gröschke" w:date="2022-09-29T19:47:00Z">
        <w:r w:rsidRPr="001B6BE1" w:rsidDel="00F06B2B">
          <w:delText xml:space="preserve">get </w:delText>
        </w:r>
      </w:del>
      <w:ins w:id="179" w:author="Peter Gröschke" w:date="2022-09-29T19:47:00Z">
        <w:r w:rsidR="00F06B2B">
          <w:t>are</w:t>
        </w:r>
        <w:r w:rsidR="00F06B2B" w:rsidRPr="001B6BE1">
          <w:t xml:space="preserve"> </w:t>
        </w:r>
      </w:ins>
      <w:r w:rsidRPr="001B6BE1">
        <w:t>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w:t>
      </w:r>
      <w:commentRangeStart w:id="180"/>
      <w:r w:rsidR="00EC5763" w:rsidRPr="001B6BE1">
        <w:t>Broadcast</w:t>
      </w:r>
      <w:r w:rsidR="00A70932" w:rsidRPr="001B6BE1">
        <w:t xml:space="preserve"> Single-Point to Multi-Point</w:t>
      </w:r>
      <w:r w:rsidR="00EC5763" w:rsidRPr="001B6BE1">
        <w:t xml:space="preserve"> intent </w:t>
      </w:r>
      <w:commentRangeEnd w:id="180"/>
      <w:r w:rsidR="00A85F9A">
        <w:rPr>
          <w:rStyle w:val="CommentReference"/>
        </w:rPr>
        <w:commentReference w:id="180"/>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lastRenderedPageBreak/>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6"/>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2E6398F2" w:rsidR="00032313" w:rsidRPr="001B6BE1" w:rsidRDefault="00261BDD" w:rsidP="00261BDD">
      <w:pPr>
        <w:pStyle w:val="Caption"/>
        <w:jc w:val="center"/>
      </w:pPr>
      <w:bookmarkStart w:id="181"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81"/>
      <w:ins w:id="182" w:author="Peter Gröschke" w:date="2022-09-29T19:47:00Z">
        <w:r w:rsidR="00A85F9A">
          <w:t xml:space="preserve"> (hardly readable)</w:t>
        </w:r>
      </w:ins>
    </w:p>
    <w:p w14:paraId="453023D2" w14:textId="05C34D7F" w:rsidR="002D0CF7" w:rsidRPr="001B6BE1" w:rsidRDefault="002D0CF7" w:rsidP="002D0CF7">
      <w:pPr>
        <w:pStyle w:val="Heading3"/>
        <w:rPr>
          <w:lang w:val="en-GB"/>
        </w:rPr>
      </w:pPr>
      <w:bookmarkStart w:id="183" w:name="_Toc115032509"/>
      <w:r w:rsidRPr="001B6BE1">
        <w:rPr>
          <w:lang w:val="en-GB"/>
        </w:rPr>
        <w:t>Configuration</w:t>
      </w:r>
      <w:r w:rsidR="00621487" w:rsidRPr="001B6BE1">
        <w:rPr>
          <w:lang w:val="en-GB"/>
        </w:rPr>
        <w:t xml:space="preserve"> and Working</w:t>
      </w:r>
      <w:bookmarkEnd w:id="183"/>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lastRenderedPageBreak/>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84"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84"/>
    </w:p>
    <w:p w14:paraId="0EA42C46" w14:textId="638763BE"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E54C4E" w:rsidRPr="001B6BE1">
            <w:rPr>
              <w:rFonts w:cs="Times"/>
              <w:color w:val="000000" w:themeColor="text1"/>
            </w:rPr>
            <w:t>[63]</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lastRenderedPageBreak/>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8"/>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85"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85"/>
    </w:p>
    <w:p w14:paraId="233446EF" w14:textId="380DBFCF"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commentRangeStart w:id="186"/>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commentRangeEnd w:id="186"/>
      <w:r w:rsidR="00C51E3B">
        <w:rPr>
          <w:rStyle w:val="CommentReference"/>
        </w:rPr>
        <w:commentReference w:id="186"/>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25036109" w:rsidR="00114200" w:rsidRPr="001B6BE1" w:rsidRDefault="00715CC4" w:rsidP="005B3693">
      <w:pPr>
        <w:spacing w:before="240"/>
        <w:rPr>
          <w:rFonts w:cs="Times"/>
          <w:color w:val="000000" w:themeColor="text1"/>
        </w:rPr>
      </w:pPr>
      <w:r w:rsidRPr="001B6BE1">
        <w:rPr>
          <w:rFonts w:cs="Times"/>
          <w:color w:val="000000" w:themeColor="text1"/>
        </w:rPr>
        <w:lastRenderedPageBreak/>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9"/>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87"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87"/>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90"/>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88"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w:t>
      </w:r>
      <w:commentRangeStart w:id="189"/>
      <w:r w:rsidRPr="001B6BE1">
        <w:t xml:space="preserve">Configuration </w:t>
      </w:r>
      <w:commentRangeEnd w:id="189"/>
      <w:r w:rsidR="00C279FD">
        <w:rPr>
          <w:rStyle w:val="CommentReference"/>
          <w:i w:val="0"/>
        </w:rPr>
        <w:commentReference w:id="189"/>
      </w:r>
      <w:r w:rsidRPr="001B6BE1">
        <w:t>of VPLS from the ONOS CLI</w:t>
      </w:r>
      <w:bookmarkEnd w:id="188"/>
    </w:p>
    <w:p w14:paraId="012F58B4" w14:textId="5CD61352"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w:t>
      </w:r>
      <w:commentRangeStart w:id="190"/>
      <w:r w:rsidR="007F480A" w:rsidRPr="001B6BE1">
        <w:rPr>
          <w:rFonts w:cs="Times"/>
          <w:color w:val="000000" w:themeColor="text1"/>
        </w:rPr>
        <w:t xml:space="preserve">random </w:t>
      </w:r>
      <w:commentRangeEnd w:id="190"/>
      <w:r w:rsidR="003174C7">
        <w:rPr>
          <w:rStyle w:val="CommentReference"/>
        </w:rPr>
        <w:commentReference w:id="190"/>
      </w:r>
      <w:r w:rsidR="007F480A" w:rsidRPr="001B6BE1">
        <w:rPr>
          <w:rFonts w:cs="Times"/>
          <w:color w:val="000000" w:themeColor="text1"/>
        </w:rPr>
        <w:t xml:space="preserve">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5637468" w14:textId="26E93D01" w:rsidR="00A3402F" w:rsidRPr="001B6BE1" w:rsidRDefault="00C60B0C" w:rsidP="00CE4E37">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w:lastRenderedPageBreak/>
        <mc:AlternateContent>
          <mc:Choice Requires="wps">
            <w:drawing>
              <wp:anchor distT="0" distB="0" distL="114300" distR="114300" simplePos="0" relativeHeight="251652608"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56A7D" id="Rectangle 77" o:spid="_x0000_s1026" style="position:absolute;margin-left:2.55pt;margin-top:72.65pt;width:445pt;height:24.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1"/>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91"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91"/>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commentRangeStart w:id="192"/>
      <w:r w:rsidR="00CD1F8E">
        <w:rPr>
          <w:rFonts w:cs="Times"/>
          <w:color w:val="000000" w:themeColor="text1"/>
        </w:rPr>
        <w:t>endpoints</w:t>
      </w:r>
      <w:r w:rsidR="00A1644B" w:rsidRPr="001B6BE1">
        <w:rPr>
          <w:rFonts w:cs="Times"/>
          <w:color w:val="000000" w:themeColor="text1"/>
        </w:rPr>
        <w:t xml:space="preserve"> configured </w:t>
      </w:r>
      <w:commentRangeEnd w:id="192"/>
      <w:r w:rsidR="00A13453">
        <w:rPr>
          <w:rStyle w:val="CommentReference"/>
        </w:rPr>
        <w:commentReference w:id="192"/>
      </w:r>
      <w:r w:rsidR="00A1644B" w:rsidRPr="001B6BE1">
        <w:rPr>
          <w:rFonts w:cs="Times"/>
          <w:color w:val="000000" w:themeColor="text1"/>
        </w:rPr>
        <w:t xml:space="preserve">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50560"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4A43F" id="Rectangle 132" o:spid="_x0000_s1026" style="position:absolute;margin-left:229.45pt;margin-top:106.6pt;width:201.3pt;height:4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48512"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A0B08" id="Rectangle 109" o:spid="_x0000_s1026" style="position:absolute;margin-left:3.85pt;margin-top:1pt;width:202.65pt;height:40.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58752"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ED6D7" id="Rectangle 126" o:spid="_x0000_s1026" style="position:absolute;margin-left:229.65pt;margin-top:.9pt;width:216.5pt;height:4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60800"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F5B1A" id="Rectangle 127" o:spid="_x0000_s1026" style="position:absolute;margin-left:229.65pt;margin-top:53.85pt;width:201.3pt;height:40.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4646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C59FA" id="Rectangle 112" o:spid="_x0000_s1026" style="position:absolute;margin-left:3.8pt;margin-top:107pt;width:220.3pt;height:40.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4656"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E7367" id="Rectangle 108" o:spid="_x0000_s1026" style="position:absolute;margin-left:3.85pt;margin-top:52.95pt;width:202.7pt;height:40.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92"/>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93"/>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FCD054F" w:rsidR="006A2AA9" w:rsidRPr="001B6BE1" w:rsidRDefault="006A2AA9" w:rsidP="006A2AA9">
      <w:pPr>
        <w:pStyle w:val="Caption"/>
        <w:jc w:val="center"/>
      </w:pPr>
      <w:bookmarkStart w:id="193" w:name="_Toc114155780"/>
      <w:bookmarkStart w:id="194" w:name="_Toc114937951"/>
      <w:bookmarkStart w:id="195"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CD1F8E">
        <w:t>Endpoints</w:t>
      </w:r>
      <w:r w:rsidRPr="001B6BE1">
        <w:t xml:space="preserve"> connected in VPLS 1 were successfully sending traffic to each other</w:t>
      </w:r>
      <w:bookmarkEnd w:id="193"/>
      <w:bookmarkEnd w:id="194"/>
      <w:bookmarkEnd w:id="195"/>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5670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2E56C" id="Rectangle 107" o:spid="_x0000_s1026" style="position:absolute;margin-left:226.45pt;margin-top:52.55pt;width:223.6pt;height:4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CEDEC"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1BCCC"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669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DA503" id="Rectangle 131" o:spid="_x0000_s1026" style="position:absolute;margin-left:.95pt;margin-top:52.8pt;width:221.8pt;height:4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4"/>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6899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BB224" id="Rectangle 81" o:spid="_x0000_s1026" style="position:absolute;margin-left:225.8pt;margin-top:-.1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710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D8BFE" id="Rectangle 82" o:spid="_x0000_s1026" style="position:absolute;margin-left:225.8pt;margin-top:106.6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5"/>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D3B744" w:rsidR="006A2AA9" w:rsidRPr="001B6BE1" w:rsidRDefault="006A2AA9" w:rsidP="006A2AA9">
      <w:pPr>
        <w:pStyle w:val="Caption"/>
        <w:jc w:val="center"/>
      </w:pPr>
      <w:bookmarkStart w:id="196" w:name="_Toc114155781"/>
      <w:bookmarkStart w:id="197" w:name="_Toc114937952"/>
      <w:bookmarkStart w:id="198"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CD1F8E">
        <w:t>Endpoints</w:t>
      </w:r>
      <w:r w:rsidRPr="001B6BE1">
        <w:t xml:space="preserve"> connected in VPLS 2 were successfully sending traffic to each other</w:t>
      </w:r>
      <w:bookmarkEnd w:id="196"/>
      <w:bookmarkEnd w:id="197"/>
      <w:bookmarkEnd w:id="198"/>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99" w:name="_Toc115032510"/>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99"/>
    </w:p>
    <w:p w14:paraId="5C230296" w14:textId="2A8BA07D" w:rsidR="006D1D13" w:rsidRPr="001B6BE1" w:rsidRDefault="00682E70" w:rsidP="006D1D13">
      <w:r w:rsidRPr="001B6BE1">
        <w:t>Software-defined networks with</w:t>
      </w:r>
      <w:r w:rsidR="00460877" w:rsidRPr="001B6BE1">
        <w:t xml:space="preserve"> single</w:t>
      </w:r>
      <w:r w:rsidRPr="001B6BE1">
        <w:t xml:space="preserve"> centralised point </w:t>
      </w:r>
      <w:del w:id="200" w:author="Peter Gröschke" w:date="2022-09-30T09:30:00Z">
        <w:r w:rsidRPr="001B6BE1" w:rsidDel="00C279FD">
          <w:delText xml:space="preserve">of </w:delText>
        </w:r>
      </w:del>
      <w:ins w:id="201" w:author="Peter Gröschke" w:date="2022-09-30T09:30:00Z">
        <w:r w:rsidR="00C279FD">
          <w:t>for</w:t>
        </w:r>
        <w:r w:rsidR="00C279FD" w:rsidRPr="001B6BE1">
          <w:t xml:space="preserve"> </w:t>
        </w:r>
      </w:ins>
      <w:r w:rsidRPr="001B6BE1">
        <w:t>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del w:id="202" w:author="Peter Gröschke" w:date="2022-09-30T09:31:00Z">
        <w:r w:rsidR="00460877" w:rsidRPr="001B6BE1" w:rsidDel="00C279FD">
          <w:delText>.</w:delText>
        </w:r>
      </w:del>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E54C4E" w:rsidRPr="001B6BE1">
            <w:t>[64]</w:t>
          </w:r>
          <w:r w:rsidR="00636292" w:rsidRPr="001B6BE1">
            <w:fldChar w:fldCharType="end"/>
          </w:r>
        </w:sdtContent>
      </w:sdt>
      <w:ins w:id="203" w:author="Peter Gröschke" w:date="2022-09-30T09:30:00Z">
        <w:r w:rsidR="00C279FD">
          <w:t>.</w:t>
        </w:r>
      </w:ins>
      <w:r w:rsidR="00460877" w:rsidRPr="001B6BE1">
        <w:t xml:space="preserve"> </w:t>
      </w:r>
      <w:r w:rsidR="005956FB" w:rsidRPr="001B6BE1">
        <w:t xml:space="preserve">These </w:t>
      </w:r>
      <w:r w:rsidR="00BF697D" w:rsidRPr="001B6BE1">
        <w:t xml:space="preserve">challenges </w:t>
      </w:r>
      <w:del w:id="204" w:author="Peter Gröschke" w:date="2022-09-30T09:31:00Z">
        <w:r w:rsidR="00BF697D" w:rsidRPr="001B6BE1" w:rsidDel="00C279FD">
          <w:delText xml:space="preserve">asked </w:delText>
        </w:r>
      </w:del>
      <w:ins w:id="205" w:author="Peter Gröschke" w:date="2022-09-30T09:31:00Z">
        <w:r w:rsidR="00C279FD">
          <w:t>led/forced</w:t>
        </w:r>
        <w:r w:rsidR="00C279FD" w:rsidRPr="001B6BE1">
          <w:t xml:space="preserve"> </w:t>
        </w:r>
      </w:ins>
      <w:r w:rsidR="00BF697D" w:rsidRPr="001B6BE1">
        <w:t>the network designers to implement the multi</w:t>
      </w:r>
      <w:ins w:id="206" w:author="Peter Gröschke" w:date="2022-09-30T09:32:00Z">
        <w:r w:rsidR="00C279FD">
          <w:t>-</w:t>
        </w:r>
      </w:ins>
      <w:del w:id="207" w:author="Peter Gröschke" w:date="2022-09-30T09:32:00Z">
        <w:r w:rsidR="00BF697D" w:rsidRPr="001B6BE1" w:rsidDel="00C279FD">
          <w:delText xml:space="preserve"> </w:delText>
        </w:r>
      </w:del>
      <w:r w:rsidR="00BF697D" w:rsidRPr="001B6BE1">
        <w:t>controller architectures. For multi</w:t>
      </w:r>
      <w:ins w:id="208" w:author="Peter Gröschke" w:date="2022-09-30T09:32:00Z">
        <w:r w:rsidR="00C279FD">
          <w:t>-</w:t>
        </w:r>
      </w:ins>
      <w:del w:id="209" w:author="Peter Gröschke" w:date="2022-09-30T09:32:00Z">
        <w:r w:rsidR="00BF697D" w:rsidRPr="001B6BE1" w:rsidDel="00C279FD">
          <w:delText xml:space="preserve"> </w:delText>
        </w:r>
      </w:del>
      <w:r w:rsidR="00BF697D" w:rsidRPr="001B6BE1">
        <w:t>controller architectures, physically distributed</w:t>
      </w:r>
      <w:r w:rsidR="006D0E5D" w:rsidRPr="001B6BE1">
        <w:t xml:space="preserve"> architecture with </w:t>
      </w:r>
      <w:commentRangeStart w:id="210"/>
      <w:r w:rsidR="006D0E5D" w:rsidRPr="001B6BE1">
        <w:t xml:space="preserve">different types </w:t>
      </w:r>
      <w:commentRangeEnd w:id="210"/>
      <w:r w:rsidR="00C279FD">
        <w:rPr>
          <w:rStyle w:val="CommentReference"/>
        </w:rPr>
        <w:commentReference w:id="210"/>
      </w:r>
      <w:r w:rsidR="006D0E5D" w:rsidRPr="001B6BE1">
        <w:t>was proposed, such as</w:t>
      </w:r>
      <w:r w:rsidR="001B7D3D" w:rsidRPr="001B6BE1">
        <w:t xml:space="preserve"> logically centralised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69237CEA" w:rsidR="00BD3D26" w:rsidRPr="001B6BE1" w:rsidRDefault="006D0E5D" w:rsidP="00E942A7">
      <w:r w:rsidRPr="001B6BE1">
        <w:t>In</w:t>
      </w:r>
      <w:r w:rsidR="00F44E3A" w:rsidRPr="001B6BE1">
        <w:t xml:space="preserve"> physically distributed network architecture</w:t>
      </w:r>
      <w:r w:rsidRPr="001B6BE1">
        <w:t xml:space="preserve">, as </w:t>
      </w:r>
      <w:ins w:id="211" w:author="Peter Gröschke" w:date="2022-09-30T09:43:00Z">
        <w:r w:rsidR="005D1666">
          <w:t xml:space="preserve">the </w:t>
        </w:r>
      </w:ins>
      <w:r w:rsidRPr="001B6BE1">
        <w:t>name suggests</w:t>
      </w:r>
      <w:ins w:id="212" w:author="Peter Gröschke" w:date="2022-09-30T09:42:00Z">
        <w:r w:rsidR="005D1666">
          <w:t>,</w:t>
        </w:r>
      </w:ins>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w:t>
      </w:r>
      <w:del w:id="213" w:author="Peter Gröschke" w:date="2022-09-30T09:43:00Z">
        <w:r w:rsidR="00AC689E" w:rsidRPr="001B6BE1" w:rsidDel="005D1666">
          <w:delText xml:space="preserve">increased </w:delText>
        </w:r>
      </w:del>
      <w:ins w:id="214" w:author="Peter Gröschke" w:date="2022-09-30T09:43:00Z">
        <w:r w:rsidR="005D1666" w:rsidRPr="001B6BE1">
          <w:t>increase</w:t>
        </w:r>
        <w:r w:rsidR="005D1666">
          <w:t>s</w:t>
        </w:r>
        <w:r w:rsidR="005D1666" w:rsidRPr="001B6BE1">
          <w:t xml:space="preserve"> </w:t>
        </w:r>
      </w:ins>
      <w:r w:rsidR="00AC689E" w:rsidRPr="001B6BE1">
        <w:t>the network scalability</w:t>
      </w:r>
      <w:r w:rsidR="00C85C88" w:rsidRPr="001B6BE1">
        <w:t>.</w:t>
      </w:r>
      <w:r w:rsidR="00563C9E" w:rsidRPr="001B6BE1">
        <w:t xml:space="preserve"> This architecture also define</w:t>
      </w:r>
      <w:del w:id="215" w:author="Peter Gröschke" w:date="2022-09-30T09:43:00Z">
        <w:r w:rsidR="00563C9E" w:rsidRPr="001B6BE1" w:rsidDel="005D1666">
          <w:delText>d</w:delText>
        </w:r>
      </w:del>
      <w:ins w:id="216" w:author="Peter Gröschke" w:date="2022-09-30T09:43:00Z">
        <w:r w:rsidR="005D1666">
          <w:t>s</w:t>
        </w:r>
      </w:ins>
      <w:r w:rsidR="00563C9E" w:rsidRPr="001B6BE1">
        <w:t xml:space="preserve"> the controller aspects like how to place controllers and which type of communication to use among them.</w:t>
      </w:r>
      <w:r w:rsidR="00551D94" w:rsidRPr="001B6BE1">
        <w:t xml:space="preserve"> A logically centralised type of architecture means to distribute the control authority among the controllers </w:t>
      </w:r>
      <w:ins w:id="217" w:author="Peter Gröschke" w:date="2022-09-30T09:43:00Z">
        <w:r w:rsidR="005D1666">
          <w:t xml:space="preserve">so </w:t>
        </w:r>
      </w:ins>
      <w:r w:rsidR="00551D94" w:rsidRPr="001B6BE1">
        <w:t xml:space="preserve">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logically centralised architecture, </w:t>
      </w:r>
      <w:r w:rsidR="00B0582F" w:rsidRPr="001B6BE1">
        <w:t xml:space="preserve">the controllers in logically distributed architecture are responsible for controlling the network devices present in their own </w:t>
      </w:r>
      <w:commentRangeStart w:id="218"/>
      <w:r w:rsidR="00B0582F" w:rsidRPr="001B6BE1">
        <w:t xml:space="preserve">scope </w:t>
      </w:r>
      <w:commentRangeEnd w:id="218"/>
      <w:r w:rsidR="005D1666">
        <w:rPr>
          <w:rStyle w:val="CommentReference"/>
        </w:rPr>
        <w:commentReference w:id="218"/>
      </w:r>
      <w:r w:rsidR="00B0582F" w:rsidRPr="001B6BE1">
        <w:t>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E54C4E" w:rsidRPr="001B6BE1">
            <w:t>[15]</w:t>
          </w:r>
          <w:r w:rsidR="00E942A7" w:rsidRPr="001B6BE1">
            <w:fldChar w:fldCharType="end"/>
          </w:r>
        </w:sdtContent>
      </w:sdt>
    </w:p>
    <w:p w14:paraId="4B8ED092" w14:textId="233A372D" w:rsidR="00FB24D7" w:rsidRPr="001B6BE1" w:rsidRDefault="005A5827" w:rsidP="000970AD">
      <w:commentRangeStart w:id="219"/>
      <w:r w:rsidRPr="001B6BE1">
        <w:t xml:space="preserve">The flat and hierarchical type of architectures define the aspects of the control plane. In a flat type of architecture, all the controllers are placed on just one layer having just one layer of control plane. </w:t>
      </w:r>
      <w:commentRangeEnd w:id="219"/>
      <w:r w:rsidR="00480ACD">
        <w:rPr>
          <w:rStyle w:val="CommentReference"/>
        </w:rPr>
        <w:commentReference w:id="219"/>
      </w:r>
      <w:r w:rsidRPr="001B6BE1">
        <w:t xml:space="preserve">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E54C4E" w:rsidRPr="001B6BE1">
            <w:t xml:space="preserve"> [15]</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04AE1840" w:rsidR="004979E4" w:rsidRPr="001B6BE1" w:rsidRDefault="00003239" w:rsidP="006A799C">
      <w:r w:rsidRPr="001B6BE1">
        <w:t>ONOS controller</w:t>
      </w:r>
      <w:r w:rsidR="00154E3D" w:rsidRPr="001B6BE1">
        <w:t xml:space="preserve"> supports the physically distributed and logically centralised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E54C4E" w:rsidRPr="001B6BE1">
            <w:t>[16]</w:t>
          </w:r>
          <w:r w:rsidR="00A7653F" w:rsidRPr="001B6BE1">
            <w:fldChar w:fldCharType="end"/>
          </w:r>
        </w:sdtContent>
      </w:sdt>
    </w:p>
    <w:p w14:paraId="538A826C" w14:textId="286B5B88" w:rsidR="004D2D10" w:rsidRPr="001B6BE1" w:rsidRDefault="004D2D10" w:rsidP="004D2D10">
      <w:pPr>
        <w:pStyle w:val="Heading3"/>
        <w:rPr>
          <w:lang w:val="en-GB"/>
        </w:rPr>
      </w:pPr>
      <w:bookmarkStart w:id="220" w:name="_Toc115032511"/>
      <w:r w:rsidRPr="001B6BE1">
        <w:rPr>
          <w:lang w:val="en-GB"/>
        </w:rPr>
        <w:t>Introduction</w:t>
      </w:r>
      <w:bookmarkEnd w:id="220"/>
    </w:p>
    <w:p w14:paraId="66C6A743" w14:textId="53582D16" w:rsidR="00F53B86" w:rsidRPr="001B6BE1" w:rsidRDefault="007A1B1D" w:rsidP="000A0079">
      <w:r w:rsidRPr="001B6BE1">
        <w:t>In this use case, a cluster of three ONOS controllers was formed and tested on the network.</w:t>
      </w:r>
      <w:r w:rsidR="008D619A" w:rsidRPr="001B6BE1">
        <w:t xml:space="preserve"> </w:t>
      </w:r>
      <w:del w:id="221" w:author="Peter Gröschke" w:date="2022-09-30T11:08:00Z">
        <w:r w:rsidR="008D619A" w:rsidRPr="001B6BE1" w:rsidDel="0065569C">
          <w:delText xml:space="preserve">Single </w:delText>
        </w:r>
      </w:del>
      <w:ins w:id="222" w:author="Peter Gröschke" w:date="2022-09-30T11:08:00Z">
        <w:r w:rsidR="0065569C">
          <w:t>A s</w:t>
        </w:r>
        <w:r w:rsidR="0065569C" w:rsidRPr="001B6BE1">
          <w:t xml:space="preserve">ingle </w:t>
        </w:r>
      </w:ins>
      <w:r w:rsidR="008D619A" w:rsidRPr="001B6BE1">
        <w:t>instance of ONOS installed on a virtual machine consumes</w:t>
      </w:r>
      <w:del w:id="223" w:author="Peter Gröschke" w:date="2022-09-30T11:09:00Z">
        <w:r w:rsidR="008D619A" w:rsidRPr="001B6BE1" w:rsidDel="0065569C">
          <w:delText xml:space="preserve"> </w:delText>
        </w:r>
      </w:del>
      <w:del w:id="224" w:author="Peter Gröschke" w:date="2022-09-30T11:08:00Z">
        <w:r w:rsidR="008D619A" w:rsidRPr="001B6BE1" w:rsidDel="0065569C">
          <w:delText>lot of resources (RAM of</w:delText>
        </w:r>
      </w:del>
      <w:r w:rsidR="008D619A" w:rsidRPr="001B6BE1">
        <w:t xml:space="preserve"> 3-4 GB </w:t>
      </w:r>
      <w:ins w:id="225" w:author="Peter Gröschke" w:date="2022-09-30T11:08:00Z">
        <w:r w:rsidR="0065569C">
          <w:t xml:space="preserve">of RAM </w:t>
        </w:r>
      </w:ins>
      <w:r w:rsidR="008D619A" w:rsidRPr="001B6BE1">
        <w:t>and</w:t>
      </w:r>
      <w:del w:id="226" w:author="Peter Gröschke" w:date="2022-09-30T11:09:00Z">
        <w:r w:rsidR="008D619A" w:rsidRPr="001B6BE1" w:rsidDel="0065569C">
          <w:delText xml:space="preserve"> </w:delText>
        </w:r>
      </w:del>
      <w:ins w:id="227" w:author="Peter Gröschke" w:date="2022-09-30T11:09:00Z">
        <w:r w:rsidR="0065569C">
          <w:t xml:space="preserve"> a </w:t>
        </w:r>
      </w:ins>
      <w:r w:rsidR="008D619A" w:rsidRPr="001B6BE1">
        <w:t xml:space="preserve">minimum </w:t>
      </w:r>
      <w:ins w:id="228" w:author="Peter Gröschke" w:date="2022-09-30T11:09:00Z">
        <w:r w:rsidR="0065569C">
          <w:t xml:space="preserve">of </w:t>
        </w:r>
      </w:ins>
      <w:r w:rsidR="008D619A" w:rsidRPr="001B6BE1">
        <w:t>3 CPUs</w:t>
      </w:r>
      <w:del w:id="229" w:author="Peter Gröschke" w:date="2022-09-30T11:09:00Z">
        <w:r w:rsidR="008D619A" w:rsidRPr="001B6BE1" w:rsidDel="0065569C">
          <w:delText>)</w:delText>
        </w:r>
      </w:del>
      <w:r w:rsidR="008D619A" w:rsidRPr="001B6BE1">
        <w:t>,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w:t>
      </w:r>
      <w:commentRangeStart w:id="230"/>
      <w:r w:rsidR="00293083" w:rsidRPr="001B6BE1">
        <w:t>Docker</w:t>
      </w:r>
      <w:r w:rsidR="008D619A" w:rsidRPr="001B6BE1">
        <w:t xml:space="preserve"> instances </w:t>
      </w:r>
      <w:commentRangeEnd w:id="230"/>
      <w:r w:rsidR="0065569C">
        <w:rPr>
          <w:rStyle w:val="CommentReference"/>
        </w:rPr>
        <w:commentReference w:id="230"/>
      </w:r>
      <w:r w:rsidR="008D619A" w:rsidRPr="001B6BE1">
        <w:t xml:space="preserve">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097AA823"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physically distributed and logically centralised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33F35BA4" w:rsidR="000A0079" w:rsidRPr="001B6BE1" w:rsidRDefault="00BC0AF7" w:rsidP="000A0079">
      <w:r w:rsidRPr="001B6BE1">
        <w:t xml:space="preserve">ONOS controllers cluster is formed on the Atomix cluster. </w:t>
      </w:r>
      <w:r w:rsidR="00B0359B" w:rsidRPr="001B6BE1">
        <w:t xml:space="preserve">An </w:t>
      </w:r>
      <w:commentRangeStart w:id="231"/>
      <w:r w:rsidR="00B0359B" w:rsidRPr="001B6BE1">
        <w:t xml:space="preserve">Atomix </w:t>
      </w:r>
      <w:r w:rsidRPr="001B6BE1">
        <w:t>framework</w:t>
      </w:r>
      <w:r w:rsidR="00B0359B" w:rsidRPr="001B6BE1">
        <w:t xml:space="preserve"> </w:t>
      </w:r>
      <w:commentRangeEnd w:id="231"/>
      <w:r w:rsidR="005F44E2">
        <w:rPr>
          <w:rStyle w:val="CommentReference"/>
        </w:rPr>
        <w:commentReference w:id="231"/>
      </w:r>
      <w:r w:rsidR="00B0359B" w:rsidRPr="001B6BE1">
        <w:t xml:space="preserve">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E54C4E" w:rsidRPr="001B6BE1">
            <w:t>[65]</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E54C4E" w:rsidRPr="001B6BE1">
            <w:t>[66]</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w:t>
      </w:r>
      <w:ins w:id="232" w:author="Peter Gröschke" w:date="2022-09-30T11:11:00Z">
        <w:r w:rsidR="0065569C">
          <w:t xml:space="preserve">the </w:t>
        </w:r>
      </w:ins>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E54C4E" w:rsidRPr="001B6BE1">
            <w:t>[67]</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commentRangeStart w:id="233"/>
      <w:r w:rsidR="00FD180C" w:rsidRPr="001B6BE1">
        <w:t xml:space="preserve">should </w:t>
      </w:r>
      <w:commentRangeEnd w:id="233"/>
      <w:r w:rsidR="0065569C">
        <w:rPr>
          <w:rStyle w:val="CommentReference"/>
        </w:rPr>
        <w:commentReference w:id="233"/>
      </w:r>
      <w:r w:rsidR="00FD180C" w:rsidRPr="001B6BE1">
        <w:t xml:space="preserve">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w:t>
      </w:r>
      <w:del w:id="234" w:author="Peter Gröschke" w:date="2022-09-30T11:12:00Z">
        <w:r w:rsidR="00035D32" w:rsidRPr="001B6BE1" w:rsidDel="0065569C">
          <w:delText>s</w:delText>
        </w:r>
      </w:del>
      <w:r w:rsidR="00035D32" w:rsidRPr="001B6BE1">
        <w:t xml:space="preserve">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6"/>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235"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w:t>
      </w:r>
      <w:commentRangeStart w:id="236"/>
      <w:r w:rsidRPr="001B6BE1">
        <w:t xml:space="preserve">Configuration </w:t>
      </w:r>
      <w:commentRangeEnd w:id="236"/>
      <w:r w:rsidR="0065569C">
        <w:rPr>
          <w:rStyle w:val="CommentReference"/>
          <w:i w:val="0"/>
        </w:rPr>
        <w:commentReference w:id="236"/>
      </w:r>
      <w:r w:rsidRPr="001B6BE1">
        <w:t>of Atomix cluster</w:t>
      </w:r>
      <w:bookmarkEnd w:id="235"/>
    </w:p>
    <w:p w14:paraId="277B7F41" w14:textId="0B764229"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 xml:space="preserve">storage level and number of </w:t>
      </w:r>
      <w:commentRangeStart w:id="237"/>
      <w:r w:rsidR="00993578" w:rsidRPr="001B6BE1">
        <w:t>partitions</w:t>
      </w:r>
      <w:commentRangeEnd w:id="237"/>
      <w:r w:rsidR="00AC466E">
        <w:rPr>
          <w:rStyle w:val="CommentReference"/>
        </w:rPr>
        <w:commentReference w:id="237"/>
      </w:r>
      <w:r w:rsidR="00993578" w:rsidRPr="001B6BE1">
        <w:t>.</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E54C4E" w:rsidRPr="001B6BE1">
            <w:t>[68]</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w:t>
      </w:r>
      <w:del w:id="238" w:author="Peter Gröschke" w:date="2022-09-30T11:13:00Z">
        <w:r w:rsidR="00BE35CF" w:rsidRPr="001B6BE1" w:rsidDel="0065569C">
          <w:delText>s</w:delText>
        </w:r>
      </w:del>
      <w:r w:rsidR="00BE35CF" w:rsidRPr="001B6BE1">
        <w:t xml:space="preserve">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7"/>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239"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w:t>
      </w:r>
      <w:commentRangeStart w:id="240"/>
      <w:r w:rsidRPr="001B6BE1">
        <w:t xml:space="preserve">Configuration </w:t>
      </w:r>
      <w:commentRangeEnd w:id="240"/>
      <w:r w:rsidR="0065569C">
        <w:rPr>
          <w:rStyle w:val="CommentReference"/>
          <w:i w:val="0"/>
        </w:rPr>
        <w:commentReference w:id="240"/>
      </w:r>
      <w:r w:rsidRPr="001B6BE1">
        <w:t>of ONOS cluster</w:t>
      </w:r>
      <w:bookmarkEnd w:id="239"/>
    </w:p>
    <w:p w14:paraId="70631C32" w14:textId="5FE3311F" w:rsidR="00CC2D36" w:rsidRPr="001B6BE1" w:rsidRDefault="00C76E0B" w:rsidP="00CC2D36">
      <w:r w:rsidRPr="001B6BE1">
        <w:t>Since</w:t>
      </w:r>
      <w:del w:id="241" w:author="Peter Gröschke" w:date="2022-09-30T11:15:00Z">
        <w:r w:rsidRPr="001B6BE1" w:rsidDel="0065569C">
          <w:delText>,</w:delText>
        </w:r>
      </w:del>
      <w:r w:rsidRPr="001B6BE1">
        <w:t xml:space="preserve"> the ONOS controller</w:t>
      </w:r>
      <w:del w:id="242" w:author="Peter Gröschke" w:date="2022-09-30T11:15:00Z">
        <w:r w:rsidRPr="001B6BE1" w:rsidDel="0065569C">
          <w:delText>s</w:delText>
        </w:r>
      </w:del>
      <w:r w:rsidRPr="001B6BE1">
        <w:t xml:space="preserve"> cluster creation and management is handled by the Atomix framework, the ONOS cluster configuration files contain</w:t>
      </w:r>
      <w:del w:id="243" w:author="Peter Gröschke" w:date="2022-09-30T11:15:00Z">
        <w:r w:rsidRPr="001B6BE1" w:rsidDel="0065569C">
          <w:delText>s</w:delText>
        </w:r>
      </w:del>
      <w:r w:rsidRPr="001B6BE1">
        <w:t xml:space="preserve"> just the information about </w:t>
      </w:r>
      <w:ins w:id="244" w:author="Peter Gröschke" w:date="2022-09-30T11:15:00Z">
        <w:r w:rsidR="0065569C">
          <w:t xml:space="preserve">the </w:t>
        </w:r>
      </w:ins>
      <w:r w:rsidRPr="001B6BE1">
        <w:t xml:space="preserve">Atomix cluster. </w:t>
      </w:r>
      <w:r w:rsidR="00F857D7" w:rsidRPr="001B6BE1">
        <w:t xml:space="preserve">On initiation of ONOS instance in the network, the location is </w:t>
      </w:r>
      <w:commentRangeStart w:id="245"/>
      <w:r w:rsidR="00F857D7" w:rsidRPr="001B6BE1">
        <w:t xml:space="preserve">informed to the </w:t>
      </w:r>
      <w:commentRangeEnd w:id="245"/>
      <w:r w:rsidR="0065569C">
        <w:rPr>
          <w:rStyle w:val="CommentReference"/>
        </w:rPr>
        <w:commentReference w:id="245"/>
      </w:r>
      <w:r w:rsidR="00F857D7" w:rsidRPr="001B6BE1">
        <w:t>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w:t>
      </w:r>
      <w:commentRangeStart w:id="246"/>
      <w:r w:rsidRPr="001B6BE1">
        <w:t xml:space="preserve">Atomix and ONOS controllers </w:t>
      </w:r>
      <w:commentRangeEnd w:id="246"/>
      <w:r w:rsidR="00AC466E">
        <w:rPr>
          <w:rStyle w:val="CommentReference"/>
        </w:rPr>
        <w:commentReference w:id="246"/>
      </w:r>
      <w:r w:rsidRPr="001B6BE1">
        <w:t xml:space="preserve">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8"/>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247"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247"/>
    </w:p>
    <w:p w14:paraId="74A88732" w14:textId="4F672625"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w:t>
      </w:r>
      <w:commentRangeStart w:id="248"/>
      <w:r w:rsidRPr="001B6BE1">
        <w:rPr>
          <w:rFonts w:cs="Times"/>
          <w:color w:val="000000" w:themeColor="text1"/>
        </w:rPr>
        <w:t>of 7 partitions was created</w:t>
      </w:r>
      <w:r w:rsidR="00D915D9" w:rsidRPr="001B6BE1">
        <w:rPr>
          <w:rFonts w:cs="Times"/>
          <w:color w:val="000000" w:themeColor="text1"/>
        </w:rPr>
        <w:t xml:space="preserve"> as seen in the above figure</w:t>
      </w:r>
      <w:r w:rsidRPr="001B6BE1">
        <w:rPr>
          <w:rFonts w:cs="Times"/>
          <w:color w:val="000000" w:themeColor="text1"/>
        </w:rPr>
        <w:t>.</w:t>
      </w:r>
      <w:commentRangeEnd w:id="248"/>
      <w:r w:rsidR="00EF7D95">
        <w:rPr>
          <w:rStyle w:val="CommentReference"/>
        </w:rPr>
        <w:commentReference w:id="248"/>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308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03C98" id="Rectangle 75" o:spid="_x0000_s1026" style="position:absolute;margin-left:4pt;margin-top:28pt;width:194.15pt;height:3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9"/>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249" w:name="_Toc114937953"/>
      <w:bookmarkStart w:id="250"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249"/>
      <w:bookmarkEnd w:id="250"/>
    </w:p>
    <w:p w14:paraId="2E09D25B" w14:textId="70D561F5" w:rsidR="00CF48F3" w:rsidRPr="001B6BE1" w:rsidRDefault="00BE45A4" w:rsidP="00CF48F3">
      <w:pPr>
        <w:rPr>
          <w:rFonts w:cs="Times"/>
          <w:color w:val="000000" w:themeColor="text1"/>
        </w:rPr>
      </w:pPr>
      <w:r w:rsidRPr="001B6BE1">
        <w:t>ONOS controllers cluster formed here is physically distributed (different IP locations) and logically centralised (controlling the same network), which proves the distributed type of architecture discussed earlier in this chapter.</w:t>
      </w:r>
      <w:r w:rsidR="00CF48F3" w:rsidRPr="001B6BE1">
        <w:rPr>
          <w:rFonts w:cs="Times"/>
          <w:color w:val="000000" w:themeColor="text1"/>
        </w:rPr>
        <w:t xml:space="preserve"> Cluster of these ONOS controllers act</w:t>
      </w:r>
      <w:del w:id="251" w:author="Peter Gröschke" w:date="2022-09-30T14:14:00Z">
        <w:r w:rsidR="00CF48F3" w:rsidRPr="001B6BE1" w:rsidDel="007C0304">
          <w:rPr>
            <w:rFonts w:cs="Times"/>
            <w:color w:val="000000" w:themeColor="text1"/>
          </w:rPr>
          <w:delText>s</w:delText>
        </w:r>
      </w:del>
      <w:r w:rsidR="00CF48F3" w:rsidRPr="001B6BE1">
        <w:rPr>
          <w:rFonts w:cs="Times"/>
          <w:color w:val="000000" w:themeColor="text1"/>
        </w:rPr>
        <w:t xml:space="preserve">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00"/>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252" w:name="_Toc114937954"/>
      <w:bookmarkStart w:id="253"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252"/>
      <w:bookmarkEnd w:id="253"/>
    </w:p>
    <w:p w14:paraId="38929DEB" w14:textId="28BC6F4D" w:rsidR="004D2D10" w:rsidRPr="001B6BE1" w:rsidRDefault="00C11428" w:rsidP="004D2D10">
      <w:pPr>
        <w:pStyle w:val="Heading3"/>
        <w:rPr>
          <w:lang w:val="en-GB"/>
        </w:rPr>
      </w:pPr>
      <w:bookmarkStart w:id="254" w:name="_Toc115032512"/>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254"/>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xml:space="preserve">, </w:t>
      </w:r>
      <w:commentRangeStart w:id="255"/>
      <w:r w:rsidR="007B27E2" w:rsidRPr="001B6BE1">
        <w:rPr>
          <w:rFonts w:cs="Times"/>
          <w:color w:val="000000" w:themeColor="text1"/>
        </w:rPr>
        <w:t xml:space="preserve">ONOS elects </w:t>
      </w:r>
      <w:commentRangeEnd w:id="255"/>
      <w:r w:rsidR="00EF7D95">
        <w:rPr>
          <w:rStyle w:val="CommentReference"/>
        </w:rPr>
        <w:commentReference w:id="255"/>
      </w:r>
      <w:r w:rsidR="007B27E2" w:rsidRPr="001B6BE1">
        <w:rPr>
          <w:rFonts w:cs="Times"/>
          <w:color w:val="000000" w:themeColor="text1"/>
        </w:rPr>
        <w:t>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w:t>
      </w:r>
      <w:commentRangeStart w:id="256"/>
      <w:r w:rsidRPr="001B6BE1">
        <w:rPr>
          <w:rFonts w:cs="Times"/>
          <w:color w:val="000000" w:themeColor="text1"/>
        </w:rPr>
        <w:t xml:space="preserve">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w:t>
      </w:r>
      <w:commentRangeEnd w:id="256"/>
      <w:r w:rsidR="00EF7D95">
        <w:rPr>
          <w:rStyle w:val="CommentReference"/>
        </w:rPr>
        <w:commentReference w:id="256"/>
      </w:r>
      <w:r w:rsidRPr="001B6BE1">
        <w:rPr>
          <w:rFonts w:cs="Times"/>
          <w:color w:val="000000" w:themeColor="text1"/>
        </w:rPr>
        <w:t xml:space="preserve">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01"/>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257" w:name="_Toc114937955"/>
      <w:bookmarkStart w:id="258"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257"/>
      <w:bookmarkEnd w:id="258"/>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If any master controller is shut down or los</w:t>
      </w:r>
      <w:del w:id="259" w:author="Peter Gröschke" w:date="2022-09-30T16:21:00Z">
        <w:r w:rsidRPr="001B6BE1" w:rsidDel="00EF7D95">
          <w:rPr>
            <w:rFonts w:cs="Times"/>
            <w:color w:val="000000" w:themeColor="text1"/>
          </w:rPr>
          <w:delText>s</w:delText>
        </w:r>
      </w:del>
      <w:r w:rsidRPr="001B6BE1">
        <w:rPr>
          <w:rFonts w:cs="Times"/>
          <w:color w:val="000000" w:themeColor="text1"/>
        </w:rPr>
        <w:t xml:space="preserve">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2"/>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260" w:name="_Toc114937956"/>
      <w:bookmarkStart w:id="261"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260"/>
      <w:bookmarkEnd w:id="261"/>
    </w:p>
    <w:p w14:paraId="3C829187" w14:textId="2F9D5C39" w:rsidR="00F75CB3" w:rsidRPr="001B6BE1" w:rsidRDefault="008A0631" w:rsidP="009A185B">
      <w:pPr>
        <w:pStyle w:val="Heading3"/>
        <w:rPr>
          <w:lang w:val="en-GB"/>
        </w:rPr>
      </w:pPr>
      <w:bookmarkStart w:id="262" w:name="_Toc115032513"/>
      <w:r w:rsidRPr="001B6BE1">
        <w:rPr>
          <w:rFonts w:cs="Times"/>
          <w:color w:val="000000" w:themeColor="text1"/>
          <w:lang w:val="en-GB"/>
        </w:rPr>
        <w:t xml:space="preserve">Proof and </w:t>
      </w:r>
      <w:commentRangeStart w:id="263"/>
      <w:del w:id="264" w:author="Peter Gröschke" w:date="2022-09-30T16:22:00Z">
        <w:r w:rsidRPr="001B6BE1" w:rsidDel="000D029D">
          <w:rPr>
            <w:rFonts w:cs="Times"/>
            <w:color w:val="000000" w:themeColor="text1"/>
            <w:lang w:val="en-GB"/>
          </w:rPr>
          <w:delText xml:space="preserve">validation </w:delText>
        </w:r>
      </w:del>
      <w:ins w:id="265" w:author="Peter Gröschke" w:date="2022-09-30T16:22:00Z">
        <w:r w:rsidR="000D029D">
          <w:rPr>
            <w:rFonts w:cs="Times"/>
            <w:color w:val="000000" w:themeColor="text1"/>
            <w:lang w:val="en-GB"/>
          </w:rPr>
          <w:t>V</w:t>
        </w:r>
        <w:r w:rsidR="000D029D" w:rsidRPr="001B6BE1">
          <w:rPr>
            <w:rFonts w:cs="Times"/>
            <w:color w:val="000000" w:themeColor="text1"/>
            <w:lang w:val="en-GB"/>
          </w:rPr>
          <w:t xml:space="preserve">alidation </w:t>
        </w:r>
      </w:ins>
      <w:r w:rsidRPr="001B6BE1">
        <w:rPr>
          <w:rFonts w:cs="Times"/>
          <w:color w:val="000000" w:themeColor="text1"/>
          <w:lang w:val="en-GB"/>
        </w:rPr>
        <w:t>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w:t>
      </w:r>
      <w:del w:id="266" w:author="Peter Gröschke" w:date="2022-09-30T16:22:00Z">
        <w:r w:rsidR="009B7C65" w:rsidRPr="001B6BE1" w:rsidDel="000D029D">
          <w:rPr>
            <w:rFonts w:cs="Times"/>
            <w:color w:val="000000" w:themeColor="text1"/>
            <w:lang w:val="en-GB"/>
          </w:rPr>
          <w:delText>failover</w:delText>
        </w:r>
        <w:r w:rsidRPr="001B6BE1" w:rsidDel="000D029D">
          <w:rPr>
            <w:rFonts w:cs="Times"/>
            <w:color w:val="000000" w:themeColor="text1"/>
            <w:lang w:val="en-GB"/>
          </w:rPr>
          <w:delText xml:space="preserve"> </w:delText>
        </w:r>
      </w:del>
      <w:ins w:id="267" w:author="Peter Gröschke" w:date="2022-09-30T16:22:00Z">
        <w:r w:rsidR="000D029D">
          <w:rPr>
            <w:rFonts w:cs="Times"/>
            <w:color w:val="000000" w:themeColor="text1"/>
            <w:lang w:val="en-GB"/>
          </w:rPr>
          <w:t>F</w:t>
        </w:r>
        <w:r w:rsidR="000D029D" w:rsidRPr="001B6BE1">
          <w:rPr>
            <w:rFonts w:cs="Times"/>
            <w:color w:val="000000" w:themeColor="text1"/>
            <w:lang w:val="en-GB"/>
          </w:rPr>
          <w:t xml:space="preserve">ailover </w:t>
        </w:r>
        <w:commentRangeEnd w:id="263"/>
        <w:r w:rsidR="000D029D">
          <w:rPr>
            <w:rStyle w:val="CommentReference"/>
            <w:lang w:val="en-GB"/>
          </w:rPr>
          <w:commentReference w:id="263"/>
        </w:r>
      </w:ins>
      <w:del w:id="268" w:author="Peter Gröschke" w:date="2022-09-30T16:22:00Z">
        <w:r w:rsidRPr="001B6BE1" w:rsidDel="000D029D">
          <w:rPr>
            <w:rFonts w:cs="Times"/>
            <w:color w:val="000000" w:themeColor="text1"/>
            <w:lang w:val="en-GB"/>
          </w:rPr>
          <w:delText>functioning</w:delText>
        </w:r>
      </w:del>
      <w:bookmarkEnd w:id="262"/>
      <w:ins w:id="269" w:author="Peter Gröschke" w:date="2022-09-30T16:22:00Z">
        <w:r w:rsidR="000D029D">
          <w:rPr>
            <w:rFonts w:cs="Times"/>
            <w:color w:val="000000" w:themeColor="text1"/>
            <w:lang w:val="en-GB"/>
          </w:rPr>
          <w:t>F</w:t>
        </w:r>
        <w:r w:rsidR="000D029D" w:rsidRPr="001B6BE1">
          <w:rPr>
            <w:rFonts w:cs="Times"/>
            <w:color w:val="000000" w:themeColor="text1"/>
            <w:lang w:val="en-GB"/>
          </w:rPr>
          <w:t>unctioning</w:t>
        </w:r>
      </w:ins>
    </w:p>
    <w:p w14:paraId="5D0E2618" w14:textId="2D5FEC6B" w:rsidR="00264E87" w:rsidRPr="001B6BE1" w:rsidRDefault="003A1B80" w:rsidP="00F75CB3">
      <w:r w:rsidRPr="001B6BE1">
        <w:t xml:space="preserve">Previous chapters discuss </w:t>
      </w:r>
      <w:del w:id="270" w:author="Peter Gröschke" w:date="2022-09-30T16:24:00Z">
        <w:r w:rsidRPr="001B6BE1" w:rsidDel="000D029D">
          <w:delText xml:space="preserve">about </w:delText>
        </w:r>
      </w:del>
      <w:r w:rsidRPr="001B6BE1">
        <w:t xml:space="preserve">the failure of controller and devices in the network, this sub-chapter will discuss </w:t>
      </w:r>
      <w:del w:id="271" w:author="Peter Gröschke" w:date="2022-09-30T16:24:00Z">
        <w:r w:rsidRPr="001B6BE1" w:rsidDel="000D029D">
          <w:delText xml:space="preserve">about </w:delText>
        </w:r>
      </w:del>
      <w:r w:rsidRPr="001B6BE1">
        <w:t>the failure of link</w:t>
      </w:r>
      <w:ins w:id="272" w:author="Peter Gröschke" w:date="2022-09-30T16:24:00Z">
        <w:r w:rsidR="000D029D">
          <w:t>s</w:t>
        </w:r>
      </w:ins>
      <w:r w:rsidRPr="001B6BE1">
        <w:t xml:space="preserve"> between the devices.</w:t>
      </w:r>
    </w:p>
    <w:p w14:paraId="7132715A" w14:textId="42D5A844" w:rsidR="004025F1" w:rsidRPr="001B6BE1" w:rsidRDefault="00264E87" w:rsidP="00F75CB3">
      <w:r w:rsidRPr="001B6BE1">
        <w:t xml:space="preserve">The links between the devices are discovered on a hop-by-hop basis by using probe frames. The probe frames are forwarded from all ports of </w:t>
      </w:r>
      <w:ins w:id="273" w:author="Peter Gröschke" w:date="2022-09-30T16:24:00Z">
        <w:r w:rsidR="000D029D">
          <w:t xml:space="preserve">a </w:t>
        </w:r>
      </w:ins>
      <w:r w:rsidRPr="001B6BE1">
        <w:t xml:space="preserve">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w:t>
      </w:r>
      <w:commentRangeStart w:id="274"/>
      <w:r w:rsidR="00B935FA" w:rsidRPr="001B6BE1">
        <w:t xml:space="preserve">LLDP </w:t>
      </w:r>
      <w:commentRangeEnd w:id="274"/>
      <w:r w:rsidR="000D029D">
        <w:rPr>
          <w:rStyle w:val="CommentReference"/>
        </w:rPr>
        <w:commentReference w:id="274"/>
      </w:r>
      <w:r w:rsidR="00B935FA" w:rsidRPr="001B6BE1">
        <w:t xml:space="preserve">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E54C4E" w:rsidRPr="001B6BE1">
            <w:t>[69]</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915D4D5" w:rsidR="00570B2D" w:rsidRPr="001B6BE1" w:rsidRDefault="00CB7D76" w:rsidP="00F75CB3">
      <w:r w:rsidRPr="001B6BE1">
        <w:t xml:space="preserve">The </w:t>
      </w:r>
      <w:commentRangeStart w:id="275"/>
      <w:r w:rsidRPr="001B6BE1">
        <w:t xml:space="preserve">Reactive Forwarding concept of SDN </w:t>
      </w:r>
      <w:commentRangeEnd w:id="275"/>
      <w:r w:rsidR="001725EE">
        <w:rPr>
          <w:rStyle w:val="CommentReference"/>
        </w:rPr>
        <w:commentReference w:id="275"/>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E54C4E" w:rsidRPr="001B6BE1">
            <w:t xml:space="preserve"> [70]</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24F42570"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w:t>
      </w:r>
      <w:r w:rsidR="00501A2F" w:rsidRPr="001B6BE1">
        <w:lastRenderedPageBreak/>
        <w:t xml:space="preserve">on the information received from the Topology subsystem. </w:t>
      </w:r>
      <w:r w:rsidR="002610AD" w:rsidRPr="001B6BE1">
        <w:t xml:space="preserve">In case of link </w:t>
      </w:r>
      <w:r w:rsidR="00223D75" w:rsidRPr="001B6BE1">
        <w:t>failure,</w:t>
      </w:r>
      <w:r w:rsidR="002610AD"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E54C4E" w:rsidRPr="001B6BE1">
            <w:t>[71]</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w:t>
      </w:r>
      <w:commentRangeStart w:id="276"/>
      <w:r w:rsidR="00C3708F" w:rsidRPr="001B6BE1">
        <w:t>the following figure</w:t>
      </w:r>
      <w:commentRangeEnd w:id="276"/>
      <w:r w:rsidR="001725EE">
        <w:rPr>
          <w:rStyle w:val="CommentReference"/>
        </w:rPr>
        <w:commentReference w:id="276"/>
      </w:r>
      <w:r w:rsidR="00C3708F" w:rsidRPr="001B6BE1">
        <w:t>.</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3"/>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25BC673" w:rsidR="00DB5ABB" w:rsidRPr="001B6BE1" w:rsidRDefault="0057080C" w:rsidP="0057080C">
      <w:pPr>
        <w:pStyle w:val="Caption"/>
        <w:spacing w:before="0" w:after="120" w:line="120" w:lineRule="atLeast"/>
        <w:jc w:val="center"/>
      </w:pPr>
      <w:bookmarkStart w:id="277"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r w:rsidR="00223D75" w:rsidRPr="001B6BE1">
        <w:t>installing</w:t>
      </w:r>
      <w:r w:rsidRPr="001B6BE1">
        <w:t xml:space="preserve"> an intent</w:t>
      </w:r>
      <w:bookmarkEnd w:id="277"/>
    </w:p>
    <w:p w14:paraId="3AC3319B" w14:textId="0107261C" w:rsidR="00731B89" w:rsidRPr="001B6BE1" w:rsidRDefault="00D72532" w:rsidP="00C3708F">
      <w:r w:rsidRPr="001B6BE1">
        <w:t xml:space="preserve">The created intent was able to find the </w:t>
      </w:r>
      <w:commentRangeStart w:id="278"/>
      <w:r w:rsidRPr="001B6BE1">
        <w:t xml:space="preserve">best </w:t>
      </w:r>
      <w:commentRangeEnd w:id="278"/>
      <w:r w:rsidR="001725EE">
        <w:rPr>
          <w:rStyle w:val="CommentReference"/>
        </w:rPr>
        <w:commentReference w:id="278"/>
      </w:r>
      <w:r w:rsidRPr="001B6BE1">
        <w:t xml:space="preserve">shortest path between the selected </w:t>
      </w:r>
      <w:r w:rsidR="00CD1F8E">
        <w:t>endpoints</w:t>
      </w:r>
      <w:r w:rsidRPr="001B6BE1">
        <w:t xml:space="preserve"> through Leaf1-Spine1-Leaf4 path as seen in the above figure. </w:t>
      </w:r>
      <w:bookmarkStart w:id="279"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279"/>
    </w:p>
    <w:p w14:paraId="04F5AC15" w14:textId="77777777" w:rsidR="0057080C" w:rsidRPr="001B6BE1" w:rsidRDefault="00DF11F1" w:rsidP="0057080C">
      <w:pPr>
        <w:keepNext/>
        <w:jc w:val="center"/>
      </w:pPr>
      <w:r w:rsidRPr="001B6BE1">
        <w:rPr>
          <w:noProof/>
        </w:rPr>
        <w:lastRenderedPageBreak/>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4"/>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280"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280"/>
    </w:p>
    <w:p w14:paraId="659DDC06" w14:textId="16FD4463" w:rsidR="006F4D83" w:rsidRPr="001B6BE1" w:rsidRDefault="005E6B95" w:rsidP="004B468C">
      <w:r w:rsidRPr="001B6BE1">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del w:id="281" w:author="Peter Gröschke" w:date="2022-09-30T17:14:00Z">
        <w:r w:rsidR="004B468C" w:rsidRPr="001B6BE1" w:rsidDel="001725EE">
          <w:delText xml:space="preserve">mininet </w:delText>
        </w:r>
      </w:del>
      <w:ins w:id="282" w:author="Peter Gröschke" w:date="2022-09-30T17:14:00Z">
        <w:r w:rsidR="001725EE">
          <w:t>M</w:t>
        </w:r>
        <w:r w:rsidR="001725EE" w:rsidRPr="001B6BE1">
          <w:t xml:space="preserve">ininet </w:t>
        </w:r>
      </w:ins>
      <w:r w:rsidR="004B468C" w:rsidRPr="001B6BE1">
        <w:t>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5"/>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283"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283"/>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284" w:name="_Toc115032514"/>
      <w:r w:rsidRPr="001B6BE1">
        <w:lastRenderedPageBreak/>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284"/>
    </w:p>
    <w:p w14:paraId="63B9F3C2" w14:textId="44B403E8" w:rsidR="00131570" w:rsidRDefault="00131570" w:rsidP="00131570">
      <w:pPr>
        <w:rPr>
          <w:ins w:id="285" w:author="Peter Gröschke" w:date="2022-09-30T17:26:00Z"/>
        </w:rPr>
      </w:pPr>
      <w:r w:rsidRPr="001B6BE1">
        <w:t xml:space="preserve">With the introduction of </w:t>
      </w:r>
      <w:commentRangeStart w:id="286"/>
      <w:r w:rsidRPr="001B6BE1">
        <w:t xml:space="preserve">Wi-Fi 6 and 5G, the devices connected to the </w:t>
      </w:r>
      <w:del w:id="287" w:author="Peter Gröschke" w:date="2022-09-30T17:24:00Z">
        <w:r w:rsidRPr="001B6BE1" w:rsidDel="00E25AEC">
          <w:delText xml:space="preserve">internet </w:delText>
        </w:r>
      </w:del>
      <w:commentRangeEnd w:id="286"/>
      <w:ins w:id="288" w:author="Peter Gröschke" w:date="2022-09-30T17:24:00Z">
        <w:r w:rsidR="00E25AEC">
          <w:t>I</w:t>
        </w:r>
        <w:r w:rsidR="00E25AEC" w:rsidRPr="001B6BE1">
          <w:t xml:space="preserve">nternet </w:t>
        </w:r>
      </w:ins>
      <w:r w:rsidR="00E25AEC">
        <w:rPr>
          <w:rStyle w:val="CommentReference"/>
        </w:rPr>
        <w:commentReference w:id="286"/>
      </w:r>
      <w:r w:rsidRPr="001B6BE1">
        <w:t>are increasing very rapidly</w:t>
      </w:r>
      <w:r w:rsidR="00CD587E" w:rsidRPr="001B6BE1">
        <w:t>.</w:t>
      </w:r>
      <w:r w:rsidR="0050657F" w:rsidRPr="001B6BE1">
        <w:t xml:space="preserve"> </w:t>
      </w:r>
      <w:commentRangeStart w:id="289"/>
      <w:r w:rsidR="0050657F" w:rsidRPr="001B6BE1">
        <w:t>Studies suggest that the IPv4 addressing scheme, which is base addressing scheme of internet today won’t be able to tackle the problem of exponential increase of devices</w:t>
      </w:r>
      <w:commentRangeEnd w:id="289"/>
      <w:r w:rsidR="00E25AEC">
        <w:rPr>
          <w:rStyle w:val="CommentReference"/>
        </w:rPr>
        <w:commentReference w:id="289"/>
      </w:r>
      <w:r w:rsidR="0050657F" w:rsidRPr="001B6BE1">
        <w:t>. The introduction of IPv6 addressing scheme provides the feasible solution for this problem in the current and future generation networking.</w:t>
      </w:r>
    </w:p>
    <w:p w14:paraId="4906AEFA" w14:textId="42338970" w:rsidR="00E25AEC" w:rsidRPr="001B6BE1" w:rsidRDefault="00E25AEC" w:rsidP="00131570">
      <w:ins w:id="290" w:author="Peter Gröschke" w:date="2022-09-30T17:28:00Z">
        <w:r>
          <w:rPr>
            <w:noProof/>
          </w:rPr>
          <w:lastRenderedPageBreak/>
          <w:drawing>
            <wp:inline distT="0" distB="0" distL="0" distR="0" wp14:anchorId="45062FBB" wp14:editId="2CF0F9EE">
              <wp:extent cx="5760720" cy="8376920"/>
              <wp:effectExtent l="0" t="0" r="0" b="5080"/>
              <wp:docPr id="3" name="Grafik 3" descr="Map of th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of the Interne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8376920"/>
                      </a:xfrm>
                      <a:prstGeom prst="rect">
                        <a:avLst/>
                      </a:prstGeom>
                      <a:noFill/>
                      <a:ln>
                        <a:noFill/>
                      </a:ln>
                    </pic:spPr>
                  </pic:pic>
                </a:graphicData>
              </a:graphic>
            </wp:inline>
          </w:drawing>
        </w:r>
      </w:ins>
    </w:p>
    <w:p w14:paraId="0ED4F1A6" w14:textId="739CE532" w:rsidR="007503DD" w:rsidRPr="001B6BE1" w:rsidRDefault="00007B05" w:rsidP="00131570">
      <w:r w:rsidRPr="001B6BE1">
        <w:t xml:space="preserve">The lack of IPv4 addresses </w:t>
      </w:r>
      <w:commentRangeStart w:id="291"/>
      <w:r w:rsidRPr="001B6BE1">
        <w:t xml:space="preserve">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commentRangeEnd w:id="291"/>
      <w:r w:rsidR="00E25AEC">
        <w:rPr>
          <w:rStyle w:val="CommentReference"/>
        </w:rPr>
        <w:commentReference w:id="291"/>
      </w:r>
      <w:commentRangeStart w:id="292"/>
      <w:r w:rsidR="00D334D3" w:rsidRPr="001B6BE1">
        <w:t xml:space="preserve">Numerous aspects are taken into consideration such as optimum cost of migration, security, quality of </w:t>
      </w:r>
      <w:r w:rsidR="00D334D3" w:rsidRPr="001B6BE1">
        <w:lastRenderedPageBreak/>
        <w:t>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commentRangeEnd w:id="292"/>
      <w:r w:rsidR="00E25AEC">
        <w:rPr>
          <w:rStyle w:val="CommentReference"/>
        </w:rPr>
        <w:commentReference w:id="292"/>
      </w:r>
      <w:r w:rsidR="00D334D3" w:rsidRPr="001B6BE1">
        <w:t>.</w:t>
      </w:r>
      <w:r w:rsidR="002558D2" w:rsidRPr="001B6BE1">
        <w:t xml:space="preserve"> </w:t>
      </w:r>
      <w:commentRangeStart w:id="293"/>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t>
      </w:r>
      <w:commentRangeEnd w:id="293"/>
      <w:r w:rsidR="00E25AEC">
        <w:rPr>
          <w:rStyle w:val="CommentReference"/>
        </w:rPr>
        <w:commentReference w:id="293"/>
      </w:r>
      <w:r w:rsidR="00782FE0" w:rsidRPr="001B6BE1">
        <w:t>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99737F6" w:rsidR="00377DD3" w:rsidRPr="001B6BE1" w:rsidRDefault="00BE4E83" w:rsidP="00377DD3">
      <w:r w:rsidRPr="001B6BE1">
        <w:t xml:space="preserve">While SDN increases the controllability of networking devices through programming and virtualization using open protocols, </w:t>
      </w:r>
      <w:commentRangeStart w:id="294"/>
      <w:r w:rsidRPr="001B6BE1">
        <w:t>IPv6 improves the efficiency of the internet protocol as a whole, including routing</w:t>
      </w:r>
      <w:commentRangeEnd w:id="294"/>
      <w:r w:rsidR="00E25AEC">
        <w:rPr>
          <w:rStyle w:val="CommentReference"/>
        </w:rPr>
        <w:commentReference w:id="294"/>
      </w:r>
      <w:r w:rsidRPr="001B6BE1">
        <w:t>.</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w:t>
      </w:r>
      <w:ins w:id="295" w:author="Peter Gröschke" w:date="2022-10-02T11:52:00Z">
        <w:r w:rsidR="00467BC4">
          <w:t>-</w:t>
        </w:r>
      </w:ins>
      <w:del w:id="296" w:author="Peter Gröschke" w:date="2022-10-02T11:52:00Z">
        <w:r w:rsidR="00DE705D" w:rsidRPr="001B6BE1" w:rsidDel="00467BC4">
          <w:delText xml:space="preserve"> </w:delText>
        </w:r>
      </w:del>
      <w:r w:rsidR="00DE705D" w:rsidRPr="001B6BE1">
        <w:t xml:space="preserve">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E54C4E" w:rsidRPr="001B6BE1">
            <w:t>[72]</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297" w:name="_Toc115032515"/>
      <w:r w:rsidRPr="001B6BE1">
        <w:rPr>
          <w:lang w:val="en-GB"/>
        </w:rPr>
        <w:t>I</w:t>
      </w:r>
      <w:r w:rsidRPr="001B6BE1">
        <w:rPr>
          <w:rStyle w:val="Heading3Char"/>
          <w:lang w:val="en-GB"/>
        </w:rPr>
        <w:t>ntroduction</w:t>
      </w:r>
      <w:bookmarkEnd w:id="297"/>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w:t>
      </w:r>
      <w:commentRangeStart w:id="298"/>
      <w:r w:rsidR="004A63D9" w:rsidRPr="001B6BE1">
        <w:t xml:space="preserve">some new IPv6 </w:t>
      </w:r>
      <w:commentRangeEnd w:id="298"/>
      <w:r w:rsidR="00467BC4">
        <w:rPr>
          <w:rStyle w:val="CommentReference"/>
        </w:rPr>
        <w:commentReference w:id="298"/>
      </w:r>
      <w:r w:rsidR="004A63D9" w:rsidRPr="001B6BE1">
        <w:t>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299"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commentRangeStart w:id="300"/>
            <w:r w:rsidRPr="001B6BE1">
              <w:t>Host location Provider</w:t>
            </w:r>
            <w:commentRangeEnd w:id="300"/>
            <w:r w:rsidR="00467BC4">
              <w:rPr>
                <w:rStyle w:val="CommentReference"/>
              </w:rPr>
              <w:commentReference w:id="300"/>
            </w:r>
          </w:p>
        </w:tc>
        <w:tc>
          <w:tcPr>
            <w:tcW w:w="4649" w:type="dxa"/>
          </w:tcPr>
          <w:p w14:paraId="1DA35258" w14:textId="48FB153F" w:rsidR="00A35A23" w:rsidRPr="001B6BE1" w:rsidRDefault="00A35A23" w:rsidP="0022612A">
            <w:r w:rsidRPr="001B6BE1">
              <w:t>APP ID: org.onosproject.hostprovider</w:t>
            </w:r>
          </w:p>
        </w:tc>
      </w:tr>
    </w:tbl>
    <w:bookmarkEnd w:id="299"/>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5B04D594"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E54C4E" w:rsidRPr="001B6BE1">
            <w:t>[73]</w:t>
          </w:r>
          <w:r w:rsidRPr="001B6BE1">
            <w:fldChar w:fldCharType="end"/>
          </w:r>
        </w:sdtContent>
      </w:sdt>
      <w:r w:rsidR="001C3D8D" w:rsidRPr="001B6BE1">
        <w:t xml:space="preserve"> are </w:t>
      </w:r>
      <w:commentRangeStart w:id="301"/>
      <w:r w:rsidR="001C3D8D" w:rsidRPr="001B6BE1">
        <w:t>outdated</w:t>
      </w:r>
      <w:commentRangeEnd w:id="301"/>
      <w:r w:rsidR="00EB3C31">
        <w:rPr>
          <w:rStyle w:val="CommentReference"/>
        </w:rPr>
        <w:commentReference w:id="301"/>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lastRenderedPageBreak/>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7"/>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127532E" w:rsidR="000247F0" w:rsidRPr="001B6BE1" w:rsidRDefault="00A118A7" w:rsidP="00A118A7">
      <w:pPr>
        <w:pStyle w:val="Caption"/>
        <w:jc w:val="center"/>
      </w:pPr>
      <w:bookmarkStart w:id="302"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w:t>
      </w:r>
      <w:r w:rsidR="00CD1F8E">
        <w:t>endpoints</w:t>
      </w:r>
      <w:bookmarkEnd w:id="302"/>
    </w:p>
    <w:p w14:paraId="04AA0FAB" w14:textId="1C8D0016" w:rsidR="00D839B9" w:rsidRPr="001B6BE1" w:rsidRDefault="007E309C" w:rsidP="00DA694A">
      <w:r w:rsidRPr="001B6BE1">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8"/>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723A63C" w:rsidR="003D0E1B" w:rsidRPr="001B6BE1" w:rsidRDefault="003F03F3" w:rsidP="003F03F3">
      <w:pPr>
        <w:pStyle w:val="Caption"/>
        <w:jc w:val="center"/>
      </w:pPr>
      <w:bookmarkStart w:id="303"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w:t>
      </w:r>
      <w:r w:rsidR="00CD1F8E">
        <w:t>endpoints</w:t>
      </w:r>
      <w:bookmarkEnd w:id="303"/>
    </w:p>
    <w:p w14:paraId="4DC260CA" w14:textId="7367B84A"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lastRenderedPageBreak/>
        <w:t>When any</w:t>
      </w:r>
      <w:r w:rsidR="003075A9" w:rsidRPr="001B6BE1">
        <w:t xml:space="preserve"> new</w:t>
      </w:r>
      <w:r w:rsidRPr="001B6BE1">
        <w:t xml:space="preserve"> IPv6 data packet arrives at the any switchport for the first time, </w:t>
      </w:r>
      <w:commentRangeStart w:id="304"/>
      <w:r w:rsidRPr="001B6BE1">
        <w:t>Open vSwitch sends the Neighbour Solicitation packet to the ONOS controller</w:t>
      </w:r>
      <w:commentRangeEnd w:id="304"/>
      <w:r w:rsidR="00EB3C31">
        <w:rPr>
          <w:rStyle w:val="CommentReference"/>
        </w:rPr>
        <w:commentReference w:id="304"/>
      </w:r>
      <w:r w:rsidRPr="001B6BE1">
        <w:t xml:space="preserve">. The Neighbour Solicitation packet contains the </w:t>
      </w:r>
      <w:bookmarkStart w:id="305" w:name="_Hlk114402513"/>
      <w:r w:rsidRPr="001B6BE1">
        <w:t xml:space="preserve">Target Address (TA) </w:t>
      </w:r>
      <w:bookmarkEnd w:id="305"/>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B62A82E"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w:t>
      </w:r>
      <w:ins w:id="306" w:author="Peter Gröschke" w:date="2022-10-02T12:39:00Z">
        <w:r w:rsidR="00946A88">
          <w:t xml:space="preserve"> </w:t>
        </w:r>
        <w:commentRangeStart w:id="307"/>
        <w:r w:rsidR="00946A88">
          <w:t>(and are IPv6 packets)</w:t>
        </w:r>
        <w:commentRangeEnd w:id="307"/>
        <w:r w:rsidR="00946A88">
          <w:rPr>
            <w:rStyle w:val="CommentReference"/>
          </w:rPr>
          <w:commentReference w:id="307"/>
        </w:r>
      </w:ins>
      <w:r w:rsidR="007366CB" w:rsidRPr="001B6BE1">
        <w:t xml:space="preserve">, the packets exchanged between Open vSwitches and ONOS controller are highlighted in </w:t>
      </w:r>
      <w:r w:rsidR="007366CB" w:rsidRPr="001B6BE1">
        <w:rPr>
          <w:color w:val="00B0F0"/>
        </w:rPr>
        <w:t>blue</w:t>
      </w:r>
      <w:r w:rsidR="007366CB" w:rsidRPr="001B6BE1">
        <w:t xml:space="preserve"> colour </w:t>
      </w:r>
      <w:ins w:id="308" w:author="Peter Gröschke" w:date="2022-10-02T12:39:00Z">
        <w:r w:rsidR="00946A88">
          <w:t xml:space="preserve">(and are OpenFlow packets) </w:t>
        </w:r>
      </w:ins>
      <w:r w:rsidR="007366CB" w:rsidRPr="001B6BE1">
        <w:t xml:space="preserve">and the packets exchanged between Open vSwitches are highlighted in </w:t>
      </w:r>
      <w:r w:rsidR="007366CB" w:rsidRPr="001B6BE1">
        <w:rPr>
          <w:color w:val="00B050"/>
        </w:rPr>
        <w:t xml:space="preserve">green </w:t>
      </w:r>
      <w:r w:rsidR="007366CB" w:rsidRPr="001B6BE1">
        <w:t>colour</w:t>
      </w:r>
      <w:ins w:id="309" w:author="Peter Gröschke" w:date="2022-10-02T12:39:00Z">
        <w:r w:rsidR="00946A88">
          <w:t xml:space="preserve"> (and are IPv6 packets)</w:t>
        </w:r>
      </w:ins>
      <w:r w:rsidR="007366CB" w:rsidRPr="001B6BE1">
        <w:t xml:space="preserve">.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commentRangeStart w:id="310"/>
      <w:r w:rsidRPr="001B6BE1">
        <w:rPr>
          <w:noProof/>
        </w:rPr>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9"/>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commentRangeEnd w:id="310"/>
      <w:r w:rsidR="00311678">
        <w:rPr>
          <w:rStyle w:val="CommentReference"/>
        </w:rPr>
        <w:commentReference w:id="310"/>
      </w:r>
    </w:p>
    <w:p w14:paraId="6B4FEF04" w14:textId="31969D03" w:rsidR="00A63D8C" w:rsidRPr="001B6BE1" w:rsidRDefault="00777A41" w:rsidP="00777A41">
      <w:pPr>
        <w:pStyle w:val="Caption"/>
        <w:jc w:val="center"/>
      </w:pPr>
      <w:bookmarkStart w:id="311"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311"/>
    </w:p>
    <w:p w14:paraId="483975CD" w14:textId="2CF76C2C" w:rsidR="0078444D" w:rsidRPr="001B6BE1" w:rsidRDefault="0078444D" w:rsidP="0078444D">
      <w:r w:rsidRPr="001B6BE1">
        <w:lastRenderedPageBreak/>
        <w:t xml:space="preserve">The ICMPv6 data packets </w:t>
      </w:r>
      <w:commentRangeStart w:id="312"/>
      <w:r w:rsidRPr="001B6BE1">
        <w:t xml:space="preserve">were </w:t>
      </w:r>
      <w:commentRangeEnd w:id="312"/>
      <w:r w:rsidR="00946A88">
        <w:rPr>
          <w:rStyle w:val="CommentReference"/>
        </w:rPr>
        <w:commentReference w:id="312"/>
      </w:r>
      <w:r w:rsidRPr="001B6BE1">
        <w:t xml:space="preserve">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w:t>
      </w:r>
      <w:ins w:id="313" w:author="Peter Gröschke" w:date="2022-10-02T12:31:00Z">
        <w:r w:rsidR="00874F32">
          <w:t xml:space="preserve"> (Step 2 in </w:t>
        </w:r>
      </w:ins>
      <w:ins w:id="314" w:author="Peter Gröschke" w:date="2022-10-02T12:32:00Z">
        <w:r w:rsidR="00874F32">
          <w:t>Figure 4. 69)</w:t>
        </w:r>
      </w:ins>
      <w:r w:rsidRPr="001B6BE1">
        <w:t xml:space="preserve">. ONOS controller forwarded this Neighbour Solicitation packet to all the connected Open vSwitches in the network. </w:t>
      </w:r>
      <w:commentRangeStart w:id="315"/>
      <w:r w:rsidRPr="001B6BE1">
        <w:t>The Open vSwi</w:t>
      </w:r>
      <w:del w:id="316" w:author="Peter Gröschke" w:date="2022-10-02T12:32:00Z">
        <w:r w:rsidRPr="001B6BE1" w:rsidDel="00874F32">
          <w:delText>c</w:delText>
        </w:r>
      </w:del>
      <w:r w:rsidRPr="001B6BE1">
        <w:t>t</w:t>
      </w:r>
      <w:ins w:id="317" w:author="Peter Gröschke" w:date="2022-10-02T12:32:00Z">
        <w:r w:rsidR="00874F32">
          <w:t>c</w:t>
        </w:r>
      </w:ins>
      <w:r w:rsidRPr="001B6BE1">
        <w:t>h-4 generated the Neighbour Advertisement packet mentioning that requested Target Address (TA) of H4 is connected to itself and send this packet to the ONOS controller</w:t>
      </w:r>
      <w:commentRangeEnd w:id="315"/>
      <w:r w:rsidR="00874F32">
        <w:rPr>
          <w:rStyle w:val="CommentReference"/>
        </w:rPr>
        <w:commentReference w:id="315"/>
      </w:r>
      <w:r w:rsidRPr="001B6BE1">
        <w:t>. ONOS controller forwards this Neighbour Advertisement packet to the Open vSwitch-1.</w:t>
      </w:r>
    </w:p>
    <w:p w14:paraId="5F691722" w14:textId="105FDD6C" w:rsidR="0078444D" w:rsidRPr="001B6BE1" w:rsidRDefault="0078444D" w:rsidP="0078444D">
      <w:commentRangeStart w:id="318"/>
      <w:r w:rsidRPr="001B6BE1">
        <w:t xml:space="preserve">Since the IPv6 packet of new type (ICMPv6 request) had arrived at the switchport, the Open vSwitch-1 forwarded the </w:t>
      </w:r>
      <w:commentRangeStart w:id="319"/>
      <w:r w:rsidRPr="001B6BE1">
        <w:t>ICMPv6 request packet encapsulated in OpenFlow packet type OFPT_PACKET_IN to the ONOS controller</w:t>
      </w:r>
      <w:commentRangeEnd w:id="319"/>
      <w:r w:rsidR="00946A88">
        <w:rPr>
          <w:rStyle w:val="CommentReference"/>
        </w:rPr>
        <w:commentReference w:id="319"/>
      </w:r>
      <w:r w:rsidRPr="001B6BE1">
        <w:t>.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commentRangeEnd w:id="318"/>
      <w:r w:rsidR="00874F32">
        <w:rPr>
          <w:rStyle w:val="CommentReference"/>
        </w:rPr>
        <w:commentReference w:id="318"/>
      </w:r>
    </w:p>
    <w:p w14:paraId="0CDE5816" w14:textId="4A69E333" w:rsidR="007760CB" w:rsidRPr="001B6BE1" w:rsidRDefault="007760CB" w:rsidP="0078444D">
      <w:r w:rsidRPr="001B6BE1">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lastRenderedPageBreak/>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10"/>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320"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w:t>
      </w:r>
      <w:commentRangeStart w:id="321"/>
      <w:r w:rsidRPr="001B6BE1">
        <w:t xml:space="preserve">Neighbour Discovery </w:t>
      </w:r>
      <w:commentRangeEnd w:id="321"/>
      <w:r w:rsidR="00B5604B">
        <w:rPr>
          <w:rStyle w:val="CommentReference"/>
          <w:i w:val="0"/>
        </w:rPr>
        <w:commentReference w:id="321"/>
      </w:r>
      <w:r w:rsidRPr="001B6BE1">
        <w:t>packets captured on the Wireshark</w:t>
      </w:r>
      <w:bookmarkEnd w:id="320"/>
    </w:p>
    <w:p w14:paraId="1545B4DF" w14:textId="5AEC3667" w:rsidR="00B5604B" w:rsidRDefault="00B5604B" w:rsidP="004D2D10">
      <w:pPr>
        <w:rPr>
          <w:ins w:id="322" w:author="Peter Gröschke" w:date="2022-10-02T12:54:00Z"/>
        </w:rPr>
      </w:pPr>
      <w:ins w:id="323" w:author="Peter Gröschke" w:date="2022-10-02T12:54:00Z">
        <w:r>
          <w:rPr>
            <w:noProof/>
          </w:rPr>
          <w:drawing>
            <wp:inline distT="0" distB="0" distL="0" distR="0" wp14:anchorId="64EFC5A2" wp14:editId="6B78D291">
              <wp:extent cx="2790701" cy="1861698"/>
              <wp:effectExtent l="0" t="0" r="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08192" cy="1873366"/>
                      </a:xfrm>
                      <a:prstGeom prst="rect">
                        <a:avLst/>
                      </a:prstGeom>
                      <a:noFill/>
                      <a:ln>
                        <a:noFill/>
                      </a:ln>
                    </pic:spPr>
                  </pic:pic>
                </a:graphicData>
              </a:graphic>
            </wp:inline>
          </w:drawing>
        </w:r>
      </w:ins>
    </w:p>
    <w:p w14:paraId="32F005C1" w14:textId="129EFFD5" w:rsidR="00B5604B" w:rsidRDefault="00B5604B">
      <w:pPr>
        <w:pStyle w:val="Caption"/>
        <w:rPr>
          <w:ins w:id="324" w:author="Peter Gröschke" w:date="2022-10-02T12:54:00Z"/>
        </w:rPr>
        <w:pPrChange w:id="325" w:author="Peter Gröschke" w:date="2022-10-02T12:55:00Z">
          <w:pPr/>
        </w:pPrChange>
      </w:pPr>
      <w:ins w:id="326" w:author="Peter Gröschke" w:date="2022-10-02T12:54:00Z">
        <w:r>
          <w:t>Figure XY: This is a bicycle</w:t>
        </w:r>
      </w:ins>
    </w:p>
    <w:p w14:paraId="0FCB78AF" w14:textId="07710126"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 xml:space="preserve">These flow rules are installed on Open vSwitches on </w:t>
      </w:r>
      <w:commentRangeStart w:id="327"/>
      <w:r w:rsidR="00247146" w:rsidRPr="001B6BE1">
        <w:t>temporary basis and are removed when the data transmission stops</w:t>
      </w:r>
      <w:commentRangeEnd w:id="327"/>
      <w:r w:rsidR="00B5604B">
        <w:rPr>
          <w:rStyle w:val="CommentReference"/>
        </w:rPr>
        <w:commentReference w:id="327"/>
      </w:r>
      <w:r w:rsidR="00247146" w:rsidRPr="001B6BE1">
        <w:t>.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xml:space="preserve">. </w:t>
      </w:r>
      <w:commentRangeStart w:id="328"/>
      <w:r w:rsidR="00247146" w:rsidRPr="001B6BE1">
        <w:t>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commentRangeEnd w:id="328"/>
      <w:r w:rsidR="00B5604B">
        <w:rPr>
          <w:rStyle w:val="CommentReference"/>
        </w:rPr>
        <w:commentReference w:id="328"/>
      </w:r>
      <w:r w:rsidR="000D750C" w:rsidRPr="001B6BE1">
        <w:t>.</w:t>
      </w:r>
    </w:p>
    <w:p w14:paraId="7249679F" w14:textId="43ED56AC"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w:t>
      </w:r>
      <w:r w:rsidR="00223D75" w:rsidRPr="001B6BE1">
        <w:lastRenderedPageBreak/>
        <w:t>bour</w:t>
      </w:r>
      <w:r w:rsidR="003C27F9" w:rsidRPr="001B6BE1">
        <w:t xml:space="preserve"> Discovery but on the other hand </w:t>
      </w:r>
      <w:ins w:id="329" w:author="Peter Gröschke" w:date="2022-10-02T12:59:00Z">
        <w:r w:rsidR="00B5604B">
          <w:t xml:space="preserve">this would </w:t>
        </w:r>
      </w:ins>
      <w:r w:rsidR="003C27F9" w:rsidRPr="001B6BE1">
        <w:t>increase the bandwidth utilisation by the control messages in the network.</w:t>
      </w:r>
    </w:p>
    <w:p w14:paraId="4EC8092D" w14:textId="2F6B7F56" w:rsidR="004D2D10" w:rsidRPr="001B6BE1" w:rsidRDefault="004D2D10" w:rsidP="004D2D10">
      <w:pPr>
        <w:pStyle w:val="Heading3"/>
        <w:rPr>
          <w:lang w:val="en-GB"/>
        </w:rPr>
      </w:pPr>
      <w:bookmarkStart w:id="330" w:name="_Toc115032516"/>
      <w:r w:rsidRPr="001B6BE1">
        <w:rPr>
          <w:lang w:val="en-GB"/>
        </w:rPr>
        <w:t>IPv6 over IPv4</w:t>
      </w:r>
      <w:r w:rsidR="00D857F8" w:rsidRPr="001B6BE1">
        <w:rPr>
          <w:lang w:val="en-GB"/>
        </w:rPr>
        <w:t xml:space="preserve"> tunnelling</w:t>
      </w:r>
      <w:bookmarkEnd w:id="330"/>
    </w:p>
    <w:p w14:paraId="62ED1B10" w14:textId="1FEC54C0" w:rsidR="00BA2EF1" w:rsidRPr="001B6BE1" w:rsidRDefault="009B34D8" w:rsidP="00BA2EF1">
      <w:r w:rsidRPr="001B6BE1">
        <w:t xml:space="preserve">One of the </w:t>
      </w:r>
      <w:del w:id="331" w:author="Peter Gröschke" w:date="2022-10-02T12:59:00Z">
        <w:r w:rsidRPr="001B6BE1" w:rsidDel="00B5604B">
          <w:delText xml:space="preserve">major </w:delText>
        </w:r>
        <w:r w:rsidR="00223D75" w:rsidRPr="001B6BE1" w:rsidDel="00B5604B">
          <w:delText>problems</w:delText>
        </w:r>
      </w:del>
      <w:ins w:id="332" w:author="Peter Gröschke" w:date="2022-10-02T12:59:00Z">
        <w:r w:rsidR="00B5604B">
          <w:t>issues</w:t>
        </w:r>
      </w:ins>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w:t>
      </w:r>
      <w:commentRangeStart w:id="333"/>
      <w:r w:rsidR="00011F8C" w:rsidRPr="001B6BE1">
        <w:t xml:space="preserve">The migration takes place in specific stages, beginning with developing small subnets of IPv6 addresses within the IPv4 network and progressively </w:t>
      </w:r>
      <w:r w:rsidR="00D857F8" w:rsidRPr="001B6BE1">
        <w:t>transferring all the services to IPv6 in the network.</w:t>
      </w:r>
      <w:commentRangeEnd w:id="333"/>
      <w:r w:rsidR="005E739A">
        <w:rPr>
          <w:rStyle w:val="CommentReference"/>
        </w:rPr>
        <w:commentReference w:id="333"/>
      </w:r>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commentRangeStart w:id="334"/>
      <w:r w:rsidR="00EC7CE8" w:rsidRPr="001B6BE1">
        <w:rPr>
          <w:i/>
          <w:iCs/>
        </w:rPr>
        <w:t>IPv6 over IPv4 tunnelling</w:t>
      </w:r>
      <w:commentRangeEnd w:id="334"/>
      <w:r w:rsidR="005E739A">
        <w:rPr>
          <w:rStyle w:val="CommentReference"/>
        </w:rPr>
        <w:commentReference w:id="334"/>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12"/>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335"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335"/>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w:t>
      </w:r>
      <w:commentRangeStart w:id="336"/>
      <w:r w:rsidR="0004636D" w:rsidRPr="001B6BE1">
        <w:t xml:space="preserve">RIP routing protocol </w:t>
      </w:r>
      <w:commentRangeEnd w:id="336"/>
      <w:r w:rsidR="00AF1E6F">
        <w:rPr>
          <w:rStyle w:val="CommentReference"/>
        </w:rPr>
        <w:commentReference w:id="336"/>
      </w:r>
      <w:r w:rsidR="0004636D" w:rsidRPr="001B6BE1">
        <w:t xml:space="preserve">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lastRenderedPageBreak/>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3"/>
                    <a:stretch>
                      <a:fillRect/>
                    </a:stretch>
                  </pic:blipFill>
                  <pic:spPr>
                    <a:xfrm>
                      <a:off x="0" y="0"/>
                      <a:ext cx="2124505" cy="1071179"/>
                    </a:xfrm>
                    <a:prstGeom prst="rect">
                      <a:avLst/>
                    </a:prstGeom>
                  </pic:spPr>
                </pic:pic>
              </a:graphicData>
            </a:graphic>
          </wp:inline>
        </w:drawing>
      </w:r>
    </w:p>
    <w:p w14:paraId="42069F62" w14:textId="461D5D76" w:rsidR="001B7817" w:rsidRPr="001B6BE1" w:rsidDel="002B1353" w:rsidRDefault="00005616" w:rsidP="00005616">
      <w:pPr>
        <w:pStyle w:val="Caption"/>
        <w:jc w:val="center"/>
        <w:rPr>
          <w:del w:id="337" w:author="Harshal Vaze" w:date="2022-10-03T13:53:00Z"/>
          <w:rFonts w:cs="Times"/>
        </w:rPr>
      </w:pPr>
      <w:bookmarkStart w:id="338" w:name="_Toc114943168"/>
      <w:r w:rsidRPr="001B6BE1">
        <w:t xml:space="preserve">Figure 4. </w:t>
      </w:r>
      <w:r w:rsidRPr="001B6BE1">
        <w:fldChar w:fldCharType="begin"/>
      </w:r>
      <w:r w:rsidRPr="001B6BE1">
        <w:instrText xml:space="preserve"> SEQ Figure_4. \* ARABIC </w:instrText>
      </w:r>
      <w:r w:rsidRPr="001B6BE1">
        <w:fldChar w:fldCharType="separate"/>
      </w:r>
      <w:r w:rsidR="00F5756A" w:rsidRPr="001B6BE1">
        <w:t>71</w:t>
      </w:r>
      <w:r w:rsidRPr="001B6BE1">
        <w:fldChar w:fldCharType="end"/>
      </w:r>
      <w:r w:rsidRPr="001B6BE1">
        <w:t xml:space="preserve"> IPv6 Tunnel configuration</w:t>
      </w:r>
      <w:bookmarkEnd w:id="338"/>
      <w:ins w:id="339" w:author="Peter Gröschke" w:date="2022-10-02T13:25:00Z">
        <w:r w:rsidR="00AF1E6F">
          <w:t xml:space="preserve"> on the ONOS </w:t>
        </w:r>
        <w:proofErr w:type="spellStart"/>
        <w:r w:rsidR="00AF1E6F">
          <w:t>controller</w:t>
        </w:r>
      </w:ins>
    </w:p>
    <w:p w14:paraId="3E81EC0E" w14:textId="7F12DE4E" w:rsidR="00651952" w:rsidRPr="001B6BE1" w:rsidRDefault="00651952" w:rsidP="002415FA">
      <w:r w:rsidRPr="001B6BE1">
        <w:rPr>
          <w:rFonts w:cs="Times"/>
        </w:rPr>
        <w:t>After</w:t>
      </w:r>
      <w:proofErr w:type="spellEnd"/>
      <w:r w:rsidRPr="001B6BE1">
        <w:rPr>
          <w:rFonts w:cs="Times"/>
        </w:rPr>
        <w:t xml:space="preserve">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14"/>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340"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340"/>
    </w:p>
    <w:p w14:paraId="5EEFF063" w14:textId="4F1755FF" w:rsidR="00724112" w:rsidRPr="001B6BE1" w:rsidRDefault="00A54179" w:rsidP="00B41C93">
      <w:r w:rsidRPr="001B6BE1">
        <w:t>The ONOS controller is able to identify only the immediate to non-OpenFlow enabled device connected to OpenFlow enabled device</w:t>
      </w:r>
      <w:ins w:id="341" w:author="Peter Gröschke" w:date="2022-10-02T13:26:00Z">
        <w:r w:rsidR="00AF1E6F">
          <w:t xml:space="preserve"> – </w:t>
        </w:r>
        <w:commentRangeStart w:id="342"/>
        <w:r w:rsidR="00AF1E6F">
          <w:t xml:space="preserve">so it does not show the host with </w:t>
        </w:r>
      </w:ins>
      <w:ins w:id="343" w:author="Peter Gröschke" w:date="2022-10-02T13:27:00Z">
        <w:r w:rsidR="00AF1E6F">
          <w:t>the IPv6 address 2010::1002</w:t>
        </w:r>
        <w:commentRangeEnd w:id="342"/>
        <w:r w:rsidR="00AF1E6F">
          <w:rPr>
            <w:rStyle w:val="CommentReference"/>
          </w:rPr>
          <w:commentReference w:id="342"/>
        </w:r>
      </w:ins>
      <w:ins w:id="344" w:author="Peter Gröschke" w:date="2022-10-02T13:31:00Z">
        <w:r w:rsidR="00C0786B">
          <w:t xml:space="preserve"> nor the one with the IPv6 address 2020:1002</w:t>
        </w:r>
      </w:ins>
      <w:r w:rsidRPr="001B6BE1">
        <w:t xml:space="preserve">. </w:t>
      </w:r>
      <w:r w:rsidR="00223D75" w:rsidRPr="001B6BE1">
        <w:t>Therefore,</w:t>
      </w:r>
      <w:r w:rsidRPr="001B6BE1">
        <w:t xml:space="preserve"> </w:t>
      </w:r>
      <w:ins w:id="345" w:author="Peter Gröschke" w:date="2022-10-02T13:31:00Z">
        <w:r w:rsidR="00C0786B">
          <w:t xml:space="preserve">the </w:t>
        </w:r>
      </w:ins>
      <w:r w:rsidRPr="001B6BE1">
        <w:t xml:space="preserve">ONOS controller just </w:t>
      </w:r>
      <w:del w:id="346" w:author="Peter Gröschke" w:date="2022-10-02T13:31:00Z">
        <w:r w:rsidRPr="001B6BE1" w:rsidDel="00C0786B">
          <w:delText xml:space="preserve">have </w:delText>
        </w:r>
      </w:del>
      <w:ins w:id="347" w:author="Peter Gröschke" w:date="2022-10-02T13:31:00Z">
        <w:r w:rsidR="00C0786B">
          <w:t>has</w:t>
        </w:r>
        <w:r w:rsidR="00C0786B" w:rsidRPr="001B6BE1">
          <w:t xml:space="preserve"> </w:t>
        </w:r>
      </w:ins>
      <w:r w:rsidRPr="001B6BE1">
        <w:t xml:space="preserve">the information about the IPv4 devices in the created network as seen on </w:t>
      </w:r>
      <w:commentRangeStart w:id="348"/>
      <w:r w:rsidRPr="001B6BE1">
        <w:t>the ONOS GUI</w:t>
      </w:r>
      <w:commentRangeEnd w:id="348"/>
      <w:r w:rsidR="00C0786B">
        <w:rPr>
          <w:rStyle w:val="CommentReference"/>
        </w:rPr>
        <w:commentReference w:id="348"/>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w:lastRenderedPageBreak/>
        <mc:AlternateContent>
          <mc:Choice Requires="wps">
            <w:drawing>
              <wp:anchor distT="0" distB="0" distL="114300" distR="114300" simplePos="0" relativeHeight="251665408" behindDoc="0" locked="0" layoutInCell="1" allowOverlap="1" wp14:anchorId="496DB346" wp14:editId="5F9A1C19">
                <wp:simplePos x="0" y="0"/>
                <wp:positionH relativeFrom="column">
                  <wp:posOffset>787592</wp:posOffset>
                </wp:positionH>
                <wp:positionV relativeFrom="paragraph">
                  <wp:posOffset>1439545</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F009B" id="Rectangle 104" o:spid="_x0000_s1026" style="position:absolute;margin-left:62pt;margin-top:113.35pt;width:137.3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5CF7E988" w:rsidR="00E65705" w:rsidRPr="001B6BE1" w:rsidDel="002B1353" w:rsidRDefault="00005616" w:rsidP="00005616">
      <w:pPr>
        <w:pStyle w:val="Caption"/>
        <w:jc w:val="center"/>
        <w:rPr>
          <w:del w:id="349" w:author="Harshal Vaze" w:date="2022-10-03T13:52:00Z"/>
        </w:rPr>
      </w:pPr>
      <w:bookmarkStart w:id="350" w:name="_Toc114943170"/>
      <w:r w:rsidRPr="001B6BE1">
        <w:t xml:space="preserve">Figure 4. </w:t>
      </w:r>
      <w:r w:rsidRPr="001B6BE1">
        <w:fldChar w:fldCharType="begin"/>
      </w:r>
      <w:r w:rsidRPr="001B6BE1">
        <w:instrText xml:space="preserve"> SEQ Figure_4. \* ARABIC </w:instrText>
      </w:r>
      <w:r w:rsidRPr="001B6BE1">
        <w:fldChar w:fldCharType="separate"/>
      </w:r>
      <w:r w:rsidR="00F5756A" w:rsidRPr="001B6BE1">
        <w:t>73</w:t>
      </w:r>
      <w:r w:rsidRPr="001B6BE1">
        <w:fldChar w:fldCharType="end"/>
      </w:r>
      <w:r w:rsidRPr="001B6BE1">
        <w:t xml:space="preserve"> Routes advertised over the configured tunnel</w:t>
      </w:r>
      <w:bookmarkEnd w:id="350"/>
      <w:ins w:id="351" w:author="Peter Gröschke" w:date="2022-10-02T13:34:00Z">
        <w:r w:rsidR="00C0786B">
          <w:t xml:space="preserve"> as seen on R1 (C7200</w:t>
        </w:r>
      </w:ins>
      <w:ins w:id="352" w:author="Peter Gröschke" w:date="2022-10-02T13:35:00Z">
        <w:r w:rsidR="00C0786B">
          <w:t xml:space="preserve"> external to ONOS</w:t>
        </w:r>
      </w:ins>
      <w:ins w:id="353" w:author="Peter Gröschke" w:date="2022-10-02T13:34:00Z">
        <w:r w:rsidR="00C0786B">
          <w:t>)</w:t>
        </w:r>
      </w:ins>
    </w:p>
    <w:p w14:paraId="01F938EC" w14:textId="69B7A51A" w:rsidR="00232C74" w:rsidRPr="001B6BE1" w:rsidRDefault="005713A0" w:rsidP="00490F8A">
      <w:r w:rsidRPr="001B6BE1">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w:lastRenderedPageBreak/>
        <mc:AlternateContent>
          <mc:Choice Requires="wps">
            <w:drawing>
              <wp:anchor distT="0" distB="0" distL="114300" distR="114300" simplePos="0" relativeHeight="25166643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80EDF" id="Rectangle 105" o:spid="_x0000_s1026" style="position:absolute;margin-left:39.7pt;margin-top:113.2pt;width:102.95pt;height: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4384"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22838" id="Rectangle 101" o:spid="_x0000_s1026" style="position:absolute;margin-left:61.1pt;margin-top:302.45pt;width:221.65pt;height:1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3360"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D4349" id="Rectangle 100" o:spid="_x0000_s1026" style="position:absolute;margin-left:61.1pt;margin-top:180.5pt;width:229.4pt;height:1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23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5CDF0" id="Rectangle 99" o:spid="_x0000_s1026" style="position:absolute;margin-left:39.5pt;margin-top:32.4pt;width:57.75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16"/>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354" w:name="_Toc114943171"/>
      <w:r w:rsidRPr="001B6BE1">
        <w:t xml:space="preserve">Figure 4. </w:t>
      </w:r>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encapsulated in OpenFlow packet</w:t>
      </w:r>
      <w:bookmarkEnd w:id="354"/>
    </w:p>
    <w:p w14:paraId="2B9DC2C0" w14:textId="415F95EB"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replies back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355" w:name="_Toc115032517"/>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355"/>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commentRangeStart w:id="356"/>
      <w:r w:rsidRPr="001B6BE1">
        <w:t>Software-defined network</w:t>
      </w:r>
      <w:commentRangeEnd w:id="356"/>
      <w:r w:rsidR="00DC33FB">
        <w:rPr>
          <w:rStyle w:val="CommentReference"/>
        </w:rPr>
        <w:commentReference w:id="356"/>
      </w:r>
      <w:r w:rsidRPr="001B6BE1">
        <w:t xml:space="preserve">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commentRangeStart w:id="357"/>
      <w:r w:rsidRPr="001B6BE1">
        <w:t xml:space="preserve">The legacy networks consist of several </w:t>
      </w:r>
      <w:r w:rsidR="00BF15B5" w:rsidRPr="001B6BE1">
        <w:t>A</w:t>
      </w:r>
      <w:r w:rsidRPr="001B6BE1">
        <w:t xml:space="preserve">utonomous </w:t>
      </w:r>
      <w:r w:rsidR="00BF15B5" w:rsidRPr="001B6BE1">
        <w:t>S</w:t>
      </w:r>
      <w:r w:rsidRPr="001B6BE1">
        <w:t xml:space="preserve">ystems (AS) and are mostly heterogeneous </w:t>
      </w:r>
      <w:commentRangeEnd w:id="357"/>
      <w:r w:rsidR="00DC33FB">
        <w:rPr>
          <w:rStyle w:val="CommentReference"/>
        </w:rPr>
        <w:commentReference w:id="357"/>
      </w:r>
      <w:r w:rsidRPr="001B6BE1">
        <w:t>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w:t>
      </w:r>
      <w:commentRangeStart w:id="358"/>
      <w:r w:rsidR="00BD504B" w:rsidRPr="001B6BE1">
        <w:t xml:space="preserve">technical </w:t>
      </w:r>
      <w:commentRangeEnd w:id="358"/>
      <w:r w:rsidR="00543E33">
        <w:rPr>
          <w:rStyle w:val="CommentReference"/>
        </w:rPr>
        <w:commentReference w:id="358"/>
      </w:r>
      <w:r w:rsidR="00BD504B" w:rsidRPr="001B6BE1">
        <w:t>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w:t>
      </w:r>
      <w:commentRangeStart w:id="359"/>
      <w:r w:rsidR="000052D9" w:rsidRPr="001B6BE1">
        <w:t xml:space="preserve">the ISPs evade the </w:t>
      </w:r>
      <w:r w:rsidR="00ED3D0E" w:rsidRPr="001B6BE1">
        <w:t>idea to migrate to technologies like IPv6 and SDN</w:t>
      </w:r>
      <w:commentRangeEnd w:id="359"/>
      <w:r w:rsidR="00DC33FB">
        <w:rPr>
          <w:rStyle w:val="CommentReference"/>
        </w:rPr>
        <w:commentReference w:id="359"/>
      </w:r>
      <w:r w:rsidR="00ED3D0E" w:rsidRPr="001B6BE1">
        <w:t>.</w:t>
      </w:r>
    </w:p>
    <w:p w14:paraId="08269268" w14:textId="0246F091"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E54C4E" w:rsidRPr="001B6BE1">
            <w:t>[74]</w:t>
          </w:r>
          <w:r w:rsidR="00B65CC2" w:rsidRPr="001B6BE1">
            <w:fldChar w:fldCharType="end"/>
          </w:r>
        </w:sdtContent>
      </w:sdt>
    </w:p>
    <w:p w14:paraId="6FF8BD68" w14:textId="313F74F3" w:rsidR="004D2D10" w:rsidRPr="001B6BE1" w:rsidRDefault="004D2D10" w:rsidP="004D2D10">
      <w:pPr>
        <w:pStyle w:val="Heading3"/>
        <w:rPr>
          <w:lang w:val="en-GB"/>
        </w:rPr>
      </w:pPr>
      <w:bookmarkStart w:id="360" w:name="_Toc115032518"/>
      <w:r w:rsidRPr="001B6BE1">
        <w:rPr>
          <w:lang w:val="en-GB"/>
        </w:rPr>
        <w:t>Introduction</w:t>
      </w:r>
      <w:bookmarkEnd w:id="360"/>
    </w:p>
    <w:p w14:paraId="1E07C37E" w14:textId="10FD401E" w:rsidR="00BC3CC5" w:rsidRPr="001B6BE1" w:rsidRDefault="00FD3943" w:rsidP="00111C45">
      <w:r w:rsidRPr="001B6BE1">
        <w:t xml:space="preserve">ONOS controller is </w:t>
      </w:r>
      <w:commentRangeStart w:id="361"/>
      <w:r w:rsidRPr="001B6BE1">
        <w:t xml:space="preserve">developed to support the migration </w:t>
      </w:r>
      <w:commentRangeEnd w:id="361"/>
      <w:r w:rsidR="00543E33">
        <w:rPr>
          <w:rStyle w:val="CommentReference"/>
        </w:rPr>
        <w:commentReference w:id="361"/>
      </w:r>
      <w:r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0A05B9B5" w:rsidR="005A3C46" w:rsidRPr="001B6BE1" w:rsidRDefault="00396096" w:rsidP="00110A18">
      <w:r w:rsidRPr="001B6BE1">
        <w:rPr>
          <w:noProof/>
        </w:rPr>
        <mc:AlternateContent>
          <mc:Choice Requires="wps">
            <w:drawing>
              <wp:anchor distT="0" distB="0" distL="114300" distR="114300" simplePos="0" relativeHeight="251668480"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362"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363"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63"/>
                    </w:p>
                  </w:txbxContent>
                </v:textbox>
                <w10:wrap type="tight"/>
              </v:shape>
            </w:pict>
          </mc:Fallback>
        </mc:AlternateContent>
      </w:r>
      <w:r w:rsidR="00440983" w:rsidRPr="001B6BE1">
        <w:rPr>
          <w:noProof/>
        </w:rPr>
        <w:drawing>
          <wp:anchor distT="0" distB="0" distL="114300" distR="114300" simplePos="0" relativeHeight="25166745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 xml:space="preserve">In this use case </w:t>
      </w:r>
      <w:ins w:id="364" w:author="Peter Gröschke" w:date="2022-10-02T13:54:00Z">
        <w:r w:rsidR="00543E33">
          <w:rPr>
            <w:rFonts w:cs="Times"/>
            <w:color w:val="000000" w:themeColor="text1"/>
          </w:rPr>
          <w:t xml:space="preserve">a </w:t>
        </w:r>
      </w:ins>
      <w:r w:rsidR="00712C95" w:rsidRPr="001B6BE1">
        <w:rPr>
          <w:rFonts w:cs="Times"/>
          <w:color w:val="000000" w:themeColor="text1"/>
        </w:rPr>
        <w:t>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ins w:id="365" w:author="Peter Gröschke" w:date="2022-10-02T14:03:00Z">
        <w:r w:rsidR="00761F26">
          <w:rPr>
            <w:rFonts w:cs="Times"/>
            <w:color w:val="000000" w:themeColor="text1"/>
          </w:rPr>
          <w:t xml:space="preserve"> (BGP-SP1 in Figure 4-75)</w:t>
        </w:r>
      </w:ins>
      <w:r w:rsidR="00C46241" w:rsidRPr="001B6BE1">
        <w:rPr>
          <w:rFonts w:cs="Times"/>
          <w:color w:val="000000" w:themeColor="text1"/>
        </w:rPr>
        <w:t>.</w:t>
      </w:r>
      <w:r w:rsidR="003C05F0" w:rsidRPr="001B6BE1">
        <w:rPr>
          <w:rFonts w:cs="Times"/>
          <w:color w:val="000000" w:themeColor="text1"/>
        </w:rPr>
        <w:t xml:space="preserve"> The eth0 management interfaces of all Open vSwitches were connected to the ONOS controller through </w:t>
      </w:r>
      <w:ins w:id="366" w:author="Peter Gröschke" w:date="2022-10-02T13:58:00Z">
        <w:r w:rsidR="00761F26">
          <w:rPr>
            <w:rFonts w:cs="Times"/>
            <w:color w:val="000000" w:themeColor="text1"/>
          </w:rPr>
          <w:t xml:space="preserve">a </w:t>
        </w:r>
      </w:ins>
      <w:del w:id="367" w:author="Peter Gröschke" w:date="2022-10-02T13:58:00Z">
        <w:r w:rsidR="003C05F0" w:rsidRPr="001B6BE1" w:rsidDel="00761F26">
          <w:rPr>
            <w:rFonts w:cs="Times"/>
            <w:color w:val="000000" w:themeColor="text1"/>
          </w:rPr>
          <w:delText>H</w:delText>
        </w:r>
      </w:del>
      <w:ins w:id="368" w:author="Peter Gröschke" w:date="2022-10-02T13:58:00Z">
        <w:r w:rsidR="00761F26">
          <w:rPr>
            <w:rFonts w:cs="Times"/>
            <w:color w:val="000000" w:themeColor="text1"/>
          </w:rPr>
          <w:t>h</w:t>
        </w:r>
      </w:ins>
      <w:r w:rsidR="003C05F0" w:rsidRPr="001B6BE1">
        <w:rPr>
          <w:rFonts w:cs="Times"/>
          <w:color w:val="000000" w:themeColor="text1"/>
        </w:rPr>
        <w:t>ub</w:t>
      </w:r>
      <w:r w:rsidR="00712C95" w:rsidRPr="001B6BE1">
        <w:rPr>
          <w:rFonts w:cs="Times"/>
          <w:color w:val="000000" w:themeColor="text1"/>
        </w:rPr>
        <w:t xml:space="preserve"> </w:t>
      </w:r>
      <w:ins w:id="369" w:author="Peter Gröschke" w:date="2022-10-02T13:58:00Z">
        <w:r w:rsidR="00761F26">
          <w:rPr>
            <w:rFonts w:cs="Times"/>
            <w:color w:val="000000" w:themeColor="text1"/>
          </w:rPr>
          <w:t>(“Hub</w:t>
        </w:r>
      </w:ins>
      <w:ins w:id="370" w:author="Peter Gröschke" w:date="2022-10-02T13:59:00Z">
        <w:r w:rsidR="00761F26">
          <w:rPr>
            <w:rFonts w:cs="Times"/>
            <w:color w:val="000000" w:themeColor="text1"/>
          </w:rPr>
          <w:t>”</w:t>
        </w:r>
      </w:ins>
      <w:ins w:id="371" w:author="Peter Gröschke" w:date="2022-10-02T13:58:00Z">
        <w:r w:rsidR="00761F26">
          <w:rPr>
            <w:rFonts w:cs="Times"/>
            <w:color w:val="000000" w:themeColor="text1"/>
          </w:rPr>
          <w:t xml:space="preserve"> in Figure 4-75) </w:t>
        </w:r>
      </w:ins>
      <w:r w:rsidR="00712C95" w:rsidRPr="001B6BE1">
        <w:rPr>
          <w:rFonts w:cs="Times"/>
          <w:color w:val="000000" w:themeColor="text1"/>
        </w:rPr>
        <w:t>and</w:t>
      </w:r>
      <w:r w:rsidR="00892A92" w:rsidRPr="001B6BE1">
        <w:rPr>
          <w:rFonts w:cs="Times"/>
          <w:color w:val="000000" w:themeColor="text1"/>
        </w:rPr>
        <w:t xml:space="preserve"> </w:t>
      </w:r>
      <w:ins w:id="372" w:author="Peter Gröschke" w:date="2022-10-02T13:58:00Z">
        <w:r w:rsidR="00761F26">
          <w:rPr>
            <w:rFonts w:cs="Times"/>
            <w:color w:val="000000" w:themeColor="text1"/>
          </w:rPr>
          <w:t xml:space="preserve">the </w:t>
        </w:r>
      </w:ins>
      <w:r w:rsidR="00892A92" w:rsidRPr="001B6BE1">
        <w:rPr>
          <w:rFonts w:cs="Times"/>
          <w:color w:val="000000" w:themeColor="text1"/>
        </w:rPr>
        <w:t>Hub</w:t>
      </w:r>
      <w:r w:rsidR="00712C95" w:rsidRPr="001B6BE1">
        <w:rPr>
          <w:rFonts w:cs="Times"/>
          <w:color w:val="000000" w:themeColor="text1"/>
        </w:rPr>
        <w:t xml:space="preserve"> was connected to </w:t>
      </w:r>
      <w:ins w:id="373" w:author="Peter Gröschke" w:date="2022-10-02T13:58:00Z">
        <w:r w:rsidR="00761F26">
          <w:rPr>
            <w:rFonts w:cs="Times"/>
            <w:color w:val="000000" w:themeColor="text1"/>
          </w:rPr>
          <w:t xml:space="preserve">a </w:t>
        </w:r>
      </w:ins>
      <w:r w:rsidR="00712C95" w:rsidRPr="001B6BE1">
        <w:rPr>
          <w:rFonts w:cs="Times"/>
          <w:color w:val="000000" w:themeColor="text1"/>
        </w:rPr>
        <w:t>NAT interface</w:t>
      </w:r>
      <w:r w:rsidR="00892A92" w:rsidRPr="001B6BE1">
        <w:rPr>
          <w:rFonts w:cs="Times"/>
          <w:color w:val="000000" w:themeColor="text1"/>
        </w:rPr>
        <w:t xml:space="preserve"> so that </w:t>
      </w:r>
      <w:commentRangeStart w:id="374"/>
      <w:r w:rsidR="00892A92" w:rsidRPr="001B6BE1">
        <w:rPr>
          <w:rFonts w:cs="Times"/>
          <w:color w:val="000000" w:themeColor="text1"/>
        </w:rPr>
        <w:t xml:space="preserve">ONOS controller can access </w:t>
      </w:r>
      <w:del w:id="375" w:author="Peter Gröschke" w:date="2022-10-02T13:57:00Z">
        <w:r w:rsidR="00892A92" w:rsidRPr="001B6BE1" w:rsidDel="00543E33">
          <w:rPr>
            <w:rFonts w:cs="Times"/>
            <w:color w:val="000000" w:themeColor="text1"/>
          </w:rPr>
          <w:delText>internet</w:delText>
        </w:r>
      </w:del>
      <w:ins w:id="376" w:author="Peter Gröschke" w:date="2022-10-02T13:57:00Z">
        <w:r w:rsidR="00543E33">
          <w:rPr>
            <w:rFonts w:cs="Times"/>
            <w:color w:val="000000" w:themeColor="text1"/>
          </w:rPr>
          <w:t>I</w:t>
        </w:r>
        <w:r w:rsidR="00543E33" w:rsidRPr="001B6BE1">
          <w:rPr>
            <w:rFonts w:cs="Times"/>
            <w:color w:val="000000" w:themeColor="text1"/>
          </w:rPr>
          <w:t>nternet</w:t>
        </w:r>
        <w:commentRangeEnd w:id="374"/>
        <w:r w:rsidR="00543E33">
          <w:rPr>
            <w:rStyle w:val="CommentReference"/>
          </w:rPr>
          <w:commentReference w:id="374"/>
        </w:r>
      </w:ins>
      <w:r w:rsidR="00712C95" w:rsidRPr="001B6BE1">
        <w:rPr>
          <w:rFonts w:cs="Times"/>
          <w:color w:val="000000" w:themeColor="text1"/>
        </w:rPr>
        <w:t>. Four different Autonomous Systems were implemented</w:t>
      </w:r>
      <w:ins w:id="377" w:author="Peter Gröschke" w:date="2022-10-02T13:59:00Z">
        <w:r w:rsidR="00761F26">
          <w:rPr>
            <w:rFonts w:cs="Times"/>
            <w:color w:val="000000" w:themeColor="text1"/>
          </w:rPr>
          <w:t xml:space="preserve"> (coloured ovals in Figure 4-75)</w:t>
        </w:r>
      </w:ins>
      <w:r w:rsidR="00712C95" w:rsidRPr="001B6BE1">
        <w:rPr>
          <w:rFonts w:cs="Times"/>
          <w:color w:val="000000" w:themeColor="text1"/>
        </w:rPr>
        <w:t xml:space="preserve">, each with one border gateway </w:t>
      </w:r>
      <w:r w:rsidR="00712C95" w:rsidRPr="001B6BE1">
        <w:rPr>
          <w:rFonts w:cs="Times"/>
          <w:color w:val="000000" w:themeColor="text1"/>
        </w:rPr>
        <w:lastRenderedPageBreak/>
        <w:t>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7B0EE542" w:rsidR="00C672B7" w:rsidRPr="001B6BE1" w:rsidRDefault="006536CC" w:rsidP="00110A18">
      <w:pPr>
        <w:rPr>
          <w:rFonts w:cs="Times"/>
          <w:color w:val="000000" w:themeColor="text1"/>
        </w:rPr>
      </w:pPr>
      <w:commentRangeStart w:id="378"/>
      <w:r w:rsidRPr="001B6BE1">
        <w:rPr>
          <w:rFonts w:cs="Times"/>
          <w:color w:val="000000" w:themeColor="text1"/>
        </w:rPr>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E54C4E" w:rsidRPr="001B6BE1">
            <w:rPr>
              <w:rFonts w:cs="Times"/>
              <w:color w:val="000000" w:themeColor="text1"/>
            </w:rPr>
            <w:t xml:space="preserve"> [75]</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E54C4E" w:rsidRPr="001B6BE1">
            <w:rPr>
              <w:rFonts w:cs="Times"/>
              <w:color w:val="000000" w:themeColor="text1"/>
            </w:rPr>
            <w:t>[76]</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E54C4E" w:rsidRPr="001B6BE1">
            <w:rPr>
              <w:rFonts w:cs="Times"/>
              <w:color w:val="000000" w:themeColor="text1"/>
            </w:rPr>
            <w:t xml:space="preserve"> [77]</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w:t>
      </w:r>
      <w:ins w:id="379" w:author="Peter Gröschke" w:date="2022-10-02T14:02:00Z">
        <w:r w:rsidR="00761F26">
          <w:rPr>
            <w:rFonts w:cs="Times"/>
            <w:color w:val="000000" w:themeColor="text1"/>
          </w:rPr>
          <w:t xml:space="preserve">the </w:t>
        </w:r>
      </w:ins>
      <w:r w:rsidR="00E6203E" w:rsidRPr="001B6BE1">
        <w:rPr>
          <w:rFonts w:cs="Times"/>
          <w:color w:val="000000" w:themeColor="text1"/>
        </w:rPr>
        <w:t xml:space="preserve">ONOS controller’s specifications are as listed in the </w:t>
      </w:r>
      <w:r w:rsidR="000E4E06" w:rsidRPr="001B6BE1">
        <w:t>Table 4.1.</w:t>
      </w:r>
      <w:commentRangeEnd w:id="378"/>
      <w:r w:rsidR="00761F26">
        <w:rPr>
          <w:rStyle w:val="CommentReference"/>
        </w:rPr>
        <w:commentReference w:id="378"/>
      </w:r>
    </w:p>
    <w:p w14:paraId="68770F5C" w14:textId="1519526E"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commentRangeStart w:id="380"/>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ins w:id="381" w:author="Peter Gröschke" w:date="2022-10-02T14:04:00Z">
        <w:r w:rsidR="00761F26">
          <w:rPr>
            <w:rFonts w:cs="Times"/>
            <w:color w:val="000000" w:themeColor="text1"/>
          </w:rPr>
          <w:t>s</w:t>
        </w:r>
      </w:ins>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commentRangeEnd w:id="380"/>
      <w:r w:rsidR="00761F26">
        <w:rPr>
          <w:rStyle w:val="CommentReference"/>
        </w:rPr>
        <w:commentReference w:id="380"/>
      </w:r>
      <w:r w:rsidR="00BA28B4" w:rsidRPr="001B6BE1">
        <w:rPr>
          <w:rFonts w:cs="Times"/>
          <w:color w:val="000000" w:themeColor="text1"/>
        </w:rPr>
        <w:t>.</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del w:id="382" w:author="Peter Gröschke" w:date="2022-10-02T14:06:00Z">
        <w:r w:rsidR="0016121B" w:rsidDel="00761F26">
          <w:rPr>
            <w:rFonts w:cs="Times"/>
            <w:color w:val="000000" w:themeColor="text1"/>
          </w:rPr>
          <w:delText>are advertising</w:delText>
        </w:r>
      </w:del>
      <w:ins w:id="383" w:author="Peter Gröschke" w:date="2022-10-02T14:06:00Z">
        <w:r w:rsidR="00761F26">
          <w:rPr>
            <w:rFonts w:cs="Times"/>
            <w:color w:val="000000" w:themeColor="text1"/>
          </w:rPr>
          <w:t>to advertise</w:t>
        </w:r>
      </w:ins>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w:t>
      </w:r>
      <w:del w:id="384" w:author="Peter Gröschke" w:date="2022-10-02T14:05:00Z">
        <w:r w:rsidR="0005669A" w:rsidDel="00761F26">
          <w:rPr>
            <w:rFonts w:cs="Times"/>
            <w:color w:val="000000" w:themeColor="text1"/>
          </w:rPr>
          <w:delText>neighbourship</w:delText>
        </w:r>
      </w:del>
      <w:ins w:id="385" w:author="Peter Gröschke" w:date="2022-10-02T14:05:00Z">
        <w:r w:rsidR="00761F26">
          <w:rPr>
            <w:rFonts w:cs="Times"/>
            <w:color w:val="000000" w:themeColor="text1"/>
          </w:rPr>
          <w:t>neighborship</w:t>
        </w:r>
      </w:ins>
      <w:r w:rsidR="0005669A">
        <w:rPr>
          <w:rFonts w:cs="Times"/>
          <w:color w:val="000000" w:themeColor="text1"/>
        </w:rPr>
        <w:t xml:space="preserve">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077C06C7"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ins w:id="386" w:author="Peter Gröschke" w:date="2022-10-02T14:08:00Z">
        <w:r w:rsidR="00761F26">
          <w:rPr>
            <w:rFonts w:cs="Times"/>
            <w:color w:val="000000" w:themeColor="text1"/>
          </w:rPr>
          <w:t>s</w:t>
        </w:r>
      </w:ins>
      <w:del w:id="387" w:author="Peter Gröschke" w:date="2022-10-02T14:08:00Z">
        <w:r w:rsidR="000A3EDB" w:rsidRPr="001B6BE1" w:rsidDel="00761F26">
          <w:rPr>
            <w:rFonts w:cs="Times"/>
            <w:color w:val="000000" w:themeColor="text1"/>
          </w:rPr>
          <w:delText>S</w:delText>
        </w:r>
      </w:del>
      <w:r w:rsidR="000A3EDB" w:rsidRPr="001B6BE1">
        <w:rPr>
          <w:rFonts w:cs="Times"/>
          <w:color w:val="000000" w:themeColor="text1"/>
        </w:rPr>
        <w:t>peaker</w:t>
      </w:r>
      <w:del w:id="388" w:author="Peter Gröschke" w:date="2022-10-02T14:08:00Z">
        <w:r w:rsidRPr="001B6BE1" w:rsidDel="00761F26">
          <w:rPr>
            <w:rFonts w:cs="Times"/>
            <w:color w:val="000000" w:themeColor="text1"/>
          </w:rPr>
          <w:delText>,</w:delText>
        </w:r>
      </w:del>
      <w:r w:rsidRPr="001B6BE1">
        <w:rPr>
          <w:rFonts w:cs="Times"/>
          <w:color w:val="000000" w:themeColor="text1"/>
        </w:rPr>
        <w:t xml:space="preserve">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70528"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8"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389" w:name="_Toc114943173"/>
      <w:r w:rsidRPr="001B6BE1">
        <w:lastRenderedPageBreak/>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389"/>
    </w:p>
    <w:p w14:paraId="7158E6D9" w14:textId="48936F8D" w:rsidR="00621487" w:rsidRPr="001B6BE1" w:rsidRDefault="00621487" w:rsidP="00621487">
      <w:pPr>
        <w:pStyle w:val="Heading3"/>
        <w:rPr>
          <w:lang w:val="en-GB"/>
        </w:rPr>
      </w:pPr>
      <w:bookmarkStart w:id="390" w:name="_Toc115032519"/>
      <w:r w:rsidRPr="001B6BE1">
        <w:rPr>
          <w:lang w:val="en-GB"/>
        </w:rPr>
        <w:t>Configuration and Working</w:t>
      </w:r>
      <w:bookmarkEnd w:id="390"/>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w:t>
      </w:r>
      <w:commentRangeStart w:id="391"/>
      <w:r w:rsidRPr="001B6BE1">
        <w:t xml:space="preserve">FRRouting </w:t>
      </w:r>
      <w:commentRangeEnd w:id="391"/>
      <w:r w:rsidR="00D71FBC">
        <w:rPr>
          <w:rStyle w:val="CommentReference"/>
        </w:rPr>
        <w:commentReference w:id="391"/>
      </w:r>
      <w:r w:rsidRPr="001B6BE1">
        <w:t>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234A7970"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del w:id="392" w:author="Peter Gröschke" w:date="2022-10-02T14:11:00Z">
        <w:r w:rsidR="0090548F" w:rsidDel="00D71FBC">
          <w:delText>neighbourship</w:delText>
        </w:r>
      </w:del>
      <w:ins w:id="393" w:author="Peter Gröschke" w:date="2022-10-02T14:11:00Z">
        <w:r w:rsidR="00D71FBC">
          <w:t>neighborship</w:t>
        </w:r>
      </w:ins>
      <w:r w:rsidR="000E27A7" w:rsidRPr="001B6BE1">
        <w:t xml:space="preserve"> with external border routers using eBGP.</w:t>
      </w:r>
    </w:p>
    <w:p w14:paraId="2180035A" w14:textId="3FFA5ADC"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del w:id="394" w:author="Peter Gröschke" w:date="2022-10-02T14:11:00Z">
        <w:r w:rsidR="0090548F" w:rsidDel="00D71FBC">
          <w:delText>neighbourship</w:delText>
        </w:r>
      </w:del>
      <w:ins w:id="395" w:author="Peter Gröschke" w:date="2022-10-02T14:11:00Z">
        <w:r w:rsidR="00D71FBC">
          <w:t>neighborship</w:t>
        </w:r>
      </w:ins>
      <w:r w:rsidR="0090548F" w:rsidRPr="001B6BE1">
        <w:t xml:space="preserve"> </w:t>
      </w:r>
      <w:r w:rsidR="003748E0" w:rsidRPr="001B6BE1">
        <w:t xml:space="preserve">with the SDN-IP application. This connectivity for </w:t>
      </w:r>
      <w:r w:rsidR="0090548F">
        <w:t xml:space="preserve">establishing </w:t>
      </w:r>
      <w:del w:id="396" w:author="Peter Gröschke" w:date="2022-10-02T14:11:00Z">
        <w:r w:rsidR="0090548F" w:rsidDel="00D71FBC">
          <w:delText>neighbourship</w:delText>
        </w:r>
      </w:del>
      <w:ins w:id="397" w:author="Peter Gröschke" w:date="2022-10-02T14:11:00Z">
        <w:r w:rsidR="00D71FBC">
          <w:t>neighborship</w:t>
        </w:r>
      </w:ins>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88E3EFE" w:rsidR="0047564F" w:rsidRPr="001B6BE1" w:rsidRDefault="0047564F" w:rsidP="0047564F">
      <w:r w:rsidRPr="001B6BE1">
        <w:t xml:space="preserve">For activating SDN-IP application on ONOS controller, </w:t>
      </w:r>
      <w:ins w:id="398" w:author="Peter Gröschke" w:date="2022-10-02T14:11:00Z">
        <w:r w:rsidR="00D71FBC">
          <w:t xml:space="preserve">the </w:t>
        </w:r>
      </w:ins>
      <w:r w:rsidRPr="001B6BE1">
        <w:t>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lastRenderedPageBreak/>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9"/>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399" w:name="_Toc114943174"/>
      <w:r w:rsidRPr="001B6BE1">
        <w:t xml:space="preserve">Figure 4. </w:t>
      </w:r>
      <w:commentRangeStart w:id="400"/>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w:t>
      </w:r>
      <w:commentRangeEnd w:id="400"/>
      <w:r w:rsidR="00D71FBC">
        <w:rPr>
          <w:rStyle w:val="CommentReference"/>
          <w:i w:val="0"/>
        </w:rPr>
        <w:commentReference w:id="400"/>
      </w:r>
      <w:r w:rsidRPr="001B6BE1">
        <w:t>NOS controller</w:t>
      </w:r>
      <w:bookmarkEnd w:id="399"/>
    </w:p>
    <w:p w14:paraId="3E2A23E8" w14:textId="5871C772" w:rsidR="00845250" w:rsidRPr="00845250" w:rsidRDefault="00845250" w:rsidP="00A620C9">
      <w:pPr>
        <w:rPr>
          <w:rFonts w:cs="Times"/>
          <w:color w:val="000000" w:themeColor="text1"/>
        </w:rPr>
      </w:pPr>
      <w:r w:rsidRPr="001B6BE1">
        <w:rPr>
          <w:rFonts w:cs="Times"/>
          <w:i/>
          <w:iCs/>
          <w:color w:val="000000" w:themeColor="text1"/>
        </w:rPr>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366D966E" w:rsidR="00A620C9" w:rsidRPr="001B6BE1" w:rsidRDefault="00FE291A" w:rsidP="00A620C9">
      <w:r w:rsidRPr="001B6BE1">
        <w:t xml:space="preserve">The external border routers </w:t>
      </w:r>
      <w:ins w:id="401" w:author="Peter Gröschke" w:date="2022-10-02T14:19:00Z">
        <w:r w:rsidR="00E817DF">
          <w:t xml:space="preserve">(R1-R4) </w:t>
        </w:r>
      </w:ins>
      <w:r w:rsidRPr="001B6BE1">
        <w:t xml:space="preserve">advertise the routes of their respective AS to the </w:t>
      </w:r>
      <w:r w:rsidR="000A3EDB" w:rsidRPr="001B6BE1">
        <w:t>BGP-Speaker</w:t>
      </w:r>
      <w:ins w:id="402" w:author="Peter Gröschke" w:date="2022-10-02T14:19:00Z">
        <w:r w:rsidR="00E817DF">
          <w:t xml:space="preserve"> (BGP-SP1</w:t>
        </w:r>
      </w:ins>
      <w:ins w:id="403" w:author="Peter Gröschke" w:date="2022-10-02T14:20:00Z">
        <w:r w:rsidR="00E817DF">
          <w:t>)</w:t>
        </w:r>
      </w:ins>
      <w:r w:rsidRPr="001B6BE1">
        <w:t xml:space="preserve"> in the SDN network and further these routes are re-advertised to the other external border routers</w:t>
      </w:r>
      <w:r w:rsidR="00540694">
        <w:t xml:space="preserve"> of different AS, to the internal routers </w:t>
      </w:r>
      <w:ins w:id="404" w:author="Peter Gröschke" w:date="2022-10-02T14:21:00Z">
        <w:r w:rsidR="00E817DF">
          <w:t xml:space="preserve">(R5 and R6) </w:t>
        </w:r>
      </w:ins>
      <w:r w:rsidR="00540694">
        <w:t>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w:t>
      </w:r>
      <w:commentRangeStart w:id="405"/>
      <w:r w:rsidR="00E046B6">
        <w:t xml:space="preserve">observed </w:t>
      </w:r>
      <w:commentRangeEnd w:id="405"/>
      <w:r w:rsidR="00E817DF">
        <w:rPr>
          <w:rStyle w:val="CommentReference"/>
        </w:rPr>
        <w:commentReference w:id="405"/>
      </w:r>
      <w:r w:rsidR="00E046B6">
        <w:t>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20"/>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406"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406"/>
    </w:p>
    <w:p w14:paraId="2AED4874" w14:textId="29DB781A" w:rsidR="00845250" w:rsidRPr="001B6BE1" w:rsidRDefault="000B4B1E" w:rsidP="00FE55B3">
      <w:r w:rsidRPr="001B6BE1">
        <w:lastRenderedPageBreak/>
        <w:t xml:space="preserve">Along with multiple </w:t>
      </w:r>
      <w:r w:rsidR="000A3EDB" w:rsidRPr="001B6BE1">
        <w:t>BGP-Speaker</w:t>
      </w:r>
      <w:r w:rsidRPr="001B6BE1">
        <w:t xml:space="preserve">s, multiple ONOS controllers in form of cluster can be implemented to increase </w:t>
      </w:r>
      <w:del w:id="407" w:author="Peter Gröschke" w:date="2022-10-02T14:23:00Z">
        <w:r w:rsidRPr="001B6BE1" w:rsidDel="00E817DF">
          <w:delText xml:space="preserve">the high </w:delText>
        </w:r>
      </w:del>
      <w:r w:rsidRPr="001B6BE1">
        <w:t xml:space="preserve">availability and scalability of the network. </w:t>
      </w:r>
      <w:r w:rsidR="00F31CC2" w:rsidRPr="001B6BE1">
        <w:t>In case of imple</w:t>
      </w:r>
      <w:r w:rsidR="00DE2FF0" w:rsidRPr="001B6BE1">
        <w:t xml:space="preserve">mentation of multiple ONOS controllers, number of SDN-IP applications can also be increased. SDN-IP application provides the support for high availability using </w:t>
      </w:r>
      <w:proofErr w:type="spellStart"/>
      <w:r w:rsidR="00DE2FF0" w:rsidRPr="001B6BE1">
        <w:t>a</w:t>
      </w:r>
      <w:proofErr w:type="spellEnd"/>
      <w:r w:rsidR="00DE2FF0" w:rsidRPr="001B6BE1">
        <w:t xml:space="preserve"> </w:t>
      </w:r>
      <w:del w:id="408" w:author="Peter Gröschke" w:date="2022-10-02T14:24:00Z">
        <w:r w:rsidR="00DE2FF0" w:rsidRPr="001B6BE1" w:rsidDel="00E817DF">
          <w:delText>hot</w:delText>
        </w:r>
      </w:del>
      <w:ins w:id="409" w:author="Peter Gröschke" w:date="2022-10-02T14:24:00Z">
        <w:r w:rsidR="00E817DF">
          <w:t>active</w:t>
        </w:r>
      </w:ins>
      <w:r w:rsidR="00DE2FF0" w:rsidRPr="001B6BE1">
        <w:t>-standby model.</w:t>
      </w:r>
      <w:r w:rsidR="00F02B49" w:rsidRPr="001B6BE1">
        <w:t xml:space="preserve"> However, among all the SDN-IP applications, only one is active and has he role of </w:t>
      </w:r>
      <w:ins w:id="410" w:author="Peter Gröschke" w:date="2022-10-02T14:24:00Z">
        <w:r w:rsidR="00E817DF">
          <w:t>so-called L</w:t>
        </w:r>
      </w:ins>
      <w:del w:id="411" w:author="Peter Gröschke" w:date="2022-10-02T14:24:00Z">
        <w:r w:rsidR="00F02B49" w:rsidRPr="001B6BE1" w:rsidDel="00E817DF">
          <w:delText>L</w:delText>
        </w:r>
      </w:del>
      <w:r w:rsidR="00F02B49" w:rsidRPr="001B6BE1">
        <w:t>eader application</w:t>
      </w:r>
      <w:r w:rsidR="003A2997" w:rsidRPr="001B6BE1">
        <w:t xml:space="preserve"> and others are on </w:t>
      </w:r>
      <w:ins w:id="412" w:author="Peter Gröschke" w:date="2022-10-02T14:24:00Z">
        <w:r w:rsidR="00E817DF">
          <w:t>s</w:t>
        </w:r>
      </w:ins>
      <w:del w:id="413" w:author="Peter Gröschke" w:date="2022-10-02T14:24:00Z">
        <w:r w:rsidR="003A2997" w:rsidRPr="001B6BE1" w:rsidDel="00E817DF">
          <w:delText>S</w:delText>
        </w:r>
      </w:del>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w:t>
      </w:r>
      <w:ins w:id="414" w:author="Peter Gröschke" w:date="2022-10-02T14:25:00Z">
        <w:r w:rsidR="00E817DF">
          <w:t xml:space="preserve">a </w:t>
        </w:r>
      </w:ins>
      <w:r w:rsidR="00F02B49" w:rsidRPr="001B6BE1">
        <w:t>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w:t>
      </w:r>
      <w:commentRangeStart w:id="415"/>
      <w:r w:rsidR="007413C1" w:rsidRPr="001B6BE1">
        <w:t xml:space="preserve">the Intent synchronization </w:t>
      </w:r>
      <w:commentRangeEnd w:id="415"/>
      <w:r w:rsidR="00E817DF">
        <w:rPr>
          <w:rStyle w:val="CommentReference"/>
        </w:rPr>
        <w:commentReference w:id="415"/>
      </w:r>
      <w:r w:rsidR="007413C1" w:rsidRPr="001B6BE1">
        <w:t xml:space="preserve">to ensure all the Intents are installed as per the current BGP routes </w:t>
      </w:r>
      <w:r w:rsidR="007D6A03" w:rsidRPr="001B6BE1">
        <w:t>learnt</w:t>
      </w:r>
      <w:r w:rsidR="007413C1" w:rsidRPr="001B6BE1">
        <w:t>.</w:t>
      </w:r>
    </w:p>
    <w:p w14:paraId="0B66C1A2" w14:textId="1B42F8AC" w:rsidR="00E21F54" w:rsidRPr="001B6BE1" w:rsidRDefault="00E12C2B" w:rsidP="00E12C2B">
      <w:r w:rsidRPr="001B6BE1">
        <w:t xml:space="preserve">However, due to limited availability of memory resources on the host machine </w:t>
      </w:r>
      <w:ins w:id="416" w:author="Peter Gröschke" w:date="2022-10-02T14:26:00Z">
        <w:r w:rsidR="00E817DF">
          <w:t xml:space="preserve">used, </w:t>
        </w:r>
      </w:ins>
      <w:r w:rsidRPr="001B6BE1">
        <w:t>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w:t>
      </w:r>
      <w:del w:id="417" w:author="Peter Gröschke" w:date="2022-10-02T14:27:00Z">
        <w:r w:rsidR="000A3EDB" w:rsidRPr="001B6BE1" w:rsidDel="00E817DF">
          <w:delText>Speaker</w:delText>
        </w:r>
        <w:r w:rsidRPr="001B6BE1" w:rsidDel="00E817DF">
          <w:delText xml:space="preserve">s </w:delText>
        </w:r>
      </w:del>
      <w:ins w:id="418" w:author="Peter Gröschke" w:date="2022-10-02T14:27:00Z">
        <w:r w:rsidR="00E817DF">
          <w:t>S</w:t>
        </w:r>
        <w:r w:rsidR="00E817DF" w:rsidRPr="001B6BE1">
          <w:t xml:space="preserve">peakers </w:t>
        </w:r>
      </w:ins>
      <w:r w:rsidRPr="001B6BE1">
        <w:t>and</w:t>
      </w:r>
      <w:r w:rsidR="009077C0" w:rsidRPr="001B6BE1">
        <w:t xml:space="preserve"> BGP </w:t>
      </w:r>
      <w:del w:id="419" w:author="Peter Gröschke" w:date="2022-10-02T14:26:00Z">
        <w:r w:rsidR="009077C0" w:rsidRPr="001B6BE1" w:rsidDel="00E817DF">
          <w:delText xml:space="preserve">Neighbours </w:delText>
        </w:r>
      </w:del>
      <w:ins w:id="420" w:author="Peter Gröschke" w:date="2022-10-02T14:26:00Z">
        <w:r w:rsidR="00E817DF">
          <w:t>n</w:t>
        </w:r>
        <w:r w:rsidR="00E817DF" w:rsidRPr="001B6BE1">
          <w:t xml:space="preserve">eighbours </w:t>
        </w:r>
      </w:ins>
      <w:r w:rsidR="009077C0" w:rsidRPr="001B6BE1">
        <w:t>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1"/>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421"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421"/>
    </w:p>
    <w:p w14:paraId="6743662E" w14:textId="7E5F0AA2" w:rsidR="007D1FD0" w:rsidRPr="001B6BE1" w:rsidRDefault="00264B7F" w:rsidP="00F31899">
      <w:r w:rsidRPr="001B6BE1">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del w:id="422" w:author="Peter Gröschke" w:date="2022-10-02T14:27:00Z">
        <w:r w:rsidR="00830538" w:rsidRPr="001B6BE1" w:rsidDel="00E817DF">
          <w:delText xml:space="preserve">Neighbours </w:delText>
        </w:r>
      </w:del>
      <w:ins w:id="423" w:author="Peter Gröschke" w:date="2022-10-02T14:27:00Z">
        <w:r w:rsidR="00E817DF">
          <w:t>n</w:t>
        </w:r>
        <w:r w:rsidR="00E817DF" w:rsidRPr="001B6BE1">
          <w:t xml:space="preserve">eighbours </w:t>
        </w:r>
      </w:ins>
      <w:r w:rsidR="00830538" w:rsidRPr="001B6BE1">
        <w:t xml:space="preserve">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22"/>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424"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424"/>
    </w:p>
    <w:p w14:paraId="23B66E68" w14:textId="4469F8AD"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w:t>
      </w:r>
      <w:ins w:id="425" w:author="Peter Gröschke" w:date="2022-10-02T14:28:00Z">
        <w:r w:rsidR="00EC058E">
          <w:t>,</w:t>
        </w:r>
      </w:ins>
      <w:r w:rsidR="00632B7C">
        <w:t xml:space="preserve"> the internal subnet (50.0.0.0/24) connected to the R5 router is advertised </w:t>
      </w:r>
      <w:commentRangeStart w:id="426"/>
      <w:r w:rsidR="00632B7C">
        <w:t xml:space="preserve">and </w:t>
      </w:r>
      <w:commentRangeEnd w:id="426"/>
      <w:r w:rsidR="00EC058E">
        <w:rPr>
          <w:rStyle w:val="CommentReference"/>
        </w:rPr>
        <w:commentReference w:id="426"/>
      </w:r>
      <w:r w:rsidR="00632B7C">
        <w:t xml:space="preserve">not </w:t>
      </w:r>
      <w:del w:id="427" w:author="Peter Gröschke" w:date="2022-10-02T14:29:00Z">
        <w:r w:rsidR="00632B7C" w:rsidDel="00EC058E">
          <w:delText xml:space="preserve">that </w:delText>
        </w:r>
      </w:del>
      <w:r w:rsidR="00632B7C">
        <w:t>the subnet connected to R6.</w:t>
      </w:r>
    </w:p>
    <w:p w14:paraId="4B4BCCB6" w14:textId="77777777" w:rsidR="00B76744" w:rsidRPr="001B6BE1" w:rsidRDefault="00175019" w:rsidP="00B76744">
      <w:pPr>
        <w:keepNext/>
        <w:jc w:val="center"/>
      </w:pPr>
      <w:r w:rsidRPr="001B6BE1">
        <w:rPr>
          <w:noProof/>
        </w:rPr>
        <w:lastRenderedPageBreak/>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3"/>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428"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428"/>
    </w:p>
    <w:p w14:paraId="5EFB6160" w14:textId="45D97739" w:rsidR="00B529E2" w:rsidRPr="001B6BE1" w:rsidRDefault="00751477" w:rsidP="00B53C13">
      <w:r w:rsidRPr="001B6BE1">
        <w:t>The internal PCs in each AS were configured with border router as their gateway and therefore</w:t>
      </w:r>
      <w:del w:id="429" w:author="Peter Gröschke" w:date="2022-10-02T14:30:00Z">
        <w:r w:rsidRPr="001B6BE1" w:rsidDel="00EC058E">
          <w:delText>,</w:delText>
        </w:r>
      </w:del>
      <w:r w:rsidRPr="001B6BE1">
        <w:t xml:space="preserve"> all the PCs were able to transfer packets to each other.</w:t>
      </w:r>
      <w:r w:rsidR="007B10C4" w:rsidRPr="001B6BE1">
        <w:t xml:space="preserve"> The following figure shows </w:t>
      </w:r>
      <w:ins w:id="430" w:author="Peter Gröschke" w:date="2022-10-02T14:30:00Z">
        <w:r w:rsidR="00EC058E">
          <w:t xml:space="preserve">that </w:t>
        </w:r>
      </w:ins>
      <w:r w:rsidR="007B10C4" w:rsidRPr="001B6BE1">
        <w:t>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4"/>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431"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431"/>
    </w:p>
    <w:p w14:paraId="7C54465B" w14:textId="7C87B189"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w:t>
      </w:r>
      <w:commentRangeStart w:id="432"/>
      <w:r w:rsidRPr="001B6BE1">
        <w:rPr>
          <w:rFonts w:cs="Times"/>
          <w:color w:val="000000" w:themeColor="text1"/>
        </w:rPr>
        <w:t xml:space="preserve">SDN </w:t>
      </w:r>
      <w:commentRangeEnd w:id="432"/>
      <w:r w:rsidR="00EC058E">
        <w:rPr>
          <w:rStyle w:val="CommentReference"/>
        </w:rPr>
        <w:commentReference w:id="432"/>
      </w:r>
      <w:r w:rsidRPr="001B6BE1">
        <w:rPr>
          <w:rFonts w:cs="Times"/>
          <w:color w:val="000000" w:themeColor="text1"/>
        </w:rPr>
        <w:t xml:space="preserve">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w:t>
      </w:r>
      <w:ins w:id="433" w:author="Peter Gröschke" w:date="2022-10-02T14:32:00Z">
        <w:r w:rsidR="00EC058E">
          <w:rPr>
            <w:rFonts w:cs="Times"/>
            <w:color w:val="000000" w:themeColor="text1"/>
          </w:rPr>
          <w:t xml:space="preserve">the </w:t>
        </w:r>
      </w:ins>
      <w:r w:rsidR="00535613" w:rsidRPr="001B6BE1">
        <w:rPr>
          <w:rFonts w:cs="Times"/>
          <w:color w:val="000000" w:themeColor="text1"/>
        </w:rPr>
        <w:t>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46A1DB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 xml:space="preserve">module maintains all the ARP information in its </w:t>
      </w:r>
      <w:commentRangeStart w:id="434"/>
      <w:r w:rsidR="0027150C" w:rsidRPr="001B6BE1">
        <w:rPr>
          <w:rFonts w:cs="Times"/>
          <w:color w:val="000000" w:themeColor="text1"/>
        </w:rPr>
        <w:t>registry</w:t>
      </w:r>
      <w:commentRangeEnd w:id="434"/>
      <w:r w:rsidR="00EC058E">
        <w:rPr>
          <w:rStyle w:val="CommentReference"/>
        </w:rPr>
        <w:commentReference w:id="434"/>
      </w:r>
      <w:r w:rsidR="0027150C" w:rsidRPr="001B6BE1">
        <w:rPr>
          <w:rFonts w:cs="Times"/>
          <w:color w:val="000000" w:themeColor="text1"/>
        </w:rPr>
        <w:t>,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ins w:id="435" w:author="Peter Gröschke" w:date="2022-10-02T14:33:00Z">
        <w:r w:rsidR="00EC058E">
          <w:rPr>
            <w:rFonts w:cs="Times"/>
            <w:color w:val="000000" w:themeColor="text1"/>
          </w:rPr>
          <w:lastRenderedPageBreak/>
          <w:t xml:space="preserve">The </w:t>
        </w:r>
      </w:ins>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del w:id="436" w:author="Peter Gröschke" w:date="2022-10-02T14:34:00Z">
        <w:r w:rsidR="002F05F2" w:rsidRPr="001B6BE1" w:rsidDel="00EC058E">
          <w:rPr>
            <w:rFonts w:cs="Times"/>
            <w:color w:val="000000" w:themeColor="text1"/>
          </w:rPr>
          <w:delText xml:space="preserve">Prefixes </w:delText>
        </w:r>
      </w:del>
      <w:ins w:id="437"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2F05F2" w:rsidRPr="001B6BE1">
        <w:rPr>
          <w:rFonts w:cs="Times"/>
          <w:color w:val="000000" w:themeColor="text1"/>
        </w:rPr>
        <w:t>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del w:id="438" w:author="Peter Gröschke" w:date="2022-10-02T14:34:00Z">
        <w:r w:rsidR="002F05F2" w:rsidRPr="001B6BE1" w:rsidDel="00EC058E">
          <w:rPr>
            <w:rFonts w:cs="Times"/>
            <w:color w:val="000000" w:themeColor="text1"/>
          </w:rPr>
          <w:delText xml:space="preserve">Public </w:delText>
        </w:r>
      </w:del>
      <w:ins w:id="439" w:author="Peter Gröschke" w:date="2022-10-02T14:34:00Z">
        <w:r w:rsidR="00EC058E">
          <w:rPr>
            <w:rFonts w:cs="Times"/>
            <w:color w:val="000000" w:themeColor="text1"/>
          </w:rPr>
          <w:t>p</w:t>
        </w:r>
        <w:r w:rsidR="00EC058E" w:rsidRPr="001B6BE1">
          <w:rPr>
            <w:rFonts w:cs="Times"/>
            <w:color w:val="000000" w:themeColor="text1"/>
          </w:rPr>
          <w:t xml:space="preserve">ublic </w:t>
        </w:r>
      </w:ins>
      <w:r w:rsidR="002F05F2" w:rsidRPr="001B6BE1">
        <w:rPr>
          <w:rFonts w:cs="Times"/>
          <w:color w:val="000000" w:themeColor="text1"/>
        </w:rPr>
        <w:t xml:space="preserve">IP </w:t>
      </w:r>
      <w:del w:id="440" w:author="Peter Gröschke" w:date="2022-10-02T14:34:00Z">
        <w:r w:rsidR="002F05F2" w:rsidRPr="001B6BE1" w:rsidDel="00EC058E">
          <w:rPr>
            <w:rFonts w:cs="Times"/>
            <w:color w:val="000000" w:themeColor="text1"/>
          </w:rPr>
          <w:delText xml:space="preserve">Prefix </w:delText>
        </w:r>
      </w:del>
      <w:ins w:id="441" w:author="Peter Gröschke" w:date="2022-10-02T14:34:00Z">
        <w:r w:rsidR="00EC058E">
          <w:rPr>
            <w:rFonts w:cs="Times"/>
            <w:color w:val="000000" w:themeColor="text1"/>
          </w:rPr>
          <w:t>p</w:t>
        </w:r>
        <w:r w:rsidR="00EC058E" w:rsidRPr="001B6BE1">
          <w:rPr>
            <w:rFonts w:cs="Times"/>
            <w:color w:val="000000" w:themeColor="text1"/>
          </w:rPr>
          <w:t xml:space="preserve">refix </w:t>
        </w:r>
      </w:ins>
      <w:r w:rsidR="002F05F2" w:rsidRPr="001B6BE1">
        <w:rPr>
          <w:rFonts w:cs="Times"/>
          <w:color w:val="000000" w:themeColor="text1"/>
        </w:rPr>
        <w:t>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del w:id="442" w:author="Peter Gröschke" w:date="2022-10-02T14:34:00Z">
        <w:r w:rsidR="002F05F2" w:rsidRPr="001B6BE1" w:rsidDel="00EC058E">
          <w:rPr>
            <w:rFonts w:cs="Times"/>
            <w:color w:val="000000" w:themeColor="text1"/>
          </w:rPr>
          <w:delText xml:space="preserve">Private </w:delText>
        </w:r>
      </w:del>
      <w:ins w:id="443" w:author="Peter Gröschke" w:date="2022-10-02T14:34:00Z">
        <w:r w:rsidR="00EC058E">
          <w:rPr>
            <w:rFonts w:cs="Times"/>
            <w:color w:val="000000" w:themeColor="text1"/>
          </w:rPr>
          <w:t>p</w:t>
        </w:r>
        <w:r w:rsidR="00EC058E" w:rsidRPr="001B6BE1">
          <w:rPr>
            <w:rFonts w:cs="Times"/>
            <w:color w:val="000000" w:themeColor="text1"/>
          </w:rPr>
          <w:t xml:space="preserve">rivate </w:t>
        </w:r>
      </w:ins>
      <w:r w:rsidR="002F05F2" w:rsidRPr="001B6BE1">
        <w:rPr>
          <w:rFonts w:cs="Times"/>
          <w:color w:val="000000" w:themeColor="text1"/>
        </w:rPr>
        <w:t xml:space="preserve">IP </w:t>
      </w:r>
      <w:del w:id="444" w:author="Peter Gröschke" w:date="2022-10-02T14:34:00Z">
        <w:r w:rsidR="002F05F2" w:rsidRPr="001B6BE1" w:rsidDel="00EC058E">
          <w:rPr>
            <w:rFonts w:cs="Times"/>
            <w:color w:val="000000" w:themeColor="text1"/>
          </w:rPr>
          <w:delText>Prefix</w:delText>
        </w:r>
      </w:del>
      <w:ins w:id="445" w:author="Peter Gröschke" w:date="2022-10-02T14:34:00Z">
        <w:r w:rsidR="00EC058E">
          <w:rPr>
            <w:rFonts w:cs="Times"/>
            <w:color w:val="000000" w:themeColor="text1"/>
          </w:rPr>
          <w:t>p</w:t>
        </w:r>
        <w:r w:rsidR="00EC058E" w:rsidRPr="001B6BE1">
          <w:rPr>
            <w:rFonts w:cs="Times"/>
            <w:color w:val="000000" w:themeColor="text1"/>
          </w:rPr>
          <w:t>refix</w:t>
        </w:r>
      </w:ins>
      <w:r w:rsidR="002F05F2" w:rsidRPr="001B6BE1">
        <w:rPr>
          <w:rFonts w:cs="Times"/>
          <w:color w:val="000000" w:themeColor="text1"/>
        </w:rPr>
        <w:t>.</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del w:id="446" w:author="Peter Gröschke" w:date="2022-10-02T14:34:00Z">
        <w:r w:rsidR="00D34D73" w:rsidRPr="001B6BE1" w:rsidDel="00EC058E">
          <w:rPr>
            <w:rFonts w:cs="Times"/>
            <w:color w:val="000000" w:themeColor="text1"/>
          </w:rPr>
          <w:delText xml:space="preserve">Public </w:delText>
        </w:r>
      </w:del>
      <w:ins w:id="447" w:author="Peter Gröschke" w:date="2022-10-02T14:34:00Z">
        <w:r w:rsidR="00EC058E">
          <w:rPr>
            <w:rFonts w:cs="Times"/>
            <w:color w:val="000000" w:themeColor="text1"/>
          </w:rPr>
          <w:t>p</w:t>
        </w:r>
        <w:r w:rsidR="00EC058E" w:rsidRPr="001B6BE1">
          <w:rPr>
            <w:rFonts w:cs="Times"/>
            <w:color w:val="000000" w:themeColor="text1"/>
          </w:rPr>
          <w:t xml:space="preserve">ublic </w:t>
        </w:r>
      </w:ins>
      <w:r w:rsidR="00D34D73" w:rsidRPr="001B6BE1">
        <w:rPr>
          <w:rFonts w:cs="Times"/>
          <w:color w:val="000000" w:themeColor="text1"/>
        </w:rPr>
        <w:t xml:space="preserve">IP </w:t>
      </w:r>
      <w:del w:id="448" w:author="Peter Gröschke" w:date="2022-10-02T14:34:00Z">
        <w:r w:rsidR="00D34D73" w:rsidRPr="001B6BE1" w:rsidDel="00EC058E">
          <w:rPr>
            <w:rFonts w:cs="Times"/>
            <w:color w:val="000000" w:themeColor="text1"/>
          </w:rPr>
          <w:delText xml:space="preserve">Prefixes </w:delText>
        </w:r>
      </w:del>
      <w:ins w:id="449"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D34D73" w:rsidRPr="001B6BE1">
        <w:rPr>
          <w:rFonts w:cs="Times"/>
          <w:color w:val="000000" w:themeColor="text1"/>
        </w:rPr>
        <w:t xml:space="preserve">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68B3572"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w:t>
      </w:r>
      <w:del w:id="450" w:author="Peter Gröschke" w:date="2022-10-02T14:36:00Z">
        <w:r w:rsidR="001F27B0" w:rsidRPr="001B6BE1" w:rsidDel="00EC058E">
          <w:rPr>
            <w:rFonts w:cs="Times"/>
            <w:color w:val="000000" w:themeColor="text1"/>
          </w:rPr>
          <w:delText xml:space="preserve">great </w:delText>
        </w:r>
      </w:del>
      <w:r w:rsidR="001F27B0" w:rsidRPr="001B6BE1">
        <w:rPr>
          <w:rFonts w:cs="Times"/>
          <w:color w:val="000000" w:themeColor="text1"/>
        </w:rPr>
        <w:t xml:space="preserve">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del w:id="451" w:author="Peter Gröschke" w:date="2022-10-02T14:36:00Z">
        <w:r w:rsidR="00883771" w:rsidRPr="001B6BE1" w:rsidDel="00EC058E">
          <w:rPr>
            <w:rFonts w:cs="Times"/>
            <w:color w:val="000000" w:themeColor="text1"/>
          </w:rPr>
          <w:delText>will ask for</w:delText>
        </w:r>
      </w:del>
      <w:ins w:id="452" w:author="Peter Gröschke" w:date="2022-10-02T14:36:00Z">
        <w:r w:rsidR="00EC058E">
          <w:rPr>
            <w:rFonts w:cs="Times"/>
            <w:color w:val="000000" w:themeColor="text1"/>
          </w:rPr>
          <w:t>need</w:t>
        </w:r>
      </w:ins>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w:t>
      </w:r>
      <w:commentRangeStart w:id="453"/>
      <w:r w:rsidR="00565D87" w:rsidRPr="001B6BE1">
        <w:rPr>
          <w:rFonts w:cs="Times"/>
          <w:color w:val="000000" w:themeColor="text1"/>
        </w:rPr>
        <w:t>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commentRangeEnd w:id="453"/>
      <w:r w:rsidR="00EC058E">
        <w:rPr>
          <w:rStyle w:val="CommentReference"/>
        </w:rPr>
        <w:commentReference w:id="453"/>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454" w:name="_Toc115032520"/>
      <w:r w:rsidRPr="001B6BE1">
        <w:lastRenderedPageBreak/>
        <w:t>S</w:t>
      </w:r>
      <w:r w:rsidR="00D12451" w:rsidRPr="001B6BE1">
        <w:t xml:space="preserve">ummary and </w:t>
      </w:r>
      <w:r w:rsidR="00420221" w:rsidRPr="001B6BE1">
        <w:t>P</w:t>
      </w:r>
      <w:r w:rsidR="00D12451" w:rsidRPr="001B6BE1">
        <w:t>erspectives</w:t>
      </w:r>
      <w:bookmarkEnd w:id="454"/>
    </w:p>
    <w:p w14:paraId="4FD6215E" w14:textId="0F253BDF" w:rsidR="00C8140E" w:rsidRPr="001B6BE1" w:rsidRDefault="007451BC" w:rsidP="00405F4D">
      <w:pPr>
        <w:rPr>
          <w:rFonts w:cs="Times"/>
          <w:color w:val="000000" w:themeColor="text1"/>
        </w:rPr>
      </w:pPr>
      <w:r w:rsidRPr="001B6BE1">
        <w:rPr>
          <w:rFonts w:cs="Times"/>
          <w:color w:val="000000" w:themeColor="text1"/>
        </w:rPr>
        <w:t xml:space="preserve">The aim of this </w:t>
      </w:r>
      <w:del w:id="455" w:author="Peter Gröschke" w:date="2022-10-02T14:37:00Z">
        <w:r w:rsidRPr="001B6BE1" w:rsidDel="00EC058E">
          <w:rPr>
            <w:rFonts w:cs="Times"/>
            <w:color w:val="000000" w:themeColor="text1"/>
          </w:rPr>
          <w:delText xml:space="preserve">Thesis </w:delText>
        </w:r>
      </w:del>
      <w:ins w:id="456" w:author="Peter Gröschke" w:date="2022-10-02T14:37:00Z">
        <w:r w:rsidR="00EC058E">
          <w:rPr>
            <w:rFonts w:cs="Times"/>
            <w:color w:val="000000" w:themeColor="text1"/>
          </w:rPr>
          <w:t>t</w:t>
        </w:r>
        <w:r w:rsidR="00EC058E" w:rsidRPr="001B6BE1">
          <w:rPr>
            <w:rFonts w:cs="Times"/>
            <w:color w:val="000000" w:themeColor="text1"/>
          </w:rPr>
          <w:t xml:space="preserve">hesis </w:t>
        </w:r>
      </w:ins>
      <w:r w:rsidRPr="001B6BE1">
        <w:rPr>
          <w:rFonts w:cs="Times"/>
          <w:color w:val="000000" w:themeColor="text1"/>
        </w:rPr>
        <w:t xml:space="preserve">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w:t>
      </w:r>
      <w:ins w:id="457" w:author="Peter Gröschke" w:date="2022-10-02T14:37:00Z">
        <w:r w:rsidR="00EC058E">
          <w:rPr>
            <w:rFonts w:cs="Times"/>
            <w:color w:val="000000" w:themeColor="text1"/>
          </w:rPr>
          <w:t xml:space="preserve">(SDN) </w:t>
        </w:r>
      </w:ins>
      <w:r w:rsidR="00FD03FD" w:rsidRPr="001B6BE1">
        <w:rPr>
          <w:rFonts w:cs="Times"/>
          <w:color w:val="000000" w:themeColor="text1"/>
        </w:rPr>
        <w:t xml:space="preserve">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w:t>
      </w:r>
      <w:commentRangeStart w:id="458"/>
      <w:r w:rsidR="00B816F4" w:rsidRPr="001B6BE1">
        <w:rPr>
          <w:rFonts w:cs="Times"/>
          <w:color w:val="000000" w:themeColor="text1"/>
        </w:rPr>
        <w:t xml:space="preserve">commercial users </w:t>
      </w:r>
      <w:commentRangeEnd w:id="458"/>
      <w:r w:rsidR="00EC058E">
        <w:rPr>
          <w:rStyle w:val="CommentReference"/>
        </w:rPr>
        <w:commentReference w:id="458"/>
      </w:r>
      <w:r w:rsidR="00B816F4" w:rsidRPr="001B6BE1">
        <w:rPr>
          <w:rFonts w:cs="Times"/>
          <w:color w:val="000000" w:themeColor="text1"/>
        </w:rPr>
        <w:t>of the SDN. These three controllers were studied in detail</w:t>
      </w:r>
      <w:del w:id="459" w:author="Peter Gröschke" w:date="2022-10-02T14:38:00Z">
        <w:r w:rsidR="00B816F4" w:rsidRPr="001B6BE1" w:rsidDel="00EC058E">
          <w:rPr>
            <w:rFonts w:cs="Times"/>
            <w:color w:val="000000" w:themeColor="text1"/>
          </w:rPr>
          <w:delText>ed</w:delText>
        </w:r>
      </w:del>
      <w:r w:rsidR="00B816F4" w:rsidRPr="001B6BE1">
        <w:rPr>
          <w:rFonts w:cs="Times"/>
          <w:color w:val="000000" w:themeColor="text1"/>
        </w:rPr>
        <w:t xml:space="preserve">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192F2B89"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physically centralised architecture where as ONOS and OpenDaylight controllers are developed on the physically distributed and logically centralised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AD4659B"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physically centralised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 xml:space="preserve">no longer </w:t>
      </w:r>
      <w:del w:id="460" w:author="Peter Gröschke" w:date="2022-10-02T14:40:00Z">
        <w:r w:rsidR="009D1224" w:rsidRPr="001B6BE1" w:rsidDel="005B2664">
          <w:rPr>
            <w:rFonts w:cs="Times"/>
            <w:color w:val="000000" w:themeColor="text1"/>
          </w:rPr>
          <w:delText>ha</w:delText>
        </w:r>
        <w:r w:rsidR="00A85B99" w:rsidRPr="001B6BE1" w:rsidDel="005B2664">
          <w:rPr>
            <w:rFonts w:cs="Times"/>
            <w:color w:val="000000" w:themeColor="text1"/>
          </w:rPr>
          <w:delText>d</w:delText>
        </w:r>
        <w:r w:rsidR="009D1224" w:rsidRPr="001B6BE1" w:rsidDel="005B2664">
          <w:rPr>
            <w:rFonts w:cs="Times"/>
            <w:color w:val="000000" w:themeColor="text1"/>
          </w:rPr>
          <w:delText xml:space="preserve"> </w:delText>
        </w:r>
      </w:del>
      <w:r w:rsidR="009D1224" w:rsidRPr="001B6BE1">
        <w:rPr>
          <w:rFonts w:cs="Times"/>
          <w:color w:val="000000" w:themeColor="text1"/>
        </w:rPr>
        <w:t>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w:t>
      </w:r>
      <w:commentRangeStart w:id="461"/>
      <w:r w:rsidR="009D1224" w:rsidRPr="001B6BE1">
        <w:rPr>
          <w:rFonts w:cs="Times"/>
          <w:color w:val="000000" w:themeColor="text1"/>
        </w:rPr>
        <w:t>dropped</w:t>
      </w:r>
      <w:r w:rsidR="00A85B99" w:rsidRPr="001B6BE1">
        <w:rPr>
          <w:rFonts w:cs="Times"/>
          <w:color w:val="000000" w:themeColor="text1"/>
        </w:rPr>
        <w:t xml:space="preserve"> </w:t>
      </w:r>
      <w:commentRangeEnd w:id="461"/>
      <w:r w:rsidR="005B2664">
        <w:rPr>
          <w:rStyle w:val="CommentReference"/>
        </w:rPr>
        <w:commentReference w:id="461"/>
      </w:r>
      <w:r w:rsidR="00A85B99" w:rsidRPr="001B6BE1">
        <w:rPr>
          <w:rFonts w:cs="Times"/>
          <w:color w:val="000000" w:themeColor="text1"/>
        </w:rPr>
        <w:t xml:space="preserve">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28D85464"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t>
      </w:r>
      <w:ins w:id="462" w:author="Peter Gröschke" w:date="2022-10-02T14:41:00Z">
        <w:r w:rsidR="005B2664">
          <w:rPr>
            <w:rFonts w:cs="Times"/>
            <w:color w:val="000000" w:themeColor="text1"/>
          </w:rPr>
          <w:t xml:space="preserve">the </w:t>
        </w:r>
      </w:ins>
      <w:commentRangeStart w:id="463"/>
      <w:r w:rsidR="00187CC0" w:rsidRPr="001B6BE1">
        <w:rPr>
          <w:rFonts w:cs="Times"/>
          <w:color w:val="000000" w:themeColor="text1"/>
        </w:rPr>
        <w:t xml:space="preserve">working </w:t>
      </w:r>
      <w:commentRangeEnd w:id="463"/>
      <w:r w:rsidR="005B2664">
        <w:rPr>
          <w:rStyle w:val="CommentReference"/>
        </w:rPr>
        <w:commentReference w:id="463"/>
      </w:r>
      <w:r w:rsidR="00187CC0" w:rsidRPr="001B6BE1">
        <w:rPr>
          <w:rFonts w:cs="Times"/>
          <w:color w:val="000000" w:themeColor="text1"/>
        </w:rPr>
        <w:t xml:space="preserve">of the VPLS application was evaluated in </w:t>
      </w:r>
      <w:del w:id="464" w:author="Peter Gröschke" w:date="2022-10-02T14:42:00Z">
        <w:r w:rsidR="00187CC0" w:rsidRPr="001B6BE1" w:rsidDel="005B2664">
          <w:rPr>
            <w:rFonts w:cs="Times"/>
            <w:color w:val="000000" w:themeColor="text1"/>
          </w:rPr>
          <w:delText xml:space="preserve">this </w:delText>
        </w:r>
      </w:del>
      <w:ins w:id="465" w:author="Peter Gröschke" w:date="2022-10-02T14:42:00Z">
        <w:r w:rsidR="005B2664">
          <w:rPr>
            <w:rFonts w:cs="Times"/>
            <w:color w:val="000000" w:themeColor="text1"/>
          </w:rPr>
          <w:t>the first</w:t>
        </w:r>
        <w:r w:rsidR="005B2664" w:rsidRPr="001B6BE1">
          <w:rPr>
            <w:rFonts w:cs="Times"/>
            <w:color w:val="000000" w:themeColor="text1"/>
          </w:rPr>
          <w:t xml:space="preserve"> </w:t>
        </w:r>
      </w:ins>
      <w:r w:rsidR="00187CC0" w:rsidRPr="001B6BE1">
        <w:rPr>
          <w:rFonts w:cs="Times"/>
          <w:color w:val="000000" w:themeColor="text1"/>
        </w:rPr>
        <w:t>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w:t>
      </w:r>
      <w:del w:id="466" w:author="Peter Gröschke" w:date="2022-10-02T14:42:00Z">
        <w:r w:rsidR="007E5C98" w:rsidRPr="001B6BE1" w:rsidDel="005B2664">
          <w:rPr>
            <w:rFonts w:cs="Times"/>
            <w:color w:val="000000" w:themeColor="text1"/>
          </w:rPr>
          <w:delText xml:space="preserve">this </w:delText>
        </w:r>
      </w:del>
      <w:ins w:id="467" w:author="Peter Gröschke" w:date="2022-10-02T14:42:00Z">
        <w:r w:rsidR="005B2664">
          <w:rPr>
            <w:rFonts w:cs="Times"/>
            <w:color w:val="000000" w:themeColor="text1"/>
          </w:rPr>
          <w:t>the second</w:t>
        </w:r>
        <w:r w:rsidR="005B2664" w:rsidRPr="001B6BE1">
          <w:rPr>
            <w:rFonts w:cs="Times"/>
            <w:color w:val="000000" w:themeColor="text1"/>
          </w:rPr>
          <w:t xml:space="preserve"> </w:t>
        </w:r>
      </w:ins>
      <w:r w:rsidR="007E5C98" w:rsidRPr="001B6BE1">
        <w:rPr>
          <w:rFonts w:cs="Times"/>
          <w:color w:val="000000" w:themeColor="text1"/>
        </w:rPr>
        <w:t>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0E2B5755" w:rsidR="00A60EC9" w:rsidRPr="001B6BE1" w:rsidRDefault="004A3F16" w:rsidP="004F1291">
      <w:r w:rsidRPr="001B6BE1">
        <w:rPr>
          <w:rFonts w:cs="Times"/>
          <w:color w:val="000000" w:themeColor="text1"/>
        </w:rPr>
        <w:t xml:space="preserve">Further, the ONOS controller was tested with </w:t>
      </w:r>
      <w:del w:id="468" w:author="Peter Gröschke" w:date="2022-10-02T14:43:00Z">
        <w:r w:rsidRPr="001B6BE1" w:rsidDel="005B2664">
          <w:rPr>
            <w:rFonts w:cs="Times"/>
            <w:color w:val="000000" w:themeColor="text1"/>
          </w:rPr>
          <w:delText xml:space="preserve">one of the important </w:delText>
        </w:r>
        <w:r w:rsidR="002360A8" w:rsidRPr="001B6BE1" w:rsidDel="005B2664">
          <w:rPr>
            <w:rFonts w:cs="Times"/>
            <w:color w:val="000000" w:themeColor="text1"/>
          </w:rPr>
          <w:delText>advancements</w:delText>
        </w:r>
        <w:r w:rsidRPr="001B6BE1" w:rsidDel="005B2664">
          <w:rPr>
            <w:rFonts w:cs="Times"/>
            <w:color w:val="000000" w:themeColor="text1"/>
          </w:rPr>
          <w:delText xml:space="preserve"> of networking, </w:delText>
        </w:r>
      </w:del>
      <w:r w:rsidRPr="001B6BE1">
        <w:rPr>
          <w:rFonts w:cs="Times"/>
          <w:color w:val="000000" w:themeColor="text1"/>
        </w:rPr>
        <w:t>IPv6 addressing scheme.</w:t>
      </w:r>
      <w:r w:rsidR="00F73A6F" w:rsidRPr="001B6BE1">
        <w:rPr>
          <w:rFonts w:cs="Times"/>
          <w:color w:val="000000" w:themeColor="text1"/>
        </w:rPr>
        <w:t xml:space="preserve"> </w:t>
      </w:r>
      <w:r w:rsidR="00102A4F" w:rsidRPr="001B6BE1">
        <w:rPr>
          <w:rFonts w:cs="Times"/>
          <w:color w:val="000000" w:themeColor="text1"/>
        </w:rPr>
        <w:t xml:space="preserve">This </w:t>
      </w:r>
      <w:ins w:id="469" w:author="Peter Gröschke" w:date="2022-10-02T14:43:00Z">
        <w:r w:rsidR="005B2664">
          <w:rPr>
            <w:rFonts w:cs="Times"/>
            <w:color w:val="000000" w:themeColor="text1"/>
          </w:rPr>
          <w:t xml:space="preserve">third </w:t>
        </w:r>
      </w:ins>
      <w:r w:rsidR="00102A4F" w:rsidRPr="001B6BE1">
        <w:rPr>
          <w:rFonts w:cs="Times"/>
          <w:color w:val="000000" w:themeColor="text1"/>
        </w:rPr>
        <w:t xml:space="preserve">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ONOS control</w:t>
      </w:r>
      <w:r w:rsidR="00A60EC9" w:rsidRPr="001B6BE1">
        <w:lastRenderedPageBreak/>
        <w:t xml:space="preserve">ler, </w:t>
      </w:r>
      <w:r w:rsidR="008A79DD" w:rsidRPr="001B6BE1">
        <w:t>a</w:t>
      </w:r>
      <w:ins w:id="470" w:author="Peter Gröschke" w:date="2022-10-02T14:55:00Z">
        <w:r w:rsidR="009E3639">
          <w:t xml:space="preserve"> fourth</w:t>
        </w:r>
      </w:ins>
      <w:r w:rsidR="00A60EC9" w:rsidRPr="001B6BE1">
        <w:t xml:space="preserve"> 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41AE4112"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w:t>
      </w:r>
      <w:del w:id="471" w:author="Peter Gröschke" w:date="2022-10-02T14:56:00Z">
        <w:r w:rsidR="008C3E7F" w:rsidRPr="001B6BE1" w:rsidDel="009E3639">
          <w:rPr>
            <w:rFonts w:cs="Times"/>
            <w:color w:val="000000" w:themeColor="text1"/>
          </w:rPr>
          <w:delText xml:space="preserve">has to </w:delText>
        </w:r>
      </w:del>
      <w:r w:rsidR="008C3E7F" w:rsidRPr="001B6BE1">
        <w:rPr>
          <w:rFonts w:cs="Times"/>
          <w:color w:val="000000" w:themeColor="text1"/>
        </w:rPr>
        <w:t>face</w:t>
      </w:r>
      <w:ins w:id="472" w:author="Peter Gröschke" w:date="2022-10-02T14:56:00Z">
        <w:r w:rsidR="009E3639">
          <w:rPr>
            <w:rFonts w:cs="Times"/>
            <w:color w:val="000000" w:themeColor="text1"/>
          </w:rPr>
          <w:t>s</w:t>
        </w:r>
      </w:ins>
      <w:r w:rsidR="008C3E7F" w:rsidRPr="001B6BE1">
        <w:rPr>
          <w:rFonts w:cs="Times"/>
          <w:color w:val="000000" w:themeColor="text1"/>
        </w:rPr>
        <w:t xml:space="preserve"> some difficulties. </w:t>
      </w:r>
      <w:commentRangeStart w:id="473"/>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commentRangeEnd w:id="473"/>
      <w:r w:rsidR="009E3639">
        <w:rPr>
          <w:rStyle w:val="CommentReference"/>
        </w:rPr>
        <w:commentReference w:id="473"/>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Research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474" w:name="_Toc115032521"/>
      <w:r w:rsidRPr="001B6BE1">
        <w:lastRenderedPageBreak/>
        <w:t>Abbreviations</w:t>
      </w:r>
      <w:bookmarkEnd w:id="474"/>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9"/>
          <w:headerReference w:type="first" r:id="rId130"/>
          <w:pgSz w:w="11907" w:h="16840" w:code="9"/>
          <w:pgMar w:top="1452" w:right="1134" w:bottom="1418" w:left="1701" w:header="1134" w:footer="567" w:gutter="0"/>
          <w:cols w:space="720"/>
          <w:titlePg/>
          <w:docGrid w:linePitch="272"/>
        </w:sectPr>
      </w:pPr>
    </w:p>
    <w:bookmarkStart w:id="475" w:name="_Toc115032522" w:displacedByCustomXml="next"/>
    <w:sdt>
      <w:sdtPr>
        <w:rPr>
          <w:sz w:val="20"/>
        </w:rPr>
        <w:id w:val="1238666440"/>
        <w:docPartObj>
          <w:docPartGallery w:val="Bibliographies"/>
          <w:docPartUnique/>
        </w:docPartObj>
      </w:sdtPr>
      <w:sdtContent>
        <w:commentRangeStart w:id="476" w:displacedByCustomXml="prev"/>
        <w:p w14:paraId="19535C16" w14:textId="0125DF0A" w:rsidR="00053489" w:rsidRPr="001B6BE1" w:rsidRDefault="00053489" w:rsidP="005629B1">
          <w:pPr>
            <w:pStyle w:val="Heading1"/>
            <w:spacing w:before="0"/>
          </w:pPr>
          <w:r w:rsidRPr="001B6BE1">
            <w:t>References</w:t>
          </w:r>
          <w:bookmarkEnd w:id="475"/>
          <w:commentRangeEnd w:id="476"/>
          <w:r w:rsidR="00B11AB9">
            <w:rPr>
              <w:rStyle w:val="CommentReference"/>
            </w:rPr>
            <w:commentReference w:id="476"/>
          </w:r>
        </w:p>
        <w:sdt>
          <w:sdtPr>
            <w:id w:val="-573587230"/>
            <w:bibliography/>
          </w:sdtPr>
          <w:sdtContent>
            <w:p w14:paraId="568DAF3D" w14:textId="77777777" w:rsidR="00E54C4E" w:rsidRPr="001B6BE1" w:rsidRDefault="00053489">
              <w:pPr>
                <w:rPr>
                  <w:rFonts w:ascii="Times New Roman" w:hAnsi="Times New Roman"/>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54C4E" w:rsidRPr="001B6BE1" w14:paraId="2C2FCBF7" w14:textId="77777777">
                <w:trPr>
                  <w:divId w:val="1755392242"/>
                  <w:tblCellSpacing w:w="15" w:type="dxa"/>
                </w:trPr>
                <w:tc>
                  <w:tcPr>
                    <w:tcW w:w="50" w:type="pct"/>
                    <w:hideMark/>
                  </w:tcPr>
                  <w:p w14:paraId="67E7B080" w14:textId="4C403713" w:rsidR="00E54C4E" w:rsidRPr="001B6BE1" w:rsidRDefault="00E54C4E">
                    <w:pPr>
                      <w:pStyle w:val="Bibliography"/>
                      <w:rPr>
                        <w:sz w:val="24"/>
                        <w:szCs w:val="24"/>
                      </w:rPr>
                    </w:pPr>
                    <w:r w:rsidRPr="001B6BE1">
                      <w:t xml:space="preserve">[1] </w:t>
                    </w:r>
                  </w:p>
                </w:tc>
                <w:tc>
                  <w:tcPr>
                    <w:tcW w:w="0" w:type="auto"/>
                    <w:hideMark/>
                  </w:tcPr>
                  <w:p w14:paraId="3E6B0F1E" w14:textId="77777777" w:rsidR="00E54C4E" w:rsidRPr="001B6BE1" w:rsidRDefault="00E54C4E">
                    <w:pPr>
                      <w:pStyle w:val="Bibliography"/>
                    </w:pPr>
                    <w:r w:rsidRPr="001B6BE1">
                      <w:t>“Open Networking Foundation,” [Online]. Available: https://opennetworking.org/.</w:t>
                    </w:r>
                  </w:p>
                </w:tc>
              </w:tr>
              <w:tr w:rsidR="00E54C4E" w:rsidRPr="001B6BE1" w14:paraId="5CF3CEE6" w14:textId="77777777">
                <w:trPr>
                  <w:divId w:val="1755392242"/>
                  <w:tblCellSpacing w:w="15" w:type="dxa"/>
                </w:trPr>
                <w:tc>
                  <w:tcPr>
                    <w:tcW w:w="50" w:type="pct"/>
                    <w:hideMark/>
                  </w:tcPr>
                  <w:p w14:paraId="40B082F2" w14:textId="77777777" w:rsidR="00E54C4E" w:rsidRPr="001B6BE1" w:rsidRDefault="00E54C4E">
                    <w:pPr>
                      <w:pStyle w:val="Bibliography"/>
                    </w:pPr>
                    <w:r w:rsidRPr="001B6BE1">
                      <w:t xml:space="preserve">[2] </w:t>
                    </w:r>
                  </w:p>
                </w:tc>
                <w:tc>
                  <w:tcPr>
                    <w:tcW w:w="0" w:type="auto"/>
                    <w:hideMark/>
                  </w:tcPr>
                  <w:p w14:paraId="4E9C4AF1" w14:textId="77777777" w:rsidR="00E54C4E" w:rsidRPr="001B6BE1" w:rsidRDefault="00E54C4E">
                    <w:pPr>
                      <w:pStyle w:val="Bibliography"/>
                    </w:pPr>
                    <w:r w:rsidRPr="001B6BE1">
                      <w:t>OpenNetworkingFoundation, “OpenFlow Switch Specification Version 1.5.1 ( Protocol version 0x06 ),” 26 March 2015. [Online]. Available: https://opennetworking.org/wp-content/uploads/2014/10/openflow-switch-v1.5.1.pdf.</w:t>
                    </w:r>
                  </w:p>
                </w:tc>
              </w:tr>
              <w:tr w:rsidR="00E54C4E" w:rsidRPr="001B6BE1" w14:paraId="3876BE2B" w14:textId="77777777">
                <w:trPr>
                  <w:divId w:val="1755392242"/>
                  <w:tblCellSpacing w:w="15" w:type="dxa"/>
                </w:trPr>
                <w:tc>
                  <w:tcPr>
                    <w:tcW w:w="50" w:type="pct"/>
                    <w:hideMark/>
                  </w:tcPr>
                  <w:p w14:paraId="1055351C" w14:textId="77777777" w:rsidR="00E54C4E" w:rsidRPr="001B6BE1" w:rsidRDefault="00E54C4E">
                    <w:pPr>
                      <w:pStyle w:val="Bibliography"/>
                    </w:pPr>
                    <w:r w:rsidRPr="001B6BE1">
                      <w:t xml:space="preserve">[3] </w:t>
                    </w:r>
                  </w:p>
                </w:tc>
                <w:tc>
                  <w:tcPr>
                    <w:tcW w:w="0" w:type="auto"/>
                    <w:hideMark/>
                  </w:tcPr>
                  <w:p w14:paraId="2FE327B3" w14:textId="77777777" w:rsidR="00E54C4E" w:rsidRPr="001B6BE1" w:rsidRDefault="00E54C4E">
                    <w:pPr>
                      <w:pStyle w:val="Bibliography"/>
                    </w:pPr>
                    <w:r w:rsidRPr="001B6BE1">
                      <w:t>“NOX Controller,” [Online]. Available: https://github.com/noxrepo/nox.</w:t>
                    </w:r>
                  </w:p>
                </w:tc>
              </w:tr>
              <w:tr w:rsidR="00E54C4E" w:rsidRPr="001B6BE1" w14:paraId="31DF6D63" w14:textId="77777777">
                <w:trPr>
                  <w:divId w:val="1755392242"/>
                  <w:tblCellSpacing w:w="15" w:type="dxa"/>
                </w:trPr>
                <w:tc>
                  <w:tcPr>
                    <w:tcW w:w="50" w:type="pct"/>
                    <w:hideMark/>
                  </w:tcPr>
                  <w:p w14:paraId="3E6A3DAE" w14:textId="77777777" w:rsidR="00E54C4E" w:rsidRPr="001B6BE1" w:rsidRDefault="00E54C4E">
                    <w:pPr>
                      <w:pStyle w:val="Bibliography"/>
                    </w:pPr>
                    <w:r w:rsidRPr="001B6BE1">
                      <w:t xml:space="preserve">[4] </w:t>
                    </w:r>
                  </w:p>
                </w:tc>
                <w:tc>
                  <w:tcPr>
                    <w:tcW w:w="0" w:type="auto"/>
                    <w:hideMark/>
                  </w:tcPr>
                  <w:p w14:paraId="0CCD0FAF" w14:textId="77777777" w:rsidR="00E54C4E" w:rsidRPr="001B6BE1" w:rsidRDefault="00E54C4E">
                    <w:pPr>
                      <w:pStyle w:val="Bibliography"/>
                    </w:pPr>
                    <w:r w:rsidRPr="001B6BE1">
                      <w:t>“VMware to Acquire Nicira,” VMware, 23 July 2012. [Online]. Available: https://news.vmware.com/releases/vmw-nicira-07-23-12.</w:t>
                    </w:r>
                  </w:p>
                </w:tc>
              </w:tr>
              <w:tr w:rsidR="00E54C4E" w:rsidRPr="001B6BE1" w14:paraId="645B07F2" w14:textId="77777777">
                <w:trPr>
                  <w:divId w:val="1755392242"/>
                  <w:tblCellSpacing w:w="15" w:type="dxa"/>
                </w:trPr>
                <w:tc>
                  <w:tcPr>
                    <w:tcW w:w="50" w:type="pct"/>
                    <w:hideMark/>
                  </w:tcPr>
                  <w:p w14:paraId="63744D5F" w14:textId="77777777" w:rsidR="00E54C4E" w:rsidRPr="001B6BE1" w:rsidRDefault="00E54C4E">
                    <w:pPr>
                      <w:pStyle w:val="Bibliography"/>
                    </w:pPr>
                    <w:r w:rsidRPr="001B6BE1">
                      <w:t xml:space="preserve">[5] </w:t>
                    </w:r>
                  </w:p>
                </w:tc>
                <w:tc>
                  <w:tcPr>
                    <w:tcW w:w="0" w:type="auto"/>
                    <w:hideMark/>
                  </w:tcPr>
                  <w:p w14:paraId="7FC9309E" w14:textId="77777777" w:rsidR="00E54C4E" w:rsidRPr="001B6BE1" w:rsidRDefault="00E54C4E">
                    <w:pPr>
                      <w:pStyle w:val="Bibliography"/>
                    </w:pPr>
                    <w:r w:rsidRPr="001B6BE1">
                      <w:t>“POX controller,” [Online]. Available: https://github.com/noxrepo/pox.</w:t>
                    </w:r>
                  </w:p>
                </w:tc>
              </w:tr>
              <w:tr w:rsidR="00E54C4E" w:rsidRPr="001B6BE1" w14:paraId="3C6968CA" w14:textId="77777777">
                <w:trPr>
                  <w:divId w:val="1755392242"/>
                  <w:tblCellSpacing w:w="15" w:type="dxa"/>
                </w:trPr>
                <w:tc>
                  <w:tcPr>
                    <w:tcW w:w="50" w:type="pct"/>
                    <w:hideMark/>
                  </w:tcPr>
                  <w:p w14:paraId="134CB425" w14:textId="77777777" w:rsidR="00E54C4E" w:rsidRPr="001B6BE1" w:rsidRDefault="00E54C4E">
                    <w:pPr>
                      <w:pStyle w:val="Bibliography"/>
                    </w:pPr>
                    <w:r w:rsidRPr="001B6BE1">
                      <w:t xml:space="preserve">[6] </w:t>
                    </w:r>
                  </w:p>
                </w:tc>
                <w:tc>
                  <w:tcPr>
                    <w:tcW w:w="0" w:type="auto"/>
                    <w:hideMark/>
                  </w:tcPr>
                  <w:p w14:paraId="00A7B222" w14:textId="77777777" w:rsidR="00E54C4E" w:rsidRPr="001B6BE1" w:rsidRDefault="00E54C4E">
                    <w:pPr>
                      <w:pStyle w:val="Bibliography"/>
                    </w:pPr>
                    <w:r w:rsidRPr="001B6BE1">
                      <w:t>M. C. N. G. e. a. Teemu Koponen, “Onix: A Distributed Control Platform for Large-scale Production Networks,” [Online]. Available: https://www.usenix.org/legacy/event/osdi10/tech/full_papers/Koponen.pdf.</w:t>
                    </w:r>
                  </w:p>
                </w:tc>
              </w:tr>
              <w:tr w:rsidR="00E54C4E" w:rsidRPr="001B6BE1" w14:paraId="39DF71AC" w14:textId="77777777">
                <w:trPr>
                  <w:divId w:val="1755392242"/>
                  <w:tblCellSpacing w:w="15" w:type="dxa"/>
                </w:trPr>
                <w:tc>
                  <w:tcPr>
                    <w:tcW w:w="50" w:type="pct"/>
                    <w:hideMark/>
                  </w:tcPr>
                  <w:p w14:paraId="32E5EE31" w14:textId="77777777" w:rsidR="00E54C4E" w:rsidRPr="001B6BE1" w:rsidRDefault="00E54C4E">
                    <w:pPr>
                      <w:pStyle w:val="Bibliography"/>
                    </w:pPr>
                    <w:r w:rsidRPr="001B6BE1">
                      <w:t xml:space="preserve">[7] </w:t>
                    </w:r>
                  </w:p>
                </w:tc>
                <w:tc>
                  <w:tcPr>
                    <w:tcW w:w="0" w:type="auto"/>
                    <w:hideMark/>
                  </w:tcPr>
                  <w:p w14:paraId="39EFA6D1" w14:textId="77777777" w:rsidR="00E54C4E" w:rsidRPr="001B6BE1" w:rsidRDefault="00E54C4E">
                    <w:pPr>
                      <w:pStyle w:val="Bibliography"/>
                    </w:pPr>
                    <w:r w:rsidRPr="001B6BE1">
                      <w:t>“Ryu SDN controller,” [Online]. Available: https://ryu-sdn.org/.</w:t>
                    </w:r>
                  </w:p>
                </w:tc>
              </w:tr>
              <w:tr w:rsidR="00E54C4E" w:rsidRPr="001B6BE1" w14:paraId="3705E688" w14:textId="77777777">
                <w:trPr>
                  <w:divId w:val="1755392242"/>
                  <w:tblCellSpacing w:w="15" w:type="dxa"/>
                </w:trPr>
                <w:tc>
                  <w:tcPr>
                    <w:tcW w:w="50" w:type="pct"/>
                    <w:hideMark/>
                  </w:tcPr>
                  <w:p w14:paraId="4C18B3D7" w14:textId="77777777" w:rsidR="00E54C4E" w:rsidRPr="001B6BE1" w:rsidRDefault="00E54C4E">
                    <w:pPr>
                      <w:pStyle w:val="Bibliography"/>
                    </w:pPr>
                    <w:r w:rsidRPr="001B6BE1">
                      <w:t xml:space="preserve">[8] </w:t>
                    </w:r>
                  </w:p>
                </w:tc>
                <w:tc>
                  <w:tcPr>
                    <w:tcW w:w="0" w:type="auto"/>
                    <w:hideMark/>
                  </w:tcPr>
                  <w:p w14:paraId="6AB82F92" w14:textId="77777777" w:rsidR="00E54C4E" w:rsidRPr="001B6BE1" w:rsidRDefault="00E54C4E">
                    <w:pPr>
                      <w:pStyle w:val="Bibliography"/>
                    </w:pPr>
                    <w:r w:rsidRPr="001B6BE1">
                      <w:t>D. Erickson, “The Beacon OpenFlow Controller,” 2010. [Online]. Available: https://conferences.sigcomm.org/sigcomm/2013/papers/hotsdn/p13.pdf.</w:t>
                    </w:r>
                  </w:p>
                </w:tc>
              </w:tr>
              <w:tr w:rsidR="00E54C4E" w:rsidRPr="001B6BE1" w14:paraId="6BA81BDA" w14:textId="77777777">
                <w:trPr>
                  <w:divId w:val="1755392242"/>
                  <w:tblCellSpacing w:w="15" w:type="dxa"/>
                </w:trPr>
                <w:tc>
                  <w:tcPr>
                    <w:tcW w:w="50" w:type="pct"/>
                    <w:hideMark/>
                  </w:tcPr>
                  <w:p w14:paraId="7869B7DC" w14:textId="77777777" w:rsidR="00E54C4E" w:rsidRPr="001B6BE1" w:rsidRDefault="00E54C4E">
                    <w:pPr>
                      <w:pStyle w:val="Bibliography"/>
                    </w:pPr>
                    <w:r w:rsidRPr="001B6BE1">
                      <w:t xml:space="preserve">[9] </w:t>
                    </w:r>
                  </w:p>
                </w:tc>
                <w:tc>
                  <w:tcPr>
                    <w:tcW w:w="0" w:type="auto"/>
                    <w:hideMark/>
                  </w:tcPr>
                  <w:p w14:paraId="0ABF6591" w14:textId="77777777" w:rsidR="00E54C4E" w:rsidRPr="001B6BE1" w:rsidRDefault="00E54C4E">
                    <w:pPr>
                      <w:pStyle w:val="Bibliography"/>
                    </w:pPr>
                    <w:r w:rsidRPr="001B6BE1">
                      <w:t>“Floodlight Controller,” [Online]. Available: https://floodlight.atlassian.net/wiki/spaces/floodlightcontroller/overview.</w:t>
                    </w:r>
                  </w:p>
                </w:tc>
              </w:tr>
              <w:tr w:rsidR="00E54C4E" w:rsidRPr="001B6BE1" w14:paraId="38D9462F" w14:textId="77777777">
                <w:trPr>
                  <w:divId w:val="1755392242"/>
                  <w:tblCellSpacing w:w="15" w:type="dxa"/>
                </w:trPr>
                <w:tc>
                  <w:tcPr>
                    <w:tcW w:w="50" w:type="pct"/>
                    <w:hideMark/>
                  </w:tcPr>
                  <w:p w14:paraId="2B417288" w14:textId="77777777" w:rsidR="00E54C4E" w:rsidRPr="001B6BE1" w:rsidRDefault="00E54C4E">
                    <w:pPr>
                      <w:pStyle w:val="Bibliography"/>
                    </w:pPr>
                    <w:r w:rsidRPr="001B6BE1">
                      <w:t xml:space="preserve">[10] </w:t>
                    </w:r>
                  </w:p>
                </w:tc>
                <w:tc>
                  <w:tcPr>
                    <w:tcW w:w="0" w:type="auto"/>
                    <w:hideMark/>
                  </w:tcPr>
                  <w:p w14:paraId="08D39A76" w14:textId="77777777" w:rsidR="00E54C4E" w:rsidRPr="001B6BE1" w:rsidRDefault="00E54C4E">
                    <w:pPr>
                      <w:pStyle w:val="Bibliography"/>
                    </w:pPr>
                    <w:r w:rsidRPr="001B6BE1">
                      <w:t>“OpenDayLight Controller,” [Online]. Available: https://www.opendaylight.org/.</w:t>
                    </w:r>
                  </w:p>
                </w:tc>
              </w:tr>
              <w:tr w:rsidR="00E54C4E" w:rsidRPr="001B6BE1" w14:paraId="71816AFF" w14:textId="77777777">
                <w:trPr>
                  <w:divId w:val="1755392242"/>
                  <w:tblCellSpacing w:w="15" w:type="dxa"/>
                </w:trPr>
                <w:tc>
                  <w:tcPr>
                    <w:tcW w:w="50" w:type="pct"/>
                    <w:hideMark/>
                  </w:tcPr>
                  <w:p w14:paraId="02663E16" w14:textId="77777777" w:rsidR="00E54C4E" w:rsidRPr="001B6BE1" w:rsidRDefault="00E54C4E">
                    <w:pPr>
                      <w:pStyle w:val="Bibliography"/>
                    </w:pPr>
                    <w:r w:rsidRPr="001B6BE1">
                      <w:t xml:space="preserve">[11] </w:t>
                    </w:r>
                  </w:p>
                </w:tc>
                <w:tc>
                  <w:tcPr>
                    <w:tcW w:w="0" w:type="auto"/>
                    <w:hideMark/>
                  </w:tcPr>
                  <w:p w14:paraId="276890A2" w14:textId="77777777" w:rsidR="00E54C4E" w:rsidRPr="001B6BE1" w:rsidRDefault="00E54C4E">
                    <w:pPr>
                      <w:pStyle w:val="Bibliography"/>
                    </w:pPr>
                    <w:r w:rsidRPr="001B6BE1">
                      <w:t>“Open Network Operating System,” Open Network Foundation, [Online]. Available: https://opennetworking.org/onos/.</w:t>
                    </w:r>
                  </w:p>
                </w:tc>
              </w:tr>
              <w:tr w:rsidR="00E54C4E" w:rsidRPr="001B6BE1" w14:paraId="1F6DC3F4" w14:textId="77777777">
                <w:trPr>
                  <w:divId w:val="1755392242"/>
                  <w:tblCellSpacing w:w="15" w:type="dxa"/>
                </w:trPr>
                <w:tc>
                  <w:tcPr>
                    <w:tcW w:w="50" w:type="pct"/>
                    <w:hideMark/>
                  </w:tcPr>
                  <w:p w14:paraId="0CF2A8CF" w14:textId="77777777" w:rsidR="00E54C4E" w:rsidRPr="001B6BE1" w:rsidRDefault="00E54C4E">
                    <w:pPr>
                      <w:pStyle w:val="Bibliography"/>
                    </w:pPr>
                    <w:r w:rsidRPr="001B6BE1">
                      <w:t xml:space="preserve">[12] </w:t>
                    </w:r>
                  </w:p>
                </w:tc>
                <w:tc>
                  <w:tcPr>
                    <w:tcW w:w="0" w:type="auto"/>
                    <w:hideMark/>
                  </w:tcPr>
                  <w:p w14:paraId="5442BD87" w14:textId="77777777" w:rsidR="00E54C4E" w:rsidRPr="001B6BE1" w:rsidRDefault="00E54C4E">
                    <w:pPr>
                      <w:pStyle w:val="Bibliography"/>
                    </w:pPr>
                    <w:r w:rsidRPr="001B6BE1">
                      <w:t xml:space="preserve">J. B. K. G. Z. C. Yonghong FU, “Orion: A Hybrid Hierarchical Control Plane of Software-Defined Networking for Large-Scale Networks”. </w:t>
                    </w:r>
                  </w:p>
                </w:tc>
              </w:tr>
              <w:tr w:rsidR="00E54C4E" w:rsidRPr="001B6BE1" w14:paraId="5415E170" w14:textId="77777777">
                <w:trPr>
                  <w:divId w:val="1755392242"/>
                  <w:tblCellSpacing w:w="15" w:type="dxa"/>
                </w:trPr>
                <w:tc>
                  <w:tcPr>
                    <w:tcW w:w="50" w:type="pct"/>
                    <w:hideMark/>
                  </w:tcPr>
                  <w:p w14:paraId="51032E4C" w14:textId="77777777" w:rsidR="00E54C4E" w:rsidRPr="001B6BE1" w:rsidRDefault="00E54C4E">
                    <w:pPr>
                      <w:pStyle w:val="Bibliography"/>
                    </w:pPr>
                    <w:r w:rsidRPr="001B6BE1">
                      <w:t xml:space="preserve">[13] </w:t>
                    </w:r>
                  </w:p>
                </w:tc>
                <w:tc>
                  <w:tcPr>
                    <w:tcW w:w="0" w:type="auto"/>
                    <w:hideMark/>
                  </w:tcPr>
                  <w:p w14:paraId="0213FE78" w14:textId="77777777" w:rsidR="00E54C4E" w:rsidRPr="001B6BE1" w:rsidRDefault="00E54C4E">
                    <w:pPr>
                      <w:pStyle w:val="Bibliography"/>
                    </w:pPr>
                    <w:r w:rsidRPr="001B6BE1">
                      <w:t xml:space="preserve">M. B. a. J. L. Kevin Phemius, “DISCO: Distributed Multi-domain SDN Controllers”. </w:t>
                    </w:r>
                  </w:p>
                </w:tc>
              </w:tr>
              <w:tr w:rsidR="00E54C4E" w:rsidRPr="001B6BE1" w14:paraId="1B3F7820" w14:textId="77777777">
                <w:trPr>
                  <w:divId w:val="1755392242"/>
                  <w:tblCellSpacing w:w="15" w:type="dxa"/>
                </w:trPr>
                <w:tc>
                  <w:tcPr>
                    <w:tcW w:w="50" w:type="pct"/>
                    <w:hideMark/>
                  </w:tcPr>
                  <w:p w14:paraId="66766718" w14:textId="77777777" w:rsidR="00E54C4E" w:rsidRPr="001B6BE1" w:rsidRDefault="00E54C4E">
                    <w:pPr>
                      <w:pStyle w:val="Bibliography"/>
                    </w:pPr>
                    <w:r w:rsidRPr="001B6BE1">
                      <w:t xml:space="preserve">[14] </w:t>
                    </w:r>
                  </w:p>
                </w:tc>
                <w:tc>
                  <w:tcPr>
                    <w:tcW w:w="0" w:type="auto"/>
                    <w:hideMark/>
                  </w:tcPr>
                  <w:p w14:paraId="675DF9A7" w14:textId="77777777" w:rsidR="00E54C4E" w:rsidRPr="001B6BE1" w:rsidRDefault="00E54C4E">
                    <w:pPr>
                      <w:pStyle w:val="Bibliography"/>
                    </w:pPr>
                    <w:r w:rsidRPr="001B6BE1">
                      <w:t xml:space="preserve">Y. G. Soheil Hassas Yeganeh, “Kandoo: A Framework for Efficient and Scalable Offloading of Control Applications”. </w:t>
                    </w:r>
                  </w:p>
                </w:tc>
              </w:tr>
              <w:tr w:rsidR="00E54C4E" w:rsidRPr="001B6BE1" w14:paraId="5F1634E4" w14:textId="77777777">
                <w:trPr>
                  <w:divId w:val="1755392242"/>
                  <w:tblCellSpacing w:w="15" w:type="dxa"/>
                </w:trPr>
                <w:tc>
                  <w:tcPr>
                    <w:tcW w:w="50" w:type="pct"/>
                    <w:hideMark/>
                  </w:tcPr>
                  <w:p w14:paraId="6CF03226" w14:textId="77777777" w:rsidR="00E54C4E" w:rsidRPr="001B6BE1" w:rsidRDefault="00E54C4E">
                    <w:pPr>
                      <w:pStyle w:val="Bibliography"/>
                    </w:pPr>
                    <w:r w:rsidRPr="001B6BE1">
                      <w:t xml:space="preserve">[15] </w:t>
                    </w:r>
                  </w:p>
                </w:tc>
                <w:tc>
                  <w:tcPr>
                    <w:tcW w:w="0" w:type="auto"/>
                    <w:hideMark/>
                  </w:tcPr>
                  <w:p w14:paraId="55C0C36E" w14:textId="77777777" w:rsidR="00E54C4E" w:rsidRPr="001B6BE1" w:rsidRDefault="00E54C4E">
                    <w:pPr>
                      <w:pStyle w:val="Bibliography"/>
                    </w:pPr>
                    <w:r w:rsidRPr="001B6BE1">
                      <w:t xml:space="preserve">M. B. M. R. B. Othmane Blial, “An Overview on SDN Architectures with Multiple Controllers,” p. 9, 2016. </w:t>
                    </w:r>
                  </w:p>
                </w:tc>
              </w:tr>
              <w:tr w:rsidR="00E54C4E" w:rsidRPr="001B6BE1" w14:paraId="71C51993" w14:textId="77777777">
                <w:trPr>
                  <w:divId w:val="1755392242"/>
                  <w:tblCellSpacing w:w="15" w:type="dxa"/>
                </w:trPr>
                <w:tc>
                  <w:tcPr>
                    <w:tcW w:w="50" w:type="pct"/>
                    <w:hideMark/>
                  </w:tcPr>
                  <w:p w14:paraId="71F7F82D" w14:textId="77777777" w:rsidR="00E54C4E" w:rsidRPr="001B6BE1" w:rsidRDefault="00E54C4E">
                    <w:pPr>
                      <w:pStyle w:val="Bibliography"/>
                    </w:pPr>
                    <w:r w:rsidRPr="001B6BE1">
                      <w:t xml:space="preserve">[16] </w:t>
                    </w:r>
                  </w:p>
                </w:tc>
                <w:tc>
                  <w:tcPr>
                    <w:tcW w:w="0" w:type="auto"/>
                    <w:hideMark/>
                  </w:tcPr>
                  <w:p w14:paraId="50F8BF06" w14:textId="77777777" w:rsidR="00E54C4E" w:rsidRPr="001B6BE1" w:rsidRDefault="00E54C4E">
                    <w:pPr>
                      <w:pStyle w:val="Bibliography"/>
                    </w:pPr>
                    <w:r w:rsidRPr="001B6BE1">
                      <w:t xml:space="preserve">B. a. L. R. Team, “Distributed SDN Control: Survey, Taxonomy and Challenges,” </w:t>
                    </w:r>
                    <w:r w:rsidRPr="001B6BE1">
                      <w:rPr>
                        <w:i/>
                        <w:iCs/>
                      </w:rPr>
                      <w:t xml:space="preserve">IEEE Communications Surveys &amp; Tutorials, </w:t>
                    </w:r>
                    <w:r w:rsidRPr="001B6BE1">
                      <w:t xml:space="preserve">p. 25, December 2017. </w:t>
                    </w:r>
                  </w:p>
                </w:tc>
              </w:tr>
              <w:tr w:rsidR="00E54C4E" w:rsidRPr="001B6BE1" w14:paraId="0BF25927" w14:textId="77777777">
                <w:trPr>
                  <w:divId w:val="1755392242"/>
                  <w:tblCellSpacing w:w="15" w:type="dxa"/>
                </w:trPr>
                <w:tc>
                  <w:tcPr>
                    <w:tcW w:w="50" w:type="pct"/>
                    <w:hideMark/>
                  </w:tcPr>
                  <w:p w14:paraId="317318C9" w14:textId="77777777" w:rsidR="00E54C4E" w:rsidRPr="001B6BE1" w:rsidRDefault="00E54C4E">
                    <w:pPr>
                      <w:pStyle w:val="Bibliography"/>
                    </w:pPr>
                    <w:r w:rsidRPr="001B6BE1">
                      <w:t xml:space="preserve">[17] </w:t>
                    </w:r>
                  </w:p>
                </w:tc>
                <w:tc>
                  <w:tcPr>
                    <w:tcW w:w="0" w:type="auto"/>
                    <w:hideMark/>
                  </w:tcPr>
                  <w:p w14:paraId="278A9E94" w14:textId="77777777" w:rsidR="00E54C4E" w:rsidRPr="001B6BE1" w:rsidRDefault="00E54C4E">
                    <w:pPr>
                      <w:pStyle w:val="Bibliography"/>
                    </w:pPr>
                    <w:r w:rsidRPr="001B6BE1">
                      <w:t xml:space="preserve">E. A. M. H. R. Esmaeil Amiri, “Controller selection in software defined networks using best-worst multi-criteria decision-making,” </w:t>
                    </w:r>
                    <w:r w:rsidRPr="001B6BE1">
                      <w:rPr>
                        <w:i/>
                        <w:iCs/>
                      </w:rPr>
                      <w:t xml:space="preserve">Bulletin of Electrical Engineering and Informatics, </w:t>
                    </w:r>
                    <w:r w:rsidRPr="001B6BE1">
                      <w:t xml:space="preserve">2020. </w:t>
                    </w:r>
                  </w:p>
                </w:tc>
              </w:tr>
              <w:tr w:rsidR="00E54C4E" w:rsidRPr="001B6BE1" w14:paraId="0DE9F047" w14:textId="77777777">
                <w:trPr>
                  <w:divId w:val="1755392242"/>
                  <w:tblCellSpacing w:w="15" w:type="dxa"/>
                </w:trPr>
                <w:tc>
                  <w:tcPr>
                    <w:tcW w:w="50" w:type="pct"/>
                    <w:hideMark/>
                  </w:tcPr>
                  <w:p w14:paraId="6B52E849" w14:textId="77777777" w:rsidR="00E54C4E" w:rsidRPr="001B6BE1" w:rsidRDefault="00E54C4E">
                    <w:pPr>
                      <w:pStyle w:val="Bibliography"/>
                    </w:pPr>
                    <w:r w:rsidRPr="001B6BE1">
                      <w:t xml:space="preserve">[18] </w:t>
                    </w:r>
                  </w:p>
                </w:tc>
                <w:tc>
                  <w:tcPr>
                    <w:tcW w:w="0" w:type="auto"/>
                    <w:hideMark/>
                  </w:tcPr>
                  <w:p w14:paraId="66A61E6C" w14:textId="77777777" w:rsidR="00E54C4E" w:rsidRPr="001B6BE1" w:rsidRDefault="00E54C4E">
                    <w:pPr>
                      <w:pStyle w:val="Bibliography"/>
                    </w:pPr>
                    <w:r w:rsidRPr="001B6BE1">
                      <w:t>“Arista Networks Announces Acquisition of Big Switch Networks,” Arista Networks, 2020. [Online]. Available: https://www.arista.com/en/company/news/press-release/9800-pr-20200214.</w:t>
                    </w:r>
                  </w:p>
                </w:tc>
              </w:tr>
              <w:tr w:rsidR="00E54C4E" w:rsidRPr="001B6BE1" w14:paraId="03F3C238" w14:textId="77777777">
                <w:trPr>
                  <w:divId w:val="1755392242"/>
                  <w:tblCellSpacing w:w="15" w:type="dxa"/>
                </w:trPr>
                <w:tc>
                  <w:tcPr>
                    <w:tcW w:w="50" w:type="pct"/>
                    <w:hideMark/>
                  </w:tcPr>
                  <w:p w14:paraId="62B37B81" w14:textId="77777777" w:rsidR="00E54C4E" w:rsidRPr="001B6BE1" w:rsidRDefault="00E54C4E">
                    <w:pPr>
                      <w:pStyle w:val="Bibliography"/>
                    </w:pPr>
                    <w:r w:rsidRPr="001B6BE1">
                      <w:t xml:space="preserve">[19] </w:t>
                    </w:r>
                  </w:p>
                </w:tc>
                <w:tc>
                  <w:tcPr>
                    <w:tcW w:w="0" w:type="auto"/>
                    <w:hideMark/>
                  </w:tcPr>
                  <w:p w14:paraId="1A95E80C" w14:textId="77777777" w:rsidR="00E54C4E" w:rsidRPr="001B6BE1" w:rsidRDefault="00E54C4E">
                    <w:pPr>
                      <w:pStyle w:val="Bibliography"/>
                    </w:pPr>
                    <w:r w:rsidRPr="001B6BE1">
                      <w:t>T. F. Y. A. H. S. Rui Kubo, “Ryu SDN Framework - Open-source SDN Platform Software,” [Online]. Available: https://www.ntt-review.jp/archive/ntttechnical.php?contents=ntr201408fa4.html.</w:t>
                    </w:r>
                  </w:p>
                </w:tc>
              </w:tr>
              <w:tr w:rsidR="00E54C4E" w:rsidRPr="001B6BE1" w14:paraId="2415D393" w14:textId="77777777">
                <w:trPr>
                  <w:divId w:val="1755392242"/>
                  <w:tblCellSpacing w:w="15" w:type="dxa"/>
                </w:trPr>
                <w:tc>
                  <w:tcPr>
                    <w:tcW w:w="50" w:type="pct"/>
                    <w:hideMark/>
                  </w:tcPr>
                  <w:p w14:paraId="396E981D" w14:textId="77777777" w:rsidR="00E54C4E" w:rsidRPr="001B6BE1" w:rsidRDefault="00E54C4E">
                    <w:pPr>
                      <w:pStyle w:val="Bibliography"/>
                    </w:pPr>
                    <w:r w:rsidRPr="001B6BE1">
                      <w:t xml:space="preserve">[20] </w:t>
                    </w:r>
                  </w:p>
                </w:tc>
                <w:tc>
                  <w:tcPr>
                    <w:tcW w:w="0" w:type="auto"/>
                    <w:hideMark/>
                  </w:tcPr>
                  <w:p w14:paraId="62CE6C19" w14:textId="77777777" w:rsidR="00E54C4E" w:rsidRPr="001B6BE1" w:rsidRDefault="00E54C4E">
                    <w:pPr>
                      <w:pStyle w:val="Bibliography"/>
                    </w:pPr>
                    <w:r w:rsidRPr="001B6BE1">
                      <w:t xml:space="preserve">F. M. V. R. P. V. e. a. Diego Kreutz, “Software-Defined Networking: A Comprehensive Survey”. </w:t>
                    </w:r>
                  </w:p>
                </w:tc>
              </w:tr>
              <w:tr w:rsidR="00E54C4E" w:rsidRPr="001B6BE1" w14:paraId="6C1920A2" w14:textId="77777777">
                <w:trPr>
                  <w:divId w:val="1755392242"/>
                  <w:tblCellSpacing w:w="15" w:type="dxa"/>
                </w:trPr>
                <w:tc>
                  <w:tcPr>
                    <w:tcW w:w="50" w:type="pct"/>
                    <w:hideMark/>
                  </w:tcPr>
                  <w:p w14:paraId="746275BB" w14:textId="77777777" w:rsidR="00E54C4E" w:rsidRPr="001B6BE1" w:rsidRDefault="00E54C4E">
                    <w:pPr>
                      <w:pStyle w:val="Bibliography"/>
                    </w:pPr>
                    <w:r w:rsidRPr="001B6BE1">
                      <w:t xml:space="preserve">[21] </w:t>
                    </w:r>
                  </w:p>
                </w:tc>
                <w:tc>
                  <w:tcPr>
                    <w:tcW w:w="0" w:type="auto"/>
                    <w:hideMark/>
                  </w:tcPr>
                  <w:p w14:paraId="004B8425" w14:textId="77777777" w:rsidR="00E54C4E" w:rsidRPr="001B6BE1" w:rsidRDefault="00E54C4E">
                    <w:pPr>
                      <w:pStyle w:val="Bibliography"/>
                    </w:pPr>
                    <w:r w:rsidRPr="001B6BE1">
                      <w:t>“AtlanticWave SDX,” [Online]. Available: https://www.atlanticwave-sdx.net/.</w:t>
                    </w:r>
                  </w:p>
                </w:tc>
              </w:tr>
              <w:tr w:rsidR="00E54C4E" w:rsidRPr="001B6BE1" w14:paraId="7B8F47E2" w14:textId="77777777">
                <w:trPr>
                  <w:divId w:val="1755392242"/>
                  <w:tblCellSpacing w:w="15" w:type="dxa"/>
                </w:trPr>
                <w:tc>
                  <w:tcPr>
                    <w:tcW w:w="50" w:type="pct"/>
                    <w:hideMark/>
                  </w:tcPr>
                  <w:p w14:paraId="1B05D29A" w14:textId="77777777" w:rsidR="00E54C4E" w:rsidRPr="001B6BE1" w:rsidRDefault="00E54C4E">
                    <w:pPr>
                      <w:pStyle w:val="Bibliography"/>
                    </w:pPr>
                    <w:r w:rsidRPr="001B6BE1">
                      <w:lastRenderedPageBreak/>
                      <w:t xml:space="preserve">[22] </w:t>
                    </w:r>
                  </w:p>
                </w:tc>
                <w:tc>
                  <w:tcPr>
                    <w:tcW w:w="0" w:type="auto"/>
                    <w:hideMark/>
                  </w:tcPr>
                  <w:p w14:paraId="496D2773" w14:textId="77777777" w:rsidR="00E54C4E" w:rsidRPr="001B6BE1" w:rsidRDefault="00E54C4E">
                    <w:pPr>
                      <w:pStyle w:val="Bibliography"/>
                    </w:pPr>
                    <w:r w:rsidRPr="001B6BE1">
                      <w:t>“Linux Foundation,” [Online]. Available: https://www.linuxfoundation.org/.</w:t>
                    </w:r>
                  </w:p>
                </w:tc>
              </w:tr>
              <w:tr w:rsidR="00E54C4E" w:rsidRPr="001B6BE1" w14:paraId="149C323A" w14:textId="77777777">
                <w:trPr>
                  <w:divId w:val="1755392242"/>
                  <w:tblCellSpacing w:w="15" w:type="dxa"/>
                </w:trPr>
                <w:tc>
                  <w:tcPr>
                    <w:tcW w:w="50" w:type="pct"/>
                    <w:hideMark/>
                  </w:tcPr>
                  <w:p w14:paraId="42C59287" w14:textId="77777777" w:rsidR="00E54C4E" w:rsidRPr="001B6BE1" w:rsidRDefault="00E54C4E">
                    <w:pPr>
                      <w:pStyle w:val="Bibliography"/>
                    </w:pPr>
                    <w:r w:rsidRPr="001B6BE1">
                      <w:t xml:space="preserve">[23] </w:t>
                    </w:r>
                  </w:p>
                </w:tc>
                <w:tc>
                  <w:tcPr>
                    <w:tcW w:w="0" w:type="auto"/>
                    <w:hideMark/>
                  </w:tcPr>
                  <w:p w14:paraId="30930E66" w14:textId="77777777" w:rsidR="00E54C4E" w:rsidRPr="001B6BE1" w:rsidRDefault="00E54C4E">
                    <w:pPr>
                      <w:pStyle w:val="Bibliography"/>
                    </w:pPr>
                    <w:r w:rsidRPr="001B6BE1">
                      <w:t>“ONOS : An Overview,” Onosproject, [Online]. Available: https://wiki.onosproject.org/display/ONOS/ONOS+%3A+An+Overview.</w:t>
                    </w:r>
                  </w:p>
                </w:tc>
              </w:tr>
              <w:tr w:rsidR="00E54C4E" w:rsidRPr="001B6BE1" w14:paraId="44E45E07" w14:textId="77777777">
                <w:trPr>
                  <w:divId w:val="1755392242"/>
                  <w:tblCellSpacing w:w="15" w:type="dxa"/>
                </w:trPr>
                <w:tc>
                  <w:tcPr>
                    <w:tcW w:w="50" w:type="pct"/>
                    <w:hideMark/>
                  </w:tcPr>
                  <w:p w14:paraId="473FA660" w14:textId="77777777" w:rsidR="00E54C4E" w:rsidRPr="001B6BE1" w:rsidRDefault="00E54C4E">
                    <w:pPr>
                      <w:pStyle w:val="Bibliography"/>
                    </w:pPr>
                    <w:r w:rsidRPr="001B6BE1">
                      <w:t xml:space="preserve">[24] </w:t>
                    </w:r>
                  </w:p>
                </w:tc>
                <w:tc>
                  <w:tcPr>
                    <w:tcW w:w="0" w:type="auto"/>
                    <w:hideMark/>
                  </w:tcPr>
                  <w:p w14:paraId="6FDE7967" w14:textId="77777777" w:rsidR="00E54C4E" w:rsidRPr="001B6BE1" w:rsidRDefault="00E54C4E">
                    <w:pPr>
                      <w:pStyle w:val="Bibliography"/>
                    </w:pPr>
                    <w:r w:rsidRPr="001B6BE1">
                      <w:t>“System Components,” Onosproject, [Online]. Available: https://wiki.onosproject.org/display/ONOS/System+Components.</w:t>
                    </w:r>
                  </w:p>
                </w:tc>
              </w:tr>
              <w:tr w:rsidR="00E54C4E" w:rsidRPr="001B6BE1" w14:paraId="4C5742C1" w14:textId="77777777">
                <w:trPr>
                  <w:divId w:val="1755392242"/>
                  <w:tblCellSpacing w:w="15" w:type="dxa"/>
                </w:trPr>
                <w:tc>
                  <w:tcPr>
                    <w:tcW w:w="50" w:type="pct"/>
                    <w:hideMark/>
                  </w:tcPr>
                  <w:p w14:paraId="07F804E5" w14:textId="77777777" w:rsidR="00E54C4E" w:rsidRPr="001B6BE1" w:rsidRDefault="00E54C4E">
                    <w:pPr>
                      <w:pStyle w:val="Bibliography"/>
                    </w:pPr>
                    <w:r w:rsidRPr="001B6BE1">
                      <w:t xml:space="preserve">[25] </w:t>
                    </w:r>
                  </w:p>
                </w:tc>
                <w:tc>
                  <w:tcPr>
                    <w:tcW w:w="0" w:type="auto"/>
                    <w:hideMark/>
                  </w:tcPr>
                  <w:p w14:paraId="50E06A35" w14:textId="77777777" w:rsidR="00E54C4E" w:rsidRPr="001B6BE1" w:rsidRDefault="00E54C4E">
                    <w:pPr>
                      <w:pStyle w:val="Bibliography"/>
                    </w:pPr>
                    <w:r w:rsidRPr="001B6BE1">
                      <w:t>“Guides,” Onosproject, [Online]. Available: https://wiki.onosproject.org/display/ONOS/Guides.</w:t>
                    </w:r>
                  </w:p>
                </w:tc>
              </w:tr>
              <w:tr w:rsidR="00E54C4E" w:rsidRPr="001B6BE1" w14:paraId="6BC14116" w14:textId="77777777">
                <w:trPr>
                  <w:divId w:val="1755392242"/>
                  <w:tblCellSpacing w:w="15" w:type="dxa"/>
                </w:trPr>
                <w:tc>
                  <w:tcPr>
                    <w:tcW w:w="50" w:type="pct"/>
                    <w:hideMark/>
                  </w:tcPr>
                  <w:p w14:paraId="4AA8B53D" w14:textId="77777777" w:rsidR="00E54C4E" w:rsidRPr="001B6BE1" w:rsidRDefault="00E54C4E">
                    <w:pPr>
                      <w:pStyle w:val="Bibliography"/>
                    </w:pPr>
                    <w:r w:rsidRPr="001B6BE1">
                      <w:t xml:space="preserve">[26] </w:t>
                    </w:r>
                  </w:p>
                </w:tc>
                <w:tc>
                  <w:tcPr>
                    <w:tcW w:w="0" w:type="auto"/>
                    <w:hideMark/>
                  </w:tcPr>
                  <w:p w14:paraId="453DB7CE" w14:textId="77777777" w:rsidR="00E54C4E" w:rsidRPr="001B6BE1" w:rsidRDefault="00E54C4E">
                    <w:pPr>
                      <w:pStyle w:val="Bibliography"/>
                    </w:pPr>
                    <w:r w:rsidRPr="001B6BE1">
                      <w:t>“OpenDaylight Platform Overview,” OpenDaylight, [Online]. Available: https://www.opendaylight.org/about/platform-overview.</w:t>
                    </w:r>
                  </w:p>
                </w:tc>
              </w:tr>
              <w:tr w:rsidR="00E54C4E" w:rsidRPr="001B6BE1" w14:paraId="63485A38" w14:textId="77777777">
                <w:trPr>
                  <w:divId w:val="1755392242"/>
                  <w:tblCellSpacing w:w="15" w:type="dxa"/>
                </w:trPr>
                <w:tc>
                  <w:tcPr>
                    <w:tcW w:w="50" w:type="pct"/>
                    <w:hideMark/>
                  </w:tcPr>
                  <w:p w14:paraId="6FEACE5E" w14:textId="77777777" w:rsidR="00E54C4E" w:rsidRPr="001B6BE1" w:rsidRDefault="00E54C4E">
                    <w:pPr>
                      <w:pStyle w:val="Bibliography"/>
                    </w:pPr>
                    <w:r w:rsidRPr="001B6BE1">
                      <w:t xml:space="preserve">[27] </w:t>
                    </w:r>
                  </w:p>
                </w:tc>
                <w:tc>
                  <w:tcPr>
                    <w:tcW w:w="0" w:type="auto"/>
                    <w:hideMark/>
                  </w:tcPr>
                  <w:p w14:paraId="1DFBE336" w14:textId="77777777" w:rsidR="00E54C4E" w:rsidRPr="001B6BE1" w:rsidRDefault="00E54C4E">
                    <w:pPr>
                      <w:pStyle w:val="Bibliography"/>
                    </w:pPr>
                    <w:r w:rsidRPr="001B6BE1">
                      <w:t>“Getting Started Guide,” OpenDaylight , [Online]. Available: https://docs.opendaylight.org/en/stable-phosphorus/getting-started-guide/index.html.</w:t>
                    </w:r>
                  </w:p>
                </w:tc>
              </w:tr>
              <w:tr w:rsidR="00E54C4E" w:rsidRPr="001B6BE1" w14:paraId="79FE275B" w14:textId="77777777">
                <w:trPr>
                  <w:divId w:val="1755392242"/>
                  <w:tblCellSpacing w:w="15" w:type="dxa"/>
                </w:trPr>
                <w:tc>
                  <w:tcPr>
                    <w:tcW w:w="50" w:type="pct"/>
                    <w:hideMark/>
                  </w:tcPr>
                  <w:p w14:paraId="69B9FABF" w14:textId="77777777" w:rsidR="00E54C4E" w:rsidRPr="001B6BE1" w:rsidRDefault="00E54C4E">
                    <w:pPr>
                      <w:pStyle w:val="Bibliography"/>
                    </w:pPr>
                    <w:r w:rsidRPr="001B6BE1">
                      <w:t xml:space="preserve">[28] </w:t>
                    </w:r>
                  </w:p>
                </w:tc>
                <w:tc>
                  <w:tcPr>
                    <w:tcW w:w="0" w:type="auto"/>
                    <w:hideMark/>
                  </w:tcPr>
                  <w:p w14:paraId="1ED55A83" w14:textId="77777777" w:rsidR="00E54C4E" w:rsidRPr="001B6BE1" w:rsidRDefault="00E54C4E">
                    <w:pPr>
                      <w:pStyle w:val="Bibliography"/>
                    </w:pPr>
                    <w:r w:rsidRPr="001B6BE1">
                      <w:t>F. Tomonori, “Introduction to Ryu SDN framework,” [Online]. Available: https://ryu-sdn.org/slides/ONS2013-april-ryu-intro.pdf.</w:t>
                    </w:r>
                  </w:p>
                </w:tc>
              </w:tr>
              <w:tr w:rsidR="00E54C4E" w:rsidRPr="001B6BE1" w14:paraId="5A298E32" w14:textId="77777777">
                <w:trPr>
                  <w:divId w:val="1755392242"/>
                  <w:tblCellSpacing w:w="15" w:type="dxa"/>
                </w:trPr>
                <w:tc>
                  <w:tcPr>
                    <w:tcW w:w="50" w:type="pct"/>
                    <w:hideMark/>
                  </w:tcPr>
                  <w:p w14:paraId="2638D11C" w14:textId="77777777" w:rsidR="00E54C4E" w:rsidRPr="001B6BE1" w:rsidRDefault="00E54C4E">
                    <w:pPr>
                      <w:pStyle w:val="Bibliography"/>
                    </w:pPr>
                    <w:r w:rsidRPr="001B6BE1">
                      <w:t xml:space="preserve">[29] </w:t>
                    </w:r>
                  </w:p>
                </w:tc>
                <w:tc>
                  <w:tcPr>
                    <w:tcW w:w="0" w:type="auto"/>
                    <w:hideMark/>
                  </w:tcPr>
                  <w:p w14:paraId="6CBAED2B" w14:textId="77777777" w:rsidR="00E54C4E" w:rsidRPr="001B6BE1" w:rsidRDefault="00E54C4E">
                    <w:pPr>
                      <w:pStyle w:val="Bibliography"/>
                    </w:pPr>
                    <w:r w:rsidRPr="001B6BE1">
                      <w:t>I. Y. Kazutaka Morita, “Ryu: Network Operating System,” [Online]. Available: https://ryu-sdn.org/slides/LinuxConJapan2012.pdf.</w:t>
                    </w:r>
                  </w:p>
                </w:tc>
              </w:tr>
              <w:tr w:rsidR="00E54C4E" w:rsidRPr="001B6BE1" w14:paraId="71C4E2D8" w14:textId="77777777">
                <w:trPr>
                  <w:divId w:val="1755392242"/>
                  <w:tblCellSpacing w:w="15" w:type="dxa"/>
                </w:trPr>
                <w:tc>
                  <w:tcPr>
                    <w:tcW w:w="50" w:type="pct"/>
                    <w:hideMark/>
                  </w:tcPr>
                  <w:p w14:paraId="0740EC82" w14:textId="77777777" w:rsidR="00E54C4E" w:rsidRPr="001B6BE1" w:rsidRDefault="00E54C4E">
                    <w:pPr>
                      <w:pStyle w:val="Bibliography"/>
                    </w:pPr>
                    <w:r w:rsidRPr="001B6BE1">
                      <w:t xml:space="preserve">[30] </w:t>
                    </w:r>
                  </w:p>
                </w:tc>
                <w:tc>
                  <w:tcPr>
                    <w:tcW w:w="0" w:type="auto"/>
                    <w:hideMark/>
                  </w:tcPr>
                  <w:p w14:paraId="60BDF09F" w14:textId="77777777" w:rsidR="00E54C4E" w:rsidRPr="001B6BE1" w:rsidRDefault="00E54C4E">
                    <w:pPr>
                      <w:pStyle w:val="Bibliography"/>
                    </w:pPr>
                    <w:r w:rsidRPr="001B6BE1">
                      <w:t>“Ryu SDN Framework,” [Online]. Available: https://book.ryu-sdn.org/en/html/index.html.</w:t>
                    </w:r>
                  </w:p>
                </w:tc>
              </w:tr>
              <w:tr w:rsidR="00E54C4E" w:rsidRPr="001B6BE1" w14:paraId="20F1CDCE" w14:textId="77777777">
                <w:trPr>
                  <w:divId w:val="1755392242"/>
                  <w:tblCellSpacing w:w="15" w:type="dxa"/>
                </w:trPr>
                <w:tc>
                  <w:tcPr>
                    <w:tcW w:w="50" w:type="pct"/>
                    <w:hideMark/>
                  </w:tcPr>
                  <w:p w14:paraId="293F6591" w14:textId="77777777" w:rsidR="00E54C4E" w:rsidRPr="001B6BE1" w:rsidRDefault="00E54C4E">
                    <w:pPr>
                      <w:pStyle w:val="Bibliography"/>
                    </w:pPr>
                    <w:r w:rsidRPr="001B6BE1">
                      <w:t xml:space="preserve">[31] </w:t>
                    </w:r>
                  </w:p>
                </w:tc>
                <w:tc>
                  <w:tcPr>
                    <w:tcW w:w="0" w:type="auto"/>
                    <w:hideMark/>
                  </w:tcPr>
                  <w:p w14:paraId="00283123" w14:textId="77777777" w:rsidR="00E54C4E" w:rsidRPr="001B6BE1" w:rsidRDefault="00E54C4E">
                    <w:pPr>
                      <w:pStyle w:val="Bibliography"/>
                    </w:pPr>
                    <w:r w:rsidRPr="001B6BE1">
                      <w:t>“FaucetSDN Ryu Source code,” [Online]. Available: https://github.com/faucetsdn/ryu.</w:t>
                    </w:r>
                  </w:p>
                </w:tc>
              </w:tr>
              <w:tr w:rsidR="00E54C4E" w:rsidRPr="001B6BE1" w14:paraId="3EF03E44" w14:textId="77777777">
                <w:trPr>
                  <w:divId w:val="1755392242"/>
                  <w:tblCellSpacing w:w="15" w:type="dxa"/>
                </w:trPr>
                <w:tc>
                  <w:tcPr>
                    <w:tcW w:w="50" w:type="pct"/>
                    <w:hideMark/>
                  </w:tcPr>
                  <w:p w14:paraId="77711341" w14:textId="77777777" w:rsidR="00E54C4E" w:rsidRPr="001B6BE1" w:rsidRDefault="00E54C4E">
                    <w:pPr>
                      <w:pStyle w:val="Bibliography"/>
                    </w:pPr>
                    <w:r w:rsidRPr="001B6BE1">
                      <w:t xml:space="preserve">[32] </w:t>
                    </w:r>
                  </w:p>
                </w:tc>
                <w:tc>
                  <w:tcPr>
                    <w:tcW w:w="0" w:type="auto"/>
                    <w:hideMark/>
                  </w:tcPr>
                  <w:p w14:paraId="47FC8E69" w14:textId="77777777" w:rsidR="00E54C4E" w:rsidRPr="001B6BE1" w:rsidRDefault="00E54C4E">
                    <w:pPr>
                      <w:pStyle w:val="Bibliography"/>
                    </w:pPr>
                    <w:r w:rsidRPr="001B6BE1">
                      <w:t>“Welcome to RYU the Network Operating System(NOS),” [Online]. Available: https://ryu.readthedocs.io/en/latest/getting_started.html.</w:t>
                    </w:r>
                  </w:p>
                </w:tc>
              </w:tr>
              <w:tr w:rsidR="00E54C4E" w:rsidRPr="001B6BE1" w14:paraId="68AB68FF" w14:textId="77777777">
                <w:trPr>
                  <w:divId w:val="1755392242"/>
                  <w:tblCellSpacing w:w="15" w:type="dxa"/>
                </w:trPr>
                <w:tc>
                  <w:tcPr>
                    <w:tcW w:w="50" w:type="pct"/>
                    <w:hideMark/>
                  </w:tcPr>
                  <w:p w14:paraId="219194AA" w14:textId="77777777" w:rsidR="00E54C4E" w:rsidRPr="001B6BE1" w:rsidRDefault="00E54C4E">
                    <w:pPr>
                      <w:pStyle w:val="Bibliography"/>
                    </w:pPr>
                    <w:r w:rsidRPr="001B6BE1">
                      <w:t xml:space="preserve">[33] </w:t>
                    </w:r>
                  </w:p>
                </w:tc>
                <w:tc>
                  <w:tcPr>
                    <w:tcW w:w="0" w:type="auto"/>
                    <w:hideMark/>
                  </w:tcPr>
                  <w:p w14:paraId="69010F0E" w14:textId="77777777" w:rsidR="00E54C4E" w:rsidRPr="001B6BE1" w:rsidRDefault="00E54C4E">
                    <w:pPr>
                      <w:pStyle w:val="Bibliography"/>
                    </w:pPr>
                    <w:r w:rsidRPr="001B6BE1">
                      <w:t xml:space="preserve">R. M. R. B. Arpit Gupta, “An Industrial-Scale Software Defined Internet Exchange Point”. </w:t>
                    </w:r>
                  </w:p>
                </w:tc>
              </w:tr>
              <w:tr w:rsidR="00E54C4E" w:rsidRPr="001B6BE1" w14:paraId="6EB7398A" w14:textId="77777777">
                <w:trPr>
                  <w:divId w:val="1755392242"/>
                  <w:tblCellSpacing w:w="15" w:type="dxa"/>
                </w:trPr>
                <w:tc>
                  <w:tcPr>
                    <w:tcW w:w="50" w:type="pct"/>
                    <w:hideMark/>
                  </w:tcPr>
                  <w:p w14:paraId="12E7E178" w14:textId="77777777" w:rsidR="00E54C4E" w:rsidRPr="001B6BE1" w:rsidRDefault="00E54C4E">
                    <w:pPr>
                      <w:pStyle w:val="Bibliography"/>
                    </w:pPr>
                    <w:r w:rsidRPr="001B6BE1">
                      <w:t xml:space="preserve">[34] </w:t>
                    </w:r>
                  </w:p>
                </w:tc>
                <w:tc>
                  <w:tcPr>
                    <w:tcW w:w="0" w:type="auto"/>
                    <w:hideMark/>
                  </w:tcPr>
                  <w:p w14:paraId="64C18279" w14:textId="77777777" w:rsidR="00E54C4E" w:rsidRPr="001B6BE1" w:rsidRDefault="00E54C4E">
                    <w:pPr>
                      <w:pStyle w:val="Bibliography"/>
                    </w:pPr>
                    <w:r w:rsidRPr="001B6BE1">
                      <w:t xml:space="preserve">H. Z. M. F. Naga Katta, “Ravana: Controller Fault-Tolerance in Software-Defined Networking”. </w:t>
                    </w:r>
                  </w:p>
                </w:tc>
              </w:tr>
              <w:tr w:rsidR="00E54C4E" w:rsidRPr="001B6BE1" w14:paraId="2DD452B9" w14:textId="77777777">
                <w:trPr>
                  <w:divId w:val="1755392242"/>
                  <w:tblCellSpacing w:w="15" w:type="dxa"/>
                </w:trPr>
                <w:tc>
                  <w:tcPr>
                    <w:tcW w:w="50" w:type="pct"/>
                    <w:hideMark/>
                  </w:tcPr>
                  <w:p w14:paraId="06275E52" w14:textId="77777777" w:rsidR="00E54C4E" w:rsidRPr="001B6BE1" w:rsidRDefault="00E54C4E">
                    <w:pPr>
                      <w:pStyle w:val="Bibliography"/>
                    </w:pPr>
                    <w:r w:rsidRPr="001B6BE1">
                      <w:t xml:space="preserve">[35] </w:t>
                    </w:r>
                  </w:p>
                </w:tc>
                <w:tc>
                  <w:tcPr>
                    <w:tcW w:w="0" w:type="auto"/>
                    <w:hideMark/>
                  </w:tcPr>
                  <w:p w14:paraId="2F5A1495" w14:textId="77777777" w:rsidR="00E54C4E" w:rsidRPr="001B6BE1" w:rsidRDefault="00E54C4E">
                    <w:pPr>
                      <w:pStyle w:val="Bibliography"/>
                    </w:pPr>
                    <w:r w:rsidRPr="001B6BE1">
                      <w:t>“Open vSwitch,” [Online]. Available: https://www.openvswitch.org/.</w:t>
                    </w:r>
                  </w:p>
                </w:tc>
              </w:tr>
              <w:tr w:rsidR="00E54C4E" w:rsidRPr="001B6BE1" w14:paraId="647690E3" w14:textId="77777777">
                <w:trPr>
                  <w:divId w:val="1755392242"/>
                  <w:tblCellSpacing w:w="15" w:type="dxa"/>
                </w:trPr>
                <w:tc>
                  <w:tcPr>
                    <w:tcW w:w="50" w:type="pct"/>
                    <w:hideMark/>
                  </w:tcPr>
                  <w:p w14:paraId="45765EB2" w14:textId="77777777" w:rsidR="00E54C4E" w:rsidRPr="001B6BE1" w:rsidRDefault="00E54C4E">
                    <w:pPr>
                      <w:pStyle w:val="Bibliography"/>
                    </w:pPr>
                    <w:r w:rsidRPr="001B6BE1">
                      <w:t xml:space="preserve">[36] </w:t>
                    </w:r>
                  </w:p>
                </w:tc>
                <w:tc>
                  <w:tcPr>
                    <w:tcW w:w="0" w:type="auto"/>
                    <w:hideMark/>
                  </w:tcPr>
                  <w:p w14:paraId="691BA42F" w14:textId="77777777" w:rsidR="00E54C4E" w:rsidRPr="001B6BE1" w:rsidRDefault="00E54C4E">
                    <w:pPr>
                      <w:pStyle w:val="Bibliography"/>
                    </w:pPr>
                    <w:r w:rsidRPr="001B6BE1">
                      <w:t>“Pica8,” [Online]. Available: https://www.pica8.com/.</w:t>
                    </w:r>
                  </w:p>
                </w:tc>
              </w:tr>
              <w:tr w:rsidR="00E54C4E" w:rsidRPr="001B6BE1" w14:paraId="1B36A90F" w14:textId="77777777">
                <w:trPr>
                  <w:divId w:val="1755392242"/>
                  <w:tblCellSpacing w:w="15" w:type="dxa"/>
                </w:trPr>
                <w:tc>
                  <w:tcPr>
                    <w:tcW w:w="50" w:type="pct"/>
                    <w:hideMark/>
                  </w:tcPr>
                  <w:p w14:paraId="33A1514C" w14:textId="77777777" w:rsidR="00E54C4E" w:rsidRPr="001B6BE1" w:rsidRDefault="00E54C4E">
                    <w:pPr>
                      <w:pStyle w:val="Bibliography"/>
                    </w:pPr>
                    <w:r w:rsidRPr="001B6BE1">
                      <w:t xml:space="preserve">[37] </w:t>
                    </w:r>
                  </w:p>
                </w:tc>
                <w:tc>
                  <w:tcPr>
                    <w:tcW w:w="0" w:type="auto"/>
                    <w:hideMark/>
                  </w:tcPr>
                  <w:p w14:paraId="4EB89B9D" w14:textId="77777777" w:rsidR="00E54C4E" w:rsidRPr="001B6BE1" w:rsidRDefault="00E54C4E">
                    <w:pPr>
                      <w:pStyle w:val="Bibliography"/>
                    </w:pPr>
                    <w:r w:rsidRPr="001B6BE1">
                      <w:t>“OpenFlow software switch 1.3,” CPqD , [Online]. Available: https://cpqd.github.io/ofsoftswitch13/.</w:t>
                    </w:r>
                  </w:p>
                </w:tc>
              </w:tr>
              <w:tr w:rsidR="00E54C4E" w:rsidRPr="001B6BE1" w14:paraId="61252886" w14:textId="77777777">
                <w:trPr>
                  <w:divId w:val="1755392242"/>
                  <w:tblCellSpacing w:w="15" w:type="dxa"/>
                </w:trPr>
                <w:tc>
                  <w:tcPr>
                    <w:tcW w:w="50" w:type="pct"/>
                    <w:hideMark/>
                  </w:tcPr>
                  <w:p w14:paraId="1B0061D1" w14:textId="77777777" w:rsidR="00E54C4E" w:rsidRPr="001B6BE1" w:rsidRDefault="00E54C4E">
                    <w:pPr>
                      <w:pStyle w:val="Bibliography"/>
                    </w:pPr>
                    <w:r w:rsidRPr="001B6BE1">
                      <w:t xml:space="preserve">[38] </w:t>
                    </w:r>
                  </w:p>
                </w:tc>
                <w:tc>
                  <w:tcPr>
                    <w:tcW w:w="0" w:type="auto"/>
                    <w:hideMark/>
                  </w:tcPr>
                  <w:p w14:paraId="78B55FB2" w14:textId="77777777" w:rsidR="00E54C4E" w:rsidRPr="001B6BE1" w:rsidRDefault="00E54C4E">
                    <w:pPr>
                      <w:pStyle w:val="Bibliography"/>
                    </w:pPr>
                    <w:r w:rsidRPr="001B6BE1">
                      <w:t>“LINC - OpenFlow software switch,” [Online]. Available: https://github.com/FlowForwarding/LINC-Switch.</w:t>
                    </w:r>
                  </w:p>
                </w:tc>
              </w:tr>
              <w:tr w:rsidR="00E54C4E" w:rsidRPr="001B6BE1" w14:paraId="505650F4" w14:textId="77777777">
                <w:trPr>
                  <w:divId w:val="1755392242"/>
                  <w:tblCellSpacing w:w="15" w:type="dxa"/>
                </w:trPr>
                <w:tc>
                  <w:tcPr>
                    <w:tcW w:w="50" w:type="pct"/>
                    <w:hideMark/>
                  </w:tcPr>
                  <w:p w14:paraId="69907611" w14:textId="77777777" w:rsidR="00E54C4E" w:rsidRPr="001B6BE1" w:rsidRDefault="00E54C4E">
                    <w:pPr>
                      <w:pStyle w:val="Bibliography"/>
                    </w:pPr>
                    <w:r w:rsidRPr="001B6BE1">
                      <w:t xml:space="preserve">[39] </w:t>
                    </w:r>
                  </w:p>
                </w:tc>
                <w:tc>
                  <w:tcPr>
                    <w:tcW w:w="0" w:type="auto"/>
                    <w:hideMark/>
                  </w:tcPr>
                  <w:p w14:paraId="660E5EC3" w14:textId="77777777" w:rsidR="00E54C4E" w:rsidRPr="001B6BE1" w:rsidRDefault="00E54C4E">
                    <w:pPr>
                      <w:pStyle w:val="Bibliography"/>
                    </w:pPr>
                    <w:r w:rsidRPr="001B6BE1">
                      <w:t>“Indigo Virtual Switch,” [Online]. Available: https://github.com/floodlight/ivs.</w:t>
                    </w:r>
                  </w:p>
                </w:tc>
              </w:tr>
              <w:tr w:rsidR="00E54C4E" w:rsidRPr="001B6BE1" w14:paraId="5023C8B2" w14:textId="77777777">
                <w:trPr>
                  <w:divId w:val="1755392242"/>
                  <w:tblCellSpacing w:w="15" w:type="dxa"/>
                </w:trPr>
                <w:tc>
                  <w:tcPr>
                    <w:tcW w:w="50" w:type="pct"/>
                    <w:hideMark/>
                  </w:tcPr>
                  <w:p w14:paraId="1A6C92FC" w14:textId="77777777" w:rsidR="00E54C4E" w:rsidRPr="001B6BE1" w:rsidRDefault="00E54C4E">
                    <w:pPr>
                      <w:pStyle w:val="Bibliography"/>
                    </w:pPr>
                    <w:r w:rsidRPr="001B6BE1">
                      <w:t xml:space="preserve">[40] </w:t>
                    </w:r>
                  </w:p>
                </w:tc>
                <w:tc>
                  <w:tcPr>
                    <w:tcW w:w="0" w:type="auto"/>
                    <w:hideMark/>
                  </w:tcPr>
                  <w:p w14:paraId="524F8811" w14:textId="77777777" w:rsidR="00E54C4E" w:rsidRPr="001B6BE1" w:rsidRDefault="00E54C4E">
                    <w:pPr>
                      <w:pStyle w:val="Bibliography"/>
                    </w:pPr>
                    <w:r w:rsidRPr="001B6BE1">
                      <w:t>“Why Open vSwitch?,” [Online]. Available: https://github.com/openvswitch/ovs/blob/master/Documentation/intro/why-ovs.rst.</w:t>
                    </w:r>
                  </w:p>
                </w:tc>
              </w:tr>
              <w:tr w:rsidR="00E54C4E" w:rsidRPr="001B6BE1" w14:paraId="72F52347" w14:textId="77777777">
                <w:trPr>
                  <w:divId w:val="1755392242"/>
                  <w:tblCellSpacing w:w="15" w:type="dxa"/>
                </w:trPr>
                <w:tc>
                  <w:tcPr>
                    <w:tcW w:w="50" w:type="pct"/>
                    <w:hideMark/>
                  </w:tcPr>
                  <w:p w14:paraId="07D72A50" w14:textId="77777777" w:rsidR="00E54C4E" w:rsidRPr="001B6BE1" w:rsidRDefault="00E54C4E">
                    <w:pPr>
                      <w:pStyle w:val="Bibliography"/>
                    </w:pPr>
                    <w:r w:rsidRPr="001B6BE1">
                      <w:t xml:space="preserve">[41] </w:t>
                    </w:r>
                  </w:p>
                </w:tc>
                <w:tc>
                  <w:tcPr>
                    <w:tcW w:w="0" w:type="auto"/>
                    <w:hideMark/>
                  </w:tcPr>
                  <w:p w14:paraId="647EE3C7" w14:textId="77777777" w:rsidR="00E54C4E" w:rsidRPr="001B6BE1" w:rsidRDefault="00E54C4E">
                    <w:pPr>
                      <w:pStyle w:val="Bibliography"/>
                    </w:pPr>
                    <w:r w:rsidRPr="001B6BE1">
                      <w:t>“Mininet,” [Online]. Available: http://mininet.org/.</w:t>
                    </w:r>
                  </w:p>
                </w:tc>
              </w:tr>
              <w:tr w:rsidR="00E54C4E" w:rsidRPr="001B6BE1" w14:paraId="2C081BAC" w14:textId="77777777">
                <w:trPr>
                  <w:divId w:val="1755392242"/>
                  <w:tblCellSpacing w:w="15" w:type="dxa"/>
                </w:trPr>
                <w:tc>
                  <w:tcPr>
                    <w:tcW w:w="50" w:type="pct"/>
                    <w:hideMark/>
                  </w:tcPr>
                  <w:p w14:paraId="415760C4" w14:textId="77777777" w:rsidR="00E54C4E" w:rsidRPr="001B6BE1" w:rsidRDefault="00E54C4E">
                    <w:pPr>
                      <w:pStyle w:val="Bibliography"/>
                    </w:pPr>
                    <w:r w:rsidRPr="001B6BE1">
                      <w:t xml:space="preserve">[42] </w:t>
                    </w:r>
                  </w:p>
                </w:tc>
                <w:tc>
                  <w:tcPr>
                    <w:tcW w:w="0" w:type="auto"/>
                    <w:hideMark/>
                  </w:tcPr>
                  <w:p w14:paraId="5028105A" w14:textId="77777777" w:rsidR="00E54C4E" w:rsidRPr="001B6BE1" w:rsidRDefault="00E54C4E">
                    <w:pPr>
                      <w:pStyle w:val="Bibliography"/>
                    </w:pPr>
                    <w:r w:rsidRPr="001B6BE1">
                      <w:t>“Download/Get Started With Mininet,” [Online]. Available: http://mininet.org/download/.</w:t>
                    </w:r>
                  </w:p>
                </w:tc>
              </w:tr>
              <w:tr w:rsidR="00E54C4E" w:rsidRPr="001B6BE1" w14:paraId="612296E0" w14:textId="77777777">
                <w:trPr>
                  <w:divId w:val="1755392242"/>
                  <w:tblCellSpacing w:w="15" w:type="dxa"/>
                </w:trPr>
                <w:tc>
                  <w:tcPr>
                    <w:tcW w:w="50" w:type="pct"/>
                    <w:hideMark/>
                  </w:tcPr>
                  <w:p w14:paraId="4E1A5A31" w14:textId="77777777" w:rsidR="00E54C4E" w:rsidRPr="001B6BE1" w:rsidRDefault="00E54C4E">
                    <w:pPr>
                      <w:pStyle w:val="Bibliography"/>
                    </w:pPr>
                    <w:r w:rsidRPr="001B6BE1">
                      <w:t xml:space="preserve">[43] </w:t>
                    </w:r>
                  </w:p>
                </w:tc>
                <w:tc>
                  <w:tcPr>
                    <w:tcW w:w="0" w:type="auto"/>
                    <w:hideMark/>
                  </w:tcPr>
                  <w:p w14:paraId="6402F94B" w14:textId="77777777" w:rsidR="00E54C4E" w:rsidRPr="001B6BE1" w:rsidRDefault="00E54C4E">
                    <w:pPr>
                      <w:pStyle w:val="Bibliography"/>
                    </w:pPr>
                    <w:r w:rsidRPr="001B6BE1">
                      <w:t xml:space="preserve">D. M. S. A. Wette P, “ Maxinet: Distributed emulation of software-defined networks,” </w:t>
                    </w:r>
                    <w:r w:rsidRPr="001B6BE1">
                      <w:rPr>
                        <w:i/>
                        <w:iCs/>
                      </w:rPr>
                      <w:t>Networking Conference.</w:t>
                    </w:r>
                    <w:r w:rsidRPr="001B6BE1">
                      <w:t xml:space="preserve"> </w:t>
                    </w:r>
                  </w:p>
                </w:tc>
              </w:tr>
              <w:tr w:rsidR="00E54C4E" w:rsidRPr="001B6BE1" w14:paraId="125A453B" w14:textId="77777777">
                <w:trPr>
                  <w:divId w:val="1755392242"/>
                  <w:tblCellSpacing w:w="15" w:type="dxa"/>
                </w:trPr>
                <w:tc>
                  <w:tcPr>
                    <w:tcW w:w="50" w:type="pct"/>
                    <w:hideMark/>
                  </w:tcPr>
                  <w:p w14:paraId="0702E70B" w14:textId="77777777" w:rsidR="00E54C4E" w:rsidRPr="001B6BE1" w:rsidRDefault="00E54C4E">
                    <w:pPr>
                      <w:pStyle w:val="Bibliography"/>
                    </w:pPr>
                    <w:r w:rsidRPr="001B6BE1">
                      <w:t xml:space="preserve">[44] </w:t>
                    </w:r>
                  </w:p>
                </w:tc>
                <w:tc>
                  <w:tcPr>
                    <w:tcW w:w="0" w:type="auto"/>
                    <w:hideMark/>
                  </w:tcPr>
                  <w:p w14:paraId="15665868" w14:textId="77777777" w:rsidR="00E54C4E" w:rsidRPr="001B6BE1" w:rsidRDefault="00E54C4E">
                    <w:pPr>
                      <w:pStyle w:val="Bibliography"/>
                    </w:pPr>
                    <w:r w:rsidRPr="001B6BE1">
                      <w:t xml:space="preserve">M. F. B. M. F. Z. R. A. a. R. B. Arup Raton Roy, “Design and Management of DOT: A Distributed OpenFlow Testbed”. </w:t>
                    </w:r>
                  </w:p>
                </w:tc>
              </w:tr>
              <w:tr w:rsidR="00E54C4E" w:rsidRPr="001B6BE1" w14:paraId="451EACA3" w14:textId="77777777">
                <w:trPr>
                  <w:divId w:val="1755392242"/>
                  <w:tblCellSpacing w:w="15" w:type="dxa"/>
                </w:trPr>
                <w:tc>
                  <w:tcPr>
                    <w:tcW w:w="50" w:type="pct"/>
                    <w:hideMark/>
                  </w:tcPr>
                  <w:p w14:paraId="2C1EABCC" w14:textId="77777777" w:rsidR="00E54C4E" w:rsidRPr="001B6BE1" w:rsidRDefault="00E54C4E">
                    <w:pPr>
                      <w:pStyle w:val="Bibliography"/>
                    </w:pPr>
                    <w:r w:rsidRPr="001B6BE1">
                      <w:t xml:space="preserve">[45] </w:t>
                    </w:r>
                  </w:p>
                </w:tc>
                <w:tc>
                  <w:tcPr>
                    <w:tcW w:w="0" w:type="auto"/>
                    <w:hideMark/>
                  </w:tcPr>
                  <w:p w14:paraId="2FB16FE7" w14:textId="77777777" w:rsidR="00E54C4E" w:rsidRPr="001B6BE1" w:rsidRDefault="00E54C4E">
                    <w:pPr>
                      <w:pStyle w:val="Bibliography"/>
                    </w:pPr>
                    <w:r w:rsidRPr="001B6BE1">
                      <w:t>“Graphical Network Simulation 3,” [Online]. Available: https://www.gns3.com/.</w:t>
                    </w:r>
                  </w:p>
                </w:tc>
              </w:tr>
              <w:tr w:rsidR="00E54C4E" w:rsidRPr="001B6BE1" w14:paraId="463ECFE1" w14:textId="77777777">
                <w:trPr>
                  <w:divId w:val="1755392242"/>
                  <w:tblCellSpacing w:w="15" w:type="dxa"/>
                </w:trPr>
                <w:tc>
                  <w:tcPr>
                    <w:tcW w:w="50" w:type="pct"/>
                    <w:hideMark/>
                  </w:tcPr>
                  <w:p w14:paraId="44D1BA23" w14:textId="77777777" w:rsidR="00E54C4E" w:rsidRPr="001B6BE1" w:rsidRDefault="00E54C4E">
                    <w:pPr>
                      <w:pStyle w:val="Bibliography"/>
                    </w:pPr>
                    <w:r w:rsidRPr="001B6BE1">
                      <w:t xml:space="preserve">[46] </w:t>
                    </w:r>
                  </w:p>
                </w:tc>
                <w:tc>
                  <w:tcPr>
                    <w:tcW w:w="0" w:type="auto"/>
                    <w:hideMark/>
                  </w:tcPr>
                  <w:p w14:paraId="3CDEB126" w14:textId="77777777" w:rsidR="00E54C4E" w:rsidRPr="001B6BE1" w:rsidRDefault="00E54C4E">
                    <w:pPr>
                      <w:pStyle w:val="Bibliography"/>
                    </w:pPr>
                    <w:r w:rsidRPr="001B6BE1">
                      <w:t>“GNS3 Marketplace,” [Online]. Available: https://www.gns3.com/marketplace/featured.</w:t>
                    </w:r>
                  </w:p>
                </w:tc>
              </w:tr>
              <w:tr w:rsidR="00E54C4E" w:rsidRPr="001B6BE1" w14:paraId="18C6B71A" w14:textId="77777777">
                <w:trPr>
                  <w:divId w:val="1755392242"/>
                  <w:tblCellSpacing w:w="15" w:type="dxa"/>
                </w:trPr>
                <w:tc>
                  <w:tcPr>
                    <w:tcW w:w="50" w:type="pct"/>
                    <w:hideMark/>
                  </w:tcPr>
                  <w:p w14:paraId="72B9B2BE" w14:textId="77777777" w:rsidR="00E54C4E" w:rsidRPr="001B6BE1" w:rsidRDefault="00E54C4E">
                    <w:pPr>
                      <w:pStyle w:val="Bibliography"/>
                    </w:pPr>
                    <w:r w:rsidRPr="001B6BE1">
                      <w:lastRenderedPageBreak/>
                      <w:t xml:space="preserve">[47] </w:t>
                    </w:r>
                  </w:p>
                </w:tc>
                <w:tc>
                  <w:tcPr>
                    <w:tcW w:w="0" w:type="auto"/>
                    <w:hideMark/>
                  </w:tcPr>
                  <w:p w14:paraId="590B1237" w14:textId="77777777" w:rsidR="00E54C4E" w:rsidRPr="001B6BE1" w:rsidRDefault="00E54C4E">
                    <w:pPr>
                      <w:pStyle w:val="Bibliography"/>
                    </w:pPr>
                    <w:r w:rsidRPr="001B6BE1">
                      <w:t>“GNS3 Software,” [Online]. Available: https://www.gns3.com/software.</w:t>
                    </w:r>
                  </w:p>
                </w:tc>
              </w:tr>
              <w:tr w:rsidR="00E54C4E" w:rsidRPr="001B6BE1" w14:paraId="61396E49" w14:textId="77777777">
                <w:trPr>
                  <w:divId w:val="1755392242"/>
                  <w:tblCellSpacing w:w="15" w:type="dxa"/>
                </w:trPr>
                <w:tc>
                  <w:tcPr>
                    <w:tcW w:w="50" w:type="pct"/>
                    <w:hideMark/>
                  </w:tcPr>
                  <w:p w14:paraId="1A6B223C" w14:textId="77777777" w:rsidR="00E54C4E" w:rsidRPr="001B6BE1" w:rsidRDefault="00E54C4E">
                    <w:pPr>
                      <w:pStyle w:val="Bibliography"/>
                    </w:pPr>
                    <w:r w:rsidRPr="001B6BE1">
                      <w:t xml:space="preserve">[48] </w:t>
                    </w:r>
                  </w:p>
                </w:tc>
                <w:tc>
                  <w:tcPr>
                    <w:tcW w:w="0" w:type="auto"/>
                    <w:hideMark/>
                  </w:tcPr>
                  <w:p w14:paraId="1B0D1DB5" w14:textId="77777777" w:rsidR="00E54C4E" w:rsidRPr="001B6BE1" w:rsidRDefault="00E54C4E">
                    <w:pPr>
                      <w:pStyle w:val="Bibliography"/>
                    </w:pPr>
                    <w:r w:rsidRPr="001B6BE1">
                      <w:t xml:space="preserve">G. P. e. a. Nick McKeown, “OpenFlow: Enabling Innovation in Campus Networks”. </w:t>
                    </w:r>
                  </w:p>
                </w:tc>
              </w:tr>
              <w:tr w:rsidR="00E54C4E" w:rsidRPr="001B6BE1" w14:paraId="6FD2A1C4" w14:textId="77777777">
                <w:trPr>
                  <w:divId w:val="1755392242"/>
                  <w:tblCellSpacing w:w="15" w:type="dxa"/>
                </w:trPr>
                <w:tc>
                  <w:tcPr>
                    <w:tcW w:w="50" w:type="pct"/>
                    <w:hideMark/>
                  </w:tcPr>
                  <w:p w14:paraId="7348D5EF" w14:textId="77777777" w:rsidR="00E54C4E" w:rsidRPr="001B6BE1" w:rsidRDefault="00E54C4E">
                    <w:pPr>
                      <w:pStyle w:val="Bibliography"/>
                    </w:pPr>
                    <w:r w:rsidRPr="001B6BE1">
                      <w:t xml:space="preserve">[49] </w:t>
                    </w:r>
                  </w:p>
                </w:tc>
                <w:tc>
                  <w:tcPr>
                    <w:tcW w:w="0" w:type="auto"/>
                    <w:hideMark/>
                  </w:tcPr>
                  <w:p w14:paraId="4C4435D9" w14:textId="77777777" w:rsidR="00E54C4E" w:rsidRPr="001B6BE1" w:rsidRDefault="00E54C4E">
                    <w:pPr>
                      <w:pStyle w:val="Bibliography"/>
                    </w:pPr>
                    <w:r w:rsidRPr="001B6BE1">
                      <w:t>OpenNetworkFoundation, “OpenFlow Switch Speciﬁcation Version 1.0.0 (Wire Protocol 0x01),” December 2009. [Online]. Available: https://opennetworking.org/wp-content/uploads/2013/04/openflow-spec-v1.0.0.pdf.</w:t>
                    </w:r>
                  </w:p>
                </w:tc>
              </w:tr>
              <w:tr w:rsidR="00E54C4E" w:rsidRPr="001B6BE1" w14:paraId="192B3F75" w14:textId="77777777">
                <w:trPr>
                  <w:divId w:val="1755392242"/>
                  <w:tblCellSpacing w:w="15" w:type="dxa"/>
                </w:trPr>
                <w:tc>
                  <w:tcPr>
                    <w:tcW w:w="50" w:type="pct"/>
                    <w:hideMark/>
                  </w:tcPr>
                  <w:p w14:paraId="7E94D788" w14:textId="77777777" w:rsidR="00E54C4E" w:rsidRPr="001B6BE1" w:rsidRDefault="00E54C4E">
                    <w:pPr>
                      <w:pStyle w:val="Bibliography"/>
                    </w:pPr>
                    <w:r w:rsidRPr="001B6BE1">
                      <w:t xml:space="preserve">[50] </w:t>
                    </w:r>
                  </w:p>
                </w:tc>
                <w:tc>
                  <w:tcPr>
                    <w:tcW w:w="0" w:type="auto"/>
                    <w:hideMark/>
                  </w:tcPr>
                  <w:p w14:paraId="2F1D7C03" w14:textId="77777777" w:rsidR="00E54C4E" w:rsidRPr="001B6BE1" w:rsidRDefault="00E54C4E">
                    <w:pPr>
                      <w:pStyle w:val="Bibliography"/>
                    </w:pPr>
                    <w:r w:rsidRPr="001B6BE1">
                      <w:t>OpenNetworkFoundation, “OpenFlow Switch Speciﬁcation Version 1.1.0 Implemented ( Wire Protocol 0x02 ),” February 2011. [Online]. Available: https://paperzz.com/doc/7086757/openflow-switch-specification.-version-1.1.0.</w:t>
                    </w:r>
                  </w:p>
                </w:tc>
              </w:tr>
              <w:tr w:rsidR="00E54C4E" w:rsidRPr="001B6BE1" w14:paraId="444F634F" w14:textId="77777777">
                <w:trPr>
                  <w:divId w:val="1755392242"/>
                  <w:tblCellSpacing w:w="15" w:type="dxa"/>
                </w:trPr>
                <w:tc>
                  <w:tcPr>
                    <w:tcW w:w="50" w:type="pct"/>
                    <w:hideMark/>
                  </w:tcPr>
                  <w:p w14:paraId="2B2E201B" w14:textId="77777777" w:rsidR="00E54C4E" w:rsidRPr="001B6BE1" w:rsidRDefault="00E54C4E">
                    <w:pPr>
                      <w:pStyle w:val="Bibliography"/>
                    </w:pPr>
                    <w:r w:rsidRPr="001B6BE1">
                      <w:t xml:space="preserve">[51] </w:t>
                    </w:r>
                  </w:p>
                </w:tc>
                <w:tc>
                  <w:tcPr>
                    <w:tcW w:w="0" w:type="auto"/>
                    <w:hideMark/>
                  </w:tcPr>
                  <w:p w14:paraId="239272EB" w14:textId="77777777" w:rsidR="00E54C4E" w:rsidRPr="001B6BE1" w:rsidRDefault="00E54C4E">
                    <w:pPr>
                      <w:pStyle w:val="Bibliography"/>
                    </w:pPr>
                    <w:r w:rsidRPr="001B6BE1">
                      <w:t>OpenNetworkFoundation, “OpenFlow Switch Speciﬁcation Version 1.2 (Wire Protocol 0x03),” December 2011. [Online]. Available: https://opennetworking.org/wp-content/uploads/2014/10/openflow-spec-v1.2.pdf.</w:t>
                    </w:r>
                  </w:p>
                </w:tc>
              </w:tr>
              <w:tr w:rsidR="00E54C4E" w:rsidRPr="001B6BE1" w14:paraId="3D66E2F9" w14:textId="77777777">
                <w:trPr>
                  <w:divId w:val="1755392242"/>
                  <w:tblCellSpacing w:w="15" w:type="dxa"/>
                </w:trPr>
                <w:tc>
                  <w:tcPr>
                    <w:tcW w:w="50" w:type="pct"/>
                    <w:hideMark/>
                  </w:tcPr>
                  <w:p w14:paraId="34A1A18C" w14:textId="77777777" w:rsidR="00E54C4E" w:rsidRPr="001B6BE1" w:rsidRDefault="00E54C4E">
                    <w:pPr>
                      <w:pStyle w:val="Bibliography"/>
                    </w:pPr>
                    <w:r w:rsidRPr="001B6BE1">
                      <w:t xml:space="preserve">[52] </w:t>
                    </w:r>
                  </w:p>
                </w:tc>
                <w:tc>
                  <w:tcPr>
                    <w:tcW w:w="0" w:type="auto"/>
                    <w:hideMark/>
                  </w:tcPr>
                  <w:p w14:paraId="37BF3527" w14:textId="77777777" w:rsidR="00E54C4E" w:rsidRPr="001B6BE1" w:rsidRDefault="00E54C4E">
                    <w:pPr>
                      <w:pStyle w:val="Bibliography"/>
                    </w:pPr>
                    <w:r w:rsidRPr="001B6BE1">
                      <w:t>OpenNetworkFoundation, “OpenFlow Switch Speciﬁcation Version 1.3.0 (Wire Protocol 0x04),” June 2012. [Online]. Available: https://opennetworking.org/wp-content/uploads/2014/10/openflow-spec-v1.3.0.pdf.</w:t>
                    </w:r>
                  </w:p>
                </w:tc>
              </w:tr>
              <w:tr w:rsidR="00E54C4E" w:rsidRPr="001B6BE1" w14:paraId="17E47F40" w14:textId="77777777">
                <w:trPr>
                  <w:divId w:val="1755392242"/>
                  <w:tblCellSpacing w:w="15" w:type="dxa"/>
                </w:trPr>
                <w:tc>
                  <w:tcPr>
                    <w:tcW w:w="50" w:type="pct"/>
                    <w:hideMark/>
                  </w:tcPr>
                  <w:p w14:paraId="2F1E4113" w14:textId="77777777" w:rsidR="00E54C4E" w:rsidRPr="001B6BE1" w:rsidRDefault="00E54C4E">
                    <w:pPr>
                      <w:pStyle w:val="Bibliography"/>
                    </w:pPr>
                    <w:r w:rsidRPr="001B6BE1">
                      <w:t xml:space="preserve">[53] </w:t>
                    </w:r>
                  </w:p>
                </w:tc>
                <w:tc>
                  <w:tcPr>
                    <w:tcW w:w="0" w:type="auto"/>
                    <w:hideMark/>
                  </w:tcPr>
                  <w:p w14:paraId="36B34ED8" w14:textId="77777777" w:rsidR="00E54C4E" w:rsidRPr="001B6BE1" w:rsidRDefault="00E54C4E">
                    <w:pPr>
                      <w:pStyle w:val="Bibliography"/>
                    </w:pPr>
                    <w:r w:rsidRPr="001B6BE1">
                      <w:t>OpenNetworkFoundation, “OpenFlow Switch Speciﬁcation Version 1.4.0 (Wire Protocol 0x05),” October 2013. [Online]. Available: https://opennetworking.org/wp-content/uploads/2014/10/openflow-spec-v1.4.0.pdf.</w:t>
                    </w:r>
                  </w:p>
                </w:tc>
              </w:tr>
              <w:tr w:rsidR="00E54C4E" w:rsidRPr="001B6BE1" w14:paraId="4503C263" w14:textId="77777777">
                <w:trPr>
                  <w:divId w:val="1755392242"/>
                  <w:tblCellSpacing w:w="15" w:type="dxa"/>
                </w:trPr>
                <w:tc>
                  <w:tcPr>
                    <w:tcW w:w="50" w:type="pct"/>
                    <w:hideMark/>
                  </w:tcPr>
                  <w:p w14:paraId="33F2785E" w14:textId="77777777" w:rsidR="00E54C4E" w:rsidRPr="001B6BE1" w:rsidRDefault="00E54C4E">
                    <w:pPr>
                      <w:pStyle w:val="Bibliography"/>
                    </w:pPr>
                    <w:r w:rsidRPr="001B6BE1">
                      <w:t xml:space="preserve">[54] </w:t>
                    </w:r>
                  </w:p>
                </w:tc>
                <w:tc>
                  <w:tcPr>
                    <w:tcW w:w="0" w:type="auto"/>
                    <w:hideMark/>
                  </w:tcPr>
                  <w:p w14:paraId="780077E0" w14:textId="77777777" w:rsidR="00E54C4E" w:rsidRPr="001B6BE1" w:rsidRDefault="00E54C4E">
                    <w:pPr>
                      <w:pStyle w:val="Bibliography"/>
                    </w:pPr>
                    <w:r w:rsidRPr="001B6BE1">
                      <w:t xml:space="preserve">OpenNetworkFoundation, “OpenFlow Switch Speciﬁcation Version 1.5.0 ( Protocol version 0x06 ),” Decemeber 2014. [Online]. </w:t>
                    </w:r>
                  </w:p>
                </w:tc>
              </w:tr>
              <w:tr w:rsidR="00E54C4E" w:rsidRPr="001B6BE1" w14:paraId="62CBA8CE" w14:textId="77777777">
                <w:trPr>
                  <w:divId w:val="1755392242"/>
                  <w:tblCellSpacing w:w="15" w:type="dxa"/>
                </w:trPr>
                <w:tc>
                  <w:tcPr>
                    <w:tcW w:w="50" w:type="pct"/>
                    <w:hideMark/>
                  </w:tcPr>
                  <w:p w14:paraId="3C452D1A" w14:textId="77777777" w:rsidR="00E54C4E" w:rsidRPr="001B6BE1" w:rsidRDefault="00E54C4E">
                    <w:pPr>
                      <w:pStyle w:val="Bibliography"/>
                    </w:pPr>
                    <w:r w:rsidRPr="001B6BE1">
                      <w:t xml:space="preserve">[55] </w:t>
                    </w:r>
                  </w:p>
                </w:tc>
                <w:tc>
                  <w:tcPr>
                    <w:tcW w:w="0" w:type="auto"/>
                    <w:hideMark/>
                  </w:tcPr>
                  <w:p w14:paraId="44E00FD1" w14:textId="77777777" w:rsidR="00E54C4E" w:rsidRPr="001B6BE1" w:rsidRDefault="00E54C4E">
                    <w:pPr>
                      <w:pStyle w:val="Bibliography"/>
                    </w:pPr>
                    <w:r w:rsidRPr="001B6BE1">
                      <w:t>“OpFlex Control Protocol,” 2014. [Online]. Available: https://datatracker.ietf.org/doc/html/draft-smith-opflex-00.</w:t>
                    </w:r>
                  </w:p>
                </w:tc>
              </w:tr>
              <w:tr w:rsidR="00E54C4E" w:rsidRPr="001B6BE1" w14:paraId="1DAE709A" w14:textId="77777777">
                <w:trPr>
                  <w:divId w:val="1755392242"/>
                  <w:tblCellSpacing w:w="15" w:type="dxa"/>
                </w:trPr>
                <w:tc>
                  <w:tcPr>
                    <w:tcW w:w="50" w:type="pct"/>
                    <w:hideMark/>
                  </w:tcPr>
                  <w:p w14:paraId="3A17C58C" w14:textId="77777777" w:rsidR="00E54C4E" w:rsidRPr="001B6BE1" w:rsidRDefault="00E54C4E">
                    <w:pPr>
                      <w:pStyle w:val="Bibliography"/>
                    </w:pPr>
                    <w:r w:rsidRPr="001B6BE1">
                      <w:t xml:space="preserve">[56] </w:t>
                    </w:r>
                  </w:p>
                </w:tc>
                <w:tc>
                  <w:tcPr>
                    <w:tcW w:w="0" w:type="auto"/>
                    <w:hideMark/>
                  </w:tcPr>
                  <w:p w14:paraId="3D02561D" w14:textId="77777777" w:rsidR="00E54C4E" w:rsidRPr="001B6BE1" w:rsidRDefault="00E54C4E">
                    <w:pPr>
                      <w:pStyle w:val="Bibliography"/>
                    </w:pPr>
                    <w:r w:rsidRPr="001B6BE1">
                      <w:t>“Forwarding and Control Element Separation (ForCES) Framework,” [Online]. Available: https://datatracker.ietf.org/doc/html/rfc3746.</w:t>
                    </w:r>
                  </w:p>
                </w:tc>
              </w:tr>
              <w:tr w:rsidR="00E54C4E" w:rsidRPr="001B6BE1" w14:paraId="5B655E15" w14:textId="77777777">
                <w:trPr>
                  <w:divId w:val="1755392242"/>
                  <w:tblCellSpacing w:w="15" w:type="dxa"/>
                </w:trPr>
                <w:tc>
                  <w:tcPr>
                    <w:tcW w:w="50" w:type="pct"/>
                    <w:hideMark/>
                  </w:tcPr>
                  <w:p w14:paraId="48228429" w14:textId="77777777" w:rsidR="00E54C4E" w:rsidRPr="001B6BE1" w:rsidRDefault="00E54C4E">
                    <w:pPr>
                      <w:pStyle w:val="Bibliography"/>
                    </w:pPr>
                    <w:r w:rsidRPr="001B6BE1">
                      <w:t xml:space="preserve">[57] </w:t>
                    </w:r>
                  </w:p>
                </w:tc>
                <w:tc>
                  <w:tcPr>
                    <w:tcW w:w="0" w:type="auto"/>
                    <w:hideMark/>
                  </w:tcPr>
                  <w:p w14:paraId="6F34E5EB" w14:textId="77777777" w:rsidR="00E54C4E" w:rsidRPr="001B6BE1" w:rsidRDefault="00E54C4E">
                    <w:pPr>
                      <w:pStyle w:val="Bibliography"/>
                    </w:pPr>
                    <w:r w:rsidRPr="001B6BE1">
                      <w:t>“Open Networking Foundation,” [Online]. Available: https://opennetworking.org/p4/.</w:t>
                    </w:r>
                  </w:p>
                </w:tc>
              </w:tr>
              <w:tr w:rsidR="00E54C4E" w:rsidRPr="001B6BE1" w14:paraId="0E8EABFA" w14:textId="77777777">
                <w:trPr>
                  <w:divId w:val="1755392242"/>
                  <w:tblCellSpacing w:w="15" w:type="dxa"/>
                </w:trPr>
                <w:tc>
                  <w:tcPr>
                    <w:tcW w:w="50" w:type="pct"/>
                    <w:hideMark/>
                  </w:tcPr>
                  <w:p w14:paraId="5AD73341" w14:textId="77777777" w:rsidR="00E54C4E" w:rsidRPr="001B6BE1" w:rsidRDefault="00E54C4E">
                    <w:pPr>
                      <w:pStyle w:val="Bibliography"/>
                    </w:pPr>
                    <w:r w:rsidRPr="001B6BE1">
                      <w:t xml:space="preserve">[58] </w:t>
                    </w:r>
                  </w:p>
                </w:tc>
                <w:tc>
                  <w:tcPr>
                    <w:tcW w:w="0" w:type="auto"/>
                    <w:hideMark/>
                  </w:tcPr>
                  <w:p w14:paraId="0CD62679" w14:textId="77777777" w:rsidR="00E54C4E" w:rsidRPr="001B6BE1" w:rsidRDefault="00E54C4E">
                    <w:pPr>
                      <w:pStyle w:val="Bibliography"/>
                    </w:pPr>
                    <w:r w:rsidRPr="001B6BE1">
                      <w:t>“Clarifying the differences between P4 and OpenFlow,” Open Networking Foundation, [Online]. Available: https://opennetworking.org/news-and-events/blog/clarifying-the-differences-between-p4-and-openflow/.</w:t>
                    </w:r>
                  </w:p>
                </w:tc>
              </w:tr>
              <w:tr w:rsidR="00E54C4E" w:rsidRPr="001B6BE1" w14:paraId="6F1DDBE2" w14:textId="77777777">
                <w:trPr>
                  <w:divId w:val="1755392242"/>
                  <w:tblCellSpacing w:w="15" w:type="dxa"/>
                </w:trPr>
                <w:tc>
                  <w:tcPr>
                    <w:tcW w:w="50" w:type="pct"/>
                    <w:hideMark/>
                  </w:tcPr>
                  <w:p w14:paraId="12685C42" w14:textId="77777777" w:rsidR="00E54C4E" w:rsidRPr="001B6BE1" w:rsidRDefault="00E54C4E">
                    <w:pPr>
                      <w:pStyle w:val="Bibliography"/>
                    </w:pPr>
                    <w:r w:rsidRPr="001B6BE1">
                      <w:t xml:space="preserve">[59] </w:t>
                    </w:r>
                  </w:p>
                </w:tc>
                <w:tc>
                  <w:tcPr>
                    <w:tcW w:w="0" w:type="auto"/>
                    <w:hideMark/>
                  </w:tcPr>
                  <w:p w14:paraId="48A7F990" w14:textId="77777777" w:rsidR="00E54C4E" w:rsidRPr="001B6BE1" w:rsidRDefault="00E54C4E">
                    <w:pPr>
                      <w:pStyle w:val="Bibliography"/>
                    </w:pPr>
                    <w:r w:rsidRPr="001B6BE1">
                      <w:t xml:space="preserve">B. H. N. M. Bob Lantz, “A Network in a Laptop: Rapid Prototyping for Software-Defined Networks,” </w:t>
                    </w:r>
                    <w:r w:rsidRPr="001B6BE1">
                      <w:rPr>
                        <w:i/>
                        <w:iCs/>
                      </w:rPr>
                      <w:t xml:space="preserve">9th ACM Workshop on Hot Topics in Networks, </w:t>
                    </w:r>
                    <w:r w:rsidRPr="001B6BE1">
                      <w:t xml:space="preserve">October 2010. </w:t>
                    </w:r>
                  </w:p>
                </w:tc>
              </w:tr>
              <w:tr w:rsidR="00E54C4E" w:rsidRPr="001B6BE1" w14:paraId="28769F91" w14:textId="77777777">
                <w:trPr>
                  <w:divId w:val="1755392242"/>
                  <w:tblCellSpacing w:w="15" w:type="dxa"/>
                </w:trPr>
                <w:tc>
                  <w:tcPr>
                    <w:tcW w:w="50" w:type="pct"/>
                    <w:hideMark/>
                  </w:tcPr>
                  <w:p w14:paraId="67894D62" w14:textId="77777777" w:rsidR="00E54C4E" w:rsidRPr="001B6BE1" w:rsidRDefault="00E54C4E">
                    <w:pPr>
                      <w:pStyle w:val="Bibliography"/>
                    </w:pPr>
                    <w:r w:rsidRPr="001B6BE1">
                      <w:t xml:space="preserve">[60] </w:t>
                    </w:r>
                  </w:p>
                </w:tc>
                <w:tc>
                  <w:tcPr>
                    <w:tcW w:w="0" w:type="auto"/>
                    <w:hideMark/>
                  </w:tcPr>
                  <w:p w14:paraId="196A922E" w14:textId="77777777" w:rsidR="00E54C4E" w:rsidRPr="001B6BE1" w:rsidRDefault="00E54C4E">
                    <w:pPr>
                      <w:pStyle w:val="Bibliography"/>
                    </w:pPr>
                    <w:r w:rsidRPr="001B6BE1">
                      <w:t>B. Lantz, “Onosproject.org,” 27 January 2017. [Online]. Available: https://wiki.onosproject.org/display/ONOS/Mininet+and+onos.py+workflow.</w:t>
                    </w:r>
                  </w:p>
                </w:tc>
              </w:tr>
              <w:tr w:rsidR="00E54C4E" w:rsidRPr="001B6BE1" w14:paraId="4954EF71" w14:textId="77777777">
                <w:trPr>
                  <w:divId w:val="1755392242"/>
                  <w:tblCellSpacing w:w="15" w:type="dxa"/>
                </w:trPr>
                <w:tc>
                  <w:tcPr>
                    <w:tcW w:w="50" w:type="pct"/>
                    <w:hideMark/>
                  </w:tcPr>
                  <w:p w14:paraId="69D441A2" w14:textId="77777777" w:rsidR="00E54C4E" w:rsidRPr="001B6BE1" w:rsidRDefault="00E54C4E">
                    <w:pPr>
                      <w:pStyle w:val="Bibliography"/>
                    </w:pPr>
                    <w:r w:rsidRPr="001B6BE1">
                      <w:t xml:space="preserve">[61] </w:t>
                    </w:r>
                  </w:p>
                </w:tc>
                <w:tc>
                  <w:tcPr>
                    <w:tcW w:w="0" w:type="auto"/>
                    <w:hideMark/>
                  </w:tcPr>
                  <w:p w14:paraId="0EE6DA64" w14:textId="77777777" w:rsidR="00E54C4E" w:rsidRPr="001B6BE1" w:rsidRDefault="00E54C4E">
                    <w:pPr>
                      <w:pStyle w:val="Bibliography"/>
                    </w:pPr>
                    <w:r w:rsidRPr="001B6BE1">
                      <w:t xml:space="preserve">K. G. A. K. J. G. e. a. K Gaur, “A survey of Virtual Private LAN Services (VPLS): Past, present and future,” </w:t>
                    </w:r>
                    <w:r w:rsidRPr="001B6BE1">
                      <w:rPr>
                        <w:i/>
                        <w:iCs/>
                      </w:rPr>
                      <w:t xml:space="preserve">Computer Networks, </w:t>
                    </w:r>
                    <w:r w:rsidRPr="001B6BE1">
                      <w:t xml:space="preserve">June 2021. </w:t>
                    </w:r>
                  </w:p>
                </w:tc>
              </w:tr>
              <w:tr w:rsidR="00E54C4E" w:rsidRPr="001B6BE1" w14:paraId="32499987" w14:textId="77777777">
                <w:trPr>
                  <w:divId w:val="1755392242"/>
                  <w:tblCellSpacing w:w="15" w:type="dxa"/>
                </w:trPr>
                <w:tc>
                  <w:tcPr>
                    <w:tcW w:w="50" w:type="pct"/>
                    <w:hideMark/>
                  </w:tcPr>
                  <w:p w14:paraId="5A7295F8" w14:textId="77777777" w:rsidR="00E54C4E" w:rsidRPr="001B6BE1" w:rsidRDefault="00E54C4E">
                    <w:pPr>
                      <w:pStyle w:val="Bibliography"/>
                    </w:pPr>
                    <w:r w:rsidRPr="001B6BE1">
                      <w:t xml:space="preserve">[62] </w:t>
                    </w:r>
                  </w:p>
                </w:tc>
                <w:tc>
                  <w:tcPr>
                    <w:tcW w:w="0" w:type="auto"/>
                    <w:hideMark/>
                  </w:tcPr>
                  <w:p w14:paraId="78F035B7" w14:textId="77777777" w:rsidR="00E54C4E" w:rsidRPr="001B6BE1" w:rsidRDefault="00E54C4E">
                    <w:pPr>
                      <w:pStyle w:val="Bibliography"/>
                    </w:pPr>
                    <w:r w:rsidRPr="001B6BE1">
                      <w:t>M. Liyanage, “Enhancing security and scalability of Virtual Private LAN Services,” University of Oulu, Finland, 2016.</w:t>
                    </w:r>
                  </w:p>
                </w:tc>
              </w:tr>
              <w:tr w:rsidR="00E54C4E" w:rsidRPr="001B6BE1" w14:paraId="21E7E542" w14:textId="77777777">
                <w:trPr>
                  <w:divId w:val="1755392242"/>
                  <w:tblCellSpacing w:w="15" w:type="dxa"/>
                </w:trPr>
                <w:tc>
                  <w:tcPr>
                    <w:tcW w:w="50" w:type="pct"/>
                    <w:hideMark/>
                  </w:tcPr>
                  <w:p w14:paraId="4C93A72F" w14:textId="77777777" w:rsidR="00E54C4E" w:rsidRPr="001B6BE1" w:rsidRDefault="00E54C4E">
                    <w:pPr>
                      <w:pStyle w:val="Bibliography"/>
                    </w:pPr>
                    <w:r w:rsidRPr="001B6BE1">
                      <w:t xml:space="preserve">[63] </w:t>
                    </w:r>
                  </w:p>
                </w:tc>
                <w:tc>
                  <w:tcPr>
                    <w:tcW w:w="0" w:type="auto"/>
                    <w:hideMark/>
                  </w:tcPr>
                  <w:p w14:paraId="5781996E" w14:textId="77777777" w:rsidR="00E54C4E" w:rsidRPr="001B6BE1" w:rsidRDefault="00E54C4E">
                    <w:pPr>
                      <w:pStyle w:val="Bibliography"/>
                    </w:pPr>
                    <w:r w:rsidRPr="001B6BE1">
                      <w:t>C.-M. O. e. a. Carolina Fernández, “Virtual Private LAN Service - VPLS,” Onosproject.org, 30 May 2017. [Online]. Available: https://wiki.onosproject.org/display/ONOS/Virtual+Private+LAN+Service+-+VPLS.</w:t>
                    </w:r>
                  </w:p>
                </w:tc>
              </w:tr>
              <w:tr w:rsidR="00E54C4E" w:rsidRPr="001B6BE1" w14:paraId="5E0CCA99" w14:textId="77777777">
                <w:trPr>
                  <w:divId w:val="1755392242"/>
                  <w:tblCellSpacing w:w="15" w:type="dxa"/>
                </w:trPr>
                <w:tc>
                  <w:tcPr>
                    <w:tcW w:w="50" w:type="pct"/>
                    <w:hideMark/>
                  </w:tcPr>
                  <w:p w14:paraId="5852D5B7" w14:textId="77777777" w:rsidR="00E54C4E" w:rsidRPr="001B6BE1" w:rsidRDefault="00E54C4E">
                    <w:pPr>
                      <w:pStyle w:val="Bibliography"/>
                    </w:pPr>
                    <w:r w:rsidRPr="001B6BE1">
                      <w:t xml:space="preserve">[64] </w:t>
                    </w:r>
                  </w:p>
                </w:tc>
                <w:tc>
                  <w:tcPr>
                    <w:tcW w:w="0" w:type="auto"/>
                    <w:hideMark/>
                  </w:tcPr>
                  <w:p w14:paraId="7CDDA4EB" w14:textId="77777777" w:rsidR="00E54C4E" w:rsidRPr="001B6BE1" w:rsidRDefault="00E54C4E">
                    <w:pPr>
                      <w:pStyle w:val="Bibliography"/>
                    </w:pPr>
                    <w:r w:rsidRPr="001B6BE1">
                      <w:t xml:space="preserve">W. M. L. F. K. Wenjuan Li, “A survey on OpenFlow-based Software Defined Networks: Security challenges and countermeasures,” </w:t>
                    </w:r>
                    <w:r w:rsidRPr="001B6BE1">
                      <w:rPr>
                        <w:i/>
                        <w:iCs/>
                      </w:rPr>
                      <w:t xml:space="preserve">Journal of Network and Computer Applications, </w:t>
                    </w:r>
                    <w:r w:rsidRPr="001B6BE1">
                      <w:t xml:space="preserve">p. 14, 2016. </w:t>
                    </w:r>
                  </w:p>
                </w:tc>
              </w:tr>
              <w:tr w:rsidR="00E54C4E" w:rsidRPr="001B6BE1" w14:paraId="0B4DCE9F" w14:textId="77777777">
                <w:trPr>
                  <w:divId w:val="1755392242"/>
                  <w:tblCellSpacing w:w="15" w:type="dxa"/>
                </w:trPr>
                <w:tc>
                  <w:tcPr>
                    <w:tcW w:w="50" w:type="pct"/>
                    <w:hideMark/>
                  </w:tcPr>
                  <w:p w14:paraId="2BC539E8" w14:textId="77777777" w:rsidR="00E54C4E" w:rsidRPr="001B6BE1" w:rsidRDefault="00E54C4E">
                    <w:pPr>
                      <w:pStyle w:val="Bibliography"/>
                    </w:pPr>
                    <w:r w:rsidRPr="001B6BE1">
                      <w:t xml:space="preserve">[65] </w:t>
                    </w:r>
                  </w:p>
                </w:tc>
                <w:tc>
                  <w:tcPr>
                    <w:tcW w:w="0" w:type="auto"/>
                    <w:hideMark/>
                  </w:tcPr>
                  <w:p w14:paraId="484B4974" w14:textId="77777777" w:rsidR="00E54C4E" w:rsidRPr="001B6BE1" w:rsidRDefault="00E54C4E">
                    <w:pPr>
                      <w:pStyle w:val="Bibliography"/>
                    </w:pPr>
                    <w:r w:rsidRPr="001B6BE1">
                      <w:t>J. Halterman, “Atomix,” 2013. [Online]. Available: https://github.com/atomix/atomix.</w:t>
                    </w:r>
                  </w:p>
                </w:tc>
              </w:tr>
              <w:tr w:rsidR="00E54C4E" w:rsidRPr="001B6BE1" w14:paraId="78981D67" w14:textId="77777777">
                <w:trPr>
                  <w:divId w:val="1755392242"/>
                  <w:tblCellSpacing w:w="15" w:type="dxa"/>
                </w:trPr>
                <w:tc>
                  <w:tcPr>
                    <w:tcW w:w="50" w:type="pct"/>
                    <w:hideMark/>
                  </w:tcPr>
                  <w:p w14:paraId="42FC5751" w14:textId="77777777" w:rsidR="00E54C4E" w:rsidRPr="001B6BE1" w:rsidRDefault="00E54C4E">
                    <w:pPr>
                      <w:pStyle w:val="Bibliography"/>
                    </w:pPr>
                    <w:r w:rsidRPr="001B6BE1">
                      <w:t xml:space="preserve">[66] </w:t>
                    </w:r>
                  </w:p>
                </w:tc>
                <w:tc>
                  <w:tcPr>
                    <w:tcW w:w="0" w:type="auto"/>
                    <w:hideMark/>
                  </w:tcPr>
                  <w:p w14:paraId="65AEA90C" w14:textId="77777777" w:rsidR="00E54C4E" w:rsidRPr="001B6BE1" w:rsidRDefault="00E54C4E">
                    <w:pPr>
                      <w:pStyle w:val="Bibliography"/>
                    </w:pPr>
                    <w:r w:rsidRPr="001B6BE1">
                      <w:t>J. H. e. a. Luca Prete, “Forming a cluster,” Onosproject.org, [Online]. Available: https://wiki.onosproject.org/display/ONOS/Forming+a+cluster.</w:t>
                    </w:r>
                  </w:p>
                </w:tc>
              </w:tr>
              <w:tr w:rsidR="00E54C4E" w:rsidRPr="001B6BE1" w14:paraId="3A614CD1" w14:textId="77777777">
                <w:trPr>
                  <w:divId w:val="1755392242"/>
                  <w:tblCellSpacing w:w="15" w:type="dxa"/>
                </w:trPr>
                <w:tc>
                  <w:tcPr>
                    <w:tcW w:w="50" w:type="pct"/>
                    <w:hideMark/>
                  </w:tcPr>
                  <w:p w14:paraId="7EACF5C5" w14:textId="77777777" w:rsidR="00E54C4E" w:rsidRPr="001B6BE1" w:rsidRDefault="00E54C4E">
                    <w:pPr>
                      <w:pStyle w:val="Bibliography"/>
                    </w:pPr>
                    <w:r w:rsidRPr="001B6BE1">
                      <w:lastRenderedPageBreak/>
                      <w:t xml:space="preserve">[67] </w:t>
                    </w:r>
                  </w:p>
                </w:tc>
                <w:tc>
                  <w:tcPr>
                    <w:tcW w:w="0" w:type="auto"/>
                    <w:hideMark/>
                  </w:tcPr>
                  <w:p w14:paraId="4C5D826C" w14:textId="77777777" w:rsidR="00E54C4E" w:rsidRPr="001B6BE1" w:rsidRDefault="00E54C4E">
                    <w:pPr>
                      <w:pStyle w:val="Bibliography"/>
                    </w:pPr>
                    <w:r w:rsidRPr="001B6BE1">
                      <w:t>Y.-F. L. Eric Tang, “Notes on cluster formation for Docker instances,” Onosproject.org, 2022. [Online]. Available: https://wiki.onosproject.org/display/ONOS/Notes+on+cluster+formation+for+Docker+instances.</w:t>
                    </w:r>
                  </w:p>
                </w:tc>
              </w:tr>
              <w:tr w:rsidR="00E54C4E" w:rsidRPr="001B6BE1" w14:paraId="4FE41D55" w14:textId="77777777">
                <w:trPr>
                  <w:divId w:val="1755392242"/>
                  <w:tblCellSpacing w:w="15" w:type="dxa"/>
                </w:trPr>
                <w:tc>
                  <w:tcPr>
                    <w:tcW w:w="50" w:type="pct"/>
                    <w:hideMark/>
                  </w:tcPr>
                  <w:p w14:paraId="41CCB0C3" w14:textId="77777777" w:rsidR="00E54C4E" w:rsidRPr="001B6BE1" w:rsidRDefault="00E54C4E">
                    <w:pPr>
                      <w:pStyle w:val="Bibliography"/>
                    </w:pPr>
                    <w:r w:rsidRPr="001B6BE1">
                      <w:t xml:space="preserve">[68] </w:t>
                    </w:r>
                  </w:p>
                </w:tc>
                <w:tc>
                  <w:tcPr>
                    <w:tcW w:w="0" w:type="auto"/>
                    <w:hideMark/>
                  </w:tcPr>
                  <w:p w14:paraId="64A60393" w14:textId="77777777" w:rsidR="00E54C4E" w:rsidRPr="001B6BE1" w:rsidRDefault="00E54C4E">
                    <w:pPr>
                      <w:pStyle w:val="Bibliography"/>
                    </w:pPr>
                    <w:r w:rsidRPr="001B6BE1">
                      <w:t>J. Halterman, “ONOS Cluster Configuration,” Onosproject.org, 2018. [Online]. Available: https://wiki.onosproject.org/pages/viewpage.action?pageId=28836788.</w:t>
                    </w:r>
                  </w:p>
                </w:tc>
              </w:tr>
              <w:tr w:rsidR="00E54C4E" w:rsidRPr="001B6BE1" w14:paraId="633A992E" w14:textId="77777777">
                <w:trPr>
                  <w:divId w:val="1755392242"/>
                  <w:tblCellSpacing w:w="15" w:type="dxa"/>
                </w:trPr>
                <w:tc>
                  <w:tcPr>
                    <w:tcW w:w="50" w:type="pct"/>
                    <w:hideMark/>
                  </w:tcPr>
                  <w:p w14:paraId="7D46142D" w14:textId="77777777" w:rsidR="00E54C4E" w:rsidRPr="001B6BE1" w:rsidRDefault="00E54C4E">
                    <w:pPr>
                      <w:pStyle w:val="Bibliography"/>
                    </w:pPr>
                    <w:r w:rsidRPr="001B6BE1">
                      <w:t xml:space="preserve">[69] </w:t>
                    </w:r>
                  </w:p>
                </w:tc>
                <w:tc>
                  <w:tcPr>
                    <w:tcW w:w="0" w:type="auto"/>
                    <w:hideMark/>
                  </w:tcPr>
                  <w:p w14:paraId="0480FB70" w14:textId="77777777" w:rsidR="00E54C4E" w:rsidRPr="001B6BE1" w:rsidRDefault="00E54C4E">
                    <w:pPr>
                      <w:pStyle w:val="Bibliography"/>
                    </w:pPr>
                    <w:r w:rsidRPr="001B6BE1">
                      <w:t>S. Wu, “Network Discovery,” Onosproject.org, 2016. [Online]. Available: https://wiki.onosproject.org/display/ONOS/Network+Discovery.</w:t>
                    </w:r>
                  </w:p>
                </w:tc>
              </w:tr>
              <w:tr w:rsidR="00E54C4E" w:rsidRPr="001B6BE1" w14:paraId="101E32C2" w14:textId="77777777">
                <w:trPr>
                  <w:divId w:val="1755392242"/>
                  <w:tblCellSpacing w:w="15" w:type="dxa"/>
                </w:trPr>
                <w:tc>
                  <w:tcPr>
                    <w:tcW w:w="50" w:type="pct"/>
                    <w:hideMark/>
                  </w:tcPr>
                  <w:p w14:paraId="5A135AF7" w14:textId="77777777" w:rsidR="00E54C4E" w:rsidRPr="001B6BE1" w:rsidRDefault="00E54C4E">
                    <w:pPr>
                      <w:pStyle w:val="Bibliography"/>
                    </w:pPr>
                    <w:r w:rsidRPr="001B6BE1">
                      <w:t xml:space="preserve">[70] </w:t>
                    </w:r>
                  </w:p>
                </w:tc>
                <w:tc>
                  <w:tcPr>
                    <w:tcW w:w="0" w:type="auto"/>
                    <w:hideMark/>
                  </w:tcPr>
                  <w:p w14:paraId="3395AD18" w14:textId="77777777" w:rsidR="00E54C4E" w:rsidRPr="001B6BE1" w:rsidRDefault="00E54C4E">
                    <w:pPr>
                      <w:pStyle w:val="Bibliography"/>
                    </w:pPr>
                    <w:r w:rsidRPr="001B6BE1">
                      <w:t>R. Eddy, “Multicast Use Case,” Onosproject.org, 2015. [Online]. Available: https://wiki.onosproject.org/display/ONOS/Multicast+Use+Case.</w:t>
                    </w:r>
                  </w:p>
                </w:tc>
              </w:tr>
              <w:tr w:rsidR="00E54C4E" w:rsidRPr="001B6BE1" w14:paraId="08FDBA6E" w14:textId="77777777">
                <w:trPr>
                  <w:divId w:val="1755392242"/>
                  <w:tblCellSpacing w:w="15" w:type="dxa"/>
                </w:trPr>
                <w:tc>
                  <w:tcPr>
                    <w:tcW w:w="50" w:type="pct"/>
                    <w:hideMark/>
                  </w:tcPr>
                  <w:p w14:paraId="718E096D" w14:textId="77777777" w:rsidR="00E54C4E" w:rsidRPr="001B6BE1" w:rsidRDefault="00E54C4E">
                    <w:pPr>
                      <w:pStyle w:val="Bibliography"/>
                    </w:pPr>
                    <w:r w:rsidRPr="001B6BE1">
                      <w:t xml:space="preserve">[71] </w:t>
                    </w:r>
                  </w:p>
                </w:tc>
                <w:tc>
                  <w:tcPr>
                    <w:tcW w:w="0" w:type="auto"/>
                    <w:hideMark/>
                  </w:tcPr>
                  <w:p w14:paraId="710C8957" w14:textId="77777777" w:rsidR="00E54C4E" w:rsidRPr="001B6BE1" w:rsidRDefault="00E54C4E">
                    <w:pPr>
                      <w:pStyle w:val="Bibliography"/>
                    </w:pPr>
                    <w:r w:rsidRPr="001B6BE1">
                      <w:t xml:space="preserve">G. M. S. A. C. R. R. H. E. M. Dimas A. Marenda, “Intent-Based Path Selection for VM Migration Application with Open Network Operating System,” Institut Teknologi Bandung. </w:t>
                    </w:r>
                  </w:p>
                </w:tc>
              </w:tr>
              <w:tr w:rsidR="00E54C4E" w:rsidRPr="001B6BE1" w14:paraId="62823061" w14:textId="77777777">
                <w:trPr>
                  <w:divId w:val="1755392242"/>
                  <w:tblCellSpacing w:w="15" w:type="dxa"/>
                </w:trPr>
                <w:tc>
                  <w:tcPr>
                    <w:tcW w:w="50" w:type="pct"/>
                    <w:hideMark/>
                  </w:tcPr>
                  <w:p w14:paraId="08E5D020" w14:textId="77777777" w:rsidR="00E54C4E" w:rsidRPr="001B6BE1" w:rsidRDefault="00E54C4E">
                    <w:pPr>
                      <w:pStyle w:val="Bibliography"/>
                    </w:pPr>
                    <w:r w:rsidRPr="001B6BE1">
                      <w:t xml:space="preserve">[72] </w:t>
                    </w:r>
                  </w:p>
                </w:tc>
                <w:tc>
                  <w:tcPr>
                    <w:tcW w:w="0" w:type="auto"/>
                    <w:hideMark/>
                  </w:tcPr>
                  <w:p w14:paraId="736E1E02" w14:textId="77777777" w:rsidR="00E54C4E" w:rsidRPr="001B6BE1" w:rsidRDefault="00E54C4E">
                    <w:pPr>
                      <w:pStyle w:val="Bibliography"/>
                    </w:pPr>
                    <w:r w:rsidRPr="001B6BE1">
                      <w:t xml:space="preserve">D. B. R. P. M. Babu R. Dawadi. Shashidhar R. Joshi, “Towards Smart Networking with SDN Enabled IPv6 Network,” 2022. </w:t>
                    </w:r>
                  </w:p>
                </w:tc>
              </w:tr>
              <w:tr w:rsidR="00E54C4E" w:rsidRPr="001B6BE1" w14:paraId="1ACFED3F" w14:textId="77777777">
                <w:trPr>
                  <w:divId w:val="1755392242"/>
                  <w:tblCellSpacing w:w="15" w:type="dxa"/>
                </w:trPr>
                <w:tc>
                  <w:tcPr>
                    <w:tcW w:w="50" w:type="pct"/>
                    <w:hideMark/>
                  </w:tcPr>
                  <w:p w14:paraId="3786EA9B" w14:textId="77777777" w:rsidR="00E54C4E" w:rsidRPr="001B6BE1" w:rsidRDefault="00E54C4E">
                    <w:pPr>
                      <w:pStyle w:val="Bibliography"/>
                    </w:pPr>
                    <w:r w:rsidRPr="001B6BE1">
                      <w:t xml:space="preserve">[73] </w:t>
                    </w:r>
                  </w:p>
                </w:tc>
                <w:tc>
                  <w:tcPr>
                    <w:tcW w:w="0" w:type="auto"/>
                    <w:hideMark/>
                  </w:tcPr>
                  <w:p w14:paraId="4DE30F54" w14:textId="77777777" w:rsidR="00E54C4E" w:rsidRPr="001B6BE1" w:rsidRDefault="00E54C4E">
                    <w:pPr>
                      <w:pStyle w:val="Bibliography"/>
                    </w:pPr>
                    <w:r w:rsidRPr="001B6BE1">
                      <w:t>D. P. K. I. P. R. Charles Chan, “How to Enable IPv6,” Onosproject.org, January 2017. [Online]. Available: https://wiki.onosproject.org/display/ONOS/IPv6#IPv6-HowtoEnableIPv6.</w:t>
                    </w:r>
                  </w:p>
                </w:tc>
              </w:tr>
              <w:tr w:rsidR="00E54C4E" w:rsidRPr="001B6BE1" w14:paraId="21361F25" w14:textId="77777777">
                <w:trPr>
                  <w:divId w:val="1755392242"/>
                  <w:tblCellSpacing w:w="15" w:type="dxa"/>
                </w:trPr>
                <w:tc>
                  <w:tcPr>
                    <w:tcW w:w="50" w:type="pct"/>
                    <w:hideMark/>
                  </w:tcPr>
                  <w:p w14:paraId="35CD5AA9" w14:textId="77777777" w:rsidR="00E54C4E" w:rsidRPr="001B6BE1" w:rsidRDefault="00E54C4E">
                    <w:pPr>
                      <w:pStyle w:val="Bibliography"/>
                    </w:pPr>
                    <w:r w:rsidRPr="001B6BE1">
                      <w:t xml:space="preserve">[74] </w:t>
                    </w:r>
                  </w:p>
                </w:tc>
                <w:tc>
                  <w:tcPr>
                    <w:tcW w:w="0" w:type="auto"/>
                    <w:hideMark/>
                  </w:tcPr>
                  <w:p w14:paraId="221BD7E5" w14:textId="77777777" w:rsidR="00E54C4E" w:rsidRPr="001B6BE1" w:rsidRDefault="00E54C4E">
                    <w:pPr>
                      <w:pStyle w:val="Bibliography"/>
                    </w:pPr>
                    <w:r w:rsidRPr="001B6BE1">
                      <w:t xml:space="preserve">D. B. R. S. R. J. a. P. M. Babu R. Dawadi, “Legacy Network Integration with SDN-IP Implementation towards a Multi-Domain SoDIP6 Network Environment,” </w:t>
                    </w:r>
                    <w:r w:rsidRPr="001B6BE1">
                      <w:rPr>
                        <w:i/>
                        <w:iCs/>
                      </w:rPr>
                      <w:t xml:space="preserve">electronics, </w:t>
                    </w:r>
                    <w:r w:rsidRPr="001B6BE1">
                      <w:t xml:space="preserve">2020. </w:t>
                    </w:r>
                  </w:p>
                </w:tc>
              </w:tr>
              <w:tr w:rsidR="00E54C4E" w:rsidRPr="001B6BE1" w14:paraId="4BD44085" w14:textId="77777777">
                <w:trPr>
                  <w:divId w:val="1755392242"/>
                  <w:tblCellSpacing w:w="15" w:type="dxa"/>
                </w:trPr>
                <w:tc>
                  <w:tcPr>
                    <w:tcW w:w="50" w:type="pct"/>
                    <w:hideMark/>
                  </w:tcPr>
                  <w:p w14:paraId="345595B3" w14:textId="77777777" w:rsidR="00E54C4E" w:rsidRPr="001B6BE1" w:rsidRDefault="00E54C4E">
                    <w:pPr>
                      <w:pStyle w:val="Bibliography"/>
                    </w:pPr>
                    <w:r w:rsidRPr="001B6BE1">
                      <w:t xml:space="preserve">[75] </w:t>
                    </w:r>
                  </w:p>
                </w:tc>
                <w:tc>
                  <w:tcPr>
                    <w:tcW w:w="0" w:type="auto"/>
                    <w:hideMark/>
                  </w:tcPr>
                  <w:p w14:paraId="525CC3E6" w14:textId="77777777" w:rsidR="00E54C4E" w:rsidRPr="001B6BE1" w:rsidRDefault="00E54C4E">
                    <w:pPr>
                      <w:pStyle w:val="Bibliography"/>
                    </w:pPr>
                    <w:r w:rsidRPr="001B6BE1">
                      <w:t>“Quagga Routing Software Suite,” [Online]. Available: https://www.nongnu.org/quagga/index.html.</w:t>
                    </w:r>
                  </w:p>
                </w:tc>
              </w:tr>
              <w:tr w:rsidR="00E54C4E" w:rsidRPr="001B6BE1" w14:paraId="3E1CCEDD" w14:textId="77777777">
                <w:trPr>
                  <w:divId w:val="1755392242"/>
                  <w:tblCellSpacing w:w="15" w:type="dxa"/>
                </w:trPr>
                <w:tc>
                  <w:tcPr>
                    <w:tcW w:w="50" w:type="pct"/>
                    <w:hideMark/>
                  </w:tcPr>
                  <w:p w14:paraId="28BC12B9" w14:textId="77777777" w:rsidR="00E54C4E" w:rsidRPr="001B6BE1" w:rsidRDefault="00E54C4E">
                    <w:pPr>
                      <w:pStyle w:val="Bibliography"/>
                    </w:pPr>
                    <w:r w:rsidRPr="001B6BE1">
                      <w:t xml:space="preserve">[76] </w:t>
                    </w:r>
                  </w:p>
                </w:tc>
                <w:tc>
                  <w:tcPr>
                    <w:tcW w:w="0" w:type="auto"/>
                    <w:hideMark/>
                  </w:tcPr>
                  <w:p w14:paraId="522705F8" w14:textId="77777777" w:rsidR="00E54C4E" w:rsidRPr="001B6BE1" w:rsidRDefault="00E54C4E">
                    <w:pPr>
                      <w:pStyle w:val="Bibliography"/>
                    </w:pPr>
                    <w:r w:rsidRPr="001B6BE1">
                      <w:t>“BSD Router Project: Open Source Router Distribution,” [Online]. Available: https://bsdrp.net/BSDRP.</w:t>
                    </w:r>
                  </w:p>
                </w:tc>
              </w:tr>
              <w:tr w:rsidR="00E54C4E" w:rsidRPr="001B6BE1" w14:paraId="3CEFBBD8" w14:textId="77777777">
                <w:trPr>
                  <w:divId w:val="1755392242"/>
                  <w:tblCellSpacing w:w="15" w:type="dxa"/>
                </w:trPr>
                <w:tc>
                  <w:tcPr>
                    <w:tcW w:w="50" w:type="pct"/>
                    <w:hideMark/>
                  </w:tcPr>
                  <w:p w14:paraId="7238D0F8" w14:textId="77777777" w:rsidR="00E54C4E" w:rsidRPr="001B6BE1" w:rsidRDefault="00E54C4E">
                    <w:pPr>
                      <w:pStyle w:val="Bibliography"/>
                    </w:pPr>
                    <w:r w:rsidRPr="001B6BE1">
                      <w:t xml:space="preserve">[77] </w:t>
                    </w:r>
                  </w:p>
                </w:tc>
                <w:tc>
                  <w:tcPr>
                    <w:tcW w:w="0" w:type="auto"/>
                    <w:hideMark/>
                  </w:tcPr>
                  <w:p w14:paraId="08B5AE63" w14:textId="77777777" w:rsidR="00E54C4E" w:rsidRPr="001B6BE1" w:rsidRDefault="00E54C4E">
                    <w:pPr>
                      <w:pStyle w:val="Bibliography"/>
                    </w:pPr>
                    <w:r w:rsidRPr="001B6BE1">
                      <w:t>“FRRouting Project,” [Online]. Available: https://frrouting.org/.</w:t>
                    </w:r>
                  </w:p>
                </w:tc>
              </w:tr>
            </w:tbl>
            <w:p w14:paraId="540629EE" w14:textId="77777777" w:rsidR="00E54C4E" w:rsidRPr="001B6BE1" w:rsidRDefault="00E54C4E">
              <w:pPr>
                <w:divId w:val="1755392242"/>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31"/>
          <w:headerReference w:type="first" r:id="rId132"/>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477" w:name="_Toc115032523"/>
      <w:r w:rsidRPr="001B6BE1">
        <w:lastRenderedPageBreak/>
        <w:t>A</w:t>
      </w:r>
      <w:bookmarkEnd w:id="4"/>
      <w:r w:rsidRPr="001B6BE1">
        <w:t>ppendix</w:t>
      </w:r>
      <w:bookmarkEnd w:id="477"/>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33"/>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34"/>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35"/>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6"/>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7"/>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commentRangeStart w:id="478"/>
      <w:r w:rsidRPr="001B6BE1">
        <w:lastRenderedPageBreak/>
        <w:t>SDN-IP</w:t>
      </w:r>
      <w:commentRangeEnd w:id="478"/>
      <w:r w:rsidR="007A6278">
        <w:rPr>
          <w:rStyle w:val="CommentReference"/>
        </w:rPr>
        <w:commentReference w:id="478"/>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8"/>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17D1EC7A"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6B69B9D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4E1FD9A6"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36ED900B"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reactiveRouting</w:t>
      </w:r>
      <w:proofErr w:type="spellEnd"/>
      <w:r w:rsidRPr="001B6BE1">
        <w:rPr>
          <w:sz w:val="16"/>
          <w:szCs w:val="16"/>
        </w:rPr>
        <w:t>"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virtualGatewayMacAddress</w:t>
      </w:r>
      <w:proofErr w:type="spellEnd"/>
      <w:r w:rsidRPr="001B6BE1">
        <w:rPr>
          <w:sz w:val="16"/>
          <w:szCs w:val="16"/>
        </w:rPr>
        <w:t>"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9"/>
      <w:headerReference w:type="first" r:id="rId140"/>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6" w:author="Peter Gröschke" w:date="2022-09-29T14:32:00Z" w:initials="PG">
    <w:p w14:paraId="3F748F90" w14:textId="77777777" w:rsidR="00D27084" w:rsidRDefault="00D27084" w:rsidP="00D27084">
      <w:pPr>
        <w:pStyle w:val="CommentText"/>
      </w:pPr>
      <w:r>
        <w:rPr>
          <w:rStyle w:val="CommentReference"/>
        </w:rPr>
        <w:annotationRef/>
      </w:r>
      <w:r>
        <w:rPr>
          <w:rStyle w:val="CommentReference"/>
        </w:rPr>
        <w:annotationRef/>
      </w:r>
      <w:r>
        <w:t>HTTP methods to implement the RESTful principle.</w:t>
      </w:r>
    </w:p>
    <w:p w14:paraId="631D6B88" w14:textId="75B46CEA" w:rsidR="00D27084" w:rsidRDefault="00D27084">
      <w:pPr>
        <w:pStyle w:val="CommentText"/>
      </w:pPr>
    </w:p>
  </w:comment>
  <w:comment w:id="109" w:author="Peter Gröschke" w:date="2022-09-29T14:33:00Z" w:initials="PG">
    <w:p w14:paraId="2AF8CF5D" w14:textId="41891038" w:rsidR="00D27084" w:rsidRDefault="00D27084">
      <w:pPr>
        <w:pStyle w:val="CommentText"/>
      </w:pPr>
      <w:r>
        <w:rPr>
          <w:rStyle w:val="CommentReference"/>
        </w:rPr>
        <w:annotationRef/>
      </w:r>
      <w:r>
        <w:t>Is there a pic of the hierarchy? Like: what is the core ONOS, what are required and what optional subsystems? Wouldn’t this show nicely how a SDN controller works?</w:t>
      </w:r>
    </w:p>
  </w:comment>
  <w:comment w:id="110" w:author="Peter Gröschke" w:date="2022-09-29T14:33:00Z" w:initials="PG">
    <w:p w14:paraId="11415250" w14:textId="77777777" w:rsidR="00D27084" w:rsidRDefault="00D27084" w:rsidP="00D27084">
      <w:pPr>
        <w:pStyle w:val="CommentText"/>
        <w:rPr>
          <w:rFonts w:ascii="Segoe UI" w:hAnsi="Segoe UI" w:cs="Segoe UI"/>
          <w:color w:val="172B4D"/>
          <w:sz w:val="21"/>
          <w:szCs w:val="21"/>
          <w:shd w:val="clear" w:color="auto" w:fill="FFFFFF"/>
        </w:rPr>
      </w:pPr>
      <w:r>
        <w:rPr>
          <w:rStyle w:val="CommentReference"/>
        </w:rPr>
        <w:annotationRef/>
      </w:r>
      <w:r>
        <w:t>Are you sure that you have all the citations correct? From the onosproject.org wiki: “</w:t>
      </w:r>
      <w:r>
        <w:rPr>
          <w:rFonts w:ascii="Segoe UI" w:hAnsi="Segoe UI" w:cs="Segoe UI"/>
          <w:color w:val="172B4D"/>
          <w:sz w:val="21"/>
          <w:szCs w:val="21"/>
          <w:shd w:val="clear" w:color="auto" w:fill="FFFFFF"/>
        </w:rPr>
        <w:t>The Intent Framework is a subsystem that allows applications to specify their network control desires in form of policy rather than mechanism. We refer to these policy-based directives as </w:t>
      </w:r>
      <w:r>
        <w:rPr>
          <w:rStyle w:val="Emphasis"/>
          <w:rFonts w:ascii="Segoe UI" w:hAnsi="Segoe UI" w:cs="Segoe UI"/>
          <w:b/>
          <w:bCs/>
          <w:color w:val="172B4D"/>
          <w:sz w:val="21"/>
          <w:szCs w:val="21"/>
          <w:shd w:val="clear" w:color="auto" w:fill="FFFFFF"/>
        </w:rPr>
        <w:t>intents</w:t>
      </w:r>
      <w:r>
        <w:rPr>
          <w:rFonts w:ascii="Segoe UI" w:hAnsi="Segoe UI" w:cs="Segoe UI"/>
          <w:color w:val="172B4D"/>
          <w:sz w:val="21"/>
          <w:szCs w:val="21"/>
          <w:shd w:val="clear" w:color="auto" w:fill="FFFFFF"/>
        </w:rPr>
        <w:t>. The ONOS core accepts the intent specifications and translates them, via </w:t>
      </w:r>
      <w:r>
        <w:rPr>
          <w:rStyle w:val="Emphasis"/>
          <w:rFonts w:ascii="Segoe UI" w:hAnsi="Segoe UI" w:cs="Segoe UI"/>
          <w:color w:val="172B4D"/>
          <w:sz w:val="21"/>
          <w:szCs w:val="21"/>
          <w:shd w:val="clear" w:color="auto" w:fill="FFFFFF"/>
        </w:rPr>
        <w:t>intent compilation</w:t>
      </w:r>
      <w:r>
        <w:rPr>
          <w:rFonts w:ascii="Segoe UI" w:hAnsi="Segoe UI" w:cs="Segoe UI"/>
          <w:color w:val="172B4D"/>
          <w:sz w:val="21"/>
          <w:szCs w:val="21"/>
          <w:shd w:val="clear" w:color="auto" w:fill="FFFFFF"/>
        </w:rPr>
        <w:t>, into installable intents, which are essentially actionable operations on the network environment. These actions are carried out by intent installation process, which results in some changes to the environment, such as tunnel links being provisioned, flow rules being installed on a switch, or optical </w:t>
      </w:r>
      <w:r>
        <w:rPr>
          <w:rStyle w:val="Emphasis"/>
          <w:rFonts w:ascii="Segoe UI" w:hAnsi="Segoe UI" w:cs="Segoe UI"/>
          <w:color w:val="172B4D"/>
          <w:sz w:val="21"/>
          <w:szCs w:val="21"/>
          <w:shd w:val="clear" w:color="auto" w:fill="FFFFFF"/>
        </w:rPr>
        <w:t>lambdas</w:t>
      </w:r>
      <w:r>
        <w:rPr>
          <w:rFonts w:ascii="Segoe UI" w:hAnsi="Segoe UI" w:cs="Segoe UI"/>
          <w:color w:val="172B4D"/>
          <w:sz w:val="21"/>
          <w:szCs w:val="21"/>
          <w:shd w:val="clear" w:color="auto" w:fill="FFFFFF"/>
        </w:rPr>
        <w:t> (wavelengths) being reserved.”</w:t>
      </w:r>
    </w:p>
    <w:p w14:paraId="404D8F23" w14:textId="42400484" w:rsidR="00D27084" w:rsidRDefault="00D27084">
      <w:pPr>
        <w:pStyle w:val="CommentText"/>
      </w:pPr>
      <w:r>
        <w:rPr>
          <w:rFonts w:ascii="Segoe UI" w:hAnsi="Segoe UI" w:cs="Segoe UI"/>
          <w:color w:val="172B4D"/>
          <w:sz w:val="21"/>
          <w:szCs w:val="21"/>
          <w:shd w:val="clear" w:color="auto" w:fill="FFFFFF"/>
        </w:rPr>
        <w:t>… a bit too close for my liking.</w:t>
      </w:r>
    </w:p>
  </w:comment>
  <w:comment w:id="111" w:author="Peter Gröschke" w:date="2022-09-29T14:34:00Z" w:initials="PG">
    <w:p w14:paraId="49C8A593" w14:textId="74197C58" w:rsidR="00D27084" w:rsidRDefault="00D27084">
      <w:pPr>
        <w:pStyle w:val="CommentText"/>
      </w:pPr>
      <w:r>
        <w:rPr>
          <w:rStyle w:val="CommentReference"/>
        </w:rPr>
        <w:annotationRef/>
      </w:r>
      <w:r w:rsidRPr="00D27084">
        <w:t>Is that automatically done once the intent is compiled, or is there an intent repository, can an intent be triggered by events, manually, …? This is how automation could come to the network!</w:t>
      </w:r>
    </w:p>
  </w:comment>
  <w:comment w:id="117" w:author="Peter Gröschke" w:date="2022-09-29T16:56:00Z" w:initials="PG">
    <w:p w14:paraId="5C338A9B" w14:textId="6622F441" w:rsidR="00822C29" w:rsidRDefault="00822C29">
      <w:pPr>
        <w:pStyle w:val="CommentText"/>
      </w:pPr>
      <w:r>
        <w:rPr>
          <w:rStyle w:val="CommentReference"/>
        </w:rPr>
        <w:annotationRef/>
      </w:r>
      <w:r>
        <w:t>Why? What is the reason, what can be accomplished?</w:t>
      </w:r>
    </w:p>
  </w:comment>
  <w:comment w:id="122" w:author="Peter Gröschke" w:date="2022-09-29T16:58:00Z" w:initials="PG">
    <w:p w14:paraId="41563D6A" w14:textId="57CDC7AC" w:rsidR="00822C29" w:rsidRDefault="00822C29">
      <w:pPr>
        <w:pStyle w:val="CommentText"/>
      </w:pPr>
      <w:r>
        <w:rPr>
          <w:rStyle w:val="CommentReference"/>
        </w:rPr>
        <w:annotationRef/>
      </w:r>
      <w:r>
        <w:t>Is this flow rule taken into account before a rule with priority 100? What does the priority mean? Or did I miss this? Earlier, the Priority value was mostly (always?) 100, not 1000. And you stated that the Priority field was to be included, but not what it meant.</w:t>
      </w:r>
    </w:p>
  </w:comment>
  <w:comment w:id="128" w:author="Peter Gröschke" w:date="2022-09-29T14:37:00Z" w:initials="PG">
    <w:p w14:paraId="6AEFA106" w14:textId="13CC8B6A" w:rsidR="006040B4" w:rsidRDefault="006040B4">
      <w:pPr>
        <w:pStyle w:val="CommentText"/>
      </w:pPr>
      <w:r>
        <w:rPr>
          <w:rStyle w:val="CommentReference"/>
        </w:rPr>
        <w:annotationRef/>
      </w:r>
      <w:r>
        <w:t>Source/Link?</w:t>
      </w:r>
    </w:p>
  </w:comment>
  <w:comment w:id="131" w:author="Peter Gröschke" w:date="2022-09-29T14:37:00Z" w:initials="PG">
    <w:p w14:paraId="4DCEAD7A" w14:textId="77777777" w:rsidR="006040B4" w:rsidRDefault="006040B4" w:rsidP="006040B4">
      <w:pPr>
        <w:pStyle w:val="CommentText"/>
      </w:pPr>
      <w:r>
        <w:rPr>
          <w:rStyle w:val="CommentReference"/>
        </w:rPr>
        <w:annotationRef/>
      </w:r>
      <w:r>
        <w:rPr>
          <w:rStyle w:val="CommentReference"/>
        </w:rPr>
        <w:annotationRef/>
      </w:r>
      <w:r>
        <w:t>What does this mean for the thesis? This is why Ryu and NOX were disregarded, … what are the consequences of this observation?</w:t>
      </w:r>
    </w:p>
    <w:p w14:paraId="17BAAEC2" w14:textId="0CE2128A" w:rsidR="006040B4" w:rsidRDefault="006040B4">
      <w:pPr>
        <w:pStyle w:val="CommentText"/>
      </w:pPr>
    </w:p>
  </w:comment>
  <w:comment w:id="132" w:author="Peter Gröschke" w:date="2022-09-29T14:38:00Z" w:initials="PG">
    <w:p w14:paraId="338D0F97" w14:textId="77777777" w:rsidR="006040B4" w:rsidRDefault="006040B4" w:rsidP="006040B4">
      <w:pPr>
        <w:pStyle w:val="CommentText"/>
      </w:pPr>
      <w:r>
        <w:rPr>
          <w:rStyle w:val="CommentReference"/>
        </w:rPr>
        <w:annotationRef/>
      </w:r>
      <w:r>
        <w:rPr>
          <w:rStyle w:val="CommentReference"/>
        </w:rPr>
        <w:annotationRef/>
      </w:r>
      <w:r>
        <w:t>Relevance to the thesis?</w:t>
      </w:r>
    </w:p>
    <w:p w14:paraId="169BEAAB" w14:textId="12CE4831" w:rsidR="006040B4" w:rsidRDefault="006040B4">
      <w:pPr>
        <w:pStyle w:val="CommentText"/>
      </w:pPr>
      <w:r>
        <w:t>Is this a report-worthy result? Is this a reason to use Mininet? Is the ease of setting up a network relevant or is it the fact that this network can be created quickly?</w:t>
      </w:r>
    </w:p>
  </w:comment>
  <w:comment w:id="140" w:author="Peter Gröschke" w:date="2022-09-29T14:50:00Z" w:initials="PG">
    <w:p w14:paraId="3B92DC39" w14:textId="3C9E89ED" w:rsidR="000A58D5" w:rsidRDefault="000A58D5">
      <w:pPr>
        <w:pStyle w:val="CommentText"/>
      </w:pPr>
      <w:r>
        <w:rPr>
          <w:rStyle w:val="CommentReference"/>
        </w:rPr>
        <w:annotationRef/>
      </w:r>
      <w:r>
        <w:t>This is a screenshot of a terminal. Would be nice to show the (linear) setup of the 4 switches and the 4 hosts. Now I have to read through the code and interpret the “# Add Links” list.</w:t>
      </w:r>
    </w:p>
  </w:comment>
  <w:comment w:id="142" w:author="Peter Gröschke" w:date="2022-09-29T14:56:00Z" w:initials="PG">
    <w:p w14:paraId="70FB0354" w14:textId="76CE2B85" w:rsidR="007E08C6" w:rsidRDefault="007E08C6">
      <w:pPr>
        <w:pStyle w:val="CommentText"/>
      </w:pPr>
      <w:r>
        <w:rPr>
          <w:rStyle w:val="CommentReference"/>
        </w:rPr>
        <w:annotationRef/>
      </w:r>
      <w:r>
        <w:t>Why did you use this specific/custom topology?</w:t>
      </w:r>
      <w:r w:rsidR="00822C29">
        <w:t xml:space="preserve"> It does not look like a config from a “real-life” scenario.</w:t>
      </w:r>
    </w:p>
  </w:comment>
  <w:comment w:id="152" w:author="Peter Gröschke" w:date="2022-09-29T17:35:00Z" w:initials="PG">
    <w:p w14:paraId="78DAEEB1" w14:textId="1DCB02ED" w:rsidR="00506092" w:rsidRDefault="00506092">
      <w:pPr>
        <w:pStyle w:val="CommentText"/>
      </w:pPr>
      <w:r>
        <w:rPr>
          <w:rStyle w:val="CommentReference"/>
        </w:rPr>
        <w:annotationRef/>
      </w:r>
      <w:r>
        <w:t xml:space="preserve">Any? What is a consequence of this? Are the applications now dead in the water? </w:t>
      </w:r>
    </w:p>
  </w:comment>
  <w:comment w:id="154" w:author="Peter Gröschke" w:date="2022-09-29T18:31:00Z" w:initials="PG">
    <w:p w14:paraId="0BD145BE" w14:textId="5716D218" w:rsidR="008C739D" w:rsidRDefault="008C739D">
      <w:pPr>
        <w:pStyle w:val="CommentText"/>
      </w:pPr>
      <w:r>
        <w:rPr>
          <w:rStyle w:val="CommentReference"/>
        </w:rPr>
        <w:annotationRef/>
      </w:r>
      <w:r>
        <w:t>No</w:t>
      </w:r>
    </w:p>
    <w:p w14:paraId="14632512" w14:textId="62D47675" w:rsidR="008C739D" w:rsidRDefault="008C739D">
      <w:pPr>
        <w:pStyle w:val="CommentText"/>
      </w:pPr>
    </w:p>
  </w:comment>
  <w:comment w:id="155" w:author="Peter Gröschke" w:date="2022-09-29T18:32:00Z" w:initials="PG">
    <w:p w14:paraId="313FEA60" w14:textId="6F3962EA" w:rsidR="008C739D" w:rsidRDefault="008C739D">
      <w:pPr>
        <w:pStyle w:val="CommentText"/>
      </w:pPr>
      <w:r>
        <w:rPr>
          <w:rStyle w:val="CommentReference"/>
        </w:rPr>
        <w:annotationRef/>
      </w:r>
      <w:r>
        <w:t>Citation</w:t>
      </w:r>
    </w:p>
    <w:p w14:paraId="2186CBFF" w14:textId="029535DC" w:rsidR="008C739D" w:rsidRDefault="008C739D">
      <w:pPr>
        <w:pStyle w:val="CommentText"/>
      </w:pPr>
    </w:p>
  </w:comment>
  <w:comment w:id="156" w:author="Peter Gröschke" w:date="2022-09-29T17:36:00Z" w:initials="PG">
    <w:p w14:paraId="103BF5C6" w14:textId="509AE69E" w:rsidR="00506092" w:rsidRDefault="00506092">
      <w:pPr>
        <w:pStyle w:val="CommentText"/>
      </w:pPr>
      <w:r>
        <w:rPr>
          <w:rStyle w:val="CommentReference"/>
        </w:rPr>
        <w:annotationRef/>
      </w:r>
      <w:r>
        <w:t>From what I learn, providers like ATT only (!) offer EVPN services instead of VPLS due to (much) better scalability.</w:t>
      </w:r>
      <w:r w:rsidR="00803907">
        <w:t xml:space="preserve"> Please check!</w:t>
      </w:r>
    </w:p>
  </w:comment>
  <w:comment w:id="157" w:author="Peter Gröschke" w:date="2022-09-29T18:32:00Z" w:initials="PG">
    <w:p w14:paraId="07948C7E" w14:textId="7469BA7C" w:rsidR="008C739D" w:rsidRDefault="008C739D">
      <w:pPr>
        <w:pStyle w:val="CommentText"/>
      </w:pPr>
      <w:r>
        <w:rPr>
          <w:rStyle w:val="CommentReference"/>
        </w:rPr>
        <w:annotationRef/>
      </w:r>
      <w:r>
        <w:t>In the ONOS/test case? Else, they have the same delay as all other network services in operator networks.</w:t>
      </w:r>
    </w:p>
  </w:comment>
  <w:comment w:id="159" w:author="Peter Gröschke" w:date="2022-09-29T18:33:00Z" w:initials="PG">
    <w:p w14:paraId="172416FE" w14:textId="7C9A2BEA" w:rsidR="008C739D" w:rsidRDefault="008C739D">
      <w:pPr>
        <w:pStyle w:val="CommentText"/>
      </w:pPr>
      <w:r>
        <w:rPr>
          <w:rStyle w:val="CommentReference"/>
        </w:rPr>
        <w:annotationRef/>
      </w:r>
      <w:r>
        <w:t>“is capable” means that it may have a better latency, jitter, or do you want to state a fact, than a citation is needed.</w:t>
      </w:r>
    </w:p>
  </w:comment>
  <w:comment w:id="160" w:author="Peter Gröschke" w:date="2022-09-29T18:34:00Z" w:initials="PG">
    <w:p w14:paraId="4193B9E0" w14:textId="078BBCDE" w:rsidR="008C739D" w:rsidRDefault="008C739D">
      <w:pPr>
        <w:pStyle w:val="CommentText"/>
      </w:pPr>
      <w:r>
        <w:rPr>
          <w:rStyle w:val="CommentReference"/>
        </w:rPr>
        <w:annotationRef/>
      </w:r>
      <w:r>
        <w:t>AFAIK, a new site will at least have the PE set up. The PE must act as a bridge, which a router does not out-of-the-box. So, either give a citation or correct this. And how do you set up PWs?</w:t>
      </w:r>
    </w:p>
  </w:comment>
  <w:comment w:id="161" w:author="Peter Gröschke" w:date="2022-09-29T18:37:00Z" w:initials="PG">
    <w:p w14:paraId="53562547" w14:textId="55932C11" w:rsidR="008C739D" w:rsidRDefault="008C739D">
      <w:pPr>
        <w:pStyle w:val="CommentText"/>
      </w:pPr>
      <w:r>
        <w:rPr>
          <w:rStyle w:val="CommentReference"/>
        </w:rPr>
        <w:annotationRef/>
      </w:r>
      <w:r>
        <w:t>Any statistics to cite?</w:t>
      </w:r>
    </w:p>
  </w:comment>
  <w:comment w:id="164" w:author="Peter Gröschke" w:date="2022-09-29T18:30:00Z" w:initials="PG">
    <w:p w14:paraId="43836353" w14:textId="16AB98C8" w:rsidR="008C739D" w:rsidRDefault="008C739D">
      <w:pPr>
        <w:pStyle w:val="CommentText"/>
      </w:pPr>
      <w:r>
        <w:rPr>
          <w:rStyle w:val="CommentReference"/>
        </w:rPr>
        <w:annotationRef/>
      </w:r>
      <w:r>
        <w:t>Citation!</w:t>
      </w:r>
      <w:r w:rsidR="00FA5503">
        <w:t xml:space="preserve"> Just one single (ok [62] is a second one) source … is not much. RFCs, different academic papers, even statistics from STATISTA </w:t>
      </w:r>
    </w:p>
  </w:comment>
  <w:comment w:id="165" w:author="Peter Gröschke" w:date="2022-09-29T18:58:00Z" w:initials="PG">
    <w:p w14:paraId="44E6D8B6" w14:textId="77777777" w:rsidR="00FA5503" w:rsidRDefault="00FA5503" w:rsidP="00FA5503">
      <w:pPr>
        <w:pStyle w:val="CommentText"/>
      </w:pPr>
      <w:r>
        <w:rPr>
          <w:rStyle w:val="CommentReference"/>
        </w:rPr>
        <w:annotationRef/>
      </w:r>
      <w:r>
        <w:t xml:space="preserve">Which RFCs? BTW, from source [61]: </w:t>
      </w:r>
    </w:p>
    <w:p w14:paraId="1DF5A7B2" w14:textId="671485F9" w:rsidR="00FA5503" w:rsidRDefault="00FA5503" w:rsidP="00FA5503">
      <w:pPr>
        <w:pStyle w:val="CommentText"/>
      </w:pPr>
      <w:r>
        <w:t>“In EVPN, MAC learning between PEs occurs in the control plane, unlike current VPLS where address learning is done in the data plane. This provides better control over the MAC learning process and the ability to apply policies. Control plane learning also facilitates isolation of groups of interacting devices from each other. EVPN can use a Provider BackBone (PBB) VPN to address the scalability issue faced by the MAC learning process. PBB EVPN differs from “plain” EVPN in that several MAC addresses that are required to be stored in a PE in the core. In PBB EVPN, a small number of backbone MACs are discovered in the EVPN control plane using BGP. MAC data forwarding is applied for learning the larger number of customer MACs. The forwarding plane provides MAC addresses to all CEs (local or remote) in PBB EVPN [173].</w:t>
      </w:r>
    </w:p>
    <w:p w14:paraId="742F1CBF" w14:textId="77777777" w:rsidR="00FA5503" w:rsidRDefault="00FA5503" w:rsidP="00FA5503">
      <w:pPr>
        <w:pStyle w:val="CommentText"/>
      </w:pPr>
    </w:p>
    <w:p w14:paraId="50110181" w14:textId="13AF6AB9" w:rsidR="00FA5503" w:rsidRPr="00FA5503" w:rsidRDefault="00FA5503" w:rsidP="00FA5503">
      <w:pPr>
        <w:pStyle w:val="CommentText"/>
        <w:rPr>
          <w:lang w:val="en-US"/>
        </w:rPr>
      </w:pPr>
      <w:r>
        <w:t>EVPN also provides better methods of DCI. EVPN facilitates DCI with efficient provisioning of services, scalability (operates like L3VPN) and capability to provide L2 and L3 services on the same interface (not possible in traditional VPLS). In addition to this, EVPN also supports PE nodes that offer multi-homed connectivity access networks or CE devices to be placed in the same or distant geographical locations. Such PE nodes are geo-redundant. This feature ensures business continuity for critical applications in scenarios like a natural disaster or power failures. In EVPN, this is achieved without establishing dedicated connections among PEs in a multi-homed group. This approach is cost-effective [174]. The authors in [67] proposed the use of EVPN as an overlay network.”</w:t>
      </w:r>
    </w:p>
  </w:comment>
  <w:comment w:id="174" w:author="Peter Gröschke" w:date="2022-09-29T19:37:00Z" w:initials="PG">
    <w:p w14:paraId="1FE98F1E" w14:textId="752B3D20" w:rsidR="00F06B2B" w:rsidRDefault="00F06B2B">
      <w:pPr>
        <w:pStyle w:val="CommentText"/>
      </w:pPr>
      <w:r>
        <w:rPr>
          <w:rStyle w:val="CommentReference"/>
        </w:rPr>
        <w:annotationRef/>
      </w:r>
      <w:r>
        <w:t>Make a picture which shows this: Draw a switch, and put in a match-action item as an OpenFlow item. I put an example in the Text!</w:t>
      </w:r>
    </w:p>
    <w:p w14:paraId="16D4DE34" w14:textId="7F5D21D1" w:rsidR="00F06B2B" w:rsidRDefault="00F06B2B">
      <w:pPr>
        <w:pStyle w:val="CommentText"/>
      </w:pPr>
    </w:p>
    <w:p w14:paraId="32E74038" w14:textId="1700732B" w:rsidR="00F06B2B" w:rsidRDefault="00F06B2B">
      <w:pPr>
        <w:pStyle w:val="CommentText"/>
      </w:pPr>
      <w:r>
        <w:t>The way from Configuration to Intent to OpenFlow pattern … that would be helpful.</w:t>
      </w:r>
    </w:p>
    <w:p w14:paraId="194D120A" w14:textId="77777777" w:rsidR="00F06B2B" w:rsidRDefault="00F06B2B">
      <w:pPr>
        <w:pStyle w:val="CommentText"/>
      </w:pPr>
    </w:p>
    <w:p w14:paraId="0F217F42" w14:textId="6D5CE5D2" w:rsidR="00F06B2B" w:rsidRDefault="00F06B2B">
      <w:pPr>
        <w:pStyle w:val="CommentText"/>
      </w:pPr>
    </w:p>
  </w:comment>
  <w:comment w:id="180" w:author="Peter Gröschke" w:date="2022-09-29T19:49:00Z" w:initials="PG">
    <w:p w14:paraId="3DEF3922" w14:textId="10181CCB" w:rsidR="00A85F9A" w:rsidRDefault="00A85F9A">
      <w:pPr>
        <w:pStyle w:val="CommentText"/>
      </w:pPr>
      <w:r>
        <w:rPr>
          <w:rStyle w:val="CommentReference"/>
        </w:rPr>
        <w:annotationRef/>
      </w:r>
      <w:r>
        <w:t>Where do the different Priorities come from?</w:t>
      </w:r>
    </w:p>
  </w:comment>
  <w:comment w:id="186" w:author="Peter Gröschke" w:date="2022-09-29T20:12:00Z" w:initials="PG">
    <w:p w14:paraId="5BFDE888" w14:textId="77777777" w:rsidR="00C51E3B" w:rsidRDefault="00C51E3B">
      <w:pPr>
        <w:pStyle w:val="CommentText"/>
      </w:pPr>
      <w:r>
        <w:rPr>
          <w:rStyle w:val="CommentReference"/>
        </w:rPr>
        <w:annotationRef/>
      </w:r>
      <w:r>
        <w:t>What I miss is the end-to-end configuration: we have two VPLS’s with two endpoints each, according to Fig 4-45. I only see single configured endpoints and you say that one host and a single switch(port) form an orderly VPLS. That is a bit like the saying “an Englishman, even on his own, forms and orderly queue of one”</w:t>
      </w:r>
    </w:p>
    <w:p w14:paraId="2BF554E8" w14:textId="77777777" w:rsidR="00C51E3B" w:rsidRDefault="00C51E3B">
      <w:pPr>
        <w:pStyle w:val="CommentText"/>
      </w:pPr>
    </w:p>
    <w:p w14:paraId="0FD70E2F" w14:textId="77777777" w:rsidR="00C51E3B" w:rsidRDefault="00C51E3B">
      <w:pPr>
        <w:pStyle w:val="CommentText"/>
      </w:pPr>
      <w:r>
        <w:t>I would like to see results, and preferably from a network of three endpoints, two hosts, one server. THEN, AND ONLY THEN can you prove with a trace that you have unicasts and broadcasts.</w:t>
      </w:r>
    </w:p>
    <w:p w14:paraId="20E03262" w14:textId="0E1F69A3" w:rsidR="00C51E3B" w:rsidRDefault="00C51E3B">
      <w:pPr>
        <w:pStyle w:val="CommentText"/>
      </w:pPr>
      <w:r>
        <w:t>And from the ovs, can you extract their configuration and their match-action items?</w:t>
      </w:r>
    </w:p>
  </w:comment>
  <w:comment w:id="189" w:author="Peter Gröschke" w:date="2022-09-30T09:28:00Z" w:initials="PG">
    <w:p w14:paraId="219F9CD5" w14:textId="10A2841D" w:rsidR="00C279FD" w:rsidRDefault="00C279FD">
      <w:pPr>
        <w:pStyle w:val="CommentText"/>
      </w:pPr>
      <w:r>
        <w:rPr>
          <w:rStyle w:val="CommentReference"/>
        </w:rPr>
        <w:annotationRef/>
      </w:r>
      <w:r>
        <w:t>This configuration is easy to follow, and you show all steps. Maybe start the VPLS chapter with this way (CLI) to make it easier for the reader?</w:t>
      </w:r>
    </w:p>
  </w:comment>
  <w:comment w:id="190" w:author="Peter Gröschke" w:date="2022-09-29T20:21:00Z" w:initials="PG">
    <w:p w14:paraId="32E1BD75" w14:textId="68D5CDE0" w:rsidR="003174C7" w:rsidRDefault="003174C7">
      <w:pPr>
        <w:pStyle w:val="CommentText"/>
      </w:pPr>
      <w:r>
        <w:rPr>
          <w:rStyle w:val="CommentReference"/>
        </w:rPr>
        <w:annotationRef/>
      </w:r>
      <w:r>
        <w:t>Both parts, OUI and SN?</w:t>
      </w:r>
    </w:p>
  </w:comment>
  <w:comment w:id="192" w:author="Peter Gröschke" w:date="2022-09-29T20:44:00Z" w:initials="PG">
    <w:p w14:paraId="45B59791" w14:textId="6C840C53" w:rsidR="00A13453" w:rsidRDefault="00A13453">
      <w:pPr>
        <w:pStyle w:val="CommentText"/>
      </w:pPr>
      <w:r>
        <w:rPr>
          <w:rStyle w:val="CommentReference"/>
        </w:rPr>
        <w:annotationRef/>
      </w:r>
      <w:r>
        <w:t xml:space="preserve">A graph somewhere with name (h1, server1), IPs, MAC addresses would be VERY helpful. The different screenshots use H1, Server2 in the figure 4-54, you have MAC addresses in 4-53, h2, s2 as names in 4-52. This is very inconsistent and as a prof pressed for time, I would call it “not clear, not consistent” and reduce the marks. </w:t>
      </w:r>
    </w:p>
  </w:comment>
  <w:comment w:id="210" w:author="Peter Gröschke" w:date="2022-09-30T09:32:00Z" w:initials="PG">
    <w:p w14:paraId="4998A690" w14:textId="27F9CA43" w:rsidR="00C279FD" w:rsidRDefault="00C279FD">
      <w:pPr>
        <w:pStyle w:val="CommentText"/>
      </w:pPr>
      <w:r>
        <w:rPr>
          <w:rStyle w:val="CommentReference"/>
        </w:rPr>
        <w:annotationRef/>
      </w:r>
      <w:r>
        <w:t xml:space="preserve">Of what? Different types of controllers? </w:t>
      </w:r>
    </w:p>
  </w:comment>
  <w:comment w:id="218" w:author="Peter Gröschke" w:date="2022-09-30T09:44:00Z" w:initials="PG">
    <w:p w14:paraId="117C0396" w14:textId="5DA25E84" w:rsidR="005D1666" w:rsidRDefault="005D1666">
      <w:pPr>
        <w:pStyle w:val="CommentText"/>
      </w:pPr>
      <w:r>
        <w:rPr>
          <w:rStyle w:val="CommentReference"/>
        </w:rPr>
        <w:annotationRef/>
      </w:r>
    </w:p>
  </w:comment>
  <w:comment w:id="219" w:author="Peter Gröschke" w:date="2022-09-30T10:57:00Z" w:initials="PG">
    <w:p w14:paraId="0FC3B8E1" w14:textId="40D9FB6F" w:rsidR="00480ACD" w:rsidRDefault="00480ACD">
      <w:pPr>
        <w:pStyle w:val="CommentText"/>
      </w:pPr>
      <w:r>
        <w:rPr>
          <w:rStyle w:val="CommentReference"/>
        </w:rPr>
        <w:annotationRef/>
      </w:r>
      <w:r>
        <w:t>Again, a visualization would be nice. Maybe there is something in source 15?</w:t>
      </w:r>
      <w:r w:rsidR="0065569C">
        <w:t xml:space="preserve"> Just checked – no pics there.</w:t>
      </w:r>
    </w:p>
  </w:comment>
  <w:comment w:id="230" w:author="Peter Gröschke" w:date="2022-09-30T11:09:00Z" w:initials="PG">
    <w:p w14:paraId="78C68738" w14:textId="780AE6C0" w:rsidR="0065569C" w:rsidRDefault="0065569C">
      <w:pPr>
        <w:pStyle w:val="CommentText"/>
      </w:pPr>
      <w:r>
        <w:rPr>
          <w:rStyle w:val="CommentReference"/>
        </w:rPr>
        <w:annotationRef/>
      </w:r>
      <w:r>
        <w:t>What were their requirements, this makes comparing the things easier</w:t>
      </w:r>
    </w:p>
  </w:comment>
  <w:comment w:id="231" w:author="Peter Gröschke" w:date="2022-09-30T11:17:00Z" w:initials="PG">
    <w:p w14:paraId="5D94394C" w14:textId="45B5EE21" w:rsidR="005F44E2" w:rsidRDefault="005F44E2">
      <w:pPr>
        <w:pStyle w:val="CommentText"/>
      </w:pPr>
      <w:r>
        <w:rPr>
          <w:rStyle w:val="CommentReference"/>
        </w:rPr>
        <w:annotationRef/>
      </w:r>
      <w:r>
        <w:t>Please state that the ATOMIX framework is part of the ONUS project. This gives some context. Else I would ask why you have chosen this and not another (which?) framework.</w:t>
      </w:r>
    </w:p>
  </w:comment>
  <w:comment w:id="233" w:author="Peter Gröschke" w:date="2022-09-30T11:11:00Z" w:initials="PG">
    <w:p w14:paraId="1A0F7959" w14:textId="3FB8BEE9" w:rsidR="0065569C" w:rsidRDefault="0065569C">
      <w:pPr>
        <w:pStyle w:val="CommentText"/>
      </w:pPr>
      <w:r>
        <w:rPr>
          <w:rStyle w:val="CommentReference"/>
        </w:rPr>
        <w:annotationRef/>
      </w:r>
      <w:r>
        <w:t>Only: should?</w:t>
      </w:r>
    </w:p>
  </w:comment>
  <w:comment w:id="236" w:author="Peter Gröschke" w:date="2022-09-30T11:10:00Z" w:initials="PG">
    <w:p w14:paraId="55433BC0" w14:textId="7EEAA503" w:rsidR="0065569C" w:rsidRDefault="0065569C">
      <w:pPr>
        <w:pStyle w:val="CommentText"/>
      </w:pPr>
      <w:r>
        <w:rPr>
          <w:rStyle w:val="CommentReference"/>
        </w:rPr>
        <w:annotationRef/>
      </w:r>
      <w:r>
        <w:t>Again: screenshots are not easy to read and a visualization would be very helpful</w:t>
      </w:r>
    </w:p>
  </w:comment>
  <w:comment w:id="237" w:author="Peter Gröschke" w:date="2022-09-30T15:37:00Z" w:initials="PG">
    <w:p w14:paraId="1DADB317" w14:textId="7AC43360" w:rsidR="00AC466E" w:rsidRDefault="00AC466E">
      <w:pPr>
        <w:pStyle w:val="CommentText"/>
      </w:pPr>
      <w:r>
        <w:rPr>
          <w:rStyle w:val="CommentReference"/>
        </w:rPr>
        <w:annotationRef/>
      </w:r>
      <w:r>
        <w:t>What is a “partition” in this case? So, we have three docker containers, in each is an Atomix instance, which clusters with the other Atomix instances (fig 4-56). In each Atomix runs one ONOS (fig 4-57)?</w:t>
      </w:r>
    </w:p>
  </w:comment>
  <w:comment w:id="240" w:author="Peter Gröschke" w:date="2022-09-30T11:14:00Z" w:initials="PG">
    <w:p w14:paraId="2D80C564" w14:textId="54187E65" w:rsidR="0065569C" w:rsidRDefault="0065569C">
      <w:pPr>
        <w:pStyle w:val="CommentText"/>
      </w:pPr>
      <w:r>
        <w:rPr>
          <w:rStyle w:val="CommentReference"/>
        </w:rPr>
        <w:annotationRef/>
      </w:r>
      <w:r>
        <w:t xml:space="preserve">Light brown on light </w:t>
      </w:r>
      <w:r w:rsidR="007C0304">
        <w:t>grey</w:t>
      </w:r>
      <w:r>
        <w:t xml:space="preserve">. </w:t>
      </w:r>
    </w:p>
  </w:comment>
  <w:comment w:id="245" w:author="Peter Gröschke" w:date="2022-09-30T11:15:00Z" w:initials="PG">
    <w:p w14:paraId="29E0632E" w14:textId="488C7823" w:rsidR="0065569C" w:rsidRDefault="0065569C">
      <w:pPr>
        <w:pStyle w:val="CommentText"/>
      </w:pPr>
      <w:r>
        <w:rPr>
          <w:rStyle w:val="CommentReference"/>
        </w:rPr>
        <w:annotationRef/>
      </w:r>
      <w:r>
        <w:t xml:space="preserve">What? “.. the Atomix </w:t>
      </w:r>
      <w:r w:rsidR="007C0304">
        <w:t>is involved in the exchange of relevant information once ONOS is started”</w:t>
      </w:r>
    </w:p>
  </w:comment>
  <w:comment w:id="246" w:author="Peter Gröschke" w:date="2022-09-30T15:40:00Z" w:initials="PG">
    <w:p w14:paraId="53F3EDAC" w14:textId="10A08F3E" w:rsidR="00AC466E" w:rsidRDefault="00AC466E">
      <w:pPr>
        <w:pStyle w:val="CommentText"/>
      </w:pPr>
      <w:r>
        <w:rPr>
          <w:rStyle w:val="CommentReference"/>
        </w:rPr>
        <w:annotationRef/>
      </w:r>
      <w:r>
        <w:t>Which are partitions? Again, a picture, a precise definition is needed</w:t>
      </w:r>
    </w:p>
  </w:comment>
  <w:comment w:id="248" w:author="Peter Gröschke" w:date="2022-09-30T16:11:00Z" w:initials="PG">
    <w:p w14:paraId="05C4822B" w14:textId="1D4A79CE" w:rsidR="00EF7D95" w:rsidRDefault="00EF7D95">
      <w:pPr>
        <w:pStyle w:val="CommentText"/>
      </w:pPr>
      <w:r>
        <w:rPr>
          <w:rStyle w:val="CommentReference"/>
        </w:rPr>
        <w:annotationRef/>
      </w:r>
      <w:r>
        <w:t>Where does the 7 come from?</w:t>
      </w:r>
    </w:p>
  </w:comment>
  <w:comment w:id="255" w:author="Peter Gröschke" w:date="2022-09-30T16:13:00Z" w:initials="PG">
    <w:p w14:paraId="4D2F82AA" w14:textId="6BDE5E98" w:rsidR="00EF7D95" w:rsidRDefault="00EF7D95">
      <w:pPr>
        <w:pStyle w:val="CommentText"/>
      </w:pPr>
      <w:r>
        <w:rPr>
          <w:rStyle w:val="CommentReference"/>
        </w:rPr>
        <w:annotationRef/>
      </w:r>
      <w:r>
        <w:t xml:space="preserve">So, the switches can only select the initial master? </w:t>
      </w:r>
    </w:p>
  </w:comment>
  <w:comment w:id="256" w:author="Peter Gröschke" w:date="2022-09-30T16:19:00Z" w:initials="PG">
    <w:p w14:paraId="4CDFEC85" w14:textId="6BCCCB64" w:rsidR="00EF7D95" w:rsidRDefault="00EF7D95">
      <w:pPr>
        <w:pStyle w:val="CommentText"/>
      </w:pPr>
      <w:r>
        <w:rPr>
          <w:rStyle w:val="CommentReference"/>
        </w:rPr>
        <w:annotationRef/>
      </w:r>
      <w:r>
        <w:t xml:space="preserve">OK, now that is clear. </w:t>
      </w:r>
    </w:p>
  </w:comment>
  <w:comment w:id="263" w:author="Peter Gröschke" w:date="2022-09-30T16:22:00Z" w:initials="PG">
    <w:p w14:paraId="42E7CBAD" w14:textId="469059FE" w:rsidR="000D029D" w:rsidRDefault="000D029D">
      <w:pPr>
        <w:pStyle w:val="CommentText"/>
      </w:pPr>
      <w:r>
        <w:rPr>
          <w:rStyle w:val="CommentReference"/>
        </w:rPr>
        <w:annotationRef/>
      </w:r>
      <w:r>
        <w:t>There are different possibilities for headlines in the English writing. Check if it is consistent (hint: right now it seems … a bit mixed)</w:t>
      </w:r>
    </w:p>
  </w:comment>
  <w:comment w:id="274" w:author="Peter Gröschke" w:date="2022-09-30T16:25:00Z" w:initials="PG">
    <w:p w14:paraId="19A506A2" w14:textId="229B9127" w:rsidR="000D029D" w:rsidRDefault="000D029D">
      <w:pPr>
        <w:pStyle w:val="CommentText"/>
      </w:pPr>
      <w:r>
        <w:rPr>
          <w:rStyle w:val="CommentReference"/>
        </w:rPr>
        <w:annotationRef/>
      </w:r>
      <w:r>
        <w:t xml:space="preserve">Citation </w:t>
      </w:r>
    </w:p>
  </w:comment>
  <w:comment w:id="275" w:author="Peter Gröschke" w:date="2022-09-30T17:07:00Z" w:initials="PG">
    <w:p w14:paraId="26F6E21F" w14:textId="3C2A791F" w:rsidR="001725EE" w:rsidRDefault="001725EE">
      <w:pPr>
        <w:pStyle w:val="CommentText"/>
      </w:pPr>
      <w:r>
        <w:rPr>
          <w:rStyle w:val="CommentReference"/>
        </w:rPr>
        <w:annotationRef/>
      </w:r>
      <w:r>
        <w:t>Is this a general concept? Do I find it in many SDN controllers, or not?</w:t>
      </w:r>
    </w:p>
  </w:comment>
  <w:comment w:id="276" w:author="Peter Gröschke" w:date="2022-09-30T17:11:00Z" w:initials="PG">
    <w:p w14:paraId="326494EC" w14:textId="17DC5A78" w:rsidR="001725EE" w:rsidRDefault="001725EE">
      <w:pPr>
        <w:pStyle w:val="CommentText"/>
      </w:pPr>
      <w:r>
        <w:rPr>
          <w:rStyle w:val="CommentReference"/>
        </w:rPr>
        <w:annotationRef/>
      </w:r>
      <w:r>
        <w:t>Is the high-lighted link a feature of the GUI? Or done by yourself? How can you check for a path in the CLI? In earlier chapters, there were the different methods to reach a goal described.</w:t>
      </w:r>
    </w:p>
  </w:comment>
  <w:comment w:id="278" w:author="Peter Gröschke" w:date="2022-09-30T17:12:00Z" w:initials="PG">
    <w:p w14:paraId="7B87749F" w14:textId="4DEC5150" w:rsidR="001725EE" w:rsidRDefault="001725EE">
      <w:pPr>
        <w:pStyle w:val="CommentText"/>
      </w:pPr>
      <w:r>
        <w:rPr>
          <w:rStyle w:val="CommentReference"/>
        </w:rPr>
        <w:annotationRef/>
      </w:r>
      <w:r>
        <w:t>The setup shows two equivalent paths when there is no difference in bandwidth. That the system has chosen exactly THIS one is based on a tiebreaker somewhere. So, this is one of the two optimal path in this particular system.</w:t>
      </w:r>
    </w:p>
  </w:comment>
  <w:comment w:id="286" w:author="Peter Gröschke" w:date="2022-09-30T17:24:00Z" w:initials="PG">
    <w:p w14:paraId="4DD579CA" w14:textId="08F787C4" w:rsidR="00E25AEC" w:rsidRDefault="00E25AEC">
      <w:pPr>
        <w:pStyle w:val="CommentText"/>
      </w:pPr>
      <w:r>
        <w:rPr>
          <w:rStyle w:val="CommentReference"/>
        </w:rPr>
        <w:annotationRef/>
      </w:r>
      <w:r>
        <w:t>The introduction of a new technology (Wifi 6 and 5G) does not lead to more devices. Applications and new (IoT) devices want to be connected.</w:t>
      </w:r>
    </w:p>
  </w:comment>
  <w:comment w:id="289" w:author="Peter Gröschke" w:date="2022-09-30T17:25:00Z" w:initials="PG">
    <w:p w14:paraId="1B202061" w14:textId="55388CBB" w:rsidR="00E25AEC" w:rsidRDefault="00E25AEC">
      <w:pPr>
        <w:pStyle w:val="CommentText"/>
      </w:pPr>
      <w:r>
        <w:rPr>
          <w:rStyle w:val="CommentReference"/>
        </w:rPr>
        <w:annotationRef/>
      </w:r>
      <w:r>
        <w:t>Which studies? Citation needed! Those studies will be from 2008 latest, this was when EVERYONE was able to see that IPv4 was dead in the water and only survives b/c of NAT &amp; PAT &amp; CGN. See my pic from 2006 in the text. See also for the statistics provided by the Internet organizations and third parties!</w:t>
      </w:r>
    </w:p>
  </w:comment>
  <w:comment w:id="291" w:author="Peter Gröschke" w:date="2022-09-30T17:30:00Z" w:initials="PG">
    <w:p w14:paraId="757BB553" w14:textId="0287A32B" w:rsidR="00E25AEC" w:rsidRDefault="00E25AEC">
      <w:pPr>
        <w:pStyle w:val="CommentText"/>
      </w:pPr>
      <w:r>
        <w:rPr>
          <w:rStyle w:val="CommentReference"/>
        </w:rPr>
        <w:annotationRef/>
      </w:r>
      <w:r>
        <w:t xml:space="preserve">There is a strong market for IPv4 addresses, and some Chinese are “stealing” allocated blocks from Africa </w:t>
      </w:r>
    </w:p>
  </w:comment>
  <w:comment w:id="292" w:author="Peter Gröschke" w:date="2022-09-30T17:31:00Z" w:initials="PG">
    <w:p w14:paraId="288B49AB" w14:textId="29220A07" w:rsidR="00E25AEC" w:rsidRDefault="00E25AEC">
      <w:pPr>
        <w:pStyle w:val="CommentText"/>
      </w:pPr>
      <w:r>
        <w:rPr>
          <w:rStyle w:val="CommentReference"/>
        </w:rPr>
        <w:annotationRef/>
      </w:r>
      <w:r>
        <w:t xml:space="preserve">Make clear who takes this into account </w:t>
      </w:r>
    </w:p>
  </w:comment>
  <w:comment w:id="293" w:author="Peter Gröschke" w:date="2022-09-30T17:31:00Z" w:initials="PG">
    <w:p w14:paraId="19E784DD" w14:textId="5FA960E8" w:rsidR="00E25AEC" w:rsidRDefault="00E25AEC">
      <w:pPr>
        <w:pStyle w:val="CommentText"/>
      </w:pPr>
      <w:r>
        <w:rPr>
          <w:rStyle w:val="CommentReference"/>
        </w:rPr>
        <w:annotationRef/>
      </w:r>
      <w:r>
        <w:t>Citation, study?</w:t>
      </w:r>
    </w:p>
  </w:comment>
  <w:comment w:id="294" w:author="Peter Gröschke" w:date="2022-09-30T17:32:00Z" w:initials="PG">
    <w:p w14:paraId="7FF78589" w14:textId="2D0DE858" w:rsidR="00E25AEC" w:rsidRDefault="00E25AEC">
      <w:pPr>
        <w:pStyle w:val="CommentText"/>
      </w:pPr>
      <w:r>
        <w:rPr>
          <w:rStyle w:val="CommentReference"/>
        </w:rPr>
        <w:annotationRef/>
      </w:r>
      <w:r>
        <w:t xml:space="preserve">The overhead created by IPv6 is 40 byte vs 20 byte PER EVERY PACKET. A TCP ACK grows from 40 to 60 bytes, so there is </w:t>
      </w:r>
      <w:r w:rsidR="00467BC4">
        <w:t xml:space="preserve">that </w:t>
      </w:r>
      <w:r>
        <w:t xml:space="preserve">for </w:t>
      </w:r>
      <w:r w:rsidR="00467BC4">
        <w:t>efficiency.</w:t>
      </w:r>
      <w:r>
        <w:t xml:space="preserve"> </w:t>
      </w:r>
    </w:p>
  </w:comment>
  <w:comment w:id="298" w:author="Peter Gröschke" w:date="2022-10-02T11:52:00Z" w:initials="PG">
    <w:p w14:paraId="094A907E" w14:textId="0887D970" w:rsidR="00467BC4" w:rsidRDefault="00467BC4">
      <w:pPr>
        <w:pStyle w:val="CommentText"/>
      </w:pPr>
      <w:r>
        <w:rPr>
          <w:rStyle w:val="CommentReference"/>
        </w:rPr>
        <w:annotationRef/>
      </w:r>
      <w:r>
        <w:t>Are they relevant features, or can I imagine this like a set of new colours for a car and a fancier bumper? As a hint, I would guess(!) that v1.2 introduced the initial set of IPv6 features, which wewre later augmented with additional features needed to run an IPv6 network.</w:t>
      </w:r>
    </w:p>
  </w:comment>
  <w:comment w:id="300" w:author="Peter Gröschke" w:date="2022-10-02T11:55:00Z" w:initials="PG">
    <w:p w14:paraId="5EAD6099" w14:textId="48857963" w:rsidR="00467BC4" w:rsidRDefault="00467BC4">
      <w:pPr>
        <w:pStyle w:val="CommentText"/>
      </w:pPr>
      <w:r>
        <w:rPr>
          <w:rStyle w:val="CommentReference"/>
        </w:rPr>
        <w:annotationRef/>
      </w:r>
      <w:r>
        <w:t>Would be nice for each app to know in a sentence or less what they are doing?</w:t>
      </w:r>
      <w:r w:rsidR="00EB3C31">
        <w:t xml:space="preserve"> Like: Host location provider: </w:t>
      </w:r>
      <w:r w:rsidR="00EB3C31">
        <w:rPr>
          <w:rFonts w:ascii="Segoe UI" w:hAnsi="Segoe UI" w:cs="Segoe UI"/>
          <w:color w:val="172B4D"/>
          <w:sz w:val="21"/>
          <w:szCs w:val="21"/>
          <w:shd w:val="clear" w:color="auto" w:fill="FFFFFF"/>
        </w:rPr>
        <w:t>to track the location of IPv6 hosts via ipv6 neighbordiscovery</w:t>
      </w:r>
    </w:p>
  </w:comment>
  <w:comment w:id="301" w:author="Peter Gröschke" w:date="2022-10-02T12:05:00Z" w:initials="PG">
    <w:p w14:paraId="438EA88D" w14:textId="5B108E6C" w:rsidR="00EB3C31" w:rsidRDefault="00EB3C31">
      <w:pPr>
        <w:pStyle w:val="CommentText"/>
      </w:pPr>
      <w:r>
        <w:rPr>
          <w:rStyle w:val="CommentReference"/>
        </w:rPr>
        <w:annotationRef/>
      </w:r>
      <w:r>
        <w:t>Noted and now the real (and helpful) information would be: where did you find the new/changed configurations? Is it in the man pages, is it by starting with -h, are there other pages on the web which give examples?</w:t>
      </w:r>
    </w:p>
  </w:comment>
  <w:comment w:id="304" w:author="Peter Gröschke" w:date="2022-10-02T12:09:00Z" w:initials="PG">
    <w:p w14:paraId="791D1084" w14:textId="77777777" w:rsidR="00EB3C31" w:rsidRDefault="00EB3C31">
      <w:pPr>
        <w:pStyle w:val="CommentText"/>
      </w:pPr>
      <w:r>
        <w:rPr>
          <w:rStyle w:val="CommentReference"/>
        </w:rPr>
        <w:annotationRef/>
      </w:r>
      <w:r>
        <w:t>… inside OpenFlow packets</w:t>
      </w:r>
      <w:r w:rsidR="00311678">
        <w:t>? Or are the switches instructed to send IPv6 ND packets as such, acting as routers, not switches? And is this due to one application you started to support IPv6 on the ONOS?</w:t>
      </w:r>
    </w:p>
    <w:p w14:paraId="50E2818D" w14:textId="77777777" w:rsidR="00311678" w:rsidRDefault="00311678">
      <w:pPr>
        <w:pStyle w:val="CommentText"/>
      </w:pPr>
    </w:p>
    <w:p w14:paraId="6D15E4BE" w14:textId="4F23F198" w:rsidR="00311678" w:rsidRDefault="00311678">
      <w:pPr>
        <w:pStyle w:val="CommentText"/>
      </w:pPr>
      <w:r>
        <w:t>Are we still using the good old southbound interface?</w:t>
      </w:r>
    </w:p>
  </w:comment>
  <w:comment w:id="307" w:author="Peter Gröschke" w:date="2022-10-02T12:39:00Z" w:initials="PG">
    <w:p w14:paraId="62DA9A57" w14:textId="05655E3C" w:rsidR="00946A88" w:rsidRDefault="00946A88">
      <w:pPr>
        <w:pStyle w:val="CommentText"/>
      </w:pPr>
      <w:r>
        <w:rPr>
          <w:rStyle w:val="CommentReference"/>
        </w:rPr>
        <w:annotationRef/>
      </w:r>
      <w:r>
        <w:t>I added the brackets after reading the next couple of paragraphs. I leave my comments as then you understand why your writing is confusing to the reader</w:t>
      </w:r>
    </w:p>
  </w:comment>
  <w:comment w:id="310" w:author="Peter Gröschke" w:date="2022-10-02T12:23:00Z" w:initials="PG">
    <w:p w14:paraId="45AFE14E" w14:textId="77777777" w:rsidR="00311678" w:rsidRDefault="00311678">
      <w:pPr>
        <w:pStyle w:val="CommentText"/>
      </w:pPr>
      <w:r>
        <w:rPr>
          <w:rStyle w:val="CommentReference"/>
        </w:rPr>
        <w:annotationRef/>
      </w:r>
      <w:r>
        <w:t>Which program did you use to draw this picture?</w:t>
      </w:r>
    </w:p>
    <w:p w14:paraId="094C1CE4" w14:textId="77777777" w:rsidR="00311678" w:rsidRDefault="00311678">
      <w:pPr>
        <w:pStyle w:val="CommentText"/>
      </w:pPr>
    </w:p>
    <w:p w14:paraId="483BB32C" w14:textId="5F182A61" w:rsidR="00311678" w:rsidRDefault="00874F32">
      <w:pPr>
        <w:pStyle w:val="CommentText"/>
      </w:pPr>
      <w:r>
        <w:t>I understand 5, but what do the pairs 6/7 and 9/10 do?</w:t>
      </w:r>
    </w:p>
  </w:comment>
  <w:comment w:id="312" w:author="Peter Gröschke" w:date="2022-10-02T12:41:00Z" w:initials="PG">
    <w:p w14:paraId="7EC84B6C" w14:textId="23C3D173" w:rsidR="00946A88" w:rsidRDefault="00946A88">
      <w:pPr>
        <w:pStyle w:val="CommentText"/>
      </w:pPr>
      <w:r>
        <w:rPr>
          <w:rStyle w:val="CommentReference"/>
        </w:rPr>
        <w:annotationRef/>
      </w:r>
      <w:r>
        <w:t>You switch to past tense here while before you used present tense. Reads funny.</w:t>
      </w:r>
    </w:p>
  </w:comment>
  <w:comment w:id="315" w:author="Peter Gröschke" w:date="2022-10-02T12:33:00Z" w:initials="PG">
    <w:p w14:paraId="2AFDA00A" w14:textId="1C2A650B" w:rsidR="00874F32" w:rsidRDefault="00874F32">
      <w:pPr>
        <w:pStyle w:val="CommentText"/>
      </w:pPr>
      <w:r>
        <w:rPr>
          <w:rStyle w:val="CommentReference"/>
        </w:rPr>
        <w:annotationRef/>
      </w:r>
      <w:r>
        <w:t xml:space="preserve">Just to get it straight: how does the Switch-4 know how to form IPv6 packets? What is running on the box? </w:t>
      </w:r>
      <w:r w:rsidR="00946A88">
        <w:t>Are the packets OpenFlow or directly IPv6, as you suggest here? This would, again, be of importance as the interface between controller and (stupid) switch would be very much different, the whole philosophy would change!</w:t>
      </w:r>
    </w:p>
  </w:comment>
  <w:comment w:id="319" w:author="Peter Gröschke" w:date="2022-10-02T12:36:00Z" w:initials="PG">
    <w:p w14:paraId="217329A5" w14:textId="27B6F6D7" w:rsidR="00946A88" w:rsidRDefault="00946A88">
      <w:pPr>
        <w:pStyle w:val="CommentText"/>
      </w:pPr>
      <w:r>
        <w:rPr>
          <w:rStyle w:val="CommentReference"/>
        </w:rPr>
        <w:annotationRef/>
      </w:r>
      <w:r>
        <w:t>THIS IS TOO LATE, and please adjust the picture above so that it is clear that the stuff is encapsulated in OpenFlow.</w:t>
      </w:r>
    </w:p>
  </w:comment>
  <w:comment w:id="318" w:author="Peter Gröschke" w:date="2022-10-02T12:30:00Z" w:initials="PG">
    <w:p w14:paraId="3D1EAD78" w14:textId="59327A00" w:rsidR="00874F32" w:rsidRDefault="00874F32">
      <w:pPr>
        <w:pStyle w:val="CommentText"/>
      </w:pPr>
      <w:r>
        <w:rPr>
          <w:rStyle w:val="CommentReference"/>
        </w:rPr>
        <w:annotationRef/>
      </w:r>
      <w:r>
        <w:t xml:space="preserve">Now that helps – would be even better with the numbers! </w:t>
      </w:r>
    </w:p>
  </w:comment>
  <w:comment w:id="321" w:author="Peter Gröschke" w:date="2022-10-02T12:52:00Z" w:initials="PG">
    <w:p w14:paraId="78812718" w14:textId="1B27FF8C" w:rsidR="00B5604B" w:rsidRDefault="00B5604B">
      <w:pPr>
        <w:pStyle w:val="CommentText"/>
      </w:pPr>
      <w:r>
        <w:rPr>
          <w:rStyle w:val="CommentReference"/>
        </w:rPr>
        <w:annotationRef/>
      </w:r>
      <w:r>
        <w:t>No, this picture just shows OpenFlow packets. See below what I mean. I don’t see any IPv6, I don’t see ND, I don’t see s*it.</w:t>
      </w:r>
    </w:p>
  </w:comment>
  <w:comment w:id="327" w:author="Peter Gröschke" w:date="2022-10-02T12:56:00Z" w:initials="PG">
    <w:p w14:paraId="1533069B" w14:textId="550E8F05" w:rsidR="00B5604B" w:rsidRDefault="00B5604B">
      <w:pPr>
        <w:pStyle w:val="CommentText"/>
      </w:pPr>
      <w:r>
        <w:rPr>
          <w:rStyle w:val="CommentReference"/>
        </w:rPr>
        <w:annotationRef/>
      </w:r>
      <w:r>
        <w:t>First time I read about the temp rules. Is this using … what timers? I have an idea what I would use, but you have this, I guess!?</w:t>
      </w:r>
    </w:p>
  </w:comment>
  <w:comment w:id="328" w:author="Peter Gröschke" w:date="2022-10-02T12:58:00Z" w:initials="PG">
    <w:p w14:paraId="2A91896F" w14:textId="2995AC7B" w:rsidR="00B5604B" w:rsidRDefault="00B5604B">
      <w:pPr>
        <w:pStyle w:val="CommentText"/>
      </w:pPr>
      <w:r>
        <w:rPr>
          <w:rStyle w:val="CommentReference"/>
        </w:rPr>
        <w:annotationRef/>
      </w:r>
      <w:r>
        <w:t xml:space="preserve">The rules are temp on the switches, but persistent on the ONUS? </w:t>
      </w:r>
    </w:p>
  </w:comment>
  <w:comment w:id="333" w:author="Peter Gröschke" w:date="2022-10-02T13:02:00Z" w:initials="PG">
    <w:p w14:paraId="3BE8B32D" w14:textId="26B783DC" w:rsidR="005E739A" w:rsidRDefault="005E739A">
      <w:pPr>
        <w:pStyle w:val="CommentText"/>
      </w:pPr>
      <w:r>
        <w:rPr>
          <w:rStyle w:val="CommentReference"/>
        </w:rPr>
        <w:annotationRef/>
      </w:r>
      <w:r>
        <w:t>Would love to see citations – where does this come from? And at least two or three, can be books, also!</w:t>
      </w:r>
    </w:p>
  </w:comment>
  <w:comment w:id="334" w:author="Peter Gröschke" w:date="2022-10-02T13:04:00Z" w:initials="PG">
    <w:p w14:paraId="694A6610" w14:textId="0556BCE7" w:rsidR="005E739A" w:rsidRDefault="005E739A">
      <w:pPr>
        <w:pStyle w:val="CommentText"/>
      </w:pPr>
      <w:r>
        <w:rPr>
          <w:rStyle w:val="CommentReference"/>
        </w:rPr>
        <w:annotationRef/>
      </w:r>
      <w:r>
        <w:t>RFC?</w:t>
      </w:r>
    </w:p>
  </w:comment>
  <w:comment w:id="336" w:author="Peter Gröschke" w:date="2022-10-02T13:22:00Z" w:initials="PG">
    <w:p w14:paraId="6F312D6B" w14:textId="028C25C9" w:rsidR="00AF1E6F" w:rsidRDefault="00AF1E6F">
      <w:pPr>
        <w:pStyle w:val="CommentText"/>
      </w:pPr>
      <w:r>
        <w:rPr>
          <w:rStyle w:val="CommentReference"/>
        </w:rPr>
        <w:annotationRef/>
      </w:r>
      <w:r>
        <w:t>There is an IPv6 extension to RIP? RFC?</w:t>
      </w:r>
    </w:p>
  </w:comment>
  <w:comment w:id="342" w:author="Peter Gröschke" w:date="2022-10-02T13:27:00Z" w:initials="PG">
    <w:p w14:paraId="3DDEF45F" w14:textId="77777777" w:rsidR="00AF1E6F" w:rsidRDefault="00AF1E6F">
      <w:pPr>
        <w:pStyle w:val="CommentText"/>
      </w:pPr>
      <w:r>
        <w:rPr>
          <w:rStyle w:val="CommentReference"/>
        </w:rPr>
        <w:annotationRef/>
      </w:r>
      <w:r>
        <w:t xml:space="preserve">I read is and I look at two pics with different address ranges – I added text to show you how confusing </w:t>
      </w:r>
      <w:r w:rsidR="00C0786B">
        <w:t>and inconsistent it is. This needs a work-over before finishing</w:t>
      </w:r>
    </w:p>
    <w:p w14:paraId="15841938" w14:textId="15321867" w:rsidR="00C0786B" w:rsidRDefault="00C0786B">
      <w:pPr>
        <w:pStyle w:val="CommentText"/>
      </w:pPr>
    </w:p>
  </w:comment>
  <w:comment w:id="348" w:author="Peter Gröschke" w:date="2022-10-02T13:33:00Z" w:initials="PG">
    <w:p w14:paraId="4D4AF4B2" w14:textId="05015605" w:rsidR="00C0786B" w:rsidRDefault="00C0786B">
      <w:pPr>
        <w:pStyle w:val="CommentText"/>
      </w:pPr>
      <w:r>
        <w:rPr>
          <w:rStyle w:val="CommentReference"/>
        </w:rPr>
        <w:annotationRef/>
      </w:r>
      <w:r>
        <w:t>If one does not see the IPv6 in the GUI, why use it? The pic 4 72 is … useless?</w:t>
      </w:r>
    </w:p>
  </w:comment>
  <w:comment w:id="356" w:author="Peter Gröschke" w:date="2022-10-02T13:43:00Z" w:initials="PG">
    <w:p w14:paraId="5ACC1D52" w14:textId="1942C0B4" w:rsidR="00DC33FB" w:rsidRDefault="00DC33FB">
      <w:pPr>
        <w:pStyle w:val="CommentText"/>
      </w:pPr>
      <w:r>
        <w:rPr>
          <w:rStyle w:val="CommentReference"/>
        </w:rPr>
        <w:annotationRef/>
      </w:r>
      <w:r>
        <w:t>Upper-/lowercase</w:t>
      </w:r>
    </w:p>
  </w:comment>
  <w:comment w:id="357" w:author="Peter Gröschke" w:date="2022-10-02T13:44:00Z" w:initials="PG">
    <w:p w14:paraId="30E77CAE" w14:textId="2EA2E0F0" w:rsidR="00DC33FB" w:rsidRDefault="00DC33FB">
      <w:pPr>
        <w:pStyle w:val="CommentText"/>
      </w:pPr>
      <w:r>
        <w:rPr>
          <w:rStyle w:val="CommentReference"/>
        </w:rPr>
        <w:annotationRef/>
      </w:r>
      <w:r>
        <w:t>You are pointing to a general problem – in what way is this specific to SDN, how is this different from any other change you want to introduce network-wide?</w:t>
      </w:r>
    </w:p>
  </w:comment>
  <w:comment w:id="358" w:author="Peter Gröschke" w:date="2022-10-02T13:48:00Z" w:initials="PG">
    <w:p w14:paraId="799409CF" w14:textId="7666A927" w:rsidR="00543E33" w:rsidRDefault="00543E33">
      <w:pPr>
        <w:pStyle w:val="CommentText"/>
      </w:pPr>
      <w:r>
        <w:rPr>
          <w:rStyle w:val="CommentReference"/>
        </w:rPr>
        <w:annotationRef/>
      </w:r>
      <w:r>
        <w:t>Add security</w:t>
      </w:r>
    </w:p>
  </w:comment>
  <w:comment w:id="359" w:author="Peter Gröschke" w:date="2022-10-02T13:45:00Z" w:initials="PG">
    <w:p w14:paraId="399C2437" w14:textId="0B2084D1" w:rsidR="00DC33FB" w:rsidRDefault="00DC33FB">
      <w:pPr>
        <w:pStyle w:val="CommentText"/>
      </w:pPr>
      <w:r>
        <w:rPr>
          <w:rStyle w:val="CommentReference"/>
        </w:rPr>
        <w:annotationRef/>
      </w:r>
      <w:r>
        <w:t xml:space="preserve">Source! And show me which new 5G networks run on IPv4 and I show you a ton that uses IPv6. What you need to distinguish: the pressure on operators to go IPv6 is much higher than for slowly growing enterprise networks. They need just their web pages accessible through IPv6, and then they are basically done. This is why AWS, Google, Tencent, … pay top dollar for public IPv4 addresses, because enterprises </w:t>
      </w:r>
      <w:r w:rsidR="00543E33">
        <w:t>(NOT ISP) stay on IPv4.</w:t>
      </w:r>
    </w:p>
  </w:comment>
  <w:comment w:id="361" w:author="Peter Gröschke" w:date="2022-10-02T13:49:00Z" w:initials="PG">
    <w:p w14:paraId="5B742817" w14:textId="42AD5543" w:rsidR="00543E33" w:rsidRDefault="00543E33">
      <w:pPr>
        <w:pStyle w:val="CommentText"/>
      </w:pPr>
      <w:r>
        <w:rPr>
          <w:rStyle w:val="CommentReference"/>
        </w:rPr>
        <w:annotationRef/>
      </w:r>
      <w:r>
        <w:t>Anything that specifically states that? Then a source! Or were applications like SDN-IP added to the ONOS portfolio to allow for an easy interconnection using the standard BGPv4 protocol (RFC 4271 and others)</w:t>
      </w:r>
    </w:p>
  </w:comment>
  <w:comment w:id="374" w:author="Peter Gröschke" w:date="2022-10-02T13:57:00Z" w:initials="PG">
    <w:p w14:paraId="7B8D03B5" w14:textId="3F36A02F" w:rsidR="00543E33" w:rsidRDefault="00543E33">
      <w:pPr>
        <w:pStyle w:val="CommentText"/>
      </w:pPr>
      <w:r>
        <w:rPr>
          <w:rStyle w:val="CommentReference"/>
        </w:rPr>
        <w:annotationRef/>
      </w:r>
      <w:r>
        <w:t>Why is Internet connection needed?</w:t>
      </w:r>
    </w:p>
  </w:comment>
  <w:comment w:id="378" w:author="Peter Gröschke" w:date="2022-10-02T14:00:00Z" w:initials="PG">
    <w:p w14:paraId="33D9FD2D" w14:textId="4DA12C32" w:rsidR="00761F26" w:rsidRDefault="00761F26">
      <w:pPr>
        <w:pStyle w:val="CommentText"/>
      </w:pPr>
      <w:r>
        <w:rPr>
          <w:rStyle w:val="CommentReference"/>
        </w:rPr>
        <w:annotationRef/>
      </w:r>
      <w:r>
        <w:t>This reads a bit like an alternative explanation, like the paragraph before. This her is a bit more general and you may think about switching the paragraphs and trimming them.</w:t>
      </w:r>
    </w:p>
  </w:comment>
  <w:comment w:id="380" w:author="Peter Gröschke" w:date="2022-10-02T14:05:00Z" w:initials="PG">
    <w:p w14:paraId="02E3DABC" w14:textId="392CC1C3" w:rsidR="00761F26" w:rsidRDefault="00761F26">
      <w:pPr>
        <w:pStyle w:val="CommentText"/>
      </w:pPr>
      <w:r>
        <w:rPr>
          <w:rStyle w:val="CommentReference"/>
        </w:rPr>
        <w:annotationRef/>
      </w:r>
      <w:r>
        <w:t>Maybe a graph of the BGP network with i- and e-BGP would be helpful</w:t>
      </w:r>
    </w:p>
  </w:comment>
  <w:comment w:id="391" w:author="Peter Gröschke" w:date="2022-10-02T14:09:00Z" w:initials="PG">
    <w:p w14:paraId="278AA71E" w14:textId="7C9D30D3" w:rsidR="00D71FBC" w:rsidRDefault="00D71FBC">
      <w:pPr>
        <w:pStyle w:val="CommentText"/>
      </w:pPr>
      <w:r>
        <w:rPr>
          <w:rStyle w:val="CommentReference"/>
        </w:rPr>
        <w:annotationRef/>
      </w:r>
      <w:r>
        <w:t>What does it do? Why is it needed? Is it needed?</w:t>
      </w:r>
    </w:p>
  </w:comment>
  <w:comment w:id="400" w:author="Peter Gröschke" w:date="2022-10-02T14:14:00Z" w:initials="PG">
    <w:p w14:paraId="04139CD9" w14:textId="2D4628F2" w:rsidR="00D71FBC" w:rsidRDefault="00D71FBC">
      <w:pPr>
        <w:pStyle w:val="CommentText"/>
      </w:pPr>
      <w:r>
        <w:rPr>
          <w:rStyle w:val="CommentReference"/>
        </w:rPr>
        <w:annotationRef/>
      </w:r>
      <w:r>
        <w:t>In the pictures before, where do I find 1.1.1.1 … 4.4.4.4? Which router is 192.168.122.35? What is with the 50.0.0.0/24 network? Again, this screenshot leaves more questions open than it answers!</w:t>
      </w:r>
    </w:p>
  </w:comment>
  <w:comment w:id="405" w:author="Peter Gröschke" w:date="2022-10-02T14:23:00Z" w:initials="PG">
    <w:p w14:paraId="2530C929" w14:textId="3ED6DDEA" w:rsidR="00E817DF" w:rsidRDefault="00E817DF">
      <w:pPr>
        <w:pStyle w:val="CommentText"/>
      </w:pPr>
      <w:r>
        <w:rPr>
          <w:rStyle w:val="CommentReference"/>
        </w:rPr>
        <w:annotationRef/>
      </w:r>
      <w:r>
        <w:t>Anything to observe about the different priorities?</w:t>
      </w:r>
    </w:p>
  </w:comment>
  <w:comment w:id="415" w:author="Peter Gröschke" w:date="2022-10-02T14:25:00Z" w:initials="PG">
    <w:p w14:paraId="639B4380" w14:textId="2434E192" w:rsidR="00E817DF" w:rsidRDefault="00E817DF">
      <w:pPr>
        <w:pStyle w:val="CommentText"/>
      </w:pPr>
      <w:r>
        <w:rPr>
          <w:rStyle w:val="CommentReference"/>
        </w:rPr>
        <w:annotationRef/>
      </w:r>
      <w:r>
        <w:t>Is there a data base for the intents? Is it central? Or does every Leader, active or not, learn the data base?</w:t>
      </w:r>
    </w:p>
  </w:comment>
  <w:comment w:id="426" w:author="Peter Gröschke" w:date="2022-10-02T14:29:00Z" w:initials="PG">
    <w:p w14:paraId="56C101B3" w14:textId="3206A80E" w:rsidR="00EC058E" w:rsidRDefault="00EC058E">
      <w:pPr>
        <w:pStyle w:val="CommentText"/>
      </w:pPr>
      <w:r>
        <w:rPr>
          <w:rStyle w:val="CommentReference"/>
        </w:rPr>
        <w:annotationRef/>
      </w:r>
      <w:r>
        <w:t>“… but not that …”?</w:t>
      </w:r>
    </w:p>
  </w:comment>
  <w:comment w:id="432" w:author="Peter Gröschke" w:date="2022-10-02T14:31:00Z" w:initials="PG">
    <w:p w14:paraId="42BFABC2" w14:textId="608EDA10" w:rsidR="00EC058E" w:rsidRDefault="00EC058E">
      <w:pPr>
        <w:pStyle w:val="CommentText"/>
      </w:pPr>
      <w:r>
        <w:rPr>
          <w:rStyle w:val="CommentReference"/>
        </w:rPr>
        <w:annotationRef/>
      </w:r>
      <w:r>
        <w:t>IP network? It is a SDN, but it creates an IP transit network</w:t>
      </w:r>
    </w:p>
  </w:comment>
  <w:comment w:id="434" w:author="Peter Gröschke" w:date="2022-10-02T14:32:00Z" w:initials="PG">
    <w:p w14:paraId="7CB2D75E" w14:textId="68200D25" w:rsidR="00EC058E" w:rsidRDefault="00EC058E">
      <w:pPr>
        <w:pStyle w:val="CommentText"/>
      </w:pPr>
      <w:r>
        <w:rPr>
          <w:rStyle w:val="CommentReference"/>
        </w:rPr>
        <w:annotationRef/>
      </w:r>
      <w:r>
        <w:t>Why is this called registry, not “data base”? Any reason?</w:t>
      </w:r>
    </w:p>
  </w:comment>
  <w:comment w:id="453" w:author="Peter Gröschke" w:date="2022-10-02T14:36:00Z" w:initials="PG">
    <w:p w14:paraId="658E3366" w14:textId="275E54F5" w:rsidR="00EC058E" w:rsidRDefault="00EC058E">
      <w:pPr>
        <w:pStyle w:val="CommentText"/>
      </w:pPr>
      <w:r>
        <w:rPr>
          <w:rStyle w:val="CommentReference"/>
        </w:rPr>
        <w:annotationRef/>
      </w:r>
      <w:r>
        <w:t>Strengthen the case for using SDN-centric approach to migration?</w:t>
      </w:r>
    </w:p>
  </w:comment>
  <w:comment w:id="458" w:author="Peter Gröschke" w:date="2022-10-02T14:37:00Z" w:initials="PG">
    <w:p w14:paraId="22769C66" w14:textId="5DB32A54" w:rsidR="00EC058E" w:rsidRDefault="00EC058E">
      <w:pPr>
        <w:pStyle w:val="CommentText"/>
      </w:pPr>
      <w:r>
        <w:rPr>
          <w:rStyle w:val="CommentReference"/>
        </w:rPr>
        <w:annotationRef/>
      </w:r>
      <w:r>
        <w:t>Source?</w:t>
      </w:r>
    </w:p>
  </w:comment>
  <w:comment w:id="461" w:author="Peter Gröschke" w:date="2022-10-02T14:40:00Z" w:initials="PG">
    <w:p w14:paraId="114AB2A5" w14:textId="3037E41D" w:rsidR="005B2664" w:rsidRDefault="005B2664">
      <w:pPr>
        <w:pStyle w:val="CommentText"/>
      </w:pPr>
      <w:r>
        <w:rPr>
          <w:rStyle w:val="CommentReference"/>
        </w:rPr>
        <w:annotationRef/>
      </w:r>
      <w:r>
        <w:t>“dropped or separated”?</w:t>
      </w:r>
    </w:p>
  </w:comment>
  <w:comment w:id="463" w:author="Peter Gröschke" w:date="2022-10-02T14:41:00Z" w:initials="PG">
    <w:p w14:paraId="57E07795" w14:textId="06F980D0" w:rsidR="005B2664" w:rsidRDefault="005B2664">
      <w:pPr>
        <w:pStyle w:val="CommentText"/>
      </w:pPr>
      <w:r>
        <w:rPr>
          <w:rStyle w:val="CommentReference"/>
        </w:rPr>
        <w:annotationRef/>
      </w:r>
      <w:r>
        <w:t xml:space="preserve">Functioning? </w:t>
      </w:r>
    </w:p>
  </w:comment>
  <w:comment w:id="473" w:author="Peter Gröschke" w:date="2022-10-02T14:56:00Z" w:initials="PG">
    <w:p w14:paraId="7D4EAD9B" w14:textId="77777777" w:rsidR="009E3639" w:rsidRDefault="009E3639">
      <w:pPr>
        <w:pStyle w:val="CommentText"/>
      </w:pPr>
      <w:r>
        <w:rPr>
          <w:rStyle w:val="CommentReference"/>
        </w:rPr>
        <w:annotationRef/>
      </w:r>
      <w:r>
        <w:t>Here you state that security is of utmost importance, yet you did not take security into account in any of the use cases. What would that tell me about the worth of the thesis?</w:t>
      </w:r>
    </w:p>
    <w:p w14:paraId="62FFBEC9" w14:textId="77777777" w:rsidR="009E3639" w:rsidRDefault="009E3639">
      <w:pPr>
        <w:pStyle w:val="CommentText"/>
      </w:pPr>
    </w:p>
    <w:p w14:paraId="5503210F" w14:textId="095A0AD8" w:rsidR="009E3639" w:rsidRDefault="009E3639">
      <w:pPr>
        <w:pStyle w:val="CommentText"/>
      </w:pPr>
      <w:r>
        <w:t xml:space="preserve">Try to reword it in such a way that you looked at the side of performance and </w:t>
      </w:r>
      <w:r w:rsidR="0033755C">
        <w:t>possibilities</w:t>
      </w:r>
      <w:r>
        <w:t xml:space="preserve"> and that SDN security research is under way to fill this gap as well as some other research questions are being tackled right now</w:t>
      </w:r>
    </w:p>
  </w:comment>
  <w:comment w:id="476" w:author="Peter Gröschke" w:date="2022-10-02T14:59:00Z" w:initials="PG">
    <w:p w14:paraId="40A049DF" w14:textId="371D74CD" w:rsidR="00B11AB9" w:rsidRDefault="00B11AB9">
      <w:pPr>
        <w:pStyle w:val="CommentText"/>
      </w:pPr>
      <w:r>
        <w:rPr>
          <w:rStyle w:val="CommentReference"/>
        </w:rPr>
        <w:annotationRef/>
      </w:r>
      <w:r>
        <w:t xml:space="preserve">See if you can format as left-aligned rather than block. </w:t>
      </w:r>
    </w:p>
  </w:comment>
  <w:comment w:id="478" w:author="Peter Gröschke" w:date="2022-10-02T15:00:00Z" w:initials="PG">
    <w:p w14:paraId="7517EC69" w14:textId="23F3BC53" w:rsidR="007A6278" w:rsidRDefault="007A6278">
      <w:pPr>
        <w:pStyle w:val="CommentText"/>
      </w:pPr>
      <w:r>
        <w:rPr>
          <w:rStyle w:val="CommentReference"/>
        </w:rPr>
        <w:annotationRef/>
      </w:r>
      <w:r>
        <w:t>Why not use two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1D6B88" w15:done="0"/>
  <w15:commentEx w15:paraId="2AF8CF5D" w15:done="0"/>
  <w15:commentEx w15:paraId="404D8F23" w15:done="0"/>
  <w15:commentEx w15:paraId="49C8A593" w15:done="0"/>
  <w15:commentEx w15:paraId="5C338A9B" w15:done="0"/>
  <w15:commentEx w15:paraId="41563D6A" w15:done="0"/>
  <w15:commentEx w15:paraId="6AEFA106" w15:done="0"/>
  <w15:commentEx w15:paraId="17BAAEC2" w15:done="0"/>
  <w15:commentEx w15:paraId="169BEAAB" w15:done="0"/>
  <w15:commentEx w15:paraId="3B92DC39" w15:done="0"/>
  <w15:commentEx w15:paraId="70FB0354" w15:done="0"/>
  <w15:commentEx w15:paraId="78DAEEB1" w15:done="0"/>
  <w15:commentEx w15:paraId="14632512" w15:done="0"/>
  <w15:commentEx w15:paraId="2186CBFF" w15:done="0"/>
  <w15:commentEx w15:paraId="103BF5C6" w15:done="0"/>
  <w15:commentEx w15:paraId="07948C7E" w15:done="0"/>
  <w15:commentEx w15:paraId="172416FE" w15:done="0"/>
  <w15:commentEx w15:paraId="4193B9E0" w15:done="0"/>
  <w15:commentEx w15:paraId="53562547" w15:done="0"/>
  <w15:commentEx w15:paraId="43836353" w15:done="0"/>
  <w15:commentEx w15:paraId="50110181" w15:done="0"/>
  <w15:commentEx w15:paraId="0F217F42" w15:done="0"/>
  <w15:commentEx w15:paraId="3DEF3922" w15:done="0"/>
  <w15:commentEx w15:paraId="20E03262" w15:done="0"/>
  <w15:commentEx w15:paraId="219F9CD5" w15:done="0"/>
  <w15:commentEx w15:paraId="32E1BD75" w15:done="0"/>
  <w15:commentEx w15:paraId="45B59791" w15:done="0"/>
  <w15:commentEx w15:paraId="4998A690" w15:done="0"/>
  <w15:commentEx w15:paraId="117C0396" w15:done="0"/>
  <w15:commentEx w15:paraId="0FC3B8E1" w15:done="0"/>
  <w15:commentEx w15:paraId="78C68738" w15:done="0"/>
  <w15:commentEx w15:paraId="5D94394C" w15:done="0"/>
  <w15:commentEx w15:paraId="1A0F7959" w15:done="0"/>
  <w15:commentEx w15:paraId="55433BC0" w15:done="0"/>
  <w15:commentEx w15:paraId="1DADB317" w15:done="0"/>
  <w15:commentEx w15:paraId="2D80C564" w15:done="0"/>
  <w15:commentEx w15:paraId="29E0632E" w15:done="0"/>
  <w15:commentEx w15:paraId="53F3EDAC" w15:done="0"/>
  <w15:commentEx w15:paraId="05C4822B" w15:done="0"/>
  <w15:commentEx w15:paraId="4D2F82AA" w15:done="0"/>
  <w15:commentEx w15:paraId="4CDFEC85" w15:done="0"/>
  <w15:commentEx w15:paraId="42E7CBAD" w15:done="0"/>
  <w15:commentEx w15:paraId="19A506A2" w15:done="0"/>
  <w15:commentEx w15:paraId="26F6E21F" w15:done="0"/>
  <w15:commentEx w15:paraId="326494EC" w15:done="0"/>
  <w15:commentEx w15:paraId="7B87749F" w15:done="0"/>
  <w15:commentEx w15:paraId="4DD579CA" w15:done="0"/>
  <w15:commentEx w15:paraId="1B202061" w15:done="0"/>
  <w15:commentEx w15:paraId="757BB553" w15:done="0"/>
  <w15:commentEx w15:paraId="288B49AB" w15:done="0"/>
  <w15:commentEx w15:paraId="19E784DD" w15:done="0"/>
  <w15:commentEx w15:paraId="7FF78589" w15:done="0"/>
  <w15:commentEx w15:paraId="094A907E" w15:done="0"/>
  <w15:commentEx w15:paraId="5EAD6099" w15:done="0"/>
  <w15:commentEx w15:paraId="438EA88D" w15:done="0"/>
  <w15:commentEx w15:paraId="6D15E4BE" w15:done="0"/>
  <w15:commentEx w15:paraId="62DA9A57" w15:done="0"/>
  <w15:commentEx w15:paraId="483BB32C" w15:done="0"/>
  <w15:commentEx w15:paraId="7EC84B6C" w15:done="0"/>
  <w15:commentEx w15:paraId="2AFDA00A" w15:done="0"/>
  <w15:commentEx w15:paraId="217329A5" w15:done="0"/>
  <w15:commentEx w15:paraId="3D1EAD78" w15:done="0"/>
  <w15:commentEx w15:paraId="78812718" w15:done="0"/>
  <w15:commentEx w15:paraId="1533069B" w15:done="0"/>
  <w15:commentEx w15:paraId="2A91896F" w15:done="0"/>
  <w15:commentEx w15:paraId="3BE8B32D" w15:done="0"/>
  <w15:commentEx w15:paraId="694A6610" w15:done="0"/>
  <w15:commentEx w15:paraId="6F312D6B" w15:done="0"/>
  <w15:commentEx w15:paraId="15841938" w15:done="0"/>
  <w15:commentEx w15:paraId="4D4AF4B2" w15:done="0"/>
  <w15:commentEx w15:paraId="5ACC1D52" w15:done="0"/>
  <w15:commentEx w15:paraId="30E77CAE" w15:done="0"/>
  <w15:commentEx w15:paraId="799409CF" w15:done="0"/>
  <w15:commentEx w15:paraId="399C2437" w15:done="0"/>
  <w15:commentEx w15:paraId="5B742817" w15:done="0"/>
  <w15:commentEx w15:paraId="7B8D03B5" w15:done="0"/>
  <w15:commentEx w15:paraId="33D9FD2D" w15:done="0"/>
  <w15:commentEx w15:paraId="02E3DABC" w15:done="0"/>
  <w15:commentEx w15:paraId="278AA71E" w15:done="0"/>
  <w15:commentEx w15:paraId="04139CD9" w15:done="0"/>
  <w15:commentEx w15:paraId="2530C929" w15:done="0"/>
  <w15:commentEx w15:paraId="639B4380" w15:done="0"/>
  <w15:commentEx w15:paraId="56C101B3" w15:done="0"/>
  <w15:commentEx w15:paraId="42BFABC2" w15:done="0"/>
  <w15:commentEx w15:paraId="7CB2D75E" w15:done="0"/>
  <w15:commentEx w15:paraId="658E3366" w15:done="0"/>
  <w15:commentEx w15:paraId="22769C66" w15:done="0"/>
  <w15:commentEx w15:paraId="114AB2A5" w15:done="0"/>
  <w15:commentEx w15:paraId="57E07795" w15:done="0"/>
  <w15:commentEx w15:paraId="5503210F" w15:done="0"/>
  <w15:commentEx w15:paraId="40A049DF" w15:done="0"/>
  <w15:commentEx w15:paraId="7517EC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02AF7" w16cex:dateUtc="2022-09-29T12:32:00Z"/>
  <w16cex:commentExtensible w16cex:durableId="26E02B1C" w16cex:dateUtc="2022-09-29T12:33:00Z"/>
  <w16cex:commentExtensible w16cex:durableId="26E02B30" w16cex:dateUtc="2022-09-29T12:33:00Z"/>
  <w16cex:commentExtensible w16cex:durableId="26E02B64" w16cex:dateUtc="2022-09-29T12:34:00Z"/>
  <w16cex:commentExtensible w16cex:durableId="26E04CD2" w16cex:dateUtc="2022-09-29T14:56:00Z"/>
  <w16cex:commentExtensible w16cex:durableId="26E04D3E" w16cex:dateUtc="2022-09-29T14:58:00Z"/>
  <w16cex:commentExtensible w16cex:durableId="26E02C32" w16cex:dateUtc="2022-09-29T12:37:00Z"/>
  <w16cex:commentExtensible w16cex:durableId="26E02C46" w16cex:dateUtc="2022-09-29T12:37:00Z"/>
  <w16cex:commentExtensible w16cex:durableId="26E02C63" w16cex:dateUtc="2022-09-29T12:38:00Z"/>
  <w16cex:commentExtensible w16cex:durableId="26E02F23" w16cex:dateUtc="2022-09-29T12:50:00Z"/>
  <w16cex:commentExtensible w16cex:durableId="26E0309F" w16cex:dateUtc="2022-09-29T12:56:00Z"/>
  <w16cex:commentExtensible w16cex:durableId="26E055C6" w16cex:dateUtc="2022-09-29T15:35:00Z"/>
  <w16cex:commentExtensible w16cex:durableId="26E06315" w16cex:dateUtc="2022-09-29T16:31:00Z"/>
  <w16cex:commentExtensible w16cex:durableId="26E06325" w16cex:dateUtc="2022-09-29T16:32:00Z"/>
  <w16cex:commentExtensible w16cex:durableId="26E0562D" w16cex:dateUtc="2022-09-29T15:36:00Z"/>
  <w16cex:commentExtensible w16cex:durableId="26E06338" w16cex:dateUtc="2022-09-29T16:32:00Z"/>
  <w16cex:commentExtensible w16cex:durableId="26E06373" w16cex:dateUtc="2022-09-29T16:33:00Z"/>
  <w16cex:commentExtensible w16cex:durableId="26E063AE" w16cex:dateUtc="2022-09-29T16:34:00Z"/>
  <w16cex:commentExtensible w16cex:durableId="26E0646A" w16cex:dateUtc="2022-09-29T16:37:00Z"/>
  <w16cex:commentExtensible w16cex:durableId="26E062D6" w16cex:dateUtc="2022-09-29T16:30:00Z"/>
  <w16cex:commentExtensible w16cex:durableId="26E0696D" w16cex:dateUtc="2022-09-29T16:58:00Z"/>
  <w16cex:commentExtensible w16cex:durableId="26E07288" w16cex:dateUtc="2022-09-29T17:37:00Z"/>
  <w16cex:commentExtensible w16cex:durableId="26E07551" w16cex:dateUtc="2022-09-29T17:49:00Z"/>
  <w16cex:commentExtensible w16cex:durableId="26E07A9A" w16cex:dateUtc="2022-09-29T18:12:00Z"/>
  <w16cex:commentExtensible w16cex:durableId="26E13527" w16cex:dateUtc="2022-09-30T07:28:00Z"/>
  <w16cex:commentExtensible w16cex:durableId="26E07CD3" w16cex:dateUtc="2022-09-29T18:21:00Z"/>
  <w16cex:commentExtensible w16cex:durableId="26E0823C" w16cex:dateUtc="2022-09-29T18:44:00Z"/>
  <w16cex:commentExtensible w16cex:durableId="26E13637" w16cex:dateUtc="2022-09-30T07:32:00Z"/>
  <w16cex:commentExtensible w16cex:durableId="26E138FA" w16cex:dateUtc="2022-09-30T07:44:00Z"/>
  <w16cex:commentExtensible w16cex:durableId="26E14A09" w16cex:dateUtc="2022-09-30T08:57:00Z"/>
  <w16cex:commentExtensible w16cex:durableId="26E14CF0" w16cex:dateUtc="2022-09-30T09:09:00Z"/>
  <w16cex:commentExtensible w16cex:durableId="26E14ED4" w16cex:dateUtc="2022-09-30T09:17:00Z"/>
  <w16cex:commentExtensible w16cex:durableId="26E14D76" w16cex:dateUtc="2022-09-30T09:11:00Z"/>
  <w16cex:commentExtensible w16cex:durableId="26E14D1F" w16cex:dateUtc="2022-09-30T09:10:00Z"/>
  <w16cex:commentExtensible w16cex:durableId="26E18BAC" w16cex:dateUtc="2022-09-30T13:37:00Z"/>
  <w16cex:commentExtensible w16cex:durableId="26E14E31" w16cex:dateUtc="2022-09-30T09:14:00Z"/>
  <w16cex:commentExtensible w16cex:durableId="26E14E69" w16cex:dateUtc="2022-09-30T09:15:00Z"/>
  <w16cex:commentExtensible w16cex:durableId="26E18C72" w16cex:dateUtc="2022-09-30T13:40:00Z"/>
  <w16cex:commentExtensible w16cex:durableId="26E1939A" w16cex:dateUtc="2022-09-30T14:11:00Z"/>
  <w16cex:commentExtensible w16cex:durableId="26E1943E" w16cex:dateUtc="2022-09-30T14:13:00Z"/>
  <w16cex:commentExtensible w16cex:durableId="26E19577" w16cex:dateUtc="2022-09-30T14:19:00Z"/>
  <w16cex:commentExtensible w16cex:durableId="26E1965D" w16cex:dateUtc="2022-09-30T14:22:00Z"/>
  <w16cex:commentExtensible w16cex:durableId="26E196E2" w16cex:dateUtc="2022-09-30T14:25:00Z"/>
  <w16cex:commentExtensible w16cex:durableId="26E1A0CE" w16cex:dateUtc="2022-09-30T15:07:00Z"/>
  <w16cex:commentExtensible w16cex:durableId="26E1A1AA" w16cex:dateUtc="2022-09-30T15:11:00Z"/>
  <w16cex:commentExtensible w16cex:durableId="26E1A1EA" w16cex:dateUtc="2022-09-30T15:12:00Z"/>
  <w16cex:commentExtensible w16cex:durableId="26E1A4C3" w16cex:dateUtc="2022-09-30T15:24:00Z"/>
  <w16cex:commentExtensible w16cex:durableId="26E1A512" w16cex:dateUtc="2022-09-30T15:25:00Z"/>
  <w16cex:commentExtensible w16cex:durableId="26E1A622" w16cex:dateUtc="2022-09-30T15:30:00Z"/>
  <w16cex:commentExtensible w16cex:durableId="26E1A657" w16cex:dateUtc="2022-09-30T15:31:00Z"/>
  <w16cex:commentExtensible w16cex:durableId="26E1A68B" w16cex:dateUtc="2022-09-30T15:31:00Z"/>
  <w16cex:commentExtensible w16cex:durableId="26E1A6AC" w16cex:dateUtc="2022-09-30T15:32:00Z"/>
  <w16cex:commentExtensible w16cex:durableId="26E3FA18" w16cex:dateUtc="2022-10-02T09:52:00Z"/>
  <w16cex:commentExtensible w16cex:durableId="26E3FABD" w16cex:dateUtc="2022-10-02T09:55:00Z"/>
  <w16cex:commentExtensible w16cex:durableId="26E3FD12" w16cex:dateUtc="2022-10-02T10:05:00Z"/>
  <w16cex:commentExtensible w16cex:durableId="26E3FDFD" w16cex:dateUtc="2022-10-02T10:09:00Z"/>
  <w16cex:commentExtensible w16cex:durableId="26E4051C" w16cex:dateUtc="2022-10-02T10:39:00Z"/>
  <w16cex:commentExtensible w16cex:durableId="26E4012E" w16cex:dateUtc="2022-10-02T10:23:00Z"/>
  <w16cex:commentExtensible w16cex:durableId="26E4058F" w16cex:dateUtc="2022-10-02T10:41:00Z"/>
  <w16cex:commentExtensible w16cex:durableId="26E40382" w16cex:dateUtc="2022-10-02T10:33:00Z"/>
  <w16cex:commentExtensible w16cex:durableId="26E40457" w16cex:dateUtc="2022-10-02T10:36:00Z"/>
  <w16cex:commentExtensible w16cex:durableId="26E402FD" w16cex:dateUtc="2022-10-02T10:30:00Z"/>
  <w16cex:commentExtensible w16cex:durableId="26E40816" w16cex:dateUtc="2022-10-02T10:52:00Z"/>
  <w16cex:commentExtensible w16cex:durableId="26E4091B" w16cex:dateUtc="2022-10-02T10:56:00Z"/>
  <w16cex:commentExtensible w16cex:durableId="26E40960" w16cex:dateUtc="2022-10-02T10:58:00Z"/>
  <w16cex:commentExtensible w16cex:durableId="26E40A6D" w16cex:dateUtc="2022-10-02T11:02:00Z"/>
  <w16cex:commentExtensible w16cex:durableId="26E40AC0" w16cex:dateUtc="2022-10-02T11:04:00Z"/>
  <w16cex:commentExtensible w16cex:durableId="26E40F01" w16cex:dateUtc="2022-10-02T11:22:00Z"/>
  <w16cex:commentExtensible w16cex:durableId="26E4103D" w16cex:dateUtc="2022-10-02T11:27:00Z"/>
  <w16cex:commentExtensible w16cex:durableId="26E41197" w16cex:dateUtc="2022-10-02T11:33:00Z"/>
  <w16cex:commentExtensible w16cex:durableId="26E413E9" w16cex:dateUtc="2022-10-02T11:43:00Z"/>
  <w16cex:commentExtensible w16cex:durableId="26E41431" w16cex:dateUtc="2022-10-02T11:44:00Z"/>
  <w16cex:commentExtensible w16cex:durableId="26E41547" w16cex:dateUtc="2022-10-02T11:48:00Z"/>
  <w16cex:commentExtensible w16cex:durableId="26E4148F" w16cex:dateUtc="2022-10-02T11:45:00Z"/>
  <w16cex:commentExtensible w16cex:durableId="26E41563" w16cex:dateUtc="2022-10-02T11:49:00Z"/>
  <w16cex:commentExtensible w16cex:durableId="26E41760" w16cex:dateUtc="2022-10-02T11:57:00Z"/>
  <w16cex:commentExtensible w16cex:durableId="26E4180E" w16cex:dateUtc="2022-10-02T12:00:00Z"/>
  <w16cex:commentExtensible w16cex:durableId="26E4190C" w16cex:dateUtc="2022-10-02T12:05:00Z"/>
  <w16cex:commentExtensible w16cex:durableId="26E41A1F" w16cex:dateUtc="2022-10-02T12:09:00Z"/>
  <w16cex:commentExtensible w16cex:durableId="26E41B63" w16cex:dateUtc="2022-10-02T12:14:00Z"/>
  <w16cex:commentExtensible w16cex:durableId="26E41D59" w16cex:dateUtc="2022-10-02T12:23:00Z"/>
  <w16cex:commentExtensible w16cex:durableId="26E41DEE" w16cex:dateUtc="2022-10-02T12:25:00Z"/>
  <w16cex:commentExtensible w16cex:durableId="26E41EB1" w16cex:dateUtc="2022-10-02T12:29:00Z"/>
  <w16cex:commentExtensible w16cex:durableId="26E41F34" w16cex:dateUtc="2022-10-02T12:31:00Z"/>
  <w16cex:commentExtensible w16cex:durableId="26E41F99" w16cex:dateUtc="2022-10-02T12:32:00Z"/>
  <w16cex:commentExtensible w16cex:durableId="26E4206D" w16cex:dateUtc="2022-10-02T12:36:00Z"/>
  <w16cex:commentExtensible w16cex:durableId="26E420C5" w16cex:dateUtc="2022-10-02T12:37:00Z"/>
  <w16cex:commentExtensible w16cex:durableId="26E42175" w16cex:dateUtc="2022-10-02T12:40:00Z"/>
  <w16cex:commentExtensible w16cex:durableId="26E421B6" w16cex:dateUtc="2022-10-02T12:41:00Z"/>
  <w16cex:commentExtensible w16cex:durableId="26E42537" w16cex:dateUtc="2022-10-02T12:56:00Z"/>
  <w16cex:commentExtensible w16cex:durableId="26E425E3" w16cex:dateUtc="2022-10-02T12:59:00Z"/>
  <w16cex:commentExtensible w16cex:durableId="26E42613" w16cex:dateUtc="2022-10-02T1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1D6B88" w16cid:durableId="26E02AF7"/>
  <w16cid:commentId w16cid:paraId="2AF8CF5D" w16cid:durableId="26E02B1C"/>
  <w16cid:commentId w16cid:paraId="404D8F23" w16cid:durableId="26E02B30"/>
  <w16cid:commentId w16cid:paraId="49C8A593" w16cid:durableId="26E02B64"/>
  <w16cid:commentId w16cid:paraId="5C338A9B" w16cid:durableId="26E04CD2"/>
  <w16cid:commentId w16cid:paraId="41563D6A" w16cid:durableId="26E04D3E"/>
  <w16cid:commentId w16cid:paraId="6AEFA106" w16cid:durableId="26E02C32"/>
  <w16cid:commentId w16cid:paraId="17BAAEC2" w16cid:durableId="26E02C46"/>
  <w16cid:commentId w16cid:paraId="169BEAAB" w16cid:durableId="26E02C63"/>
  <w16cid:commentId w16cid:paraId="3B92DC39" w16cid:durableId="26E02F23"/>
  <w16cid:commentId w16cid:paraId="70FB0354" w16cid:durableId="26E0309F"/>
  <w16cid:commentId w16cid:paraId="78DAEEB1" w16cid:durableId="26E055C6"/>
  <w16cid:commentId w16cid:paraId="14632512" w16cid:durableId="26E06315"/>
  <w16cid:commentId w16cid:paraId="2186CBFF" w16cid:durableId="26E06325"/>
  <w16cid:commentId w16cid:paraId="103BF5C6" w16cid:durableId="26E0562D"/>
  <w16cid:commentId w16cid:paraId="07948C7E" w16cid:durableId="26E06338"/>
  <w16cid:commentId w16cid:paraId="172416FE" w16cid:durableId="26E06373"/>
  <w16cid:commentId w16cid:paraId="4193B9E0" w16cid:durableId="26E063AE"/>
  <w16cid:commentId w16cid:paraId="53562547" w16cid:durableId="26E0646A"/>
  <w16cid:commentId w16cid:paraId="43836353" w16cid:durableId="26E062D6"/>
  <w16cid:commentId w16cid:paraId="50110181" w16cid:durableId="26E0696D"/>
  <w16cid:commentId w16cid:paraId="0F217F42" w16cid:durableId="26E07288"/>
  <w16cid:commentId w16cid:paraId="3DEF3922" w16cid:durableId="26E07551"/>
  <w16cid:commentId w16cid:paraId="20E03262" w16cid:durableId="26E07A9A"/>
  <w16cid:commentId w16cid:paraId="219F9CD5" w16cid:durableId="26E13527"/>
  <w16cid:commentId w16cid:paraId="32E1BD75" w16cid:durableId="26E07CD3"/>
  <w16cid:commentId w16cid:paraId="45B59791" w16cid:durableId="26E0823C"/>
  <w16cid:commentId w16cid:paraId="4998A690" w16cid:durableId="26E13637"/>
  <w16cid:commentId w16cid:paraId="117C0396" w16cid:durableId="26E138FA"/>
  <w16cid:commentId w16cid:paraId="0FC3B8E1" w16cid:durableId="26E14A09"/>
  <w16cid:commentId w16cid:paraId="78C68738" w16cid:durableId="26E14CF0"/>
  <w16cid:commentId w16cid:paraId="5D94394C" w16cid:durableId="26E14ED4"/>
  <w16cid:commentId w16cid:paraId="1A0F7959" w16cid:durableId="26E14D76"/>
  <w16cid:commentId w16cid:paraId="55433BC0" w16cid:durableId="26E14D1F"/>
  <w16cid:commentId w16cid:paraId="1DADB317" w16cid:durableId="26E18BAC"/>
  <w16cid:commentId w16cid:paraId="2D80C564" w16cid:durableId="26E14E31"/>
  <w16cid:commentId w16cid:paraId="29E0632E" w16cid:durableId="26E14E69"/>
  <w16cid:commentId w16cid:paraId="53F3EDAC" w16cid:durableId="26E18C72"/>
  <w16cid:commentId w16cid:paraId="05C4822B" w16cid:durableId="26E1939A"/>
  <w16cid:commentId w16cid:paraId="4D2F82AA" w16cid:durableId="26E1943E"/>
  <w16cid:commentId w16cid:paraId="4CDFEC85" w16cid:durableId="26E19577"/>
  <w16cid:commentId w16cid:paraId="42E7CBAD" w16cid:durableId="26E1965D"/>
  <w16cid:commentId w16cid:paraId="19A506A2" w16cid:durableId="26E196E2"/>
  <w16cid:commentId w16cid:paraId="26F6E21F" w16cid:durableId="26E1A0CE"/>
  <w16cid:commentId w16cid:paraId="326494EC" w16cid:durableId="26E1A1AA"/>
  <w16cid:commentId w16cid:paraId="7B87749F" w16cid:durableId="26E1A1EA"/>
  <w16cid:commentId w16cid:paraId="4DD579CA" w16cid:durableId="26E1A4C3"/>
  <w16cid:commentId w16cid:paraId="1B202061" w16cid:durableId="26E1A512"/>
  <w16cid:commentId w16cid:paraId="757BB553" w16cid:durableId="26E1A622"/>
  <w16cid:commentId w16cid:paraId="288B49AB" w16cid:durableId="26E1A657"/>
  <w16cid:commentId w16cid:paraId="19E784DD" w16cid:durableId="26E1A68B"/>
  <w16cid:commentId w16cid:paraId="7FF78589" w16cid:durableId="26E1A6AC"/>
  <w16cid:commentId w16cid:paraId="094A907E" w16cid:durableId="26E3FA18"/>
  <w16cid:commentId w16cid:paraId="5EAD6099" w16cid:durableId="26E3FABD"/>
  <w16cid:commentId w16cid:paraId="438EA88D" w16cid:durableId="26E3FD12"/>
  <w16cid:commentId w16cid:paraId="6D15E4BE" w16cid:durableId="26E3FDFD"/>
  <w16cid:commentId w16cid:paraId="62DA9A57" w16cid:durableId="26E4051C"/>
  <w16cid:commentId w16cid:paraId="483BB32C" w16cid:durableId="26E4012E"/>
  <w16cid:commentId w16cid:paraId="7EC84B6C" w16cid:durableId="26E4058F"/>
  <w16cid:commentId w16cid:paraId="2AFDA00A" w16cid:durableId="26E40382"/>
  <w16cid:commentId w16cid:paraId="217329A5" w16cid:durableId="26E40457"/>
  <w16cid:commentId w16cid:paraId="3D1EAD78" w16cid:durableId="26E402FD"/>
  <w16cid:commentId w16cid:paraId="78812718" w16cid:durableId="26E40816"/>
  <w16cid:commentId w16cid:paraId="1533069B" w16cid:durableId="26E4091B"/>
  <w16cid:commentId w16cid:paraId="2A91896F" w16cid:durableId="26E40960"/>
  <w16cid:commentId w16cid:paraId="3BE8B32D" w16cid:durableId="26E40A6D"/>
  <w16cid:commentId w16cid:paraId="694A6610" w16cid:durableId="26E40AC0"/>
  <w16cid:commentId w16cid:paraId="6F312D6B" w16cid:durableId="26E40F01"/>
  <w16cid:commentId w16cid:paraId="15841938" w16cid:durableId="26E4103D"/>
  <w16cid:commentId w16cid:paraId="4D4AF4B2" w16cid:durableId="26E41197"/>
  <w16cid:commentId w16cid:paraId="5ACC1D52" w16cid:durableId="26E413E9"/>
  <w16cid:commentId w16cid:paraId="30E77CAE" w16cid:durableId="26E41431"/>
  <w16cid:commentId w16cid:paraId="799409CF" w16cid:durableId="26E41547"/>
  <w16cid:commentId w16cid:paraId="399C2437" w16cid:durableId="26E4148F"/>
  <w16cid:commentId w16cid:paraId="5B742817" w16cid:durableId="26E41563"/>
  <w16cid:commentId w16cid:paraId="7B8D03B5" w16cid:durableId="26E41760"/>
  <w16cid:commentId w16cid:paraId="33D9FD2D" w16cid:durableId="26E4180E"/>
  <w16cid:commentId w16cid:paraId="02E3DABC" w16cid:durableId="26E4190C"/>
  <w16cid:commentId w16cid:paraId="278AA71E" w16cid:durableId="26E41A1F"/>
  <w16cid:commentId w16cid:paraId="04139CD9" w16cid:durableId="26E41B63"/>
  <w16cid:commentId w16cid:paraId="2530C929" w16cid:durableId="26E41D59"/>
  <w16cid:commentId w16cid:paraId="639B4380" w16cid:durableId="26E41DEE"/>
  <w16cid:commentId w16cid:paraId="56C101B3" w16cid:durableId="26E41EB1"/>
  <w16cid:commentId w16cid:paraId="42BFABC2" w16cid:durableId="26E41F34"/>
  <w16cid:commentId w16cid:paraId="7CB2D75E" w16cid:durableId="26E41F99"/>
  <w16cid:commentId w16cid:paraId="658E3366" w16cid:durableId="26E4206D"/>
  <w16cid:commentId w16cid:paraId="22769C66" w16cid:durableId="26E420C5"/>
  <w16cid:commentId w16cid:paraId="114AB2A5" w16cid:durableId="26E42175"/>
  <w16cid:commentId w16cid:paraId="57E07795" w16cid:durableId="26E421B6"/>
  <w16cid:commentId w16cid:paraId="5503210F" w16cid:durableId="26E42537"/>
  <w16cid:commentId w16cid:paraId="40A049DF" w16cid:durableId="26E425E3"/>
  <w16cid:commentId w16cid:paraId="7517EC69" w16cid:durableId="26E426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56D90" w14:textId="77777777" w:rsidR="00832C0B" w:rsidRDefault="00832C0B">
      <w:r>
        <w:separator/>
      </w:r>
    </w:p>
  </w:endnote>
  <w:endnote w:type="continuationSeparator" w:id="0">
    <w:p w14:paraId="219449B9" w14:textId="77777777" w:rsidR="00832C0B" w:rsidRDefault="00832C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8B21A" w14:textId="77777777" w:rsidR="00832C0B" w:rsidRDefault="00832C0B">
      <w:r>
        <w:separator/>
      </w:r>
    </w:p>
  </w:footnote>
  <w:footnote w:type="continuationSeparator" w:id="0">
    <w:p w14:paraId="0375AA0A" w14:textId="77777777" w:rsidR="00832C0B" w:rsidRDefault="00832C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34104392">
    <w:abstractNumId w:val="30"/>
  </w:num>
  <w:num w:numId="2" w16cid:durableId="2019574242">
    <w:abstractNumId w:val="3"/>
  </w:num>
  <w:num w:numId="3" w16cid:durableId="1689721897">
    <w:abstractNumId w:val="20"/>
  </w:num>
  <w:num w:numId="4" w16cid:durableId="891581463">
    <w:abstractNumId w:val="24"/>
  </w:num>
  <w:num w:numId="5" w16cid:durableId="956331743">
    <w:abstractNumId w:val="23"/>
  </w:num>
  <w:num w:numId="6" w16cid:durableId="1997342033">
    <w:abstractNumId w:val="31"/>
  </w:num>
  <w:num w:numId="7" w16cid:durableId="1730105752">
    <w:abstractNumId w:val="0"/>
  </w:num>
  <w:num w:numId="8" w16cid:durableId="637227826">
    <w:abstractNumId w:val="19"/>
  </w:num>
  <w:num w:numId="9" w16cid:durableId="1733577962">
    <w:abstractNumId w:val="28"/>
  </w:num>
  <w:num w:numId="10" w16cid:durableId="125971222">
    <w:abstractNumId w:val="6"/>
  </w:num>
  <w:num w:numId="11" w16cid:durableId="464929579">
    <w:abstractNumId w:val="10"/>
  </w:num>
  <w:num w:numId="12" w16cid:durableId="15663134">
    <w:abstractNumId w:val="11"/>
  </w:num>
  <w:num w:numId="13" w16cid:durableId="1503928839">
    <w:abstractNumId w:val="15"/>
  </w:num>
  <w:num w:numId="14" w16cid:durableId="655497011">
    <w:abstractNumId w:val="2"/>
  </w:num>
  <w:num w:numId="15" w16cid:durableId="1396471770">
    <w:abstractNumId w:val="13"/>
  </w:num>
  <w:num w:numId="16" w16cid:durableId="1257321278">
    <w:abstractNumId w:val="27"/>
  </w:num>
  <w:num w:numId="17" w16cid:durableId="977301959">
    <w:abstractNumId w:val="29"/>
  </w:num>
  <w:num w:numId="18" w16cid:durableId="1774471237">
    <w:abstractNumId w:val="22"/>
  </w:num>
  <w:num w:numId="19" w16cid:durableId="1413435255">
    <w:abstractNumId w:val="14"/>
  </w:num>
  <w:num w:numId="20" w16cid:durableId="65806478">
    <w:abstractNumId w:val="25"/>
  </w:num>
  <w:num w:numId="21" w16cid:durableId="106311650">
    <w:abstractNumId w:val="34"/>
  </w:num>
  <w:num w:numId="22" w16cid:durableId="445808203">
    <w:abstractNumId w:val="7"/>
  </w:num>
  <w:num w:numId="23" w16cid:durableId="1341154104">
    <w:abstractNumId w:val="1"/>
  </w:num>
  <w:num w:numId="24" w16cid:durableId="156843143">
    <w:abstractNumId w:val="4"/>
  </w:num>
  <w:num w:numId="25" w16cid:durableId="1448500693">
    <w:abstractNumId w:val="12"/>
  </w:num>
  <w:num w:numId="26" w16cid:durableId="956982115">
    <w:abstractNumId w:val="26"/>
  </w:num>
  <w:num w:numId="27" w16cid:durableId="165176007">
    <w:abstractNumId w:val="32"/>
  </w:num>
  <w:num w:numId="28" w16cid:durableId="840201023">
    <w:abstractNumId w:val="8"/>
  </w:num>
  <w:num w:numId="29" w16cid:durableId="449662798">
    <w:abstractNumId w:val="17"/>
  </w:num>
  <w:num w:numId="30" w16cid:durableId="1391415777">
    <w:abstractNumId w:val="33"/>
  </w:num>
  <w:num w:numId="31" w16cid:durableId="1825656905">
    <w:abstractNumId w:val="9"/>
  </w:num>
  <w:num w:numId="32" w16cid:durableId="525603062">
    <w:abstractNumId w:val="21"/>
  </w:num>
  <w:num w:numId="33" w16cid:durableId="456263714">
    <w:abstractNumId w:val="18"/>
  </w:num>
  <w:num w:numId="34" w16cid:durableId="785470970">
    <w:abstractNumId w:val="16"/>
  </w:num>
  <w:num w:numId="35" w16cid:durableId="155805391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rson w15:author="Harshal Vaze">
    <w15:presenceInfo w15:providerId="None" w15:userId="Harshal Vaz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BEE"/>
    <w:rsid w:val="00062B53"/>
    <w:rsid w:val="00063D51"/>
    <w:rsid w:val="000649DD"/>
    <w:rsid w:val="00064B0F"/>
    <w:rsid w:val="00064FA0"/>
    <w:rsid w:val="0006530F"/>
    <w:rsid w:val="00065A95"/>
    <w:rsid w:val="000668E5"/>
    <w:rsid w:val="00067444"/>
    <w:rsid w:val="000677AE"/>
    <w:rsid w:val="00067AB3"/>
    <w:rsid w:val="00070FBD"/>
    <w:rsid w:val="000715C2"/>
    <w:rsid w:val="0007169B"/>
    <w:rsid w:val="00071927"/>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5C95"/>
    <w:rsid w:val="00086409"/>
    <w:rsid w:val="0008704F"/>
    <w:rsid w:val="00090834"/>
    <w:rsid w:val="00092446"/>
    <w:rsid w:val="000927C6"/>
    <w:rsid w:val="00092A9F"/>
    <w:rsid w:val="000931AA"/>
    <w:rsid w:val="000931AD"/>
    <w:rsid w:val="000952DF"/>
    <w:rsid w:val="000956A3"/>
    <w:rsid w:val="00095D06"/>
    <w:rsid w:val="00096238"/>
    <w:rsid w:val="000970AD"/>
    <w:rsid w:val="00097B4D"/>
    <w:rsid w:val="00097DC3"/>
    <w:rsid w:val="000A0079"/>
    <w:rsid w:val="000A023A"/>
    <w:rsid w:val="000A0E65"/>
    <w:rsid w:val="000A1667"/>
    <w:rsid w:val="000A3EDB"/>
    <w:rsid w:val="000A5333"/>
    <w:rsid w:val="000A5706"/>
    <w:rsid w:val="000A58D5"/>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29D"/>
    <w:rsid w:val="000D0ACC"/>
    <w:rsid w:val="000D196F"/>
    <w:rsid w:val="000D22FD"/>
    <w:rsid w:val="000D2EA3"/>
    <w:rsid w:val="000D32EB"/>
    <w:rsid w:val="000D34AB"/>
    <w:rsid w:val="000D3674"/>
    <w:rsid w:val="000D433E"/>
    <w:rsid w:val="000D49E7"/>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2383"/>
    <w:rsid w:val="001725EE"/>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1C2D"/>
    <w:rsid w:val="001D2724"/>
    <w:rsid w:val="001D28C1"/>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AEF"/>
    <w:rsid w:val="001E7DD9"/>
    <w:rsid w:val="001F00D4"/>
    <w:rsid w:val="001F0480"/>
    <w:rsid w:val="001F170B"/>
    <w:rsid w:val="001F22CB"/>
    <w:rsid w:val="001F24E3"/>
    <w:rsid w:val="001F27B0"/>
    <w:rsid w:val="001F3B62"/>
    <w:rsid w:val="001F3EA4"/>
    <w:rsid w:val="001F55EB"/>
    <w:rsid w:val="001F5B82"/>
    <w:rsid w:val="001F6D90"/>
    <w:rsid w:val="001F773C"/>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253"/>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D75"/>
    <w:rsid w:val="00223EDC"/>
    <w:rsid w:val="002255D5"/>
    <w:rsid w:val="0022603F"/>
    <w:rsid w:val="0022612A"/>
    <w:rsid w:val="002261C0"/>
    <w:rsid w:val="0022671E"/>
    <w:rsid w:val="002273C7"/>
    <w:rsid w:val="002276CC"/>
    <w:rsid w:val="002277C7"/>
    <w:rsid w:val="00227E40"/>
    <w:rsid w:val="00232162"/>
    <w:rsid w:val="00232B5C"/>
    <w:rsid w:val="00232C74"/>
    <w:rsid w:val="00232E04"/>
    <w:rsid w:val="0023328F"/>
    <w:rsid w:val="00233587"/>
    <w:rsid w:val="00233D3F"/>
    <w:rsid w:val="002347A9"/>
    <w:rsid w:val="002350A8"/>
    <w:rsid w:val="0023550B"/>
    <w:rsid w:val="00235FED"/>
    <w:rsid w:val="002360A8"/>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827"/>
    <w:rsid w:val="00261BDD"/>
    <w:rsid w:val="00262444"/>
    <w:rsid w:val="0026277B"/>
    <w:rsid w:val="002627E1"/>
    <w:rsid w:val="00262803"/>
    <w:rsid w:val="0026298A"/>
    <w:rsid w:val="00262CF2"/>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0EB"/>
    <w:rsid w:val="002B017B"/>
    <w:rsid w:val="002B05CC"/>
    <w:rsid w:val="002B0956"/>
    <w:rsid w:val="002B0967"/>
    <w:rsid w:val="002B1290"/>
    <w:rsid w:val="002B1353"/>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68E3"/>
    <w:rsid w:val="002E6CCA"/>
    <w:rsid w:val="002E7B31"/>
    <w:rsid w:val="002E7C10"/>
    <w:rsid w:val="002F05F2"/>
    <w:rsid w:val="002F251A"/>
    <w:rsid w:val="002F2921"/>
    <w:rsid w:val="002F3242"/>
    <w:rsid w:val="002F40FF"/>
    <w:rsid w:val="002F48C7"/>
    <w:rsid w:val="002F516C"/>
    <w:rsid w:val="002F68CA"/>
    <w:rsid w:val="002F6F18"/>
    <w:rsid w:val="002F6F83"/>
    <w:rsid w:val="002F6FD2"/>
    <w:rsid w:val="002F745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678"/>
    <w:rsid w:val="003126CA"/>
    <w:rsid w:val="0031275A"/>
    <w:rsid w:val="00313016"/>
    <w:rsid w:val="003140D5"/>
    <w:rsid w:val="00314A66"/>
    <w:rsid w:val="0031530E"/>
    <w:rsid w:val="003167BD"/>
    <w:rsid w:val="003174A6"/>
    <w:rsid w:val="003174C7"/>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6B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F43"/>
    <w:rsid w:val="00335FFE"/>
    <w:rsid w:val="0033722F"/>
    <w:rsid w:val="0033755C"/>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A08"/>
    <w:rsid w:val="003670E1"/>
    <w:rsid w:val="003702DD"/>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3F8"/>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693E"/>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BC4"/>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ACD"/>
    <w:rsid w:val="00480F9D"/>
    <w:rsid w:val="004810AB"/>
    <w:rsid w:val="00481823"/>
    <w:rsid w:val="00481944"/>
    <w:rsid w:val="0048271A"/>
    <w:rsid w:val="00482973"/>
    <w:rsid w:val="00482A5F"/>
    <w:rsid w:val="0048334A"/>
    <w:rsid w:val="0048346F"/>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29EF"/>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0CB"/>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32C9"/>
    <w:rsid w:val="00503C90"/>
    <w:rsid w:val="00503CF8"/>
    <w:rsid w:val="00506092"/>
    <w:rsid w:val="00506125"/>
    <w:rsid w:val="0050657F"/>
    <w:rsid w:val="0050693E"/>
    <w:rsid w:val="00506F64"/>
    <w:rsid w:val="00507039"/>
    <w:rsid w:val="0050711B"/>
    <w:rsid w:val="0050726B"/>
    <w:rsid w:val="00507419"/>
    <w:rsid w:val="0051005E"/>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23BE"/>
    <w:rsid w:val="005424D0"/>
    <w:rsid w:val="00542AC0"/>
    <w:rsid w:val="00542AE2"/>
    <w:rsid w:val="00542E44"/>
    <w:rsid w:val="00543C4B"/>
    <w:rsid w:val="00543E33"/>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25F4"/>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2664"/>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666"/>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D7652"/>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39A"/>
    <w:rsid w:val="005E7C70"/>
    <w:rsid w:val="005F04BF"/>
    <w:rsid w:val="005F0D40"/>
    <w:rsid w:val="005F0FF8"/>
    <w:rsid w:val="005F166F"/>
    <w:rsid w:val="005F1DA0"/>
    <w:rsid w:val="005F247C"/>
    <w:rsid w:val="005F3CE5"/>
    <w:rsid w:val="005F44E2"/>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0B4"/>
    <w:rsid w:val="00604CCE"/>
    <w:rsid w:val="00605647"/>
    <w:rsid w:val="006058BD"/>
    <w:rsid w:val="00606111"/>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69C"/>
    <w:rsid w:val="00655EEC"/>
    <w:rsid w:val="006562A4"/>
    <w:rsid w:val="00656A77"/>
    <w:rsid w:val="00656C2E"/>
    <w:rsid w:val="00657820"/>
    <w:rsid w:val="00657DAC"/>
    <w:rsid w:val="00660052"/>
    <w:rsid w:val="00660508"/>
    <w:rsid w:val="00660990"/>
    <w:rsid w:val="00660C69"/>
    <w:rsid w:val="0066171A"/>
    <w:rsid w:val="0066234B"/>
    <w:rsid w:val="0066236A"/>
    <w:rsid w:val="00662B23"/>
    <w:rsid w:val="00663848"/>
    <w:rsid w:val="0066402B"/>
    <w:rsid w:val="006658E1"/>
    <w:rsid w:val="00665D17"/>
    <w:rsid w:val="00665DB8"/>
    <w:rsid w:val="006661D5"/>
    <w:rsid w:val="0066658D"/>
    <w:rsid w:val="006672F7"/>
    <w:rsid w:val="00667C3D"/>
    <w:rsid w:val="00667CF9"/>
    <w:rsid w:val="0067051C"/>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6117"/>
    <w:rsid w:val="006C70D8"/>
    <w:rsid w:val="006D0027"/>
    <w:rsid w:val="006D0E5D"/>
    <w:rsid w:val="006D1777"/>
    <w:rsid w:val="006D1D13"/>
    <w:rsid w:val="006D1D50"/>
    <w:rsid w:val="006D1E3F"/>
    <w:rsid w:val="006D2C02"/>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57F52"/>
    <w:rsid w:val="00761E11"/>
    <w:rsid w:val="00761F26"/>
    <w:rsid w:val="00761FF9"/>
    <w:rsid w:val="0076279E"/>
    <w:rsid w:val="00762A1F"/>
    <w:rsid w:val="00763751"/>
    <w:rsid w:val="00764053"/>
    <w:rsid w:val="0076549B"/>
    <w:rsid w:val="00766B77"/>
    <w:rsid w:val="007673FA"/>
    <w:rsid w:val="00767FE2"/>
    <w:rsid w:val="00770918"/>
    <w:rsid w:val="007713E8"/>
    <w:rsid w:val="00771B7F"/>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D89"/>
    <w:rsid w:val="007A3469"/>
    <w:rsid w:val="007A35A7"/>
    <w:rsid w:val="007A365B"/>
    <w:rsid w:val="007A41D6"/>
    <w:rsid w:val="007A5257"/>
    <w:rsid w:val="007A608F"/>
    <w:rsid w:val="007A6278"/>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C0134"/>
    <w:rsid w:val="007C0304"/>
    <w:rsid w:val="007C0874"/>
    <w:rsid w:val="007C08A0"/>
    <w:rsid w:val="007C0AC7"/>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08C6"/>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907"/>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1EB8"/>
    <w:rsid w:val="008121D9"/>
    <w:rsid w:val="00812A67"/>
    <w:rsid w:val="008136D0"/>
    <w:rsid w:val="00814784"/>
    <w:rsid w:val="008149E7"/>
    <w:rsid w:val="00814A75"/>
    <w:rsid w:val="008151F9"/>
    <w:rsid w:val="008152DD"/>
    <w:rsid w:val="008162E2"/>
    <w:rsid w:val="008167B4"/>
    <w:rsid w:val="008175DD"/>
    <w:rsid w:val="008175EA"/>
    <w:rsid w:val="0081774C"/>
    <w:rsid w:val="00820225"/>
    <w:rsid w:val="00821232"/>
    <w:rsid w:val="008213E6"/>
    <w:rsid w:val="00821401"/>
    <w:rsid w:val="00822C29"/>
    <w:rsid w:val="008245D8"/>
    <w:rsid w:val="00824DAF"/>
    <w:rsid w:val="0082550F"/>
    <w:rsid w:val="00826223"/>
    <w:rsid w:val="008264CD"/>
    <w:rsid w:val="00826F58"/>
    <w:rsid w:val="008275D1"/>
    <w:rsid w:val="00827FCA"/>
    <w:rsid w:val="00830538"/>
    <w:rsid w:val="00831003"/>
    <w:rsid w:val="00832177"/>
    <w:rsid w:val="00832B2B"/>
    <w:rsid w:val="00832BFB"/>
    <w:rsid w:val="00832C0B"/>
    <w:rsid w:val="00833599"/>
    <w:rsid w:val="00833C62"/>
    <w:rsid w:val="00833CEC"/>
    <w:rsid w:val="008340CB"/>
    <w:rsid w:val="00834344"/>
    <w:rsid w:val="00834BC5"/>
    <w:rsid w:val="00836728"/>
    <w:rsid w:val="00836A16"/>
    <w:rsid w:val="00836B8B"/>
    <w:rsid w:val="00836C74"/>
    <w:rsid w:val="00837CC1"/>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52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4F32"/>
    <w:rsid w:val="008762EB"/>
    <w:rsid w:val="00876B13"/>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0C4"/>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C739D"/>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1AB"/>
    <w:rsid w:val="008F66A8"/>
    <w:rsid w:val="008F6EE1"/>
    <w:rsid w:val="008F6EE9"/>
    <w:rsid w:val="00901200"/>
    <w:rsid w:val="00901EBF"/>
    <w:rsid w:val="00902692"/>
    <w:rsid w:val="009026E0"/>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A88"/>
    <w:rsid w:val="00946D45"/>
    <w:rsid w:val="00946E19"/>
    <w:rsid w:val="009470BC"/>
    <w:rsid w:val="009475DF"/>
    <w:rsid w:val="00947823"/>
    <w:rsid w:val="00947C69"/>
    <w:rsid w:val="0095073E"/>
    <w:rsid w:val="00950AD1"/>
    <w:rsid w:val="00950CD3"/>
    <w:rsid w:val="00951110"/>
    <w:rsid w:val="0095181A"/>
    <w:rsid w:val="009533B5"/>
    <w:rsid w:val="009534DD"/>
    <w:rsid w:val="0095423C"/>
    <w:rsid w:val="00954434"/>
    <w:rsid w:val="00954BF2"/>
    <w:rsid w:val="009550B6"/>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93B"/>
    <w:rsid w:val="00975F98"/>
    <w:rsid w:val="00976D36"/>
    <w:rsid w:val="00980D25"/>
    <w:rsid w:val="00981357"/>
    <w:rsid w:val="00981A6C"/>
    <w:rsid w:val="00981B2A"/>
    <w:rsid w:val="00982122"/>
    <w:rsid w:val="009824C5"/>
    <w:rsid w:val="00982F46"/>
    <w:rsid w:val="00983ECF"/>
    <w:rsid w:val="00983FD2"/>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1A2"/>
    <w:rsid w:val="009E0262"/>
    <w:rsid w:val="009E0319"/>
    <w:rsid w:val="009E06B6"/>
    <w:rsid w:val="009E0FC1"/>
    <w:rsid w:val="009E1620"/>
    <w:rsid w:val="009E1B9C"/>
    <w:rsid w:val="009E29CD"/>
    <w:rsid w:val="009E2CB8"/>
    <w:rsid w:val="009E333E"/>
    <w:rsid w:val="009E3455"/>
    <w:rsid w:val="009E3639"/>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6538"/>
    <w:rsid w:val="009F71C0"/>
    <w:rsid w:val="009F7ABB"/>
    <w:rsid w:val="00A00278"/>
    <w:rsid w:val="00A00D8A"/>
    <w:rsid w:val="00A0172B"/>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3453"/>
    <w:rsid w:val="00A14131"/>
    <w:rsid w:val="00A14288"/>
    <w:rsid w:val="00A142A2"/>
    <w:rsid w:val="00A149DC"/>
    <w:rsid w:val="00A14A1E"/>
    <w:rsid w:val="00A15CB7"/>
    <w:rsid w:val="00A1609F"/>
    <w:rsid w:val="00A1644B"/>
    <w:rsid w:val="00A16D50"/>
    <w:rsid w:val="00A16F2E"/>
    <w:rsid w:val="00A1712F"/>
    <w:rsid w:val="00A175B4"/>
    <w:rsid w:val="00A20D77"/>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5F9A"/>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66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E6F"/>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051"/>
    <w:rsid w:val="00B102CC"/>
    <w:rsid w:val="00B10EB0"/>
    <w:rsid w:val="00B11AB9"/>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7AC"/>
    <w:rsid w:val="00B21F4D"/>
    <w:rsid w:val="00B22101"/>
    <w:rsid w:val="00B22CD2"/>
    <w:rsid w:val="00B2354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04B"/>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4B7"/>
    <w:rsid w:val="00B76744"/>
    <w:rsid w:val="00B77F24"/>
    <w:rsid w:val="00B80ED8"/>
    <w:rsid w:val="00B816F4"/>
    <w:rsid w:val="00B81AE0"/>
    <w:rsid w:val="00B826D3"/>
    <w:rsid w:val="00B8289A"/>
    <w:rsid w:val="00B82B68"/>
    <w:rsid w:val="00B832B8"/>
    <w:rsid w:val="00B839CF"/>
    <w:rsid w:val="00B83E7E"/>
    <w:rsid w:val="00B841F7"/>
    <w:rsid w:val="00B842A3"/>
    <w:rsid w:val="00B86460"/>
    <w:rsid w:val="00B86726"/>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3D5"/>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5B23"/>
    <w:rsid w:val="00C0600E"/>
    <w:rsid w:val="00C068D1"/>
    <w:rsid w:val="00C0786B"/>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279FD"/>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352"/>
    <w:rsid w:val="00C44836"/>
    <w:rsid w:val="00C452C3"/>
    <w:rsid w:val="00C454F9"/>
    <w:rsid w:val="00C46050"/>
    <w:rsid w:val="00C46241"/>
    <w:rsid w:val="00C46279"/>
    <w:rsid w:val="00C465BE"/>
    <w:rsid w:val="00C4699A"/>
    <w:rsid w:val="00C46C41"/>
    <w:rsid w:val="00C47515"/>
    <w:rsid w:val="00C4758F"/>
    <w:rsid w:val="00C4778B"/>
    <w:rsid w:val="00C47B9E"/>
    <w:rsid w:val="00C5066D"/>
    <w:rsid w:val="00C516F3"/>
    <w:rsid w:val="00C51E3B"/>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2D8D"/>
    <w:rsid w:val="00C941CA"/>
    <w:rsid w:val="00C94358"/>
    <w:rsid w:val="00C94DF3"/>
    <w:rsid w:val="00C94FFE"/>
    <w:rsid w:val="00C95260"/>
    <w:rsid w:val="00C952E5"/>
    <w:rsid w:val="00C96106"/>
    <w:rsid w:val="00C96C9D"/>
    <w:rsid w:val="00C974F1"/>
    <w:rsid w:val="00CA0514"/>
    <w:rsid w:val="00CA0FD5"/>
    <w:rsid w:val="00CA1A49"/>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6EFF"/>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1E42"/>
    <w:rsid w:val="00CD1F8E"/>
    <w:rsid w:val="00CD3466"/>
    <w:rsid w:val="00CD374C"/>
    <w:rsid w:val="00CD41E0"/>
    <w:rsid w:val="00CD522D"/>
    <w:rsid w:val="00CD587E"/>
    <w:rsid w:val="00CD63E3"/>
    <w:rsid w:val="00CD6C2C"/>
    <w:rsid w:val="00CD7ED6"/>
    <w:rsid w:val="00CE09DE"/>
    <w:rsid w:val="00CE14D4"/>
    <w:rsid w:val="00CE15E5"/>
    <w:rsid w:val="00CE16C7"/>
    <w:rsid w:val="00CE1BDF"/>
    <w:rsid w:val="00CE1BE0"/>
    <w:rsid w:val="00CE1E21"/>
    <w:rsid w:val="00CE1EE9"/>
    <w:rsid w:val="00CE2469"/>
    <w:rsid w:val="00CE2ADE"/>
    <w:rsid w:val="00CE33A1"/>
    <w:rsid w:val="00CE3559"/>
    <w:rsid w:val="00CE39DE"/>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163"/>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286"/>
    <w:rsid w:val="00D04A0A"/>
    <w:rsid w:val="00D06161"/>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084"/>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1FBC"/>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31E"/>
    <w:rsid w:val="00DA5B0E"/>
    <w:rsid w:val="00DA614B"/>
    <w:rsid w:val="00DA694A"/>
    <w:rsid w:val="00DA6991"/>
    <w:rsid w:val="00DA69AA"/>
    <w:rsid w:val="00DA7109"/>
    <w:rsid w:val="00DA72ED"/>
    <w:rsid w:val="00DA7FBC"/>
    <w:rsid w:val="00DB060D"/>
    <w:rsid w:val="00DB084C"/>
    <w:rsid w:val="00DB0BFF"/>
    <w:rsid w:val="00DB1BC3"/>
    <w:rsid w:val="00DB1C1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3FB"/>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62F3"/>
    <w:rsid w:val="00E06316"/>
    <w:rsid w:val="00E06560"/>
    <w:rsid w:val="00E06C50"/>
    <w:rsid w:val="00E071C4"/>
    <w:rsid w:val="00E076B5"/>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5AEC"/>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B94"/>
    <w:rsid w:val="00E360B7"/>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525"/>
    <w:rsid w:val="00E65705"/>
    <w:rsid w:val="00E658DC"/>
    <w:rsid w:val="00E669A1"/>
    <w:rsid w:val="00E66ECF"/>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61E9"/>
    <w:rsid w:val="00E77C35"/>
    <w:rsid w:val="00E77E74"/>
    <w:rsid w:val="00E77FF4"/>
    <w:rsid w:val="00E817DF"/>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8B1"/>
    <w:rsid w:val="00EB2BE4"/>
    <w:rsid w:val="00EB2CE9"/>
    <w:rsid w:val="00EB364F"/>
    <w:rsid w:val="00EB3B10"/>
    <w:rsid w:val="00EB3C31"/>
    <w:rsid w:val="00EB4BBB"/>
    <w:rsid w:val="00EB4CC3"/>
    <w:rsid w:val="00EB503C"/>
    <w:rsid w:val="00EB5188"/>
    <w:rsid w:val="00EB61AA"/>
    <w:rsid w:val="00EB6A31"/>
    <w:rsid w:val="00EB765E"/>
    <w:rsid w:val="00EC04FF"/>
    <w:rsid w:val="00EC058E"/>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5C3"/>
    <w:rsid w:val="00EF4987"/>
    <w:rsid w:val="00EF4ADC"/>
    <w:rsid w:val="00EF616C"/>
    <w:rsid w:val="00EF6216"/>
    <w:rsid w:val="00EF677B"/>
    <w:rsid w:val="00EF73DF"/>
    <w:rsid w:val="00EF7D95"/>
    <w:rsid w:val="00EF7F06"/>
    <w:rsid w:val="00F00603"/>
    <w:rsid w:val="00F00F30"/>
    <w:rsid w:val="00F01379"/>
    <w:rsid w:val="00F02B49"/>
    <w:rsid w:val="00F0366B"/>
    <w:rsid w:val="00F0403B"/>
    <w:rsid w:val="00F04AB7"/>
    <w:rsid w:val="00F05D9F"/>
    <w:rsid w:val="00F062E2"/>
    <w:rsid w:val="00F06B2B"/>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503"/>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2EBC"/>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0786B"/>
    <w:pPr>
      <w:spacing w:before="100" w:beforeAutospacing="1" w:after="100" w:afterAutospacing="1" w:line="240" w:lineRule="auto"/>
      <w:jc w:val="left"/>
    </w:pPr>
    <w:rPr>
      <w:rFonts w:ascii="Times New Roman" w:hAnsi="Times New Roman"/>
      <w:sz w:val="24"/>
      <w:szCs w:val="24"/>
      <w:lang w:val="de-DE"/>
    </w:rPr>
  </w:style>
  <w:style w:type="paragraph" w:styleId="Revision">
    <w:name w:val="Revision"/>
    <w:hidden/>
    <w:uiPriority w:val="99"/>
    <w:semiHidden/>
    <w:rsid w:val="0097593B"/>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148215">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227176">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54465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hyperlink" Target="http://192.168.0.114:8181/onos/ui" TargetMode="External"/><Relationship Id="rId63" Type="http://schemas.microsoft.com/office/2018/08/relationships/commentsExtensible" Target="commentsExtensible.xml"/><Relationship Id="rId84" Type="http://schemas.openxmlformats.org/officeDocument/2006/relationships/image" Target="media/image56.png"/><Relationship Id="rId138" Type="http://schemas.openxmlformats.org/officeDocument/2006/relationships/image" Target="media/image102.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98.png"/><Relationship Id="rId139" Type="http://schemas.openxmlformats.org/officeDocument/2006/relationships/header" Target="header16.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192.168.0.114:8181/onos/v1/doc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header" Target="header12.xml"/><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comments" Target="comments.xm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header" Target="header13.xml"/><Relationship Id="rId135" Type="http://schemas.openxmlformats.org/officeDocument/2006/relationships/image" Target="media/image99.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header" Target="header8.xm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192.168.0.114:8181/onos/v1/docs/"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eader" Target="header14.xml"/><Relationship Id="rId136" Type="http://schemas.openxmlformats.org/officeDocument/2006/relationships/image" Target="media/image100.png"/><Relationship Id="rId61" Type="http://schemas.microsoft.com/office/2011/relationships/commentsExtended" Target="commentsExtended.xml"/><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localhost:8181/onos/ui"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8.png"/><Relationship Id="rId137"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hyperlink" Target="http://localhost:8181/onos/ui" TargetMode="External"/><Relationship Id="rId62" Type="http://schemas.microsoft.com/office/2016/09/relationships/commentsIds" Target="commentsIds.xml"/><Relationship Id="rId83" Type="http://schemas.openxmlformats.org/officeDocument/2006/relationships/hyperlink" Target="http://192.168.0.114:8181/onos/ui" TargetMode="External"/><Relationship Id="rId88" Type="http://schemas.openxmlformats.org/officeDocument/2006/relationships/image" Target="media/image60.png"/><Relationship Id="rId111" Type="http://schemas.openxmlformats.org/officeDocument/2006/relationships/image" Target="media/image83.jpeg"/><Relationship Id="rId132" Type="http://schemas.openxmlformats.org/officeDocument/2006/relationships/header" Target="header15.xml"/><Relationship Id="rId15" Type="http://schemas.openxmlformats.org/officeDocument/2006/relationships/image" Target="media/image2.png"/><Relationship Id="rId36" Type="http://schemas.openxmlformats.org/officeDocument/2006/relationships/hyperlink" Target="http://192.168.0.114:8181/onos/ui" TargetMode="External"/><Relationship Id="rId57" Type="http://schemas.openxmlformats.org/officeDocument/2006/relationships/image" Target="media/image36.png"/><Relationship Id="rId106" Type="http://schemas.openxmlformats.org/officeDocument/2006/relationships/image" Target="media/image78.jpe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97.png"/><Relationship Id="rId16"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60</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59</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61</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72</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74</b:RefOrder>
  </b:Source>
  <b:Source>
    <b:Tag>BSD</b:Tag>
    <b:SourceType>InternetSite</b:SourceType>
    <b:Guid>{A58553D2-A3BF-4321-99DE-97BFFD5330E2}</b:Guid>
    <b:Title>BSD Router Project: Open Source Router Distribution</b:Title>
    <b:URL>https://bsdrp.net/BSDRP</b:URL>
    <b:RefOrder>76</b:RefOrder>
  </b:Source>
  <b:Source>
    <b:Tag>Qua</b:Tag>
    <b:SourceType>InternetSite</b:SourceType>
    <b:Guid>{ABE37B5F-707D-47FF-8067-AE865DE0EE08}</b:Guid>
    <b:Title>Quagga Routing Software Suite</b:Title>
    <b:URL>https://www.nongnu.org/quagga/index.html</b:URL>
    <b:RefOrder>75</b:RefOrder>
  </b:Source>
  <b:Source>
    <b:Tag>FRR</b:Tag>
    <b:SourceType>InternetSite</b:SourceType>
    <b:Guid>{33CDEA4B-F61A-4754-8CA1-9B84B4D88DD7}</b:Guid>
    <b:Title>FRRouting Project</b:Title>
    <b:URL>https://frrouting.org/</b:URL>
    <b:RefOrder>77</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45</b:RefOrder>
  </b:Source>
  <b:Source>
    <b:Tag>GNS</b:Tag>
    <b:SourceType>InternetSite</b:SourceType>
    <b:Guid>{419273BD-B955-45DD-B066-26A2E6347670}</b:Guid>
    <b:Title>GNS3 Marketplace</b:Title>
    <b:URL>https://www.gns3.com/marketplace/featured</b:URL>
    <b:RefOrder>46</b:RefOrder>
  </b:Source>
  <b:Source>
    <b:Tag>GNS1</b:Tag>
    <b:SourceType>InternetSite</b:SourceType>
    <b:Guid>{1C271C2E-2AED-42A0-B017-45C0DCAD7BE8}</b:Guid>
    <b:Title>GNS3 Software</b:Title>
    <b:URL>https://www.gns3.com/software</b:URL>
    <b:RefOrder>47</b:RefOrder>
  </b:Source>
  <b:Source>
    <b:Tag>Min</b:Tag>
    <b:SourceType>InternetSite</b:SourceType>
    <b:Guid>{F275E816-D8DC-43D2-B236-F17B9F988181}</b:Guid>
    <b:Title>Mininet</b:Title>
    <b:URL>http://mininet.org/</b:URL>
    <b:RefOrder>41</b:RefOrder>
  </b:Source>
  <b:Source>
    <b:Tag>Dow</b:Tag>
    <b:SourceType>InternetSite</b:SourceType>
    <b:Guid>{AE808A9D-0960-43F9-9009-EFE88DDF52E9}</b:Guid>
    <b:Title>Download/Get Started With Mininet</b:Title>
    <b:URL>http://mininet.org/download/</b:URL>
    <b:RefOrder>42</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43</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44</b:RefOrder>
  </b:Source>
  <b:Source>
    <b:Tag>Ope4</b:Tag>
    <b:SourceType>InternetSite</b:SourceType>
    <b:Guid>{32A03A7D-FE4F-44B9-8374-BC58117BB8FE}</b:Guid>
    <b:Title>Open vSwitch</b:Title>
    <b:URL>https://www.openvswitch.org/</b:URL>
    <b:RefOrder>35</b:RefOrder>
  </b:Source>
  <b:Source>
    <b:Tag>Pic</b:Tag>
    <b:SourceType>InternetSite</b:SourceType>
    <b:Guid>{1EF40492-5338-4978-B961-5FF1A9DEDC62}</b:Guid>
    <b:Title>Pica8</b:Title>
    <b:URL>https://www.pica8.com/</b:URL>
    <b:RefOrder>36</b:RefOrder>
  </b:Source>
  <b:Source>
    <b:Tag>Ind</b:Tag>
    <b:SourceType>InternetSite</b:SourceType>
    <b:Guid>{4DCF12E7-60C8-48B9-A9D6-D31FFF79CC6C}</b:Guid>
    <b:Title>Indigo Virtual Switch</b:Title>
    <b:URL>https://github.com/floodlight/ivs</b:URL>
    <b:RefOrder>39</b:RefOrder>
  </b:Source>
  <b:Source>
    <b:Tag>LIN</b:Tag>
    <b:SourceType>InternetSite</b:SourceType>
    <b:Guid>{1A1CA03B-8164-4F2E-A212-DE6E459858DA}</b:Guid>
    <b:Title>LINC - OpenFlow software switch</b:Title>
    <b:URL>https://github.com/FlowForwarding/LINC-Switch</b:URL>
    <b:RefOrder>38</b:RefOrder>
  </b:Source>
  <b:Source>
    <b:Tag>Ope5</b:Tag>
    <b:SourceType>InternetSite</b:SourceType>
    <b:Guid>{8E65A736-BD9B-4831-B6A1-92674DC77E3E}</b:Guid>
    <b:Title>OpenFlow software switch 1.3</b:Title>
    <b:ProductionCompany>CPqD </b:ProductionCompany>
    <b:URL>https://cpqd.github.io/ofsoftswitch13/</b:URL>
    <b:RefOrder>37</b:RefOrder>
  </b:Source>
  <b:Source>
    <b:Tag>Why</b:Tag>
    <b:SourceType>InternetSite</b:SourceType>
    <b:Guid>{064F9B71-F47A-4D58-96D3-C6684598E524}</b:Guid>
    <b:Title>Why Open vSwitch?</b:Title>
    <b:URL>https://github.com/openvswitch/ovs/blob/master/Documentation/intro/why-ovs.rst</b:URL>
    <b:RefOrder>40</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48</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54</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53</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52</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51</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50</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49</b:RefOrder>
  </b:Source>
  <b:Source>
    <b:Tag>OpF14</b:Tag>
    <b:SourceType>DocumentFromInternetSite</b:SourceType>
    <b:Guid>{B6ACE835-2A32-4D70-A39F-1E4843B58D7B}</b:Guid>
    <b:Title>OpFlex Control Protocol</b:Title>
    <b:Year>2014</b:Year>
    <b:URL>https://datatracker.ietf.org/doc/html/draft-smith-opflex-00</b:URL>
    <b:RefOrder>55</b:RefOrder>
  </b:Source>
  <b:Source>
    <b:Tag>For</b:Tag>
    <b:SourceType>DocumentFromInternetSite</b:SourceType>
    <b:Guid>{71CCC454-640B-4500-8400-D9942378A739}</b:Guid>
    <b:Title>Forwarding and Control Element Separation (ForCES) Framework</b:Title>
    <b:URL>https://datatracker.ietf.org/doc/html/rfc3746</b:URL>
    <b:RefOrder>56</b:RefOrder>
  </b:Source>
  <b:Source>
    <b:Tag>Ope6</b:Tag>
    <b:SourceType>InternetSite</b:SourceType>
    <b:Guid>{D7E98FDB-6093-4780-9901-63A6F06E2F44}</b:Guid>
    <b:Title>Open Networking Foundation</b:Title>
    <b:URL>https://opennetworking.org/p4/</b:URL>
    <b:RefOrder>57</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58</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34</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33</b:RefOrder>
  </b:Source>
</b:Sources>
</file>

<file path=customXml/itemProps1.xml><?xml version="1.0" encoding="utf-8"?>
<ds:datastoreItem xmlns:ds="http://schemas.openxmlformats.org/officeDocument/2006/customXml" ds:itemID="{51ECE08F-938B-4B22-B831-A669A3F5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99</Pages>
  <Words>32536</Words>
  <Characters>185458</Characters>
  <Application>Microsoft Office Word</Application>
  <DocSecurity>0</DocSecurity>
  <Lines>1545</Lines>
  <Paragraphs>435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217559</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3083</cp:revision>
  <cp:lastPrinted>2015-09-30T13:47:00Z</cp:lastPrinted>
  <dcterms:created xsi:type="dcterms:W3CDTF">2016-11-28T07:47:00Z</dcterms:created>
  <dcterms:modified xsi:type="dcterms:W3CDTF">2022-10-03T11:53:00Z</dcterms:modified>
</cp:coreProperties>
</file>