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1B6BE1"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1B6BE1">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1B6BE1"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1B6BE1" w:rsidRDefault="00327EC4" w:rsidP="00327EC4">
      <w:pPr>
        <w:autoSpaceDE w:val="0"/>
        <w:autoSpaceDN w:val="0"/>
        <w:adjustRightInd w:val="0"/>
        <w:spacing w:after="0" w:line="240" w:lineRule="auto"/>
        <w:jc w:val="center"/>
        <w:rPr>
          <w:rFonts w:ascii="Times New Roman" w:hAnsi="Times New Roman"/>
          <w:sz w:val="68"/>
          <w:szCs w:val="68"/>
        </w:rPr>
      </w:pPr>
      <w:r w:rsidRPr="001B6BE1">
        <w:rPr>
          <w:rFonts w:ascii="Times New Roman" w:hAnsi="Times New Roman"/>
          <w:sz w:val="68"/>
          <w:szCs w:val="68"/>
        </w:rPr>
        <w:t>Master Thesis</w:t>
      </w:r>
    </w:p>
    <w:p w14:paraId="61E486EC" w14:textId="77777777" w:rsidR="00327EC4" w:rsidRPr="001B6BE1"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1B6BE1"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1B6BE1" w:rsidRDefault="00D0701B" w:rsidP="00327EC4">
      <w:pPr>
        <w:autoSpaceDE w:val="0"/>
        <w:autoSpaceDN w:val="0"/>
        <w:adjustRightInd w:val="0"/>
        <w:spacing w:after="0" w:line="240" w:lineRule="auto"/>
        <w:jc w:val="center"/>
        <w:rPr>
          <w:rFonts w:ascii="Times New Roman" w:hAnsi="Times New Roman"/>
          <w:sz w:val="42"/>
          <w:szCs w:val="42"/>
        </w:rPr>
      </w:pPr>
      <w:r w:rsidRPr="001B6BE1">
        <w:rPr>
          <w:rFonts w:ascii="Times New Roman" w:hAnsi="Times New Roman"/>
          <w:b/>
          <w:bCs/>
          <w:sz w:val="42"/>
          <w:szCs w:val="42"/>
        </w:rPr>
        <w:t>SDN</w:t>
      </w:r>
      <w:r w:rsidR="002D6E8F" w:rsidRPr="001B6BE1">
        <w:rPr>
          <w:rFonts w:ascii="Times New Roman" w:hAnsi="Times New Roman"/>
          <w:b/>
          <w:bCs/>
          <w:sz w:val="42"/>
          <w:szCs w:val="42"/>
        </w:rPr>
        <w:t xml:space="preserve"> </w:t>
      </w:r>
      <w:r w:rsidRPr="001B6BE1">
        <w:rPr>
          <w:rFonts w:ascii="Times New Roman" w:hAnsi="Times New Roman"/>
          <w:b/>
          <w:bCs/>
          <w:sz w:val="42"/>
          <w:szCs w:val="42"/>
        </w:rPr>
        <w:t xml:space="preserve">based </w:t>
      </w:r>
      <w:r w:rsidR="00D01CBC" w:rsidRPr="001B6BE1">
        <w:rPr>
          <w:rFonts w:ascii="Times New Roman" w:hAnsi="Times New Roman"/>
          <w:b/>
          <w:bCs/>
          <w:sz w:val="42"/>
          <w:szCs w:val="42"/>
        </w:rPr>
        <w:t>N</w:t>
      </w:r>
      <w:r w:rsidRPr="001B6BE1">
        <w:rPr>
          <w:rFonts w:ascii="Times New Roman" w:hAnsi="Times New Roman"/>
          <w:b/>
          <w:bCs/>
          <w:sz w:val="42"/>
          <w:szCs w:val="42"/>
        </w:rPr>
        <w:t xml:space="preserve">etwork </w:t>
      </w:r>
      <w:r w:rsidR="00D01CBC" w:rsidRPr="001B6BE1">
        <w:rPr>
          <w:rFonts w:ascii="Times New Roman" w:hAnsi="Times New Roman"/>
          <w:b/>
          <w:bCs/>
          <w:sz w:val="42"/>
          <w:szCs w:val="42"/>
        </w:rPr>
        <w:t>M</w:t>
      </w:r>
      <w:r w:rsidRPr="001B6BE1">
        <w:rPr>
          <w:rFonts w:ascii="Times New Roman" w:hAnsi="Times New Roman"/>
          <w:b/>
          <w:bCs/>
          <w:sz w:val="42"/>
          <w:szCs w:val="42"/>
        </w:rPr>
        <w:t xml:space="preserve">anagement in </w:t>
      </w:r>
      <w:r w:rsidR="00D01CBC" w:rsidRPr="001B6BE1">
        <w:rPr>
          <w:rFonts w:ascii="Times New Roman" w:hAnsi="Times New Roman"/>
          <w:b/>
          <w:bCs/>
          <w:sz w:val="42"/>
          <w:szCs w:val="42"/>
        </w:rPr>
        <w:t>E</w:t>
      </w:r>
      <w:r w:rsidRPr="001B6BE1">
        <w:rPr>
          <w:rFonts w:ascii="Times New Roman" w:hAnsi="Times New Roman"/>
          <w:b/>
          <w:bCs/>
          <w:sz w:val="42"/>
          <w:szCs w:val="42"/>
        </w:rPr>
        <w:t xml:space="preserve">mulated </w:t>
      </w:r>
      <w:r w:rsidR="00B06C00" w:rsidRPr="001B6BE1">
        <w:rPr>
          <w:rFonts w:ascii="Times New Roman" w:hAnsi="Times New Roman"/>
          <w:b/>
          <w:bCs/>
          <w:sz w:val="42"/>
          <w:szCs w:val="42"/>
        </w:rPr>
        <w:t>E</w:t>
      </w:r>
      <w:r w:rsidRPr="001B6BE1">
        <w:rPr>
          <w:rFonts w:ascii="Times New Roman" w:hAnsi="Times New Roman"/>
          <w:b/>
          <w:bCs/>
          <w:sz w:val="42"/>
          <w:szCs w:val="42"/>
        </w:rPr>
        <w:t>nvironment</w:t>
      </w:r>
    </w:p>
    <w:p w14:paraId="0EFAADD9" w14:textId="77777777" w:rsidR="00327EC4" w:rsidRPr="001B6BE1" w:rsidRDefault="00327EC4" w:rsidP="00327EC4">
      <w:pPr>
        <w:autoSpaceDE w:val="0"/>
        <w:autoSpaceDN w:val="0"/>
        <w:adjustRightInd w:val="0"/>
        <w:spacing w:after="0" w:line="240" w:lineRule="auto"/>
        <w:rPr>
          <w:rFonts w:cs="Times"/>
          <w:sz w:val="28"/>
          <w:szCs w:val="28"/>
        </w:rPr>
      </w:pPr>
    </w:p>
    <w:p w14:paraId="41EC2564" w14:textId="77777777" w:rsidR="00327EC4" w:rsidRPr="001B6BE1" w:rsidRDefault="00327EC4" w:rsidP="00327EC4">
      <w:pPr>
        <w:autoSpaceDE w:val="0"/>
        <w:autoSpaceDN w:val="0"/>
        <w:adjustRightInd w:val="0"/>
        <w:spacing w:after="0" w:line="240" w:lineRule="auto"/>
        <w:rPr>
          <w:rFonts w:cs="Times"/>
          <w:sz w:val="28"/>
          <w:szCs w:val="28"/>
        </w:rPr>
      </w:pPr>
    </w:p>
    <w:p w14:paraId="1B6332B7" w14:textId="77777777" w:rsidR="00327EC4" w:rsidRPr="001B6BE1" w:rsidRDefault="00327EC4" w:rsidP="00327EC4">
      <w:pPr>
        <w:autoSpaceDE w:val="0"/>
        <w:autoSpaceDN w:val="0"/>
        <w:adjustRightInd w:val="0"/>
        <w:spacing w:after="0" w:line="240" w:lineRule="auto"/>
        <w:rPr>
          <w:rFonts w:cs="Times"/>
          <w:sz w:val="28"/>
          <w:szCs w:val="28"/>
        </w:rPr>
      </w:pPr>
    </w:p>
    <w:p w14:paraId="479D5199" w14:textId="77777777" w:rsidR="00327EC4" w:rsidRPr="001B6BE1" w:rsidRDefault="00327EC4" w:rsidP="00327EC4">
      <w:pPr>
        <w:autoSpaceDE w:val="0"/>
        <w:autoSpaceDN w:val="0"/>
        <w:adjustRightInd w:val="0"/>
        <w:spacing w:after="0" w:line="240" w:lineRule="auto"/>
        <w:rPr>
          <w:rFonts w:cs="Times"/>
          <w:sz w:val="28"/>
          <w:szCs w:val="28"/>
        </w:rPr>
      </w:pPr>
    </w:p>
    <w:p w14:paraId="7950407B" w14:textId="77777777" w:rsidR="00327EC4" w:rsidRPr="001B6BE1" w:rsidRDefault="00327EC4" w:rsidP="00327EC4">
      <w:pPr>
        <w:autoSpaceDE w:val="0"/>
        <w:autoSpaceDN w:val="0"/>
        <w:adjustRightInd w:val="0"/>
        <w:spacing w:after="0" w:line="240" w:lineRule="auto"/>
        <w:rPr>
          <w:rFonts w:cs="Times"/>
          <w:sz w:val="28"/>
          <w:szCs w:val="28"/>
        </w:rPr>
      </w:pPr>
    </w:p>
    <w:p w14:paraId="16C6B016" w14:textId="77777777" w:rsidR="00327EC4" w:rsidRPr="001B6BE1" w:rsidRDefault="00327EC4" w:rsidP="00327EC4">
      <w:pPr>
        <w:autoSpaceDE w:val="0"/>
        <w:autoSpaceDN w:val="0"/>
        <w:adjustRightInd w:val="0"/>
        <w:spacing w:after="0" w:line="240" w:lineRule="auto"/>
        <w:rPr>
          <w:rFonts w:cs="Times"/>
          <w:sz w:val="28"/>
          <w:szCs w:val="28"/>
        </w:rPr>
      </w:pPr>
    </w:p>
    <w:p w14:paraId="5F5E0A24" w14:textId="77777777" w:rsidR="00327EC4" w:rsidRPr="001B6BE1" w:rsidRDefault="00327EC4" w:rsidP="00327EC4">
      <w:pPr>
        <w:autoSpaceDE w:val="0"/>
        <w:autoSpaceDN w:val="0"/>
        <w:adjustRightInd w:val="0"/>
        <w:spacing w:after="0" w:line="240" w:lineRule="auto"/>
        <w:rPr>
          <w:rFonts w:cs="Times"/>
          <w:sz w:val="28"/>
          <w:szCs w:val="28"/>
        </w:rPr>
      </w:pPr>
    </w:p>
    <w:p w14:paraId="35B7F23A" w14:textId="77777777" w:rsidR="00327EC4" w:rsidRPr="001B6BE1" w:rsidRDefault="00327EC4" w:rsidP="00327EC4">
      <w:pPr>
        <w:autoSpaceDE w:val="0"/>
        <w:autoSpaceDN w:val="0"/>
        <w:adjustRightInd w:val="0"/>
        <w:spacing w:after="0" w:line="240" w:lineRule="auto"/>
        <w:rPr>
          <w:rFonts w:cs="Times"/>
          <w:sz w:val="28"/>
          <w:szCs w:val="28"/>
        </w:rPr>
      </w:pPr>
    </w:p>
    <w:p w14:paraId="192981BD" w14:textId="77777777" w:rsidR="00D01CBC" w:rsidRPr="001B6BE1"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1B6BE1" w14:paraId="4F7636D0" w14:textId="77777777" w:rsidTr="00D01CBC">
        <w:trPr>
          <w:trHeight w:val="127"/>
        </w:trPr>
        <w:tc>
          <w:tcPr>
            <w:tcW w:w="2943" w:type="dxa"/>
          </w:tcPr>
          <w:p w14:paraId="6862F1E5" w14:textId="72308E1A" w:rsidR="00D01CBC" w:rsidRPr="001B6BE1" w:rsidRDefault="00D01CBC">
            <w:pPr>
              <w:pStyle w:val="Default"/>
              <w:rPr>
                <w:sz w:val="28"/>
                <w:szCs w:val="28"/>
                <w:lang w:val="en-GB"/>
              </w:rPr>
            </w:pPr>
            <w:r w:rsidRPr="001B6BE1">
              <w:rPr>
                <w:sz w:val="28"/>
                <w:szCs w:val="28"/>
                <w:lang w:val="en-GB"/>
              </w:rPr>
              <w:t xml:space="preserve">Submitted by: </w:t>
            </w:r>
          </w:p>
        </w:tc>
        <w:tc>
          <w:tcPr>
            <w:tcW w:w="3686" w:type="dxa"/>
          </w:tcPr>
          <w:p w14:paraId="36E6CDE9" w14:textId="2F66B6AB" w:rsidR="00D01CBC" w:rsidRPr="001B6BE1" w:rsidRDefault="00D01CBC">
            <w:pPr>
              <w:pStyle w:val="Default"/>
              <w:rPr>
                <w:sz w:val="28"/>
                <w:szCs w:val="28"/>
                <w:lang w:val="en-GB"/>
              </w:rPr>
            </w:pPr>
            <w:r w:rsidRPr="001B6BE1">
              <w:rPr>
                <w:rFonts w:cs="Times"/>
                <w:sz w:val="28"/>
                <w:szCs w:val="28"/>
                <w:lang w:val="en-GB"/>
              </w:rPr>
              <w:t>Harshal Rajan Vaze</w:t>
            </w:r>
          </w:p>
        </w:tc>
      </w:tr>
      <w:tr w:rsidR="00D01CBC" w:rsidRPr="001B6BE1" w14:paraId="1B316CFA" w14:textId="77777777" w:rsidTr="00D01CBC">
        <w:trPr>
          <w:trHeight w:val="127"/>
        </w:trPr>
        <w:tc>
          <w:tcPr>
            <w:tcW w:w="2943" w:type="dxa"/>
          </w:tcPr>
          <w:p w14:paraId="0521BB3C" w14:textId="77777777" w:rsidR="00D01CBC" w:rsidRPr="001B6BE1" w:rsidRDefault="00D01CBC">
            <w:pPr>
              <w:pStyle w:val="Default"/>
              <w:rPr>
                <w:sz w:val="28"/>
                <w:szCs w:val="28"/>
                <w:lang w:val="en-GB"/>
              </w:rPr>
            </w:pPr>
            <w:r w:rsidRPr="001B6BE1">
              <w:rPr>
                <w:sz w:val="28"/>
                <w:szCs w:val="28"/>
                <w:lang w:val="en-GB"/>
              </w:rPr>
              <w:t xml:space="preserve">Matriculation no.: </w:t>
            </w:r>
          </w:p>
        </w:tc>
        <w:tc>
          <w:tcPr>
            <w:tcW w:w="3686" w:type="dxa"/>
          </w:tcPr>
          <w:p w14:paraId="7A188EF6" w14:textId="2F7E6B92" w:rsidR="00D01CBC" w:rsidRPr="001B6BE1" w:rsidRDefault="00D01CBC">
            <w:pPr>
              <w:pStyle w:val="Default"/>
              <w:rPr>
                <w:sz w:val="28"/>
                <w:szCs w:val="28"/>
                <w:lang w:val="en-GB"/>
              </w:rPr>
            </w:pPr>
            <w:r w:rsidRPr="001B6BE1">
              <w:rPr>
                <w:rFonts w:cs="Times"/>
                <w:sz w:val="28"/>
                <w:szCs w:val="28"/>
                <w:lang w:val="en-GB"/>
              </w:rPr>
              <w:t>1269879</w:t>
            </w:r>
          </w:p>
        </w:tc>
      </w:tr>
      <w:tr w:rsidR="00D01CBC" w:rsidRPr="001B6BE1" w14:paraId="65CF657F" w14:textId="77777777" w:rsidTr="00D01CBC">
        <w:trPr>
          <w:trHeight w:val="127"/>
        </w:trPr>
        <w:tc>
          <w:tcPr>
            <w:tcW w:w="2943" w:type="dxa"/>
          </w:tcPr>
          <w:p w14:paraId="522E852A" w14:textId="77777777" w:rsidR="00D01CBC" w:rsidRPr="001B6BE1" w:rsidRDefault="00D01CBC">
            <w:pPr>
              <w:pStyle w:val="Default"/>
              <w:rPr>
                <w:sz w:val="28"/>
                <w:szCs w:val="28"/>
                <w:lang w:val="en-GB"/>
              </w:rPr>
            </w:pPr>
            <w:r w:rsidRPr="001B6BE1">
              <w:rPr>
                <w:sz w:val="28"/>
                <w:szCs w:val="28"/>
                <w:lang w:val="en-GB"/>
              </w:rPr>
              <w:t xml:space="preserve">First examiner: </w:t>
            </w:r>
          </w:p>
        </w:tc>
        <w:tc>
          <w:tcPr>
            <w:tcW w:w="3686" w:type="dxa"/>
          </w:tcPr>
          <w:p w14:paraId="5DB78DFF" w14:textId="0E3437DF" w:rsidR="00D01CBC" w:rsidRPr="001B6BE1" w:rsidRDefault="00D01CBC">
            <w:pPr>
              <w:pStyle w:val="Default"/>
              <w:rPr>
                <w:sz w:val="28"/>
                <w:szCs w:val="28"/>
                <w:lang w:val="en-GB"/>
              </w:rPr>
            </w:pPr>
            <w:r w:rsidRPr="001B6BE1">
              <w:rPr>
                <w:rFonts w:cs="Times"/>
                <w:sz w:val="28"/>
                <w:szCs w:val="28"/>
                <w:lang w:val="en-GB"/>
              </w:rPr>
              <w:t>Prof. Dr. Ulrich Trick</w:t>
            </w:r>
          </w:p>
        </w:tc>
      </w:tr>
      <w:tr w:rsidR="00D01CBC" w:rsidRPr="001B6BE1" w14:paraId="5DAC26D1" w14:textId="77777777" w:rsidTr="00D01CBC">
        <w:trPr>
          <w:trHeight w:val="127"/>
        </w:trPr>
        <w:tc>
          <w:tcPr>
            <w:tcW w:w="2943" w:type="dxa"/>
          </w:tcPr>
          <w:p w14:paraId="6075AE9F" w14:textId="77777777" w:rsidR="00D01CBC" w:rsidRPr="001B6BE1" w:rsidRDefault="00D01CBC">
            <w:pPr>
              <w:pStyle w:val="Default"/>
              <w:rPr>
                <w:sz w:val="28"/>
                <w:szCs w:val="28"/>
                <w:lang w:val="en-GB"/>
              </w:rPr>
            </w:pPr>
            <w:r w:rsidRPr="001B6BE1">
              <w:rPr>
                <w:sz w:val="28"/>
                <w:szCs w:val="28"/>
                <w:lang w:val="en-GB"/>
              </w:rPr>
              <w:t xml:space="preserve">Second examiner: </w:t>
            </w:r>
          </w:p>
        </w:tc>
        <w:tc>
          <w:tcPr>
            <w:tcW w:w="3686" w:type="dxa"/>
          </w:tcPr>
          <w:p w14:paraId="1DB902C6" w14:textId="3AC73EE3" w:rsidR="00D01CBC" w:rsidRPr="001B6BE1" w:rsidRDefault="00D01CBC">
            <w:pPr>
              <w:pStyle w:val="Default"/>
              <w:rPr>
                <w:sz w:val="28"/>
                <w:szCs w:val="28"/>
                <w:lang w:val="en-GB"/>
              </w:rPr>
            </w:pPr>
            <w:r w:rsidRPr="001B6BE1">
              <w:rPr>
                <w:rFonts w:cs="Times"/>
                <w:sz w:val="28"/>
                <w:szCs w:val="28"/>
                <w:lang w:val="en-GB"/>
              </w:rPr>
              <w:t>Prof. Dr. Armin Lehmann</w:t>
            </w:r>
          </w:p>
        </w:tc>
      </w:tr>
      <w:tr w:rsidR="00D01CBC" w:rsidRPr="001B6BE1" w14:paraId="3D770EED" w14:textId="77777777" w:rsidTr="00D01CBC">
        <w:trPr>
          <w:trHeight w:val="127"/>
        </w:trPr>
        <w:tc>
          <w:tcPr>
            <w:tcW w:w="2943" w:type="dxa"/>
          </w:tcPr>
          <w:p w14:paraId="305A054E" w14:textId="48C12D9C" w:rsidR="00D01CBC" w:rsidRPr="001B6BE1" w:rsidRDefault="00D01CBC">
            <w:pPr>
              <w:pStyle w:val="Default"/>
              <w:rPr>
                <w:sz w:val="28"/>
                <w:szCs w:val="28"/>
                <w:lang w:val="en-GB"/>
              </w:rPr>
            </w:pPr>
            <w:r w:rsidRPr="001B6BE1">
              <w:rPr>
                <w:sz w:val="28"/>
                <w:szCs w:val="28"/>
                <w:lang w:val="en-GB"/>
              </w:rPr>
              <w:t xml:space="preserve">External supervisor: </w:t>
            </w:r>
          </w:p>
        </w:tc>
        <w:tc>
          <w:tcPr>
            <w:tcW w:w="3686" w:type="dxa"/>
          </w:tcPr>
          <w:p w14:paraId="088A51F6" w14:textId="298B4BE7" w:rsidR="00D01CBC" w:rsidRPr="001B6BE1" w:rsidRDefault="00D01CBC">
            <w:pPr>
              <w:pStyle w:val="Default"/>
              <w:rPr>
                <w:sz w:val="28"/>
                <w:szCs w:val="28"/>
                <w:lang w:val="en-GB"/>
              </w:rPr>
            </w:pPr>
            <w:r w:rsidRPr="001B6BE1">
              <w:rPr>
                <w:rFonts w:cs="Times"/>
                <w:sz w:val="28"/>
                <w:szCs w:val="28"/>
                <w:lang w:val="en-GB"/>
              </w:rPr>
              <w:t>Dr. Peter Gröschke</w:t>
            </w:r>
          </w:p>
        </w:tc>
      </w:tr>
      <w:tr w:rsidR="00D01CBC" w:rsidRPr="001B6BE1" w14:paraId="48D05F0D" w14:textId="77777777" w:rsidTr="00D01CBC">
        <w:trPr>
          <w:trHeight w:val="127"/>
        </w:trPr>
        <w:tc>
          <w:tcPr>
            <w:tcW w:w="2943" w:type="dxa"/>
          </w:tcPr>
          <w:p w14:paraId="1B847BA8" w14:textId="77777777" w:rsidR="00D01CBC" w:rsidRPr="001B6BE1" w:rsidRDefault="00D01CBC">
            <w:pPr>
              <w:pStyle w:val="Default"/>
              <w:rPr>
                <w:sz w:val="28"/>
                <w:szCs w:val="28"/>
                <w:lang w:val="en-GB"/>
              </w:rPr>
            </w:pPr>
            <w:r w:rsidRPr="001B6BE1">
              <w:rPr>
                <w:sz w:val="28"/>
                <w:szCs w:val="28"/>
                <w:lang w:val="en-GB"/>
              </w:rPr>
              <w:t xml:space="preserve">Date of start: </w:t>
            </w:r>
          </w:p>
        </w:tc>
        <w:tc>
          <w:tcPr>
            <w:tcW w:w="3686" w:type="dxa"/>
          </w:tcPr>
          <w:p w14:paraId="4488A28A" w14:textId="228096EE" w:rsidR="00D01CBC" w:rsidRPr="001B6BE1" w:rsidRDefault="00D01CBC">
            <w:pPr>
              <w:pStyle w:val="Default"/>
              <w:rPr>
                <w:sz w:val="28"/>
                <w:szCs w:val="28"/>
                <w:lang w:val="en-GB"/>
              </w:rPr>
            </w:pPr>
            <w:r w:rsidRPr="001B6BE1">
              <w:rPr>
                <w:sz w:val="28"/>
                <w:szCs w:val="28"/>
                <w:lang w:val="en-GB"/>
              </w:rPr>
              <w:t xml:space="preserve">01.05.2022 </w:t>
            </w:r>
          </w:p>
        </w:tc>
      </w:tr>
      <w:tr w:rsidR="00D01CBC" w:rsidRPr="001B6BE1" w14:paraId="7A6475B4" w14:textId="77777777" w:rsidTr="00D01CBC">
        <w:trPr>
          <w:trHeight w:val="127"/>
        </w:trPr>
        <w:tc>
          <w:tcPr>
            <w:tcW w:w="2943" w:type="dxa"/>
          </w:tcPr>
          <w:p w14:paraId="7CDB442B" w14:textId="77777777" w:rsidR="00D01CBC" w:rsidRPr="001B6BE1" w:rsidRDefault="00D01CBC">
            <w:pPr>
              <w:pStyle w:val="Default"/>
              <w:rPr>
                <w:sz w:val="28"/>
                <w:szCs w:val="28"/>
                <w:lang w:val="en-GB"/>
              </w:rPr>
            </w:pPr>
            <w:r w:rsidRPr="001B6BE1">
              <w:rPr>
                <w:sz w:val="28"/>
                <w:szCs w:val="28"/>
                <w:lang w:val="en-GB"/>
              </w:rPr>
              <w:t xml:space="preserve">Date of submission: </w:t>
            </w:r>
          </w:p>
        </w:tc>
        <w:tc>
          <w:tcPr>
            <w:tcW w:w="3686" w:type="dxa"/>
          </w:tcPr>
          <w:p w14:paraId="02D32CA5" w14:textId="49F00609" w:rsidR="00D01CBC" w:rsidRPr="001B6BE1" w:rsidRDefault="00F82533">
            <w:pPr>
              <w:pStyle w:val="Default"/>
              <w:rPr>
                <w:sz w:val="28"/>
                <w:szCs w:val="28"/>
                <w:lang w:val="en-GB"/>
              </w:rPr>
            </w:pPr>
            <w:r w:rsidRPr="001B6BE1">
              <w:rPr>
                <w:sz w:val="28"/>
                <w:szCs w:val="28"/>
                <w:lang w:val="en-GB"/>
              </w:rPr>
              <w:t>04.10.2022</w:t>
            </w:r>
          </w:p>
        </w:tc>
      </w:tr>
    </w:tbl>
    <w:p w14:paraId="2CC80E0B" w14:textId="2952F693" w:rsidR="00812A67" w:rsidRPr="001B6BE1" w:rsidRDefault="00327EC4" w:rsidP="00812A67">
      <w:pPr>
        <w:rPr>
          <w:rFonts w:cs="Times"/>
          <w:sz w:val="28"/>
          <w:szCs w:val="28"/>
        </w:rPr>
      </w:pPr>
      <w:r w:rsidRPr="001B6BE1">
        <w:rPr>
          <w:rFonts w:cs="Times"/>
          <w:sz w:val="28"/>
          <w:szCs w:val="28"/>
        </w:rPr>
        <w:br w:type="page"/>
      </w:r>
      <w:r w:rsidR="00812A67" w:rsidRPr="001B6BE1">
        <w:rPr>
          <w:rFonts w:ascii="Times New Roman" w:hAnsi="Times New Roman"/>
          <w:sz w:val="45"/>
          <w:szCs w:val="45"/>
        </w:rPr>
        <w:lastRenderedPageBreak/>
        <w:t xml:space="preserve">Statement </w:t>
      </w:r>
    </w:p>
    <w:p w14:paraId="11CF88A7" w14:textId="2CAA7633"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I conf</w:t>
      </w:r>
      <w:r w:rsidR="002277C7" w:rsidRPr="001B6BE1">
        <w:rPr>
          <w:rFonts w:ascii="Times New Roman" w:hAnsi="Times New Roman"/>
          <w:sz w:val="23"/>
          <w:szCs w:val="23"/>
        </w:rPr>
        <w:t>i</w:t>
      </w:r>
      <w:r w:rsidRPr="001B6BE1">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1B6BE1"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_____________________________</w:t>
      </w:r>
    </w:p>
    <w:p w14:paraId="5742AB77" w14:textId="4A6697DE"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 xml:space="preserve">Date, </w:t>
      </w:r>
      <w:r w:rsidR="00036F04" w:rsidRPr="001B6BE1">
        <w:rPr>
          <w:rFonts w:ascii="Times New Roman" w:hAnsi="Times New Roman"/>
          <w:sz w:val="23"/>
          <w:szCs w:val="23"/>
        </w:rPr>
        <w:t>signature</w:t>
      </w:r>
      <w:r w:rsidRPr="001B6BE1">
        <w:rPr>
          <w:rFonts w:ascii="Times New Roman" w:hAnsi="Times New Roman"/>
          <w:sz w:val="23"/>
          <w:szCs w:val="23"/>
        </w:rPr>
        <w:t xml:space="preserve"> of the student</w:t>
      </w:r>
    </w:p>
    <w:p w14:paraId="55AB0574" w14:textId="77777777" w:rsidR="001D5071" w:rsidRPr="001B6BE1" w:rsidRDefault="001D5071" w:rsidP="00A80E83">
      <w:pPr>
        <w:rPr>
          <w:rFonts w:cs="Times"/>
          <w:sz w:val="28"/>
          <w:szCs w:val="28"/>
        </w:rPr>
      </w:pPr>
    </w:p>
    <w:p w14:paraId="1CFD141A" w14:textId="77777777" w:rsidR="001D5071" w:rsidRPr="001B6BE1" w:rsidRDefault="001D5071" w:rsidP="00A80E83">
      <w:pPr>
        <w:rPr>
          <w:rFonts w:cs="Times"/>
          <w:sz w:val="28"/>
          <w:szCs w:val="28"/>
        </w:rPr>
      </w:pPr>
    </w:p>
    <w:p w14:paraId="2026F014"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1B6BE1" w:rsidRDefault="00410C19" w:rsidP="00410C19">
      <w:pPr>
        <w:rPr>
          <w:rFonts w:ascii="Times New Roman" w:hAnsi="Times New Roman"/>
        </w:rPr>
      </w:pPr>
    </w:p>
    <w:p w14:paraId="7785EDA3" w14:textId="77777777" w:rsidR="001E1DC3" w:rsidRPr="001B6BE1" w:rsidRDefault="007D621F" w:rsidP="00631DD1">
      <w:r w:rsidRPr="001B6BE1">
        <w:br w:type="page"/>
      </w:r>
    </w:p>
    <w:p w14:paraId="67FA849E" w14:textId="07E07390" w:rsidR="000A5706" w:rsidRPr="001B6BE1" w:rsidRDefault="00427359" w:rsidP="007E7AA5">
      <w:pPr>
        <w:pStyle w:val="berschrift1oNum"/>
        <w:numPr>
          <w:ilvl w:val="0"/>
          <w:numId w:val="0"/>
        </w:numPr>
      </w:pPr>
      <w:bookmarkStart w:id="2" w:name="_Hlk112755154"/>
      <w:bookmarkStart w:id="3" w:name="_Hlk108739208"/>
      <w:r w:rsidRPr="001B6BE1">
        <w:lastRenderedPageBreak/>
        <w:t>Content</w:t>
      </w:r>
    </w:p>
    <w:p w14:paraId="1F6A5041" w14:textId="4592D860" w:rsidR="00CF5A86" w:rsidRPr="001B6BE1" w:rsidRDefault="000A5706">
      <w:pPr>
        <w:pStyle w:val="TOC1"/>
        <w:rPr>
          <w:rFonts w:asciiTheme="minorHAnsi" w:eastAsiaTheme="minorEastAsia" w:hAnsiTheme="minorHAnsi" w:cstheme="minorBidi"/>
          <w:b w:val="0"/>
          <w:noProof w:val="0"/>
          <w:sz w:val="22"/>
          <w:szCs w:val="22"/>
        </w:rPr>
      </w:pPr>
      <w:r w:rsidRPr="001B6BE1">
        <w:rPr>
          <w:noProof w:val="0"/>
        </w:rPr>
        <w:fldChar w:fldCharType="begin"/>
      </w:r>
      <w:r w:rsidRPr="001B6BE1">
        <w:rPr>
          <w:noProof w:val="0"/>
        </w:rPr>
        <w:instrText xml:space="preserve"> TOC \o "1-3" \h \z </w:instrText>
      </w:r>
      <w:r w:rsidRPr="001B6BE1">
        <w:rPr>
          <w:noProof w:val="0"/>
        </w:rPr>
        <w:fldChar w:fldCharType="separate"/>
      </w:r>
      <w:hyperlink w:anchor="_Toc115032480" w:history="1">
        <w:r w:rsidR="00CF5A86" w:rsidRPr="001B6BE1">
          <w:rPr>
            <w:rStyle w:val="Hyperlink"/>
            <w:noProof w:val="0"/>
          </w:rPr>
          <w:t>1</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_Toc115032480 \h </w:instrText>
        </w:r>
        <w:r w:rsidR="00CF5A86" w:rsidRPr="001B6BE1">
          <w:rPr>
            <w:noProof w:val="0"/>
            <w:webHidden/>
          </w:rPr>
        </w:r>
        <w:r w:rsidR="00CF5A86" w:rsidRPr="001B6BE1">
          <w:rPr>
            <w:noProof w:val="0"/>
            <w:webHidden/>
          </w:rPr>
          <w:fldChar w:fldCharType="separate"/>
        </w:r>
        <w:r w:rsidR="00CF5A86" w:rsidRPr="001B6BE1">
          <w:rPr>
            <w:noProof w:val="0"/>
            <w:webHidden/>
          </w:rPr>
          <w:t>8</w:t>
        </w:r>
        <w:r w:rsidR="00CF5A86" w:rsidRPr="001B6BE1">
          <w:rPr>
            <w:noProof w:val="0"/>
            <w:webHidden/>
          </w:rPr>
          <w:fldChar w:fldCharType="end"/>
        </w:r>
      </w:hyperlink>
    </w:p>
    <w:p w14:paraId="4C958163" w14:textId="6D74860D" w:rsidR="00CF5A86" w:rsidRPr="001B6BE1" w:rsidRDefault="00000000">
      <w:pPr>
        <w:pStyle w:val="TOC2"/>
        <w:rPr>
          <w:rFonts w:asciiTheme="minorHAnsi" w:eastAsiaTheme="minorEastAsia" w:hAnsiTheme="minorHAnsi" w:cstheme="minorBidi"/>
          <w:noProof w:val="0"/>
          <w:sz w:val="22"/>
          <w:szCs w:val="22"/>
        </w:rPr>
      </w:pPr>
      <w:hyperlink w:anchor="_Toc115032481" w:history="1">
        <w:r w:rsidR="00CF5A86" w:rsidRPr="001B6BE1">
          <w:rPr>
            <w:rStyle w:val="Hyperlink"/>
            <w:rFonts w:cs="Times"/>
            <w:noProof w:val="0"/>
          </w:rPr>
          <w:t>1.1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Aim and Motivation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_Toc115032481 \h </w:instrText>
        </w:r>
        <w:r w:rsidR="00CF5A86" w:rsidRPr="001B6BE1">
          <w:rPr>
            <w:noProof w:val="0"/>
            <w:webHidden/>
          </w:rPr>
        </w:r>
        <w:r w:rsidR="00CF5A86" w:rsidRPr="001B6BE1">
          <w:rPr>
            <w:noProof w:val="0"/>
            <w:webHidden/>
          </w:rPr>
          <w:fldChar w:fldCharType="separate"/>
        </w:r>
        <w:r w:rsidR="00CF5A86" w:rsidRPr="001B6BE1">
          <w:rPr>
            <w:noProof w:val="0"/>
            <w:webHidden/>
          </w:rPr>
          <w:t>8</w:t>
        </w:r>
        <w:r w:rsidR="00CF5A86" w:rsidRPr="001B6BE1">
          <w:rPr>
            <w:noProof w:val="0"/>
            <w:webHidden/>
          </w:rPr>
          <w:fldChar w:fldCharType="end"/>
        </w:r>
      </w:hyperlink>
    </w:p>
    <w:p w14:paraId="1E91A083" w14:textId="7A904AF0" w:rsidR="00CF5A86" w:rsidRPr="001B6BE1" w:rsidRDefault="00000000">
      <w:pPr>
        <w:pStyle w:val="TOC2"/>
        <w:rPr>
          <w:rFonts w:asciiTheme="minorHAnsi" w:eastAsiaTheme="minorEastAsia" w:hAnsiTheme="minorHAnsi" w:cstheme="minorBidi"/>
          <w:noProof w:val="0"/>
          <w:sz w:val="22"/>
          <w:szCs w:val="22"/>
        </w:rPr>
      </w:pPr>
      <w:hyperlink w:anchor="_Toc115032482" w:history="1">
        <w:r w:rsidR="00CF5A86" w:rsidRPr="001B6BE1">
          <w:rPr>
            <w:rStyle w:val="Hyperlink"/>
            <w:rFonts w:cs="Times"/>
            <w:noProof w:val="0"/>
          </w:rPr>
          <w:t>1.2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Problem Statement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_Toc115032482 \h </w:instrText>
        </w:r>
        <w:r w:rsidR="00CF5A86" w:rsidRPr="001B6BE1">
          <w:rPr>
            <w:noProof w:val="0"/>
            <w:webHidden/>
          </w:rPr>
        </w:r>
        <w:r w:rsidR="00CF5A86" w:rsidRPr="001B6BE1">
          <w:rPr>
            <w:noProof w:val="0"/>
            <w:webHidden/>
          </w:rPr>
          <w:fldChar w:fldCharType="separate"/>
        </w:r>
        <w:r w:rsidR="00CF5A86" w:rsidRPr="001B6BE1">
          <w:rPr>
            <w:noProof w:val="0"/>
            <w:webHidden/>
          </w:rPr>
          <w:t>9</w:t>
        </w:r>
        <w:r w:rsidR="00CF5A86" w:rsidRPr="001B6BE1">
          <w:rPr>
            <w:noProof w:val="0"/>
            <w:webHidden/>
          </w:rPr>
          <w:fldChar w:fldCharType="end"/>
        </w:r>
      </w:hyperlink>
    </w:p>
    <w:p w14:paraId="53C78A7F" w14:textId="564EE6A1" w:rsidR="00CF5A86" w:rsidRPr="001B6BE1" w:rsidRDefault="00000000">
      <w:pPr>
        <w:pStyle w:val="TOC2"/>
        <w:rPr>
          <w:rFonts w:asciiTheme="minorHAnsi" w:eastAsiaTheme="minorEastAsia" w:hAnsiTheme="minorHAnsi" w:cstheme="minorBidi"/>
          <w:noProof w:val="0"/>
          <w:sz w:val="22"/>
          <w:szCs w:val="22"/>
        </w:rPr>
      </w:pPr>
      <w:hyperlink w:anchor="_Toc115032483" w:history="1">
        <w:r w:rsidR="00CF5A86" w:rsidRPr="001B6BE1">
          <w:rPr>
            <w:rStyle w:val="Hyperlink"/>
            <w:rFonts w:cs="Times"/>
            <w:noProof w:val="0"/>
          </w:rPr>
          <w:t>1.3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Thesis Structure</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_Toc115032483 \h </w:instrText>
        </w:r>
        <w:r w:rsidR="00CF5A86" w:rsidRPr="001B6BE1">
          <w:rPr>
            <w:noProof w:val="0"/>
            <w:webHidden/>
          </w:rPr>
        </w:r>
        <w:r w:rsidR="00CF5A86" w:rsidRPr="001B6BE1">
          <w:rPr>
            <w:noProof w:val="0"/>
            <w:webHidden/>
          </w:rPr>
          <w:fldChar w:fldCharType="separate"/>
        </w:r>
        <w:r w:rsidR="00CF5A86" w:rsidRPr="001B6BE1">
          <w:rPr>
            <w:noProof w:val="0"/>
            <w:webHidden/>
          </w:rPr>
          <w:t>9</w:t>
        </w:r>
        <w:r w:rsidR="00CF5A86" w:rsidRPr="001B6BE1">
          <w:rPr>
            <w:noProof w:val="0"/>
            <w:webHidden/>
          </w:rPr>
          <w:fldChar w:fldCharType="end"/>
        </w:r>
      </w:hyperlink>
    </w:p>
    <w:p w14:paraId="2918F9DD" w14:textId="5F4556D3" w:rsidR="00CF5A86" w:rsidRPr="001B6BE1" w:rsidRDefault="00000000">
      <w:pPr>
        <w:pStyle w:val="TOC1"/>
        <w:rPr>
          <w:rFonts w:asciiTheme="minorHAnsi" w:eastAsiaTheme="minorEastAsia" w:hAnsiTheme="minorHAnsi" w:cstheme="minorBidi"/>
          <w:b w:val="0"/>
          <w:noProof w:val="0"/>
          <w:sz w:val="22"/>
          <w:szCs w:val="22"/>
        </w:rPr>
      </w:pPr>
      <w:hyperlink w:anchor="_Toc115032484" w:history="1">
        <w:r w:rsidR="00CF5A86" w:rsidRPr="001B6BE1">
          <w:rPr>
            <w:rStyle w:val="Hyperlink"/>
            <w:rFonts w:ascii="Times New Roman" w:hAnsi="Times New Roman"/>
            <w:noProof w:val="0"/>
          </w:rPr>
          <w:t>2</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Theoretical Background</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_Toc115032484 \h </w:instrText>
        </w:r>
        <w:r w:rsidR="00CF5A86" w:rsidRPr="001B6BE1">
          <w:rPr>
            <w:noProof w:val="0"/>
            <w:webHidden/>
          </w:rPr>
        </w:r>
        <w:r w:rsidR="00CF5A86" w:rsidRPr="001B6BE1">
          <w:rPr>
            <w:noProof w:val="0"/>
            <w:webHidden/>
          </w:rPr>
          <w:fldChar w:fldCharType="separate"/>
        </w:r>
        <w:r w:rsidR="00CF5A86" w:rsidRPr="001B6BE1">
          <w:rPr>
            <w:noProof w:val="0"/>
            <w:webHidden/>
          </w:rPr>
          <w:t>10</w:t>
        </w:r>
        <w:r w:rsidR="00CF5A86" w:rsidRPr="001B6BE1">
          <w:rPr>
            <w:noProof w:val="0"/>
            <w:webHidden/>
          </w:rPr>
          <w:fldChar w:fldCharType="end"/>
        </w:r>
      </w:hyperlink>
    </w:p>
    <w:p w14:paraId="3E3650F4" w14:textId="759D4E37" w:rsidR="00CF5A86" w:rsidRPr="001B6BE1" w:rsidRDefault="00000000">
      <w:pPr>
        <w:pStyle w:val="TOC2"/>
        <w:rPr>
          <w:rFonts w:asciiTheme="minorHAnsi" w:eastAsiaTheme="minorEastAsia" w:hAnsiTheme="minorHAnsi" w:cstheme="minorBidi"/>
          <w:noProof w:val="0"/>
          <w:sz w:val="22"/>
          <w:szCs w:val="22"/>
        </w:rPr>
      </w:pPr>
      <w:hyperlink w:anchor="_Toc115032485" w:history="1">
        <w:r w:rsidR="00CF5A86" w:rsidRPr="001B6BE1">
          <w:rPr>
            <w:rStyle w:val="Hyperlink"/>
            <w:rFonts w:cs="Times"/>
            <w:noProof w:val="0"/>
          </w:rPr>
          <w:t>2.1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Software-defined Networks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_Toc115032485 \h </w:instrText>
        </w:r>
        <w:r w:rsidR="00CF5A86" w:rsidRPr="001B6BE1">
          <w:rPr>
            <w:noProof w:val="0"/>
            <w:webHidden/>
          </w:rPr>
        </w:r>
        <w:r w:rsidR="00CF5A86" w:rsidRPr="001B6BE1">
          <w:rPr>
            <w:noProof w:val="0"/>
            <w:webHidden/>
          </w:rPr>
          <w:fldChar w:fldCharType="separate"/>
        </w:r>
        <w:r w:rsidR="00CF5A86" w:rsidRPr="001B6BE1">
          <w:rPr>
            <w:noProof w:val="0"/>
            <w:webHidden/>
          </w:rPr>
          <w:t>10</w:t>
        </w:r>
        <w:r w:rsidR="00CF5A86" w:rsidRPr="001B6BE1">
          <w:rPr>
            <w:noProof w:val="0"/>
            <w:webHidden/>
          </w:rPr>
          <w:fldChar w:fldCharType="end"/>
        </w:r>
      </w:hyperlink>
    </w:p>
    <w:p w14:paraId="44CC66EC" w14:textId="7910644C" w:rsidR="00CF5A86" w:rsidRPr="001B6BE1" w:rsidRDefault="00000000">
      <w:pPr>
        <w:pStyle w:val="TOC2"/>
        <w:rPr>
          <w:rFonts w:asciiTheme="minorHAnsi" w:eastAsiaTheme="minorEastAsia" w:hAnsiTheme="minorHAnsi" w:cstheme="minorBidi"/>
          <w:noProof w:val="0"/>
          <w:sz w:val="22"/>
          <w:szCs w:val="22"/>
        </w:rPr>
      </w:pPr>
      <w:hyperlink w:anchor="_Toc115032486" w:history="1">
        <w:r w:rsidR="00CF5A86" w:rsidRPr="001B6BE1">
          <w:rPr>
            <w:rStyle w:val="Hyperlink"/>
            <w:rFonts w:cs="Times"/>
            <w:noProof w:val="0"/>
          </w:rPr>
          <w:t>2.2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SDN Controllers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_Toc115032486 \h </w:instrText>
        </w:r>
        <w:r w:rsidR="00CF5A86" w:rsidRPr="001B6BE1">
          <w:rPr>
            <w:noProof w:val="0"/>
            <w:webHidden/>
          </w:rPr>
        </w:r>
        <w:r w:rsidR="00CF5A86" w:rsidRPr="001B6BE1">
          <w:rPr>
            <w:noProof w:val="0"/>
            <w:webHidden/>
          </w:rPr>
          <w:fldChar w:fldCharType="separate"/>
        </w:r>
        <w:r w:rsidR="00CF5A86" w:rsidRPr="001B6BE1">
          <w:rPr>
            <w:noProof w:val="0"/>
            <w:webHidden/>
          </w:rPr>
          <w:t>11</w:t>
        </w:r>
        <w:r w:rsidR="00CF5A86" w:rsidRPr="001B6BE1">
          <w:rPr>
            <w:noProof w:val="0"/>
            <w:webHidden/>
          </w:rPr>
          <w:fldChar w:fldCharType="end"/>
        </w:r>
      </w:hyperlink>
    </w:p>
    <w:p w14:paraId="7095541B" w14:textId="79CF3FCC" w:rsidR="00CF5A86" w:rsidRPr="001B6BE1" w:rsidRDefault="00000000">
      <w:pPr>
        <w:pStyle w:val="TOC3"/>
        <w:rPr>
          <w:rFonts w:asciiTheme="minorHAnsi" w:eastAsiaTheme="minorEastAsia" w:hAnsiTheme="minorHAnsi" w:cstheme="minorBidi"/>
          <w:noProof w:val="0"/>
          <w:sz w:val="22"/>
          <w:szCs w:val="22"/>
        </w:rPr>
      </w:pPr>
      <w:hyperlink w:anchor="_Toc115032487" w:history="1">
        <w:r w:rsidR="00CF5A86" w:rsidRPr="001B6BE1">
          <w:rPr>
            <w:rStyle w:val="Hyperlink"/>
            <w:rFonts w:cs="Times"/>
            <w:noProof w:val="0"/>
          </w:rPr>
          <w:t>2.2.1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ONOS Controller</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_Toc115032487 \h </w:instrText>
        </w:r>
        <w:r w:rsidR="00CF5A86" w:rsidRPr="001B6BE1">
          <w:rPr>
            <w:noProof w:val="0"/>
            <w:webHidden/>
          </w:rPr>
        </w:r>
        <w:r w:rsidR="00CF5A86" w:rsidRPr="001B6BE1">
          <w:rPr>
            <w:noProof w:val="0"/>
            <w:webHidden/>
          </w:rPr>
          <w:fldChar w:fldCharType="separate"/>
        </w:r>
        <w:r w:rsidR="00CF5A86" w:rsidRPr="001B6BE1">
          <w:rPr>
            <w:noProof w:val="0"/>
            <w:webHidden/>
          </w:rPr>
          <w:t>13</w:t>
        </w:r>
        <w:r w:rsidR="00CF5A86" w:rsidRPr="001B6BE1">
          <w:rPr>
            <w:noProof w:val="0"/>
            <w:webHidden/>
          </w:rPr>
          <w:fldChar w:fldCharType="end"/>
        </w:r>
      </w:hyperlink>
    </w:p>
    <w:p w14:paraId="2BC890FD" w14:textId="570A3380" w:rsidR="00CF5A86" w:rsidRPr="001B6BE1" w:rsidRDefault="00000000">
      <w:pPr>
        <w:pStyle w:val="TOC3"/>
        <w:rPr>
          <w:rFonts w:asciiTheme="minorHAnsi" w:eastAsiaTheme="minorEastAsia" w:hAnsiTheme="minorHAnsi" w:cstheme="minorBidi"/>
          <w:noProof w:val="0"/>
          <w:sz w:val="22"/>
          <w:szCs w:val="22"/>
        </w:rPr>
      </w:pPr>
      <w:hyperlink w:anchor="_Toc115032488" w:history="1">
        <w:r w:rsidR="00CF5A86" w:rsidRPr="001B6BE1">
          <w:rPr>
            <w:rStyle w:val="Hyperlink"/>
            <w:rFonts w:cs="Times"/>
            <w:noProof w:val="0"/>
          </w:rPr>
          <w:t>2.2.2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OpenDaylight Controller</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_Toc115032488 \h </w:instrText>
        </w:r>
        <w:r w:rsidR="00CF5A86" w:rsidRPr="001B6BE1">
          <w:rPr>
            <w:noProof w:val="0"/>
            <w:webHidden/>
          </w:rPr>
        </w:r>
        <w:r w:rsidR="00CF5A86" w:rsidRPr="001B6BE1">
          <w:rPr>
            <w:noProof w:val="0"/>
            <w:webHidden/>
          </w:rPr>
          <w:fldChar w:fldCharType="separate"/>
        </w:r>
        <w:r w:rsidR="00CF5A86" w:rsidRPr="001B6BE1">
          <w:rPr>
            <w:noProof w:val="0"/>
            <w:webHidden/>
          </w:rPr>
          <w:t>15</w:t>
        </w:r>
        <w:r w:rsidR="00CF5A86" w:rsidRPr="001B6BE1">
          <w:rPr>
            <w:noProof w:val="0"/>
            <w:webHidden/>
          </w:rPr>
          <w:fldChar w:fldCharType="end"/>
        </w:r>
      </w:hyperlink>
    </w:p>
    <w:p w14:paraId="486EF315" w14:textId="1CA8ABB8" w:rsidR="00CF5A86" w:rsidRPr="001B6BE1" w:rsidRDefault="00000000">
      <w:pPr>
        <w:pStyle w:val="TOC3"/>
        <w:rPr>
          <w:rFonts w:asciiTheme="minorHAnsi" w:eastAsiaTheme="minorEastAsia" w:hAnsiTheme="minorHAnsi" w:cstheme="minorBidi"/>
          <w:noProof w:val="0"/>
          <w:sz w:val="22"/>
          <w:szCs w:val="22"/>
        </w:rPr>
      </w:pPr>
      <w:hyperlink w:anchor="_Toc115032489" w:history="1">
        <w:r w:rsidR="00CF5A86" w:rsidRPr="001B6BE1">
          <w:rPr>
            <w:rStyle w:val="Hyperlink"/>
            <w:rFonts w:cs="Times"/>
            <w:noProof w:val="0"/>
          </w:rPr>
          <w:t>2.2.3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Ryu Controller</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_Toc115032489 \h </w:instrText>
        </w:r>
        <w:r w:rsidR="00CF5A86" w:rsidRPr="001B6BE1">
          <w:rPr>
            <w:noProof w:val="0"/>
            <w:webHidden/>
          </w:rPr>
        </w:r>
        <w:r w:rsidR="00CF5A86" w:rsidRPr="001B6BE1">
          <w:rPr>
            <w:noProof w:val="0"/>
            <w:webHidden/>
          </w:rPr>
          <w:fldChar w:fldCharType="separate"/>
        </w:r>
        <w:r w:rsidR="00CF5A86" w:rsidRPr="001B6BE1">
          <w:rPr>
            <w:noProof w:val="0"/>
            <w:webHidden/>
          </w:rPr>
          <w:t>16</w:t>
        </w:r>
        <w:r w:rsidR="00CF5A86" w:rsidRPr="001B6BE1">
          <w:rPr>
            <w:noProof w:val="0"/>
            <w:webHidden/>
          </w:rPr>
          <w:fldChar w:fldCharType="end"/>
        </w:r>
      </w:hyperlink>
    </w:p>
    <w:p w14:paraId="637036CE" w14:textId="1F892A07" w:rsidR="00CF5A86" w:rsidRPr="001B6BE1" w:rsidRDefault="00000000">
      <w:pPr>
        <w:pStyle w:val="TOC2"/>
        <w:rPr>
          <w:rFonts w:asciiTheme="minorHAnsi" w:eastAsiaTheme="minorEastAsia" w:hAnsiTheme="minorHAnsi" w:cstheme="minorBidi"/>
          <w:noProof w:val="0"/>
          <w:sz w:val="22"/>
          <w:szCs w:val="22"/>
        </w:rPr>
      </w:pPr>
      <w:hyperlink w:anchor="_Toc115032490" w:history="1">
        <w:r w:rsidR="00CF5A86" w:rsidRPr="001B6BE1">
          <w:rPr>
            <w:rStyle w:val="Hyperlink"/>
            <w:noProof w:val="0"/>
          </w:rPr>
          <w:t>2.3</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Software Switches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_Toc115032490 \h </w:instrText>
        </w:r>
        <w:r w:rsidR="00CF5A86" w:rsidRPr="001B6BE1">
          <w:rPr>
            <w:noProof w:val="0"/>
            <w:webHidden/>
          </w:rPr>
        </w:r>
        <w:r w:rsidR="00CF5A86" w:rsidRPr="001B6BE1">
          <w:rPr>
            <w:noProof w:val="0"/>
            <w:webHidden/>
          </w:rPr>
          <w:fldChar w:fldCharType="separate"/>
        </w:r>
        <w:r w:rsidR="00CF5A86" w:rsidRPr="001B6BE1">
          <w:rPr>
            <w:noProof w:val="0"/>
            <w:webHidden/>
          </w:rPr>
          <w:t>17</w:t>
        </w:r>
        <w:r w:rsidR="00CF5A86" w:rsidRPr="001B6BE1">
          <w:rPr>
            <w:noProof w:val="0"/>
            <w:webHidden/>
          </w:rPr>
          <w:fldChar w:fldCharType="end"/>
        </w:r>
      </w:hyperlink>
    </w:p>
    <w:p w14:paraId="62F3764B" w14:textId="2B9756A5" w:rsidR="00CF5A86" w:rsidRPr="001B6BE1" w:rsidRDefault="00000000">
      <w:pPr>
        <w:pStyle w:val="TOC2"/>
        <w:rPr>
          <w:rFonts w:asciiTheme="minorHAnsi" w:eastAsiaTheme="minorEastAsia" w:hAnsiTheme="minorHAnsi" w:cstheme="minorBidi"/>
          <w:noProof w:val="0"/>
          <w:sz w:val="22"/>
          <w:szCs w:val="22"/>
        </w:rPr>
      </w:pPr>
      <w:hyperlink w:anchor="_Toc115032491" w:history="1">
        <w:r w:rsidR="00CF5A86" w:rsidRPr="001B6BE1">
          <w:rPr>
            <w:rStyle w:val="Hyperlink"/>
            <w:rFonts w:cs="Times"/>
            <w:noProof w:val="0"/>
          </w:rPr>
          <w:t>2.4</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Virtual Emulated Environment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_Toc115032491 \h </w:instrText>
        </w:r>
        <w:r w:rsidR="00CF5A86" w:rsidRPr="001B6BE1">
          <w:rPr>
            <w:noProof w:val="0"/>
            <w:webHidden/>
          </w:rPr>
        </w:r>
        <w:r w:rsidR="00CF5A86" w:rsidRPr="001B6BE1">
          <w:rPr>
            <w:noProof w:val="0"/>
            <w:webHidden/>
          </w:rPr>
          <w:fldChar w:fldCharType="separate"/>
        </w:r>
        <w:r w:rsidR="00CF5A86" w:rsidRPr="001B6BE1">
          <w:rPr>
            <w:noProof w:val="0"/>
            <w:webHidden/>
          </w:rPr>
          <w:t>18</w:t>
        </w:r>
        <w:r w:rsidR="00CF5A86" w:rsidRPr="001B6BE1">
          <w:rPr>
            <w:noProof w:val="0"/>
            <w:webHidden/>
          </w:rPr>
          <w:fldChar w:fldCharType="end"/>
        </w:r>
      </w:hyperlink>
    </w:p>
    <w:p w14:paraId="310E05F2" w14:textId="25AF232A" w:rsidR="00CF5A86" w:rsidRPr="001B6BE1" w:rsidRDefault="00000000">
      <w:pPr>
        <w:pStyle w:val="TOC3"/>
        <w:rPr>
          <w:rFonts w:asciiTheme="minorHAnsi" w:eastAsiaTheme="minorEastAsia" w:hAnsiTheme="minorHAnsi" w:cstheme="minorBidi"/>
          <w:noProof w:val="0"/>
          <w:sz w:val="22"/>
          <w:szCs w:val="22"/>
        </w:rPr>
      </w:pPr>
      <w:hyperlink w:anchor="_Toc115032492" w:history="1">
        <w:r w:rsidR="00CF5A86" w:rsidRPr="001B6BE1">
          <w:rPr>
            <w:rStyle w:val="Hyperlink"/>
            <w:rFonts w:cs="Times"/>
            <w:noProof w:val="0"/>
          </w:rPr>
          <w:t>2.4.1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Mininet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_Toc115032492 \h </w:instrText>
        </w:r>
        <w:r w:rsidR="00CF5A86" w:rsidRPr="001B6BE1">
          <w:rPr>
            <w:noProof w:val="0"/>
            <w:webHidden/>
          </w:rPr>
        </w:r>
        <w:r w:rsidR="00CF5A86" w:rsidRPr="001B6BE1">
          <w:rPr>
            <w:noProof w:val="0"/>
            <w:webHidden/>
          </w:rPr>
          <w:fldChar w:fldCharType="separate"/>
        </w:r>
        <w:r w:rsidR="00CF5A86" w:rsidRPr="001B6BE1">
          <w:rPr>
            <w:noProof w:val="0"/>
            <w:webHidden/>
          </w:rPr>
          <w:t>18</w:t>
        </w:r>
        <w:r w:rsidR="00CF5A86" w:rsidRPr="001B6BE1">
          <w:rPr>
            <w:noProof w:val="0"/>
            <w:webHidden/>
          </w:rPr>
          <w:fldChar w:fldCharType="end"/>
        </w:r>
      </w:hyperlink>
    </w:p>
    <w:p w14:paraId="0206E192" w14:textId="69B8C715" w:rsidR="00CF5A86" w:rsidRPr="001B6BE1" w:rsidRDefault="00000000">
      <w:pPr>
        <w:pStyle w:val="TOC3"/>
        <w:rPr>
          <w:rFonts w:asciiTheme="minorHAnsi" w:eastAsiaTheme="minorEastAsia" w:hAnsiTheme="minorHAnsi" w:cstheme="minorBidi"/>
          <w:noProof w:val="0"/>
          <w:sz w:val="22"/>
          <w:szCs w:val="22"/>
        </w:rPr>
      </w:pPr>
      <w:hyperlink w:anchor="_Toc115032493" w:history="1">
        <w:r w:rsidR="00CF5A86" w:rsidRPr="001B6BE1">
          <w:rPr>
            <w:rStyle w:val="Hyperlink"/>
            <w:rFonts w:cs="Times"/>
            <w:noProof w:val="0"/>
          </w:rPr>
          <w:t>2.4.2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GNS3</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_Toc115032493 \h </w:instrText>
        </w:r>
        <w:r w:rsidR="00CF5A86" w:rsidRPr="001B6BE1">
          <w:rPr>
            <w:noProof w:val="0"/>
            <w:webHidden/>
          </w:rPr>
        </w:r>
        <w:r w:rsidR="00CF5A86" w:rsidRPr="001B6BE1">
          <w:rPr>
            <w:noProof w:val="0"/>
            <w:webHidden/>
          </w:rPr>
          <w:fldChar w:fldCharType="separate"/>
        </w:r>
        <w:r w:rsidR="00CF5A86" w:rsidRPr="001B6BE1">
          <w:rPr>
            <w:noProof w:val="0"/>
            <w:webHidden/>
          </w:rPr>
          <w:t>19</w:t>
        </w:r>
        <w:r w:rsidR="00CF5A86" w:rsidRPr="001B6BE1">
          <w:rPr>
            <w:noProof w:val="0"/>
            <w:webHidden/>
          </w:rPr>
          <w:fldChar w:fldCharType="end"/>
        </w:r>
      </w:hyperlink>
    </w:p>
    <w:p w14:paraId="5D084A8C" w14:textId="2FC9E2F9" w:rsidR="00CF5A86" w:rsidRPr="001B6BE1" w:rsidRDefault="00000000">
      <w:pPr>
        <w:pStyle w:val="TOC2"/>
        <w:rPr>
          <w:rFonts w:asciiTheme="minorHAnsi" w:eastAsiaTheme="minorEastAsia" w:hAnsiTheme="minorHAnsi" w:cstheme="minorBidi"/>
          <w:noProof w:val="0"/>
          <w:sz w:val="22"/>
          <w:szCs w:val="22"/>
        </w:rPr>
      </w:pPr>
      <w:hyperlink w:anchor="_Toc115032494" w:history="1">
        <w:r w:rsidR="00CF5A86" w:rsidRPr="001B6BE1">
          <w:rPr>
            <w:rStyle w:val="Hyperlink"/>
            <w:noProof w:val="0"/>
          </w:rPr>
          <w:t>2.5</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OpenFlow Protocol</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_Toc115032494 \h </w:instrText>
        </w:r>
        <w:r w:rsidR="00CF5A86" w:rsidRPr="001B6BE1">
          <w:rPr>
            <w:noProof w:val="0"/>
            <w:webHidden/>
          </w:rPr>
        </w:r>
        <w:r w:rsidR="00CF5A86" w:rsidRPr="001B6BE1">
          <w:rPr>
            <w:noProof w:val="0"/>
            <w:webHidden/>
          </w:rPr>
          <w:fldChar w:fldCharType="separate"/>
        </w:r>
        <w:r w:rsidR="00CF5A86" w:rsidRPr="001B6BE1">
          <w:rPr>
            <w:noProof w:val="0"/>
            <w:webHidden/>
          </w:rPr>
          <w:t>20</w:t>
        </w:r>
        <w:r w:rsidR="00CF5A86" w:rsidRPr="001B6BE1">
          <w:rPr>
            <w:noProof w:val="0"/>
            <w:webHidden/>
          </w:rPr>
          <w:fldChar w:fldCharType="end"/>
        </w:r>
      </w:hyperlink>
    </w:p>
    <w:p w14:paraId="2220B2A8" w14:textId="39099BB0" w:rsidR="00CF5A86" w:rsidRPr="001B6BE1" w:rsidRDefault="00000000">
      <w:pPr>
        <w:pStyle w:val="TOC1"/>
        <w:rPr>
          <w:rFonts w:asciiTheme="minorHAnsi" w:eastAsiaTheme="minorEastAsia" w:hAnsiTheme="minorHAnsi" w:cstheme="minorBidi"/>
          <w:b w:val="0"/>
          <w:noProof w:val="0"/>
          <w:sz w:val="22"/>
          <w:szCs w:val="22"/>
        </w:rPr>
      </w:pPr>
      <w:hyperlink w:anchor="_Toc115032495" w:history="1">
        <w:r w:rsidR="00CF5A86" w:rsidRPr="001B6BE1">
          <w:rPr>
            <w:rStyle w:val="Hyperlink"/>
            <w:noProof w:val="0"/>
          </w:rPr>
          <w:t>3</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Requirements Analysis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_Toc115032495 \h </w:instrText>
        </w:r>
        <w:r w:rsidR="00CF5A86" w:rsidRPr="001B6BE1">
          <w:rPr>
            <w:noProof w:val="0"/>
            <w:webHidden/>
          </w:rPr>
        </w:r>
        <w:r w:rsidR="00CF5A86" w:rsidRPr="001B6BE1">
          <w:rPr>
            <w:noProof w:val="0"/>
            <w:webHidden/>
          </w:rPr>
          <w:fldChar w:fldCharType="separate"/>
        </w:r>
        <w:r w:rsidR="00CF5A86" w:rsidRPr="001B6BE1">
          <w:rPr>
            <w:noProof w:val="0"/>
            <w:webHidden/>
          </w:rPr>
          <w:t>23</w:t>
        </w:r>
        <w:r w:rsidR="00CF5A86" w:rsidRPr="001B6BE1">
          <w:rPr>
            <w:noProof w:val="0"/>
            <w:webHidden/>
          </w:rPr>
          <w:fldChar w:fldCharType="end"/>
        </w:r>
      </w:hyperlink>
    </w:p>
    <w:p w14:paraId="5B72A0AF" w14:textId="49599C7C" w:rsidR="00CF5A86" w:rsidRPr="001B6BE1" w:rsidRDefault="00000000">
      <w:pPr>
        <w:pStyle w:val="TOC2"/>
        <w:rPr>
          <w:rFonts w:asciiTheme="minorHAnsi" w:eastAsiaTheme="minorEastAsia" w:hAnsiTheme="minorHAnsi" w:cstheme="minorBidi"/>
          <w:noProof w:val="0"/>
          <w:sz w:val="22"/>
          <w:szCs w:val="22"/>
        </w:rPr>
      </w:pPr>
      <w:hyperlink w:anchor="_Toc115032496" w:history="1">
        <w:r w:rsidR="00CF5A86" w:rsidRPr="001B6BE1">
          <w:rPr>
            <w:rStyle w:val="Hyperlink"/>
            <w:rFonts w:cs="Times"/>
            <w:noProof w:val="0"/>
          </w:rPr>
          <w:t>3.1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General Objectives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_Toc115032496 \h </w:instrText>
        </w:r>
        <w:r w:rsidR="00CF5A86" w:rsidRPr="001B6BE1">
          <w:rPr>
            <w:noProof w:val="0"/>
            <w:webHidden/>
          </w:rPr>
        </w:r>
        <w:r w:rsidR="00CF5A86" w:rsidRPr="001B6BE1">
          <w:rPr>
            <w:noProof w:val="0"/>
            <w:webHidden/>
          </w:rPr>
          <w:fldChar w:fldCharType="separate"/>
        </w:r>
        <w:r w:rsidR="00CF5A86" w:rsidRPr="001B6BE1">
          <w:rPr>
            <w:noProof w:val="0"/>
            <w:webHidden/>
          </w:rPr>
          <w:t>23</w:t>
        </w:r>
        <w:r w:rsidR="00CF5A86" w:rsidRPr="001B6BE1">
          <w:rPr>
            <w:noProof w:val="0"/>
            <w:webHidden/>
          </w:rPr>
          <w:fldChar w:fldCharType="end"/>
        </w:r>
      </w:hyperlink>
    </w:p>
    <w:p w14:paraId="578B489E" w14:textId="282C7620" w:rsidR="00CF5A86" w:rsidRPr="001B6BE1" w:rsidRDefault="00000000">
      <w:pPr>
        <w:pStyle w:val="TOC2"/>
        <w:rPr>
          <w:rFonts w:asciiTheme="minorHAnsi" w:eastAsiaTheme="minorEastAsia" w:hAnsiTheme="minorHAnsi" w:cstheme="minorBidi"/>
          <w:noProof w:val="0"/>
          <w:sz w:val="22"/>
          <w:szCs w:val="22"/>
        </w:rPr>
      </w:pPr>
      <w:hyperlink w:anchor="_Toc115032497" w:history="1">
        <w:r w:rsidR="00CF5A86" w:rsidRPr="001B6BE1">
          <w:rPr>
            <w:rStyle w:val="Hyperlink"/>
            <w:rFonts w:cs="Times"/>
            <w:noProof w:val="0"/>
          </w:rPr>
          <w:t>3.2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Work Plan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_Toc115032497 \h </w:instrText>
        </w:r>
        <w:r w:rsidR="00CF5A86" w:rsidRPr="001B6BE1">
          <w:rPr>
            <w:noProof w:val="0"/>
            <w:webHidden/>
          </w:rPr>
        </w:r>
        <w:r w:rsidR="00CF5A86" w:rsidRPr="001B6BE1">
          <w:rPr>
            <w:noProof w:val="0"/>
            <w:webHidden/>
          </w:rPr>
          <w:fldChar w:fldCharType="separate"/>
        </w:r>
        <w:r w:rsidR="00CF5A86" w:rsidRPr="001B6BE1">
          <w:rPr>
            <w:noProof w:val="0"/>
            <w:webHidden/>
          </w:rPr>
          <w:t>24</w:t>
        </w:r>
        <w:r w:rsidR="00CF5A86" w:rsidRPr="001B6BE1">
          <w:rPr>
            <w:noProof w:val="0"/>
            <w:webHidden/>
          </w:rPr>
          <w:fldChar w:fldCharType="end"/>
        </w:r>
      </w:hyperlink>
    </w:p>
    <w:p w14:paraId="156DB695" w14:textId="52485DF9" w:rsidR="00CF5A86" w:rsidRPr="001B6BE1" w:rsidRDefault="00000000">
      <w:pPr>
        <w:pStyle w:val="TOC2"/>
        <w:rPr>
          <w:rFonts w:asciiTheme="minorHAnsi" w:eastAsiaTheme="minorEastAsia" w:hAnsiTheme="minorHAnsi" w:cstheme="minorBidi"/>
          <w:noProof w:val="0"/>
          <w:sz w:val="22"/>
          <w:szCs w:val="22"/>
        </w:rPr>
      </w:pPr>
      <w:hyperlink w:anchor="_Toc115032498" w:history="1">
        <w:r w:rsidR="00CF5A86" w:rsidRPr="001B6BE1">
          <w:rPr>
            <w:rStyle w:val="Hyperlink"/>
            <w:rFonts w:cs="Times"/>
            <w:noProof w:val="0"/>
          </w:rPr>
          <w:t>3.3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Previous Work</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_Toc115032498 \h </w:instrText>
        </w:r>
        <w:r w:rsidR="00CF5A86" w:rsidRPr="001B6BE1">
          <w:rPr>
            <w:noProof w:val="0"/>
            <w:webHidden/>
          </w:rPr>
        </w:r>
        <w:r w:rsidR="00CF5A86" w:rsidRPr="001B6BE1">
          <w:rPr>
            <w:noProof w:val="0"/>
            <w:webHidden/>
          </w:rPr>
          <w:fldChar w:fldCharType="separate"/>
        </w:r>
        <w:r w:rsidR="00CF5A86" w:rsidRPr="001B6BE1">
          <w:rPr>
            <w:noProof w:val="0"/>
            <w:webHidden/>
          </w:rPr>
          <w:t>24</w:t>
        </w:r>
        <w:r w:rsidR="00CF5A86" w:rsidRPr="001B6BE1">
          <w:rPr>
            <w:noProof w:val="0"/>
            <w:webHidden/>
          </w:rPr>
          <w:fldChar w:fldCharType="end"/>
        </w:r>
      </w:hyperlink>
    </w:p>
    <w:p w14:paraId="2D023C29" w14:textId="2DAD339F" w:rsidR="00CF5A86" w:rsidRPr="001B6BE1" w:rsidRDefault="00000000">
      <w:pPr>
        <w:pStyle w:val="TOC1"/>
        <w:rPr>
          <w:rFonts w:asciiTheme="minorHAnsi" w:eastAsiaTheme="minorEastAsia" w:hAnsiTheme="minorHAnsi" w:cstheme="minorBidi"/>
          <w:b w:val="0"/>
          <w:noProof w:val="0"/>
          <w:sz w:val="22"/>
          <w:szCs w:val="22"/>
        </w:rPr>
      </w:pPr>
      <w:hyperlink w:anchor="_Toc115032499" w:history="1">
        <w:r w:rsidR="00CF5A86" w:rsidRPr="001B6BE1">
          <w:rPr>
            <w:rStyle w:val="Hyperlink"/>
            <w:noProof w:val="0"/>
          </w:rPr>
          <w:t>4</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Realization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_Toc115032499 \h </w:instrText>
        </w:r>
        <w:r w:rsidR="00CF5A86" w:rsidRPr="001B6BE1">
          <w:rPr>
            <w:noProof w:val="0"/>
            <w:webHidden/>
          </w:rPr>
        </w:r>
        <w:r w:rsidR="00CF5A86" w:rsidRPr="001B6BE1">
          <w:rPr>
            <w:noProof w:val="0"/>
            <w:webHidden/>
          </w:rPr>
          <w:fldChar w:fldCharType="separate"/>
        </w:r>
        <w:r w:rsidR="00CF5A86" w:rsidRPr="001B6BE1">
          <w:rPr>
            <w:noProof w:val="0"/>
            <w:webHidden/>
          </w:rPr>
          <w:t>25</w:t>
        </w:r>
        <w:r w:rsidR="00CF5A86" w:rsidRPr="001B6BE1">
          <w:rPr>
            <w:noProof w:val="0"/>
            <w:webHidden/>
          </w:rPr>
          <w:fldChar w:fldCharType="end"/>
        </w:r>
      </w:hyperlink>
    </w:p>
    <w:p w14:paraId="49CAB60E" w14:textId="01D4A75B" w:rsidR="00CF5A86" w:rsidRPr="001B6BE1" w:rsidRDefault="00000000">
      <w:pPr>
        <w:pStyle w:val="TOC2"/>
        <w:rPr>
          <w:rFonts w:asciiTheme="minorHAnsi" w:eastAsiaTheme="minorEastAsia" w:hAnsiTheme="minorHAnsi" w:cstheme="minorBidi"/>
          <w:noProof w:val="0"/>
          <w:sz w:val="22"/>
          <w:szCs w:val="22"/>
        </w:rPr>
      </w:pPr>
      <w:hyperlink w:anchor="_Toc115032500" w:history="1">
        <w:r w:rsidR="00CF5A86" w:rsidRPr="001B6BE1">
          <w:rPr>
            <w:rStyle w:val="Hyperlink"/>
            <w:noProof w:val="0"/>
          </w:rPr>
          <w:t>4.1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Installation of testbed</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_Toc115032500 \h </w:instrText>
        </w:r>
        <w:r w:rsidR="00CF5A86" w:rsidRPr="001B6BE1">
          <w:rPr>
            <w:noProof w:val="0"/>
            <w:webHidden/>
          </w:rPr>
        </w:r>
        <w:r w:rsidR="00CF5A86" w:rsidRPr="001B6BE1">
          <w:rPr>
            <w:noProof w:val="0"/>
            <w:webHidden/>
          </w:rPr>
          <w:fldChar w:fldCharType="separate"/>
        </w:r>
        <w:r w:rsidR="00CF5A86" w:rsidRPr="001B6BE1">
          <w:rPr>
            <w:noProof w:val="0"/>
            <w:webHidden/>
          </w:rPr>
          <w:t>25</w:t>
        </w:r>
        <w:r w:rsidR="00CF5A86" w:rsidRPr="001B6BE1">
          <w:rPr>
            <w:noProof w:val="0"/>
            <w:webHidden/>
          </w:rPr>
          <w:fldChar w:fldCharType="end"/>
        </w:r>
      </w:hyperlink>
    </w:p>
    <w:p w14:paraId="00B703AB" w14:textId="6DCC1D23" w:rsidR="00CF5A86" w:rsidRPr="001B6BE1" w:rsidRDefault="00000000">
      <w:pPr>
        <w:pStyle w:val="TOC2"/>
        <w:rPr>
          <w:rFonts w:asciiTheme="minorHAnsi" w:eastAsiaTheme="minorEastAsia" w:hAnsiTheme="minorHAnsi" w:cstheme="minorBidi"/>
          <w:noProof w:val="0"/>
          <w:sz w:val="22"/>
          <w:szCs w:val="22"/>
        </w:rPr>
      </w:pPr>
      <w:hyperlink w:anchor="_Toc115032501" w:history="1">
        <w:r w:rsidR="00CF5A86" w:rsidRPr="001B6BE1">
          <w:rPr>
            <w:rStyle w:val="Hyperlink"/>
            <w:noProof w:val="0"/>
          </w:rPr>
          <w:t>4.2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Implementation with GNS3</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_Toc115032501 \h </w:instrText>
        </w:r>
        <w:r w:rsidR="00CF5A86" w:rsidRPr="001B6BE1">
          <w:rPr>
            <w:noProof w:val="0"/>
            <w:webHidden/>
          </w:rPr>
        </w:r>
        <w:r w:rsidR="00CF5A86" w:rsidRPr="001B6BE1">
          <w:rPr>
            <w:noProof w:val="0"/>
            <w:webHidden/>
          </w:rPr>
          <w:fldChar w:fldCharType="separate"/>
        </w:r>
        <w:r w:rsidR="00CF5A86" w:rsidRPr="001B6BE1">
          <w:rPr>
            <w:noProof w:val="0"/>
            <w:webHidden/>
          </w:rPr>
          <w:t>27</w:t>
        </w:r>
        <w:r w:rsidR="00CF5A86" w:rsidRPr="001B6BE1">
          <w:rPr>
            <w:noProof w:val="0"/>
            <w:webHidden/>
          </w:rPr>
          <w:fldChar w:fldCharType="end"/>
        </w:r>
      </w:hyperlink>
    </w:p>
    <w:p w14:paraId="08145CAA" w14:textId="30F962C2" w:rsidR="00CF5A86" w:rsidRPr="001B6BE1" w:rsidRDefault="00000000">
      <w:pPr>
        <w:pStyle w:val="TOC3"/>
        <w:rPr>
          <w:rFonts w:asciiTheme="minorHAnsi" w:eastAsiaTheme="minorEastAsia" w:hAnsiTheme="minorHAnsi" w:cstheme="minorBidi"/>
          <w:noProof w:val="0"/>
          <w:sz w:val="22"/>
          <w:szCs w:val="22"/>
        </w:rPr>
      </w:pPr>
      <w:hyperlink w:anchor="_Toc115032502" w:history="1">
        <w:r w:rsidR="00CF5A86" w:rsidRPr="001B6BE1">
          <w:rPr>
            <w:rStyle w:val="Hyperlink"/>
            <w:noProof w:val="0"/>
          </w:rPr>
          <w:t>4.2.1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ONOS GUI</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_Toc115032502 \h </w:instrText>
        </w:r>
        <w:r w:rsidR="00CF5A86" w:rsidRPr="001B6BE1">
          <w:rPr>
            <w:noProof w:val="0"/>
            <w:webHidden/>
          </w:rPr>
        </w:r>
        <w:r w:rsidR="00CF5A86" w:rsidRPr="001B6BE1">
          <w:rPr>
            <w:noProof w:val="0"/>
            <w:webHidden/>
          </w:rPr>
          <w:fldChar w:fldCharType="separate"/>
        </w:r>
        <w:r w:rsidR="00CF5A86" w:rsidRPr="001B6BE1">
          <w:rPr>
            <w:noProof w:val="0"/>
            <w:webHidden/>
          </w:rPr>
          <w:t>32</w:t>
        </w:r>
        <w:r w:rsidR="00CF5A86" w:rsidRPr="001B6BE1">
          <w:rPr>
            <w:noProof w:val="0"/>
            <w:webHidden/>
          </w:rPr>
          <w:fldChar w:fldCharType="end"/>
        </w:r>
      </w:hyperlink>
    </w:p>
    <w:p w14:paraId="10339950" w14:textId="0B576039" w:rsidR="00CF5A86" w:rsidRPr="001B6BE1" w:rsidRDefault="00000000">
      <w:pPr>
        <w:pStyle w:val="TOC3"/>
        <w:rPr>
          <w:rFonts w:asciiTheme="minorHAnsi" w:eastAsiaTheme="minorEastAsia" w:hAnsiTheme="minorHAnsi" w:cstheme="minorBidi"/>
          <w:noProof w:val="0"/>
          <w:sz w:val="22"/>
          <w:szCs w:val="22"/>
        </w:rPr>
      </w:pPr>
      <w:hyperlink w:anchor="_Toc115032503" w:history="1">
        <w:r w:rsidR="00CF5A86" w:rsidRPr="001B6BE1">
          <w:rPr>
            <w:rStyle w:val="Hyperlink"/>
            <w:noProof w:val="0"/>
          </w:rPr>
          <w:t>4.2.2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Creation and Installation of Flows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_Toc115032503 \h </w:instrText>
        </w:r>
        <w:r w:rsidR="00CF5A86" w:rsidRPr="001B6BE1">
          <w:rPr>
            <w:noProof w:val="0"/>
            <w:webHidden/>
          </w:rPr>
        </w:r>
        <w:r w:rsidR="00CF5A86" w:rsidRPr="001B6BE1">
          <w:rPr>
            <w:noProof w:val="0"/>
            <w:webHidden/>
          </w:rPr>
          <w:fldChar w:fldCharType="separate"/>
        </w:r>
        <w:r w:rsidR="00CF5A86" w:rsidRPr="001B6BE1">
          <w:rPr>
            <w:noProof w:val="0"/>
            <w:webHidden/>
          </w:rPr>
          <w:t>36</w:t>
        </w:r>
        <w:r w:rsidR="00CF5A86" w:rsidRPr="001B6BE1">
          <w:rPr>
            <w:noProof w:val="0"/>
            <w:webHidden/>
          </w:rPr>
          <w:fldChar w:fldCharType="end"/>
        </w:r>
      </w:hyperlink>
    </w:p>
    <w:p w14:paraId="268D4FD8" w14:textId="423FB3EE" w:rsidR="00CF5A86" w:rsidRPr="001B6BE1" w:rsidRDefault="00000000">
      <w:pPr>
        <w:pStyle w:val="TOC3"/>
        <w:rPr>
          <w:rFonts w:asciiTheme="minorHAnsi" w:eastAsiaTheme="minorEastAsia" w:hAnsiTheme="minorHAnsi" w:cstheme="minorBidi"/>
          <w:noProof w:val="0"/>
          <w:sz w:val="22"/>
          <w:szCs w:val="22"/>
        </w:rPr>
      </w:pPr>
      <w:hyperlink w:anchor="_Toc115032504" w:history="1">
        <w:r w:rsidR="00CF5A86" w:rsidRPr="001B6BE1">
          <w:rPr>
            <w:rStyle w:val="Hyperlink"/>
            <w:noProof w:val="0"/>
          </w:rPr>
          <w:t>4.2.3</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Creation and Installation of Intents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_Toc115032504 \h </w:instrText>
        </w:r>
        <w:r w:rsidR="00CF5A86" w:rsidRPr="001B6BE1">
          <w:rPr>
            <w:noProof w:val="0"/>
            <w:webHidden/>
          </w:rPr>
        </w:r>
        <w:r w:rsidR="00CF5A86" w:rsidRPr="001B6BE1">
          <w:rPr>
            <w:noProof w:val="0"/>
            <w:webHidden/>
          </w:rPr>
          <w:fldChar w:fldCharType="separate"/>
        </w:r>
        <w:r w:rsidR="00CF5A86" w:rsidRPr="001B6BE1">
          <w:rPr>
            <w:noProof w:val="0"/>
            <w:webHidden/>
          </w:rPr>
          <w:t>41</w:t>
        </w:r>
        <w:r w:rsidR="00CF5A86" w:rsidRPr="001B6BE1">
          <w:rPr>
            <w:noProof w:val="0"/>
            <w:webHidden/>
          </w:rPr>
          <w:fldChar w:fldCharType="end"/>
        </w:r>
      </w:hyperlink>
    </w:p>
    <w:p w14:paraId="163CCF06" w14:textId="38F118BE" w:rsidR="00CF5A86" w:rsidRPr="001B6BE1" w:rsidRDefault="00000000">
      <w:pPr>
        <w:pStyle w:val="TOC2"/>
        <w:rPr>
          <w:rFonts w:asciiTheme="minorHAnsi" w:eastAsiaTheme="minorEastAsia" w:hAnsiTheme="minorHAnsi" w:cstheme="minorBidi"/>
          <w:noProof w:val="0"/>
          <w:sz w:val="22"/>
          <w:szCs w:val="22"/>
        </w:rPr>
      </w:pPr>
      <w:hyperlink w:anchor="_Toc115032505" w:history="1">
        <w:r w:rsidR="00CF5A86" w:rsidRPr="001B6BE1">
          <w:rPr>
            <w:rStyle w:val="Hyperlink"/>
            <w:noProof w:val="0"/>
          </w:rPr>
          <w:t>4.3</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Implementation with Mininet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_Toc115032505 \h </w:instrText>
        </w:r>
        <w:r w:rsidR="00CF5A86" w:rsidRPr="001B6BE1">
          <w:rPr>
            <w:noProof w:val="0"/>
            <w:webHidden/>
          </w:rPr>
        </w:r>
        <w:r w:rsidR="00CF5A86" w:rsidRPr="001B6BE1">
          <w:rPr>
            <w:noProof w:val="0"/>
            <w:webHidden/>
          </w:rPr>
          <w:fldChar w:fldCharType="separate"/>
        </w:r>
        <w:r w:rsidR="00CF5A86" w:rsidRPr="001B6BE1">
          <w:rPr>
            <w:noProof w:val="0"/>
            <w:webHidden/>
          </w:rPr>
          <w:t>46</w:t>
        </w:r>
        <w:r w:rsidR="00CF5A86" w:rsidRPr="001B6BE1">
          <w:rPr>
            <w:noProof w:val="0"/>
            <w:webHidden/>
          </w:rPr>
          <w:fldChar w:fldCharType="end"/>
        </w:r>
      </w:hyperlink>
    </w:p>
    <w:p w14:paraId="35DEE831" w14:textId="0D58C9DE" w:rsidR="00CF5A86" w:rsidRPr="001B6BE1" w:rsidRDefault="00000000">
      <w:pPr>
        <w:pStyle w:val="TOC2"/>
        <w:rPr>
          <w:rFonts w:asciiTheme="minorHAnsi" w:eastAsiaTheme="minorEastAsia" w:hAnsiTheme="minorHAnsi" w:cstheme="minorBidi"/>
          <w:noProof w:val="0"/>
          <w:sz w:val="22"/>
          <w:szCs w:val="22"/>
        </w:rPr>
      </w:pPr>
      <w:hyperlink w:anchor="_Toc115032506" w:history="1">
        <w:r w:rsidR="00CF5A86" w:rsidRPr="001B6BE1">
          <w:rPr>
            <w:rStyle w:val="Hyperlink"/>
            <w:noProof w:val="0"/>
          </w:rPr>
          <w:t>4.4</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Problems identified</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_Toc115032506 \h </w:instrText>
        </w:r>
        <w:r w:rsidR="00CF5A86" w:rsidRPr="001B6BE1">
          <w:rPr>
            <w:noProof w:val="0"/>
            <w:webHidden/>
          </w:rPr>
        </w:r>
        <w:r w:rsidR="00CF5A86" w:rsidRPr="001B6BE1">
          <w:rPr>
            <w:noProof w:val="0"/>
            <w:webHidden/>
          </w:rPr>
          <w:fldChar w:fldCharType="separate"/>
        </w:r>
        <w:r w:rsidR="00CF5A86" w:rsidRPr="001B6BE1">
          <w:rPr>
            <w:noProof w:val="0"/>
            <w:webHidden/>
          </w:rPr>
          <w:t>50</w:t>
        </w:r>
        <w:r w:rsidR="00CF5A86" w:rsidRPr="001B6BE1">
          <w:rPr>
            <w:noProof w:val="0"/>
            <w:webHidden/>
          </w:rPr>
          <w:fldChar w:fldCharType="end"/>
        </w:r>
      </w:hyperlink>
    </w:p>
    <w:p w14:paraId="437E7B2D" w14:textId="2B72FEB4" w:rsidR="00CF5A86" w:rsidRPr="001B6BE1" w:rsidRDefault="00000000">
      <w:pPr>
        <w:pStyle w:val="TOC2"/>
        <w:rPr>
          <w:rFonts w:asciiTheme="minorHAnsi" w:eastAsiaTheme="minorEastAsia" w:hAnsiTheme="minorHAnsi" w:cstheme="minorBidi"/>
          <w:noProof w:val="0"/>
          <w:sz w:val="22"/>
          <w:szCs w:val="22"/>
        </w:rPr>
      </w:pPr>
      <w:hyperlink w:anchor="_Toc115032507" w:history="1">
        <w:r w:rsidR="00CF5A86" w:rsidRPr="001B6BE1">
          <w:rPr>
            <w:rStyle w:val="Hyperlink"/>
            <w:noProof w:val="0"/>
          </w:rPr>
          <w:t>4.5</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Case-1: Testing the ONOS Controller with Isolated L2 Overlay Networks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_Toc115032507 \h </w:instrText>
        </w:r>
        <w:r w:rsidR="00CF5A86" w:rsidRPr="001B6BE1">
          <w:rPr>
            <w:noProof w:val="0"/>
            <w:webHidden/>
          </w:rPr>
        </w:r>
        <w:r w:rsidR="00CF5A86" w:rsidRPr="001B6BE1">
          <w:rPr>
            <w:noProof w:val="0"/>
            <w:webHidden/>
          </w:rPr>
          <w:fldChar w:fldCharType="separate"/>
        </w:r>
        <w:r w:rsidR="00CF5A86" w:rsidRPr="001B6BE1">
          <w:rPr>
            <w:noProof w:val="0"/>
            <w:webHidden/>
          </w:rPr>
          <w:t>51</w:t>
        </w:r>
        <w:r w:rsidR="00CF5A86" w:rsidRPr="001B6BE1">
          <w:rPr>
            <w:noProof w:val="0"/>
            <w:webHidden/>
          </w:rPr>
          <w:fldChar w:fldCharType="end"/>
        </w:r>
      </w:hyperlink>
    </w:p>
    <w:p w14:paraId="6648478F" w14:textId="55FADCAA" w:rsidR="00CF5A86" w:rsidRPr="001B6BE1" w:rsidRDefault="00000000">
      <w:pPr>
        <w:pStyle w:val="TOC3"/>
        <w:rPr>
          <w:rFonts w:asciiTheme="minorHAnsi" w:eastAsiaTheme="minorEastAsia" w:hAnsiTheme="minorHAnsi" w:cstheme="minorBidi"/>
          <w:noProof w:val="0"/>
          <w:sz w:val="22"/>
          <w:szCs w:val="22"/>
        </w:rPr>
      </w:pPr>
      <w:hyperlink w:anchor="_Toc115032508" w:history="1">
        <w:r w:rsidR="00CF5A86" w:rsidRPr="001B6BE1">
          <w:rPr>
            <w:rStyle w:val="Hyperlink"/>
            <w:noProof w:val="0"/>
          </w:rPr>
          <w:t>4.5.1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_Toc115032508 \h </w:instrText>
        </w:r>
        <w:r w:rsidR="00CF5A86" w:rsidRPr="001B6BE1">
          <w:rPr>
            <w:noProof w:val="0"/>
            <w:webHidden/>
          </w:rPr>
        </w:r>
        <w:r w:rsidR="00CF5A86" w:rsidRPr="001B6BE1">
          <w:rPr>
            <w:noProof w:val="0"/>
            <w:webHidden/>
          </w:rPr>
          <w:fldChar w:fldCharType="separate"/>
        </w:r>
        <w:r w:rsidR="00CF5A86" w:rsidRPr="001B6BE1">
          <w:rPr>
            <w:noProof w:val="0"/>
            <w:webHidden/>
          </w:rPr>
          <w:t>51</w:t>
        </w:r>
        <w:r w:rsidR="00CF5A86" w:rsidRPr="001B6BE1">
          <w:rPr>
            <w:noProof w:val="0"/>
            <w:webHidden/>
          </w:rPr>
          <w:fldChar w:fldCharType="end"/>
        </w:r>
      </w:hyperlink>
    </w:p>
    <w:p w14:paraId="7DEE2D76" w14:textId="57A96D9C" w:rsidR="00CF5A86" w:rsidRPr="001B6BE1" w:rsidRDefault="00000000">
      <w:pPr>
        <w:pStyle w:val="TOC3"/>
        <w:rPr>
          <w:rFonts w:asciiTheme="minorHAnsi" w:eastAsiaTheme="minorEastAsia" w:hAnsiTheme="minorHAnsi" w:cstheme="minorBidi"/>
          <w:noProof w:val="0"/>
          <w:sz w:val="22"/>
          <w:szCs w:val="22"/>
        </w:rPr>
      </w:pPr>
      <w:hyperlink w:anchor="_Toc115032509" w:history="1">
        <w:r w:rsidR="00CF5A86" w:rsidRPr="001B6BE1">
          <w:rPr>
            <w:rStyle w:val="Hyperlink"/>
            <w:noProof w:val="0"/>
          </w:rPr>
          <w:t>4.5.2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Configuration and Working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_Toc115032509 \h </w:instrText>
        </w:r>
        <w:r w:rsidR="00CF5A86" w:rsidRPr="001B6BE1">
          <w:rPr>
            <w:noProof w:val="0"/>
            <w:webHidden/>
          </w:rPr>
        </w:r>
        <w:r w:rsidR="00CF5A86" w:rsidRPr="001B6BE1">
          <w:rPr>
            <w:noProof w:val="0"/>
            <w:webHidden/>
          </w:rPr>
          <w:fldChar w:fldCharType="separate"/>
        </w:r>
        <w:r w:rsidR="00CF5A86" w:rsidRPr="001B6BE1">
          <w:rPr>
            <w:noProof w:val="0"/>
            <w:webHidden/>
          </w:rPr>
          <w:t>55</w:t>
        </w:r>
        <w:r w:rsidR="00CF5A86" w:rsidRPr="001B6BE1">
          <w:rPr>
            <w:noProof w:val="0"/>
            <w:webHidden/>
          </w:rPr>
          <w:fldChar w:fldCharType="end"/>
        </w:r>
      </w:hyperlink>
    </w:p>
    <w:p w14:paraId="3552F304" w14:textId="729FF42F" w:rsidR="00CF5A86" w:rsidRPr="001B6BE1" w:rsidRDefault="00000000">
      <w:pPr>
        <w:pStyle w:val="TOC2"/>
        <w:rPr>
          <w:rFonts w:asciiTheme="minorHAnsi" w:eastAsiaTheme="minorEastAsia" w:hAnsiTheme="minorHAnsi" w:cstheme="minorBidi"/>
          <w:noProof w:val="0"/>
          <w:sz w:val="22"/>
          <w:szCs w:val="22"/>
        </w:rPr>
      </w:pPr>
      <w:hyperlink w:anchor="_Toc115032510" w:history="1">
        <w:r w:rsidR="00CF5A86" w:rsidRPr="001B6BE1">
          <w:rPr>
            <w:rStyle w:val="Hyperlink"/>
            <w:noProof w:val="0"/>
          </w:rPr>
          <w:t>4.6</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Case-2: Testing the Network with Multiple ONOS Controllers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_Toc115032510 \h </w:instrText>
        </w:r>
        <w:r w:rsidR="00CF5A86" w:rsidRPr="001B6BE1">
          <w:rPr>
            <w:noProof w:val="0"/>
            <w:webHidden/>
          </w:rPr>
        </w:r>
        <w:r w:rsidR="00CF5A86" w:rsidRPr="001B6BE1">
          <w:rPr>
            <w:noProof w:val="0"/>
            <w:webHidden/>
          </w:rPr>
          <w:fldChar w:fldCharType="separate"/>
        </w:r>
        <w:r w:rsidR="00CF5A86" w:rsidRPr="001B6BE1">
          <w:rPr>
            <w:noProof w:val="0"/>
            <w:webHidden/>
          </w:rPr>
          <w:t>59</w:t>
        </w:r>
        <w:r w:rsidR="00CF5A86" w:rsidRPr="001B6BE1">
          <w:rPr>
            <w:noProof w:val="0"/>
            <w:webHidden/>
          </w:rPr>
          <w:fldChar w:fldCharType="end"/>
        </w:r>
      </w:hyperlink>
    </w:p>
    <w:p w14:paraId="4A41B0B3" w14:textId="6FF2D2AB" w:rsidR="00CF5A86" w:rsidRPr="001B6BE1" w:rsidRDefault="00000000">
      <w:pPr>
        <w:pStyle w:val="TOC3"/>
        <w:rPr>
          <w:rFonts w:asciiTheme="minorHAnsi" w:eastAsiaTheme="minorEastAsia" w:hAnsiTheme="minorHAnsi" w:cstheme="minorBidi"/>
          <w:noProof w:val="0"/>
          <w:sz w:val="22"/>
          <w:szCs w:val="22"/>
        </w:rPr>
      </w:pPr>
      <w:hyperlink w:anchor="_Toc115032511" w:history="1">
        <w:r w:rsidR="00CF5A86" w:rsidRPr="001B6BE1">
          <w:rPr>
            <w:rStyle w:val="Hyperlink"/>
            <w:noProof w:val="0"/>
          </w:rPr>
          <w:t>4.6.1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_Toc115032511 \h </w:instrText>
        </w:r>
        <w:r w:rsidR="00CF5A86" w:rsidRPr="001B6BE1">
          <w:rPr>
            <w:noProof w:val="0"/>
            <w:webHidden/>
          </w:rPr>
        </w:r>
        <w:r w:rsidR="00CF5A86" w:rsidRPr="001B6BE1">
          <w:rPr>
            <w:noProof w:val="0"/>
            <w:webHidden/>
          </w:rPr>
          <w:fldChar w:fldCharType="separate"/>
        </w:r>
        <w:r w:rsidR="00CF5A86" w:rsidRPr="001B6BE1">
          <w:rPr>
            <w:noProof w:val="0"/>
            <w:webHidden/>
          </w:rPr>
          <w:t>59</w:t>
        </w:r>
        <w:r w:rsidR="00CF5A86" w:rsidRPr="001B6BE1">
          <w:rPr>
            <w:noProof w:val="0"/>
            <w:webHidden/>
          </w:rPr>
          <w:fldChar w:fldCharType="end"/>
        </w:r>
      </w:hyperlink>
    </w:p>
    <w:p w14:paraId="5524B178" w14:textId="5F093CCD" w:rsidR="00CF5A86" w:rsidRPr="001B6BE1" w:rsidRDefault="00000000">
      <w:pPr>
        <w:pStyle w:val="TOC3"/>
        <w:rPr>
          <w:rFonts w:asciiTheme="minorHAnsi" w:eastAsiaTheme="minorEastAsia" w:hAnsiTheme="minorHAnsi" w:cstheme="minorBidi"/>
          <w:noProof w:val="0"/>
          <w:sz w:val="22"/>
          <w:szCs w:val="22"/>
        </w:rPr>
      </w:pPr>
      <w:hyperlink w:anchor="_Toc115032512" w:history="1">
        <w:r w:rsidR="00CF5A86" w:rsidRPr="001B6BE1">
          <w:rPr>
            <w:rStyle w:val="Hyperlink"/>
            <w:noProof w:val="0"/>
          </w:rPr>
          <w:t>4.6.2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 xml:space="preserve">Master Controllers with their </w:t>
        </w:r>
        <w:r w:rsidR="00CF5A86" w:rsidRPr="001B6BE1">
          <w:rPr>
            <w:rStyle w:val="Hyperlink"/>
            <w:rFonts w:cs="Times"/>
            <w:noProof w:val="0"/>
          </w:rPr>
          <w:t>Devices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_Toc115032512 \h </w:instrText>
        </w:r>
        <w:r w:rsidR="00CF5A86" w:rsidRPr="001B6BE1">
          <w:rPr>
            <w:noProof w:val="0"/>
            <w:webHidden/>
          </w:rPr>
        </w:r>
        <w:r w:rsidR="00CF5A86" w:rsidRPr="001B6BE1">
          <w:rPr>
            <w:noProof w:val="0"/>
            <w:webHidden/>
          </w:rPr>
          <w:fldChar w:fldCharType="separate"/>
        </w:r>
        <w:r w:rsidR="00CF5A86" w:rsidRPr="001B6BE1">
          <w:rPr>
            <w:noProof w:val="0"/>
            <w:webHidden/>
          </w:rPr>
          <w:t>62</w:t>
        </w:r>
        <w:r w:rsidR="00CF5A86" w:rsidRPr="001B6BE1">
          <w:rPr>
            <w:noProof w:val="0"/>
            <w:webHidden/>
          </w:rPr>
          <w:fldChar w:fldCharType="end"/>
        </w:r>
      </w:hyperlink>
    </w:p>
    <w:p w14:paraId="7BB93EC1" w14:textId="03C2FBED" w:rsidR="00CF5A86" w:rsidRPr="001B6BE1" w:rsidRDefault="00000000">
      <w:pPr>
        <w:pStyle w:val="TOC3"/>
        <w:rPr>
          <w:rFonts w:asciiTheme="minorHAnsi" w:eastAsiaTheme="minorEastAsia" w:hAnsiTheme="minorHAnsi" w:cstheme="minorBidi"/>
          <w:noProof w:val="0"/>
          <w:sz w:val="22"/>
          <w:szCs w:val="22"/>
        </w:rPr>
      </w:pPr>
      <w:hyperlink w:anchor="_Toc115032513" w:history="1">
        <w:r w:rsidR="00CF5A86" w:rsidRPr="001B6BE1">
          <w:rPr>
            <w:rStyle w:val="Hyperlink"/>
            <w:noProof w:val="0"/>
          </w:rPr>
          <w:t>4.6.3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 xml:space="preserve">Proof and validation of </w:t>
        </w:r>
        <w:r w:rsidR="00CF5A86" w:rsidRPr="001B6BE1">
          <w:rPr>
            <w:rStyle w:val="Hyperlink"/>
            <w:noProof w:val="0"/>
          </w:rPr>
          <w:t>Link</w:t>
        </w:r>
        <w:r w:rsidR="00CF5A86" w:rsidRPr="001B6BE1">
          <w:rPr>
            <w:rStyle w:val="Hyperlink"/>
            <w:rFonts w:cs="Times"/>
            <w:noProof w:val="0"/>
          </w:rPr>
          <w:t xml:space="preserve"> failover functioning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_Toc115032513 \h </w:instrText>
        </w:r>
        <w:r w:rsidR="00CF5A86" w:rsidRPr="001B6BE1">
          <w:rPr>
            <w:noProof w:val="0"/>
            <w:webHidden/>
          </w:rPr>
        </w:r>
        <w:r w:rsidR="00CF5A86" w:rsidRPr="001B6BE1">
          <w:rPr>
            <w:noProof w:val="0"/>
            <w:webHidden/>
          </w:rPr>
          <w:fldChar w:fldCharType="separate"/>
        </w:r>
        <w:r w:rsidR="00CF5A86" w:rsidRPr="001B6BE1">
          <w:rPr>
            <w:noProof w:val="0"/>
            <w:webHidden/>
          </w:rPr>
          <w:t>63</w:t>
        </w:r>
        <w:r w:rsidR="00CF5A86" w:rsidRPr="001B6BE1">
          <w:rPr>
            <w:noProof w:val="0"/>
            <w:webHidden/>
          </w:rPr>
          <w:fldChar w:fldCharType="end"/>
        </w:r>
      </w:hyperlink>
    </w:p>
    <w:p w14:paraId="0CA95D1D" w14:textId="31E7B714" w:rsidR="00CF5A86" w:rsidRPr="001B6BE1" w:rsidRDefault="00000000">
      <w:pPr>
        <w:pStyle w:val="TOC2"/>
        <w:rPr>
          <w:rFonts w:asciiTheme="minorHAnsi" w:eastAsiaTheme="minorEastAsia" w:hAnsiTheme="minorHAnsi" w:cstheme="minorBidi"/>
          <w:noProof w:val="0"/>
          <w:sz w:val="22"/>
          <w:szCs w:val="22"/>
        </w:rPr>
      </w:pPr>
      <w:hyperlink w:anchor="_Toc115032514" w:history="1">
        <w:r w:rsidR="00CF5A86" w:rsidRPr="001B6BE1">
          <w:rPr>
            <w:rStyle w:val="Hyperlink"/>
            <w:noProof w:val="0"/>
          </w:rPr>
          <w:t>4.7</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Case-3: Testing the ONOS Controller with IPv6 Addressing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_Toc115032514 \h </w:instrText>
        </w:r>
        <w:r w:rsidR="00CF5A86" w:rsidRPr="001B6BE1">
          <w:rPr>
            <w:noProof w:val="0"/>
            <w:webHidden/>
          </w:rPr>
        </w:r>
        <w:r w:rsidR="00CF5A86" w:rsidRPr="001B6BE1">
          <w:rPr>
            <w:noProof w:val="0"/>
            <w:webHidden/>
          </w:rPr>
          <w:fldChar w:fldCharType="separate"/>
        </w:r>
        <w:r w:rsidR="00CF5A86" w:rsidRPr="001B6BE1">
          <w:rPr>
            <w:noProof w:val="0"/>
            <w:webHidden/>
          </w:rPr>
          <w:t>65</w:t>
        </w:r>
        <w:r w:rsidR="00CF5A86" w:rsidRPr="001B6BE1">
          <w:rPr>
            <w:noProof w:val="0"/>
            <w:webHidden/>
          </w:rPr>
          <w:fldChar w:fldCharType="end"/>
        </w:r>
      </w:hyperlink>
    </w:p>
    <w:p w14:paraId="5865E3B2" w14:textId="7BC12206" w:rsidR="00CF5A86" w:rsidRPr="001B6BE1" w:rsidRDefault="00000000">
      <w:pPr>
        <w:pStyle w:val="TOC3"/>
        <w:rPr>
          <w:rFonts w:asciiTheme="minorHAnsi" w:eastAsiaTheme="minorEastAsia" w:hAnsiTheme="minorHAnsi" w:cstheme="minorBidi"/>
          <w:noProof w:val="0"/>
          <w:sz w:val="22"/>
          <w:szCs w:val="22"/>
        </w:rPr>
      </w:pPr>
      <w:hyperlink w:anchor="_Toc115032515" w:history="1">
        <w:r w:rsidR="00CF5A86" w:rsidRPr="001B6BE1">
          <w:rPr>
            <w:rStyle w:val="Hyperlink"/>
            <w:noProof w:val="0"/>
          </w:rPr>
          <w:t>4.7.1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_Toc115032515 \h </w:instrText>
        </w:r>
        <w:r w:rsidR="00CF5A86" w:rsidRPr="001B6BE1">
          <w:rPr>
            <w:noProof w:val="0"/>
            <w:webHidden/>
          </w:rPr>
        </w:r>
        <w:r w:rsidR="00CF5A86" w:rsidRPr="001B6BE1">
          <w:rPr>
            <w:noProof w:val="0"/>
            <w:webHidden/>
          </w:rPr>
          <w:fldChar w:fldCharType="separate"/>
        </w:r>
        <w:r w:rsidR="00CF5A86" w:rsidRPr="001B6BE1">
          <w:rPr>
            <w:noProof w:val="0"/>
            <w:webHidden/>
          </w:rPr>
          <w:t>66</w:t>
        </w:r>
        <w:r w:rsidR="00CF5A86" w:rsidRPr="001B6BE1">
          <w:rPr>
            <w:noProof w:val="0"/>
            <w:webHidden/>
          </w:rPr>
          <w:fldChar w:fldCharType="end"/>
        </w:r>
      </w:hyperlink>
    </w:p>
    <w:p w14:paraId="57DD0C6A" w14:textId="24730A6B" w:rsidR="00CF5A86" w:rsidRPr="001B6BE1" w:rsidRDefault="00000000">
      <w:pPr>
        <w:pStyle w:val="TOC3"/>
        <w:rPr>
          <w:rFonts w:asciiTheme="minorHAnsi" w:eastAsiaTheme="minorEastAsia" w:hAnsiTheme="minorHAnsi" w:cstheme="minorBidi"/>
          <w:noProof w:val="0"/>
          <w:sz w:val="22"/>
          <w:szCs w:val="22"/>
        </w:rPr>
      </w:pPr>
      <w:hyperlink w:anchor="_Toc115032516" w:history="1">
        <w:r w:rsidR="00CF5A86" w:rsidRPr="001B6BE1">
          <w:rPr>
            <w:rStyle w:val="Hyperlink"/>
            <w:noProof w:val="0"/>
          </w:rPr>
          <w:t>4.7.2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IPv6 over IPv4 tunnelling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_Toc115032516 \h </w:instrText>
        </w:r>
        <w:r w:rsidR="00CF5A86" w:rsidRPr="001B6BE1">
          <w:rPr>
            <w:noProof w:val="0"/>
            <w:webHidden/>
          </w:rPr>
        </w:r>
        <w:r w:rsidR="00CF5A86" w:rsidRPr="001B6BE1">
          <w:rPr>
            <w:noProof w:val="0"/>
            <w:webHidden/>
          </w:rPr>
          <w:fldChar w:fldCharType="separate"/>
        </w:r>
        <w:r w:rsidR="00CF5A86" w:rsidRPr="001B6BE1">
          <w:rPr>
            <w:noProof w:val="0"/>
            <w:webHidden/>
          </w:rPr>
          <w:t>70</w:t>
        </w:r>
        <w:r w:rsidR="00CF5A86" w:rsidRPr="001B6BE1">
          <w:rPr>
            <w:noProof w:val="0"/>
            <w:webHidden/>
          </w:rPr>
          <w:fldChar w:fldCharType="end"/>
        </w:r>
      </w:hyperlink>
    </w:p>
    <w:p w14:paraId="563215CC" w14:textId="251D04E5" w:rsidR="00CF5A86" w:rsidRPr="001B6BE1" w:rsidRDefault="00000000">
      <w:pPr>
        <w:pStyle w:val="TOC2"/>
        <w:rPr>
          <w:rFonts w:asciiTheme="minorHAnsi" w:eastAsiaTheme="minorEastAsia" w:hAnsiTheme="minorHAnsi" w:cstheme="minorBidi"/>
          <w:noProof w:val="0"/>
          <w:sz w:val="22"/>
          <w:szCs w:val="22"/>
        </w:rPr>
      </w:pPr>
      <w:hyperlink w:anchor="_Toc115032517" w:history="1">
        <w:r w:rsidR="00CF5A86" w:rsidRPr="001B6BE1">
          <w:rPr>
            <w:rStyle w:val="Hyperlink"/>
            <w:noProof w:val="0"/>
          </w:rPr>
          <w:t>4.8</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Case-4: Integrating Software-defined Network with the Legacy Networks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_Toc115032517 \h </w:instrText>
        </w:r>
        <w:r w:rsidR="00CF5A86" w:rsidRPr="001B6BE1">
          <w:rPr>
            <w:noProof w:val="0"/>
            <w:webHidden/>
          </w:rPr>
        </w:r>
        <w:r w:rsidR="00CF5A86" w:rsidRPr="001B6BE1">
          <w:rPr>
            <w:noProof w:val="0"/>
            <w:webHidden/>
          </w:rPr>
          <w:fldChar w:fldCharType="separate"/>
        </w:r>
        <w:r w:rsidR="00CF5A86" w:rsidRPr="001B6BE1">
          <w:rPr>
            <w:noProof w:val="0"/>
            <w:webHidden/>
          </w:rPr>
          <w:t>73</w:t>
        </w:r>
        <w:r w:rsidR="00CF5A86" w:rsidRPr="001B6BE1">
          <w:rPr>
            <w:noProof w:val="0"/>
            <w:webHidden/>
          </w:rPr>
          <w:fldChar w:fldCharType="end"/>
        </w:r>
      </w:hyperlink>
    </w:p>
    <w:p w14:paraId="5A7B2466" w14:textId="3E4DA884" w:rsidR="00CF5A86" w:rsidRPr="001B6BE1" w:rsidRDefault="00000000">
      <w:pPr>
        <w:pStyle w:val="TOC3"/>
        <w:rPr>
          <w:rFonts w:asciiTheme="minorHAnsi" w:eastAsiaTheme="minorEastAsia" w:hAnsiTheme="minorHAnsi" w:cstheme="minorBidi"/>
          <w:noProof w:val="0"/>
          <w:sz w:val="22"/>
          <w:szCs w:val="22"/>
        </w:rPr>
      </w:pPr>
      <w:hyperlink w:anchor="_Toc115032518" w:history="1">
        <w:r w:rsidR="00CF5A86" w:rsidRPr="001B6BE1">
          <w:rPr>
            <w:rStyle w:val="Hyperlink"/>
            <w:noProof w:val="0"/>
          </w:rPr>
          <w:t>4.8.1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_Toc115032518 \h </w:instrText>
        </w:r>
        <w:r w:rsidR="00CF5A86" w:rsidRPr="001B6BE1">
          <w:rPr>
            <w:noProof w:val="0"/>
            <w:webHidden/>
          </w:rPr>
        </w:r>
        <w:r w:rsidR="00CF5A86" w:rsidRPr="001B6BE1">
          <w:rPr>
            <w:noProof w:val="0"/>
            <w:webHidden/>
          </w:rPr>
          <w:fldChar w:fldCharType="separate"/>
        </w:r>
        <w:r w:rsidR="00CF5A86" w:rsidRPr="001B6BE1">
          <w:rPr>
            <w:noProof w:val="0"/>
            <w:webHidden/>
          </w:rPr>
          <w:t>73</w:t>
        </w:r>
        <w:r w:rsidR="00CF5A86" w:rsidRPr="001B6BE1">
          <w:rPr>
            <w:noProof w:val="0"/>
            <w:webHidden/>
          </w:rPr>
          <w:fldChar w:fldCharType="end"/>
        </w:r>
      </w:hyperlink>
    </w:p>
    <w:p w14:paraId="41304F78" w14:textId="0E94F6E3" w:rsidR="00CF5A86" w:rsidRPr="001B6BE1" w:rsidRDefault="00000000">
      <w:pPr>
        <w:pStyle w:val="TOC3"/>
        <w:rPr>
          <w:rFonts w:asciiTheme="minorHAnsi" w:eastAsiaTheme="minorEastAsia" w:hAnsiTheme="minorHAnsi" w:cstheme="minorBidi"/>
          <w:noProof w:val="0"/>
          <w:sz w:val="22"/>
          <w:szCs w:val="22"/>
        </w:rPr>
      </w:pPr>
      <w:hyperlink w:anchor="_Toc115032519" w:history="1">
        <w:r w:rsidR="00CF5A86" w:rsidRPr="001B6BE1">
          <w:rPr>
            <w:rStyle w:val="Hyperlink"/>
            <w:noProof w:val="0"/>
          </w:rPr>
          <w:t>4.8.2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Configuration and Working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_Toc115032519 \h </w:instrText>
        </w:r>
        <w:r w:rsidR="00CF5A86" w:rsidRPr="001B6BE1">
          <w:rPr>
            <w:noProof w:val="0"/>
            <w:webHidden/>
          </w:rPr>
        </w:r>
        <w:r w:rsidR="00CF5A86" w:rsidRPr="001B6BE1">
          <w:rPr>
            <w:noProof w:val="0"/>
            <w:webHidden/>
          </w:rPr>
          <w:fldChar w:fldCharType="separate"/>
        </w:r>
        <w:r w:rsidR="00CF5A86" w:rsidRPr="001B6BE1">
          <w:rPr>
            <w:noProof w:val="0"/>
            <w:webHidden/>
          </w:rPr>
          <w:t>75</w:t>
        </w:r>
        <w:r w:rsidR="00CF5A86" w:rsidRPr="001B6BE1">
          <w:rPr>
            <w:noProof w:val="0"/>
            <w:webHidden/>
          </w:rPr>
          <w:fldChar w:fldCharType="end"/>
        </w:r>
      </w:hyperlink>
    </w:p>
    <w:p w14:paraId="75659671" w14:textId="4A1C99A3" w:rsidR="00CF5A86" w:rsidRPr="001B6BE1" w:rsidRDefault="00000000">
      <w:pPr>
        <w:pStyle w:val="TOC1"/>
        <w:rPr>
          <w:rFonts w:asciiTheme="minorHAnsi" w:eastAsiaTheme="minorEastAsia" w:hAnsiTheme="minorHAnsi" w:cstheme="minorBidi"/>
          <w:b w:val="0"/>
          <w:noProof w:val="0"/>
          <w:sz w:val="22"/>
          <w:szCs w:val="22"/>
        </w:rPr>
      </w:pPr>
      <w:hyperlink w:anchor="_Toc115032520" w:history="1">
        <w:r w:rsidR="00CF5A86" w:rsidRPr="001B6BE1">
          <w:rPr>
            <w:rStyle w:val="Hyperlink"/>
            <w:noProof w:val="0"/>
          </w:rPr>
          <w:t>5</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Summary and Perspectives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_Toc115032520 \h </w:instrText>
        </w:r>
        <w:r w:rsidR="00CF5A86" w:rsidRPr="001B6BE1">
          <w:rPr>
            <w:noProof w:val="0"/>
            <w:webHidden/>
          </w:rPr>
        </w:r>
        <w:r w:rsidR="00CF5A86" w:rsidRPr="001B6BE1">
          <w:rPr>
            <w:noProof w:val="0"/>
            <w:webHidden/>
          </w:rPr>
          <w:fldChar w:fldCharType="separate"/>
        </w:r>
        <w:r w:rsidR="00CF5A86" w:rsidRPr="001B6BE1">
          <w:rPr>
            <w:noProof w:val="0"/>
            <w:webHidden/>
          </w:rPr>
          <w:t>79</w:t>
        </w:r>
        <w:r w:rsidR="00CF5A86" w:rsidRPr="001B6BE1">
          <w:rPr>
            <w:noProof w:val="0"/>
            <w:webHidden/>
          </w:rPr>
          <w:fldChar w:fldCharType="end"/>
        </w:r>
      </w:hyperlink>
    </w:p>
    <w:p w14:paraId="554963D0" w14:textId="339FC402" w:rsidR="00CF5A86" w:rsidRPr="001B6BE1" w:rsidRDefault="00000000">
      <w:pPr>
        <w:pStyle w:val="TOC1"/>
        <w:rPr>
          <w:rFonts w:asciiTheme="minorHAnsi" w:eastAsiaTheme="minorEastAsia" w:hAnsiTheme="minorHAnsi" w:cstheme="minorBidi"/>
          <w:b w:val="0"/>
          <w:noProof w:val="0"/>
          <w:sz w:val="22"/>
          <w:szCs w:val="22"/>
        </w:rPr>
      </w:pPr>
      <w:hyperlink w:anchor="_Toc115032521" w:history="1">
        <w:r w:rsidR="00CF5A86" w:rsidRPr="001B6BE1">
          <w:rPr>
            <w:rStyle w:val="Hyperlink"/>
            <w:noProof w:val="0"/>
          </w:rPr>
          <w:t>6</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Abbreviations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_Toc115032521 \h </w:instrText>
        </w:r>
        <w:r w:rsidR="00CF5A86" w:rsidRPr="001B6BE1">
          <w:rPr>
            <w:noProof w:val="0"/>
            <w:webHidden/>
          </w:rPr>
        </w:r>
        <w:r w:rsidR="00CF5A86" w:rsidRPr="001B6BE1">
          <w:rPr>
            <w:noProof w:val="0"/>
            <w:webHidden/>
          </w:rPr>
          <w:fldChar w:fldCharType="separate"/>
        </w:r>
        <w:r w:rsidR="00CF5A86" w:rsidRPr="001B6BE1">
          <w:rPr>
            <w:noProof w:val="0"/>
            <w:webHidden/>
          </w:rPr>
          <w:t>81</w:t>
        </w:r>
        <w:r w:rsidR="00CF5A86" w:rsidRPr="001B6BE1">
          <w:rPr>
            <w:noProof w:val="0"/>
            <w:webHidden/>
          </w:rPr>
          <w:fldChar w:fldCharType="end"/>
        </w:r>
      </w:hyperlink>
    </w:p>
    <w:p w14:paraId="7B86F8A7" w14:textId="24202828" w:rsidR="00CF5A86" w:rsidRPr="001B6BE1" w:rsidRDefault="00000000">
      <w:pPr>
        <w:pStyle w:val="TOC1"/>
        <w:rPr>
          <w:rFonts w:asciiTheme="minorHAnsi" w:eastAsiaTheme="minorEastAsia" w:hAnsiTheme="minorHAnsi" w:cstheme="minorBidi"/>
          <w:b w:val="0"/>
          <w:noProof w:val="0"/>
          <w:sz w:val="22"/>
          <w:szCs w:val="22"/>
        </w:rPr>
      </w:pPr>
      <w:hyperlink w:anchor="_Toc115032522" w:history="1">
        <w:r w:rsidR="00CF5A86" w:rsidRPr="001B6BE1">
          <w:rPr>
            <w:rStyle w:val="Hyperlink"/>
            <w:noProof w:val="0"/>
          </w:rPr>
          <w:t>7</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References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_Toc115032522 \h </w:instrText>
        </w:r>
        <w:r w:rsidR="00CF5A86" w:rsidRPr="001B6BE1">
          <w:rPr>
            <w:noProof w:val="0"/>
            <w:webHidden/>
          </w:rPr>
        </w:r>
        <w:r w:rsidR="00CF5A86" w:rsidRPr="001B6BE1">
          <w:rPr>
            <w:noProof w:val="0"/>
            <w:webHidden/>
          </w:rPr>
          <w:fldChar w:fldCharType="separate"/>
        </w:r>
        <w:r w:rsidR="00CF5A86" w:rsidRPr="001B6BE1">
          <w:rPr>
            <w:noProof w:val="0"/>
            <w:webHidden/>
          </w:rPr>
          <w:t>83</w:t>
        </w:r>
        <w:r w:rsidR="00CF5A86" w:rsidRPr="001B6BE1">
          <w:rPr>
            <w:noProof w:val="0"/>
            <w:webHidden/>
          </w:rPr>
          <w:fldChar w:fldCharType="end"/>
        </w:r>
      </w:hyperlink>
    </w:p>
    <w:p w14:paraId="03FE138F" w14:textId="349D1E22" w:rsidR="00CF5A86" w:rsidRPr="001B6BE1" w:rsidRDefault="00000000">
      <w:pPr>
        <w:pStyle w:val="TOC1"/>
        <w:rPr>
          <w:rFonts w:asciiTheme="minorHAnsi" w:eastAsiaTheme="minorEastAsia" w:hAnsiTheme="minorHAnsi" w:cstheme="minorBidi"/>
          <w:b w:val="0"/>
          <w:noProof w:val="0"/>
          <w:sz w:val="22"/>
          <w:szCs w:val="22"/>
        </w:rPr>
      </w:pPr>
      <w:hyperlink w:anchor="_Toc115032523" w:history="1">
        <w:r w:rsidR="00CF5A86" w:rsidRPr="001B6BE1">
          <w:rPr>
            <w:rStyle w:val="Hyperlink"/>
            <w:noProof w:val="0"/>
          </w:rPr>
          <w:t>8</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Appendix</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_Toc115032523 \h </w:instrText>
        </w:r>
        <w:r w:rsidR="00CF5A86" w:rsidRPr="001B6BE1">
          <w:rPr>
            <w:noProof w:val="0"/>
            <w:webHidden/>
          </w:rPr>
        </w:r>
        <w:r w:rsidR="00CF5A86" w:rsidRPr="001B6BE1">
          <w:rPr>
            <w:noProof w:val="0"/>
            <w:webHidden/>
          </w:rPr>
          <w:fldChar w:fldCharType="separate"/>
        </w:r>
        <w:r w:rsidR="00CF5A86" w:rsidRPr="001B6BE1">
          <w:rPr>
            <w:noProof w:val="0"/>
            <w:webHidden/>
          </w:rPr>
          <w:t>87</w:t>
        </w:r>
        <w:r w:rsidR="00CF5A86" w:rsidRPr="001B6BE1">
          <w:rPr>
            <w:noProof w:val="0"/>
            <w:webHidden/>
          </w:rPr>
          <w:fldChar w:fldCharType="end"/>
        </w:r>
      </w:hyperlink>
    </w:p>
    <w:p w14:paraId="6769E9CE" w14:textId="45411636" w:rsidR="00E60B37" w:rsidRPr="001B6BE1" w:rsidRDefault="000A5706" w:rsidP="007E7AA5">
      <w:pPr>
        <w:tabs>
          <w:tab w:val="right" w:pos="8931"/>
        </w:tabs>
      </w:pPr>
      <w:r w:rsidRPr="001B6BE1">
        <w:fldChar w:fldCharType="end"/>
      </w:r>
      <w:bookmarkEnd w:id="0"/>
      <w:bookmarkEnd w:id="1"/>
      <w:bookmarkEnd w:id="2"/>
    </w:p>
    <w:p w14:paraId="35F81D17" w14:textId="745F130E" w:rsidR="00ED5540" w:rsidRPr="001B6BE1" w:rsidRDefault="00ED5540">
      <w:pPr>
        <w:spacing w:after="0" w:line="240" w:lineRule="auto"/>
        <w:jc w:val="left"/>
      </w:pPr>
      <w:r w:rsidRPr="001B6BE1">
        <w:br w:type="page"/>
      </w:r>
    </w:p>
    <w:p w14:paraId="018259A3" w14:textId="131129B9" w:rsidR="00ED5540" w:rsidRPr="001B6BE1" w:rsidRDefault="00ED5540" w:rsidP="007E7AA5">
      <w:pPr>
        <w:tabs>
          <w:tab w:val="right" w:pos="8931"/>
        </w:tabs>
        <w:rPr>
          <w:sz w:val="48"/>
          <w:szCs w:val="48"/>
        </w:rPr>
      </w:pPr>
      <w:r w:rsidRPr="001B6BE1">
        <w:rPr>
          <w:sz w:val="48"/>
          <w:szCs w:val="48"/>
        </w:rPr>
        <w:lastRenderedPageBreak/>
        <w:t>List of Figures</w:t>
      </w:r>
    </w:p>
    <w:bookmarkStart w:id="4" w:name="_Hlk108739279"/>
    <w:bookmarkEnd w:id="3"/>
    <w:p w14:paraId="63AFE08D" w14:textId="7C6C4807" w:rsidR="00133232" w:rsidRPr="001B6BE1" w:rsidRDefault="00133232">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"Figure 2." </w:instrText>
      </w:r>
      <w:r w:rsidRPr="001B6BE1">
        <w:fldChar w:fldCharType="separate"/>
      </w:r>
      <w:hyperlink w:anchor="_Toc114937923" w:history="1">
        <w:r w:rsidRPr="001B6BE1">
          <w:rPr>
            <w:rStyle w:val="Hyperlink"/>
          </w:rPr>
          <w:t>Figure 2. 1 Software-defined Network architecture</w:t>
        </w:r>
        <w:r w:rsidRPr="001B6BE1">
          <w:rPr>
            <w:webHidden/>
          </w:rPr>
          <w:tab/>
        </w:r>
        <w:r w:rsidRPr="001B6BE1">
          <w:rPr>
            <w:webHidden/>
          </w:rPr>
          <w:fldChar w:fldCharType="begin"/>
        </w:r>
        <w:r w:rsidRPr="001B6BE1">
          <w:rPr>
            <w:webHidden/>
          </w:rPr>
          <w:instrText xml:space="preserve"> PAGEREF _Toc114937923 \h </w:instrText>
        </w:r>
        <w:r w:rsidRPr="001B6BE1">
          <w:rPr>
            <w:webHidden/>
          </w:rPr>
        </w:r>
        <w:r w:rsidRPr="001B6BE1">
          <w:rPr>
            <w:webHidden/>
          </w:rPr>
          <w:fldChar w:fldCharType="separate"/>
        </w:r>
        <w:r w:rsidRPr="001B6BE1">
          <w:rPr>
            <w:webHidden/>
          </w:rPr>
          <w:t>9</w:t>
        </w:r>
        <w:r w:rsidRPr="001B6BE1">
          <w:rPr>
            <w:webHidden/>
          </w:rPr>
          <w:fldChar w:fldCharType="end"/>
        </w:r>
      </w:hyperlink>
    </w:p>
    <w:p w14:paraId="6D466267" w14:textId="545F1852"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4" w:history="1">
        <w:r w:rsidR="00133232" w:rsidRPr="001B6BE1">
          <w:rPr>
            <w:rStyle w:val="Hyperlink"/>
          </w:rPr>
          <w:t>Figure 2. 2 ONOS controller architecture [24]</w:t>
        </w:r>
        <w:r w:rsidR="00133232" w:rsidRPr="001B6BE1">
          <w:rPr>
            <w:webHidden/>
          </w:rPr>
          <w:tab/>
        </w:r>
        <w:r w:rsidR="00133232" w:rsidRPr="001B6BE1">
          <w:rPr>
            <w:webHidden/>
          </w:rPr>
          <w:fldChar w:fldCharType="begin"/>
        </w:r>
        <w:r w:rsidR="00133232" w:rsidRPr="001B6BE1">
          <w:rPr>
            <w:webHidden/>
          </w:rPr>
          <w:instrText xml:space="preserve"> PAGEREF _Toc114937924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4039F9D0" w14:textId="674A07A6"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5" w:history="1">
        <w:r w:rsidR="00133232" w:rsidRPr="001B6BE1">
          <w:rPr>
            <w:rStyle w:val="Hyperlink"/>
          </w:rPr>
          <w:t>Figure 2. 3 Development of Open Networking Foundation [1]</w:t>
        </w:r>
        <w:r w:rsidR="00133232" w:rsidRPr="001B6BE1">
          <w:rPr>
            <w:webHidden/>
          </w:rPr>
          <w:tab/>
        </w:r>
        <w:r w:rsidR="00133232" w:rsidRPr="001B6BE1">
          <w:rPr>
            <w:webHidden/>
          </w:rPr>
          <w:fldChar w:fldCharType="begin"/>
        </w:r>
        <w:r w:rsidR="00133232" w:rsidRPr="001B6BE1">
          <w:rPr>
            <w:webHidden/>
          </w:rPr>
          <w:instrText xml:space="preserve"> PAGEREF _Toc114937925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0B3165BA" w14:textId="4BEE4031"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6" w:history="1">
        <w:r w:rsidR="00133232" w:rsidRPr="001B6BE1">
          <w:rPr>
            <w:rStyle w:val="Hyperlink"/>
          </w:rPr>
          <w:t>Figure 2. 4 OpenDaylight controller architecture  [10]</w:t>
        </w:r>
        <w:r w:rsidR="00133232" w:rsidRPr="001B6BE1">
          <w:rPr>
            <w:webHidden/>
          </w:rPr>
          <w:tab/>
        </w:r>
        <w:r w:rsidR="00133232" w:rsidRPr="001B6BE1">
          <w:rPr>
            <w:webHidden/>
          </w:rPr>
          <w:fldChar w:fldCharType="begin"/>
        </w:r>
        <w:r w:rsidR="00133232" w:rsidRPr="001B6BE1">
          <w:rPr>
            <w:webHidden/>
          </w:rPr>
          <w:instrText xml:space="preserve"> PAGEREF _Toc114937926 \h </w:instrText>
        </w:r>
        <w:r w:rsidR="00133232" w:rsidRPr="001B6BE1">
          <w:rPr>
            <w:webHidden/>
          </w:rPr>
        </w:r>
        <w:r w:rsidR="00133232" w:rsidRPr="001B6BE1">
          <w:rPr>
            <w:webHidden/>
          </w:rPr>
          <w:fldChar w:fldCharType="separate"/>
        </w:r>
        <w:r w:rsidR="00133232" w:rsidRPr="001B6BE1">
          <w:rPr>
            <w:webHidden/>
          </w:rPr>
          <w:t>14</w:t>
        </w:r>
        <w:r w:rsidR="00133232" w:rsidRPr="001B6BE1">
          <w:rPr>
            <w:webHidden/>
          </w:rPr>
          <w:fldChar w:fldCharType="end"/>
        </w:r>
      </w:hyperlink>
    </w:p>
    <w:p w14:paraId="011836CA" w14:textId="34E02DE9"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7" w:history="1">
        <w:r w:rsidR="00133232" w:rsidRPr="001B6BE1">
          <w:rPr>
            <w:rStyle w:val="Hyperlink"/>
          </w:rPr>
          <w:t>Figure 2. 5 Ryu controller architecture [19]</w:t>
        </w:r>
        <w:r w:rsidR="00133232" w:rsidRPr="001B6BE1">
          <w:rPr>
            <w:webHidden/>
          </w:rPr>
          <w:tab/>
        </w:r>
        <w:r w:rsidR="00133232" w:rsidRPr="001B6BE1">
          <w:rPr>
            <w:webHidden/>
          </w:rPr>
          <w:fldChar w:fldCharType="begin"/>
        </w:r>
        <w:r w:rsidR="00133232" w:rsidRPr="001B6BE1">
          <w:rPr>
            <w:webHidden/>
          </w:rPr>
          <w:instrText xml:space="preserve"> PAGEREF _Toc114937927 \h </w:instrText>
        </w:r>
        <w:r w:rsidR="00133232" w:rsidRPr="001B6BE1">
          <w:rPr>
            <w:webHidden/>
          </w:rPr>
        </w:r>
        <w:r w:rsidR="00133232" w:rsidRPr="001B6BE1">
          <w:rPr>
            <w:webHidden/>
          </w:rPr>
          <w:fldChar w:fldCharType="separate"/>
        </w:r>
        <w:r w:rsidR="00133232" w:rsidRPr="001B6BE1">
          <w:rPr>
            <w:webHidden/>
          </w:rPr>
          <w:t>15</w:t>
        </w:r>
        <w:r w:rsidR="00133232" w:rsidRPr="001B6BE1">
          <w:rPr>
            <w:webHidden/>
          </w:rPr>
          <w:fldChar w:fldCharType="end"/>
        </w:r>
      </w:hyperlink>
    </w:p>
    <w:p w14:paraId="18FA88ED" w14:textId="53AACE5D"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8" w:history="1">
        <w:r w:rsidR="00133232" w:rsidRPr="001B6BE1">
          <w:rPr>
            <w:rStyle w:val="Hyperlink"/>
          </w:rPr>
          <w:t>Figure 2. 6 OpenFlow protocol components [2]</w:t>
        </w:r>
        <w:r w:rsidR="00133232" w:rsidRPr="001B6BE1">
          <w:rPr>
            <w:webHidden/>
          </w:rPr>
          <w:tab/>
        </w:r>
        <w:r w:rsidR="00133232" w:rsidRPr="001B6BE1">
          <w:rPr>
            <w:webHidden/>
          </w:rPr>
          <w:fldChar w:fldCharType="begin"/>
        </w:r>
        <w:r w:rsidR="00133232" w:rsidRPr="001B6BE1">
          <w:rPr>
            <w:webHidden/>
          </w:rPr>
          <w:instrText xml:space="preserve"> PAGEREF _Toc114937928 \h </w:instrText>
        </w:r>
        <w:r w:rsidR="00133232" w:rsidRPr="001B6BE1">
          <w:rPr>
            <w:webHidden/>
          </w:rPr>
        </w:r>
        <w:r w:rsidR="00133232" w:rsidRPr="001B6BE1">
          <w:rPr>
            <w:webHidden/>
          </w:rPr>
          <w:fldChar w:fldCharType="separate"/>
        </w:r>
        <w:r w:rsidR="00133232" w:rsidRPr="001B6BE1">
          <w:rPr>
            <w:webHidden/>
          </w:rPr>
          <w:t>20</w:t>
        </w:r>
        <w:r w:rsidR="00133232" w:rsidRPr="001B6BE1">
          <w:rPr>
            <w:webHidden/>
          </w:rPr>
          <w:fldChar w:fldCharType="end"/>
        </w:r>
      </w:hyperlink>
    </w:p>
    <w:p w14:paraId="2C876AD2" w14:textId="23D3FDA1" w:rsidR="00710063" w:rsidRPr="001B6BE1" w:rsidRDefault="00000000" w:rsidP="00710063">
      <w:pPr>
        <w:pStyle w:val="TableofFigures"/>
        <w:tabs>
          <w:tab w:val="right" w:leader="dot" w:pos="9062"/>
        </w:tabs>
      </w:pPr>
      <w:hyperlink w:anchor="_Toc114937929" w:history="1">
        <w:r w:rsidR="00133232" w:rsidRPr="001B6BE1">
          <w:rPr>
            <w:rStyle w:val="Hyperlink"/>
          </w:rPr>
          <w:t>Figure 2. 7 OpenFlow Message types</w:t>
        </w:r>
        <w:r w:rsidR="00133232" w:rsidRPr="001B6BE1">
          <w:rPr>
            <w:webHidden/>
          </w:rPr>
          <w:tab/>
        </w:r>
        <w:r w:rsidR="00133232" w:rsidRPr="001B6BE1">
          <w:rPr>
            <w:webHidden/>
          </w:rPr>
          <w:fldChar w:fldCharType="begin"/>
        </w:r>
        <w:r w:rsidR="00133232" w:rsidRPr="001B6BE1">
          <w:rPr>
            <w:webHidden/>
          </w:rPr>
          <w:instrText xml:space="preserve"> PAGEREF _Toc114937929 \h </w:instrText>
        </w:r>
        <w:r w:rsidR="00133232" w:rsidRPr="001B6BE1">
          <w:rPr>
            <w:webHidden/>
          </w:rPr>
        </w:r>
        <w:r w:rsidR="00133232" w:rsidRPr="001B6BE1">
          <w:rPr>
            <w:webHidden/>
          </w:rPr>
          <w:fldChar w:fldCharType="separate"/>
        </w:r>
        <w:r w:rsidR="00133232" w:rsidRPr="001B6BE1">
          <w:rPr>
            <w:webHidden/>
          </w:rPr>
          <w:t>21</w:t>
        </w:r>
        <w:r w:rsidR="00133232" w:rsidRPr="001B6BE1">
          <w:rPr>
            <w:webHidden/>
          </w:rPr>
          <w:fldChar w:fldCharType="end"/>
        </w:r>
      </w:hyperlink>
      <w:r w:rsidR="00133232" w:rsidRPr="001B6BE1">
        <w:fldChar w:fldCharType="end"/>
      </w:r>
      <w:r w:rsidR="00710063" w:rsidRPr="001B6BE1">
        <w:fldChar w:fldCharType="begin"/>
      </w:r>
      <w:r w:rsidR="00710063" w:rsidRPr="001B6BE1">
        <w:instrText xml:space="preserve"> TOC \h \z \c "Figure 4." </w:instrText>
      </w:r>
      <w:r w:rsidR="00710063" w:rsidRPr="001B6BE1">
        <w:fldChar w:fldCharType="separate"/>
      </w:r>
    </w:p>
    <w:p w14:paraId="6219C271" w14:textId="301E099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8" w:history="1">
        <w:r w:rsidR="00710063" w:rsidRPr="001B6BE1">
          <w:rPr>
            <w:rStyle w:val="Hyperlink"/>
          </w:rPr>
          <w:t>Figure 4. 1 Different virtual machine instances in VirtualBox</w:t>
        </w:r>
        <w:r w:rsidR="00710063" w:rsidRPr="001B6BE1">
          <w:rPr>
            <w:webHidden/>
          </w:rPr>
          <w:tab/>
        </w:r>
        <w:r w:rsidR="00710063" w:rsidRPr="001B6BE1">
          <w:rPr>
            <w:webHidden/>
          </w:rPr>
          <w:fldChar w:fldCharType="begin"/>
        </w:r>
        <w:r w:rsidR="00710063" w:rsidRPr="001B6BE1">
          <w:rPr>
            <w:webHidden/>
          </w:rPr>
          <w:instrText xml:space="preserve"> PAGEREF _Toc114943098 \h </w:instrText>
        </w:r>
        <w:r w:rsidR="00710063" w:rsidRPr="001B6BE1">
          <w:rPr>
            <w:webHidden/>
          </w:rPr>
        </w:r>
        <w:r w:rsidR="00710063" w:rsidRPr="001B6BE1">
          <w:rPr>
            <w:webHidden/>
          </w:rPr>
          <w:fldChar w:fldCharType="separate"/>
        </w:r>
        <w:r w:rsidR="00710063" w:rsidRPr="001B6BE1">
          <w:rPr>
            <w:webHidden/>
          </w:rPr>
          <w:t>25</w:t>
        </w:r>
        <w:r w:rsidR="00710063" w:rsidRPr="001B6BE1">
          <w:rPr>
            <w:webHidden/>
          </w:rPr>
          <w:fldChar w:fldCharType="end"/>
        </w:r>
      </w:hyperlink>
    </w:p>
    <w:p w14:paraId="1145662F" w14:textId="4324EB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9" w:history="1">
        <w:r w:rsidR="00710063" w:rsidRPr="001B6BE1">
          <w:rPr>
            <w:rStyle w:val="Hyperlink"/>
          </w:rPr>
          <w:t>Figure 4. 2 Topology created in the GNS3 with four Open vSwitches and three Routers</w:t>
        </w:r>
        <w:r w:rsidR="00710063" w:rsidRPr="001B6BE1">
          <w:rPr>
            <w:webHidden/>
          </w:rPr>
          <w:tab/>
        </w:r>
        <w:r w:rsidR="00710063" w:rsidRPr="001B6BE1">
          <w:rPr>
            <w:webHidden/>
          </w:rPr>
          <w:fldChar w:fldCharType="begin"/>
        </w:r>
        <w:r w:rsidR="00710063" w:rsidRPr="001B6BE1">
          <w:rPr>
            <w:webHidden/>
          </w:rPr>
          <w:instrText xml:space="preserve"> PAGEREF _Toc114943099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2E6DD997" w14:textId="40898FD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0" w:history="1">
        <w:r w:rsidR="00710063" w:rsidRPr="001B6BE1">
          <w:rPr>
            <w:rStyle w:val="Hyperlink"/>
          </w:rPr>
          <w:t>Figure 4. 3 Open vSwitch eth0 management interface configuration</w:t>
        </w:r>
        <w:r w:rsidR="00710063" w:rsidRPr="001B6BE1">
          <w:rPr>
            <w:webHidden/>
          </w:rPr>
          <w:tab/>
        </w:r>
        <w:r w:rsidR="00710063" w:rsidRPr="001B6BE1">
          <w:rPr>
            <w:webHidden/>
          </w:rPr>
          <w:fldChar w:fldCharType="begin"/>
        </w:r>
        <w:r w:rsidR="00710063" w:rsidRPr="001B6BE1">
          <w:rPr>
            <w:webHidden/>
          </w:rPr>
          <w:instrText xml:space="preserve"> PAGEREF _Toc114943100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47413864" w14:textId="0257FB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1" w:history="1">
        <w:r w:rsidR="00710063" w:rsidRPr="001B6BE1">
          <w:rPr>
            <w:rStyle w:val="Hyperlink"/>
          </w:rPr>
          <w:t>Figure 4. 4 List of ports configured under Bridge 0</w:t>
        </w:r>
        <w:r w:rsidR="00710063" w:rsidRPr="001B6BE1">
          <w:rPr>
            <w:webHidden/>
          </w:rPr>
          <w:tab/>
        </w:r>
        <w:r w:rsidR="00710063" w:rsidRPr="001B6BE1">
          <w:rPr>
            <w:webHidden/>
          </w:rPr>
          <w:fldChar w:fldCharType="begin"/>
        </w:r>
        <w:r w:rsidR="00710063" w:rsidRPr="001B6BE1">
          <w:rPr>
            <w:webHidden/>
          </w:rPr>
          <w:instrText xml:space="preserve"> PAGEREF _Toc114943101 \h </w:instrText>
        </w:r>
        <w:r w:rsidR="00710063" w:rsidRPr="001B6BE1">
          <w:rPr>
            <w:webHidden/>
          </w:rPr>
        </w:r>
        <w:r w:rsidR="00710063" w:rsidRPr="001B6BE1">
          <w:rPr>
            <w:webHidden/>
          </w:rPr>
          <w:fldChar w:fldCharType="separate"/>
        </w:r>
        <w:r w:rsidR="00710063" w:rsidRPr="001B6BE1">
          <w:rPr>
            <w:webHidden/>
          </w:rPr>
          <w:t>28</w:t>
        </w:r>
        <w:r w:rsidR="00710063" w:rsidRPr="001B6BE1">
          <w:rPr>
            <w:webHidden/>
          </w:rPr>
          <w:fldChar w:fldCharType="end"/>
        </w:r>
      </w:hyperlink>
    </w:p>
    <w:p w14:paraId="2C1D398F" w14:textId="2D098D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2" w:history="1">
        <w:r w:rsidR="00710063" w:rsidRPr="001B6BE1">
          <w:rPr>
            <w:rStyle w:val="Hyperlink"/>
          </w:rPr>
          <w:t>Figure 4. 5 Setting up Open vSwitch to communicate with the SDN controller</w:t>
        </w:r>
        <w:r w:rsidR="00710063" w:rsidRPr="001B6BE1">
          <w:rPr>
            <w:webHidden/>
          </w:rPr>
          <w:tab/>
        </w:r>
        <w:r w:rsidR="00710063" w:rsidRPr="001B6BE1">
          <w:rPr>
            <w:webHidden/>
          </w:rPr>
          <w:fldChar w:fldCharType="begin"/>
        </w:r>
        <w:r w:rsidR="00710063" w:rsidRPr="001B6BE1">
          <w:rPr>
            <w:webHidden/>
          </w:rPr>
          <w:instrText xml:space="preserve"> PAGEREF _Toc114943102 \h </w:instrText>
        </w:r>
        <w:r w:rsidR="00710063" w:rsidRPr="001B6BE1">
          <w:rPr>
            <w:webHidden/>
          </w:rPr>
        </w:r>
        <w:r w:rsidR="00710063" w:rsidRPr="001B6BE1">
          <w:rPr>
            <w:webHidden/>
          </w:rPr>
          <w:fldChar w:fldCharType="separate"/>
        </w:r>
        <w:r w:rsidR="00710063" w:rsidRPr="001B6BE1">
          <w:rPr>
            <w:webHidden/>
          </w:rPr>
          <w:t>29</w:t>
        </w:r>
        <w:r w:rsidR="00710063" w:rsidRPr="001B6BE1">
          <w:rPr>
            <w:webHidden/>
          </w:rPr>
          <w:fldChar w:fldCharType="end"/>
        </w:r>
      </w:hyperlink>
    </w:p>
    <w:p w14:paraId="7835E5A2" w14:textId="63B6F8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3" w:history="1">
        <w:r w:rsidR="00710063" w:rsidRPr="001B6BE1">
          <w:rPr>
            <w:rStyle w:val="Hyperlink"/>
          </w:rPr>
          <w:t>Figure 4. 6 List of devices (Open vSwitches) connected to the ONOS controller</w:t>
        </w:r>
        <w:r w:rsidR="00710063" w:rsidRPr="001B6BE1">
          <w:rPr>
            <w:webHidden/>
          </w:rPr>
          <w:tab/>
        </w:r>
        <w:r w:rsidR="00710063" w:rsidRPr="001B6BE1">
          <w:rPr>
            <w:webHidden/>
          </w:rPr>
          <w:fldChar w:fldCharType="begin"/>
        </w:r>
        <w:r w:rsidR="00710063" w:rsidRPr="001B6BE1">
          <w:rPr>
            <w:webHidden/>
          </w:rPr>
          <w:instrText xml:space="preserve"> PAGEREF _Toc114943103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46B76B04" w14:textId="1411AF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4" w:history="1">
        <w:r w:rsidR="00710063" w:rsidRPr="001B6BE1">
          <w:rPr>
            <w:rStyle w:val="Hyperlink"/>
          </w:rPr>
          <w:t>Figure 4. 7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_Toc114943104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05915957" w14:textId="67706E4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5" w:history="1">
        <w:r w:rsidR="00710063" w:rsidRPr="001B6BE1">
          <w:rPr>
            <w:rStyle w:val="Hyperlink"/>
          </w:rPr>
          <w:t>Figure 4. 8 OpenFlow protocol packets captured on the Wireshark  between Open vSwitches and ONOS controller</w:t>
        </w:r>
        <w:r w:rsidR="00710063" w:rsidRPr="001B6BE1">
          <w:rPr>
            <w:webHidden/>
          </w:rPr>
          <w:tab/>
        </w:r>
        <w:r w:rsidR="00710063" w:rsidRPr="001B6BE1">
          <w:rPr>
            <w:webHidden/>
          </w:rPr>
          <w:fldChar w:fldCharType="begin"/>
        </w:r>
        <w:r w:rsidR="00710063" w:rsidRPr="001B6BE1">
          <w:rPr>
            <w:webHidden/>
          </w:rPr>
          <w:instrText xml:space="preserve"> PAGEREF _Toc114943105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341D0CC3" w14:textId="0557039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6" w:history="1">
        <w:r w:rsidR="00710063" w:rsidRPr="001B6BE1">
          <w:rPr>
            <w:rStyle w:val="Hyperlink"/>
          </w:rPr>
          <w:t>Figure 4. 9 OpenFlow handshake message- Hello packet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_Toc114943106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597F6A7B" w14:textId="2D9EF6B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7" w:history="1">
        <w:r w:rsidR="00710063" w:rsidRPr="001B6BE1">
          <w:rPr>
            <w:rStyle w:val="Hyperlink"/>
          </w:rPr>
          <w:t>Figure 4. 10 Different components of the ONOS GUI</w:t>
        </w:r>
        <w:r w:rsidR="00710063" w:rsidRPr="001B6BE1">
          <w:rPr>
            <w:webHidden/>
          </w:rPr>
          <w:tab/>
        </w:r>
        <w:r w:rsidR="00710063" w:rsidRPr="001B6BE1">
          <w:rPr>
            <w:webHidden/>
          </w:rPr>
          <w:fldChar w:fldCharType="begin"/>
        </w:r>
        <w:r w:rsidR="00710063" w:rsidRPr="001B6BE1">
          <w:rPr>
            <w:webHidden/>
          </w:rPr>
          <w:instrText xml:space="preserve"> PAGEREF _Toc114943107 \h </w:instrText>
        </w:r>
        <w:r w:rsidR="00710063" w:rsidRPr="001B6BE1">
          <w:rPr>
            <w:webHidden/>
          </w:rPr>
        </w:r>
        <w:r w:rsidR="00710063" w:rsidRPr="001B6BE1">
          <w:rPr>
            <w:webHidden/>
          </w:rPr>
          <w:fldChar w:fldCharType="separate"/>
        </w:r>
        <w:r w:rsidR="00710063" w:rsidRPr="001B6BE1">
          <w:rPr>
            <w:webHidden/>
          </w:rPr>
          <w:t>32</w:t>
        </w:r>
        <w:r w:rsidR="00710063" w:rsidRPr="001B6BE1">
          <w:rPr>
            <w:webHidden/>
          </w:rPr>
          <w:fldChar w:fldCharType="end"/>
        </w:r>
      </w:hyperlink>
    </w:p>
    <w:p w14:paraId="0824E221" w14:textId="689EDA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8" w:history="1">
        <w:r w:rsidR="00710063" w:rsidRPr="001B6BE1">
          <w:rPr>
            <w:rStyle w:val="Hyperlink"/>
          </w:rPr>
          <w:t>Figure 4. 11 Different Panels available to navigate on ONOS GUI</w:t>
        </w:r>
        <w:r w:rsidR="00710063" w:rsidRPr="001B6BE1">
          <w:rPr>
            <w:webHidden/>
          </w:rPr>
          <w:tab/>
        </w:r>
        <w:r w:rsidR="00710063" w:rsidRPr="001B6BE1">
          <w:rPr>
            <w:webHidden/>
          </w:rPr>
          <w:fldChar w:fldCharType="begin"/>
        </w:r>
        <w:r w:rsidR="00710063" w:rsidRPr="001B6BE1">
          <w:rPr>
            <w:webHidden/>
          </w:rPr>
          <w:instrText xml:space="preserve"> PAGEREF _Toc114943108 \h </w:instrText>
        </w:r>
        <w:r w:rsidR="00710063" w:rsidRPr="001B6BE1">
          <w:rPr>
            <w:webHidden/>
          </w:rPr>
        </w:r>
        <w:r w:rsidR="00710063" w:rsidRPr="001B6BE1">
          <w:rPr>
            <w:webHidden/>
          </w:rPr>
          <w:fldChar w:fldCharType="separate"/>
        </w:r>
        <w:r w:rsidR="00710063" w:rsidRPr="001B6BE1">
          <w:rPr>
            <w:webHidden/>
          </w:rPr>
          <w:t>33</w:t>
        </w:r>
        <w:r w:rsidR="00710063" w:rsidRPr="001B6BE1">
          <w:rPr>
            <w:webHidden/>
          </w:rPr>
          <w:fldChar w:fldCharType="end"/>
        </w:r>
      </w:hyperlink>
    </w:p>
    <w:p w14:paraId="0A03BF9E" w14:textId="2FFD19D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9" w:history="1">
        <w:r w:rsidR="00710063" w:rsidRPr="001B6BE1">
          <w:rPr>
            <w:rStyle w:val="Hyperlink"/>
          </w:rPr>
          <w:t>Figure 4. 12 List of Applications installed and activated on ONOS controller</w:t>
        </w:r>
        <w:r w:rsidR="00710063" w:rsidRPr="001B6BE1">
          <w:rPr>
            <w:webHidden/>
          </w:rPr>
          <w:tab/>
        </w:r>
        <w:r w:rsidR="00710063" w:rsidRPr="001B6BE1">
          <w:rPr>
            <w:webHidden/>
          </w:rPr>
          <w:fldChar w:fldCharType="begin"/>
        </w:r>
        <w:r w:rsidR="00710063" w:rsidRPr="001B6BE1">
          <w:rPr>
            <w:webHidden/>
          </w:rPr>
          <w:instrText xml:space="preserve"> PAGEREF _Toc114943109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4CDAC9A5" w14:textId="057265F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0" w:history="1">
        <w:r w:rsidR="00710063" w:rsidRPr="001B6BE1">
          <w:rPr>
            <w:rStyle w:val="Hyperlink"/>
          </w:rPr>
          <w:t>Figure 4. 13 List of Devices (Open vSwitches) controlled by ONOS controller</w:t>
        </w:r>
        <w:r w:rsidR="00710063" w:rsidRPr="001B6BE1">
          <w:rPr>
            <w:webHidden/>
          </w:rPr>
          <w:tab/>
        </w:r>
        <w:r w:rsidR="00710063" w:rsidRPr="001B6BE1">
          <w:rPr>
            <w:webHidden/>
          </w:rPr>
          <w:fldChar w:fldCharType="begin"/>
        </w:r>
        <w:r w:rsidR="00710063" w:rsidRPr="001B6BE1">
          <w:rPr>
            <w:webHidden/>
          </w:rPr>
          <w:instrText xml:space="preserve"> PAGEREF _Toc114943110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00769018" w14:textId="6E4284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1" w:history="1">
        <w:r w:rsidR="00710063" w:rsidRPr="001B6BE1">
          <w:rPr>
            <w:rStyle w:val="Hyperlink"/>
          </w:rPr>
          <w:t>Figure 4. 14 Details of different Ports of one of the Open vSwitch</w:t>
        </w:r>
        <w:r w:rsidR="00710063" w:rsidRPr="001B6BE1">
          <w:rPr>
            <w:webHidden/>
          </w:rPr>
          <w:tab/>
        </w:r>
        <w:r w:rsidR="00710063" w:rsidRPr="001B6BE1">
          <w:rPr>
            <w:webHidden/>
          </w:rPr>
          <w:fldChar w:fldCharType="begin"/>
        </w:r>
        <w:r w:rsidR="00710063" w:rsidRPr="001B6BE1">
          <w:rPr>
            <w:webHidden/>
          </w:rPr>
          <w:instrText xml:space="preserve"> PAGEREF _Toc114943111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5F829154" w14:textId="034D6D5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2" w:history="1">
        <w:r w:rsidR="00710063" w:rsidRPr="001B6BE1">
          <w:rPr>
            <w:rStyle w:val="Hyperlink"/>
          </w:rPr>
          <w:t>Figure 4. 15 List of all links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_Toc114943112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2F0E2E97" w14:textId="3BF2581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3" w:history="1">
        <w:r w:rsidR="00710063" w:rsidRPr="001B6BE1">
          <w:rPr>
            <w:rStyle w:val="Hyperlink"/>
          </w:rPr>
          <w:t>Figure 4. 16 List of Hosts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_Toc114943113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4E1E2B73" w14:textId="56DAC9F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4" w:history="1">
        <w:r w:rsidR="00710063" w:rsidRPr="001B6BE1">
          <w:rPr>
            <w:rStyle w:val="Hyperlink"/>
          </w:rPr>
          <w:t>Figure 4. 17 Quick help and keyboard shortcuts used on the ONOS GUI</w:t>
        </w:r>
        <w:r w:rsidR="00710063" w:rsidRPr="001B6BE1">
          <w:rPr>
            <w:webHidden/>
          </w:rPr>
          <w:tab/>
        </w:r>
        <w:r w:rsidR="00710063" w:rsidRPr="001B6BE1">
          <w:rPr>
            <w:webHidden/>
          </w:rPr>
          <w:fldChar w:fldCharType="begin"/>
        </w:r>
        <w:r w:rsidR="00710063" w:rsidRPr="001B6BE1">
          <w:rPr>
            <w:webHidden/>
          </w:rPr>
          <w:instrText xml:space="preserve"> PAGEREF _Toc114943114 \h </w:instrText>
        </w:r>
        <w:r w:rsidR="00710063" w:rsidRPr="001B6BE1">
          <w:rPr>
            <w:webHidden/>
          </w:rPr>
        </w:r>
        <w:r w:rsidR="00710063" w:rsidRPr="001B6BE1">
          <w:rPr>
            <w:webHidden/>
          </w:rPr>
          <w:fldChar w:fldCharType="separate"/>
        </w:r>
        <w:r w:rsidR="00710063" w:rsidRPr="001B6BE1">
          <w:rPr>
            <w:webHidden/>
          </w:rPr>
          <w:t>36</w:t>
        </w:r>
        <w:r w:rsidR="00710063" w:rsidRPr="001B6BE1">
          <w:rPr>
            <w:webHidden/>
          </w:rPr>
          <w:fldChar w:fldCharType="end"/>
        </w:r>
      </w:hyperlink>
    </w:p>
    <w:p w14:paraId="7675B763" w14:textId="0D4027B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5" w:history="1">
        <w:r w:rsidR="00710063" w:rsidRPr="001B6BE1">
          <w:rPr>
            <w:rStyle w:val="Hyperlink"/>
          </w:rPr>
          <w:t>Figure 4. 18 Packet transmission through flow tables within an Open vSwitch</w:t>
        </w:r>
        <w:r w:rsidR="00710063" w:rsidRPr="001B6BE1">
          <w:rPr>
            <w:webHidden/>
          </w:rPr>
          <w:tab/>
        </w:r>
        <w:r w:rsidR="00710063" w:rsidRPr="001B6BE1">
          <w:rPr>
            <w:webHidden/>
          </w:rPr>
          <w:fldChar w:fldCharType="begin"/>
        </w:r>
        <w:r w:rsidR="00710063" w:rsidRPr="001B6BE1">
          <w:rPr>
            <w:webHidden/>
          </w:rPr>
          <w:instrText xml:space="preserve"> PAGEREF _Toc114943115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1D093E4A" w14:textId="5C5DCFB1"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6" w:history="1">
        <w:r w:rsidR="00710063" w:rsidRPr="001B6BE1">
          <w:rPr>
            <w:rStyle w:val="Hyperlink"/>
          </w:rPr>
          <w:t>Figure 4. 19 Flow rules configured on an Open vSwitch</w:t>
        </w:r>
        <w:r w:rsidR="00710063" w:rsidRPr="001B6BE1">
          <w:rPr>
            <w:webHidden/>
          </w:rPr>
          <w:tab/>
        </w:r>
        <w:r w:rsidR="00710063" w:rsidRPr="001B6BE1">
          <w:rPr>
            <w:webHidden/>
          </w:rPr>
          <w:fldChar w:fldCharType="begin"/>
        </w:r>
        <w:r w:rsidR="00710063" w:rsidRPr="001B6BE1">
          <w:rPr>
            <w:webHidden/>
          </w:rPr>
          <w:instrText xml:space="preserve"> PAGEREF _Toc114943116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06A750F6" w14:textId="71FFAF2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7" w:history="1">
        <w:r w:rsidR="00710063" w:rsidRPr="001B6BE1">
          <w:rPr>
            <w:rStyle w:val="Hyperlink"/>
          </w:rPr>
          <w:t>Figure 4. 20 Configured flow rules from the ONOS CLI</w:t>
        </w:r>
        <w:r w:rsidR="00710063" w:rsidRPr="001B6BE1">
          <w:rPr>
            <w:webHidden/>
          </w:rPr>
          <w:tab/>
        </w:r>
        <w:r w:rsidR="00710063" w:rsidRPr="001B6BE1">
          <w:rPr>
            <w:webHidden/>
          </w:rPr>
          <w:fldChar w:fldCharType="begin"/>
        </w:r>
        <w:r w:rsidR="00710063" w:rsidRPr="001B6BE1">
          <w:rPr>
            <w:webHidden/>
          </w:rPr>
          <w:instrText xml:space="preserve"> PAGEREF _Toc114943117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5BD9AA0F" w14:textId="098BF6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8" w:history="1">
        <w:r w:rsidR="00710063" w:rsidRPr="001B6BE1">
          <w:rPr>
            <w:rStyle w:val="Hyperlink"/>
          </w:rPr>
          <w:t>Figure 4. 21 Configuration of flow rules from the Open vSwitch CLI</w:t>
        </w:r>
        <w:r w:rsidR="00710063" w:rsidRPr="001B6BE1">
          <w:rPr>
            <w:webHidden/>
          </w:rPr>
          <w:tab/>
        </w:r>
        <w:r w:rsidR="00710063" w:rsidRPr="001B6BE1">
          <w:rPr>
            <w:webHidden/>
          </w:rPr>
          <w:fldChar w:fldCharType="begin"/>
        </w:r>
        <w:r w:rsidR="00710063" w:rsidRPr="001B6BE1">
          <w:rPr>
            <w:webHidden/>
          </w:rPr>
          <w:instrText xml:space="preserve"> PAGEREF _Toc114943118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485DE03C" w14:textId="427FE3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9" w:history="1">
        <w:r w:rsidR="00710063" w:rsidRPr="001B6BE1">
          <w:rPr>
            <w:rStyle w:val="Hyperlink"/>
          </w:rPr>
          <w:t>Figure 4. 22 Configuration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_Toc114943119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54702F05" w14:textId="122F5C6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0" w:history="1">
        <w:r w:rsidR="00710063" w:rsidRPr="001B6BE1">
          <w:rPr>
            <w:rStyle w:val="Hyperlink"/>
          </w:rPr>
          <w:t>Figure 4. 23 Successful installation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_Toc114943120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6EC8A8C2" w14:textId="127EE2B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1" w:history="1">
        <w:r w:rsidR="00710063" w:rsidRPr="001B6BE1">
          <w:rPr>
            <w:rStyle w:val="Hyperlink"/>
          </w:rPr>
          <w:t>Figure 4. 24 Command template to add flow from ONOS CLI</w:t>
        </w:r>
        <w:r w:rsidR="00710063" w:rsidRPr="001B6BE1">
          <w:rPr>
            <w:webHidden/>
          </w:rPr>
          <w:tab/>
        </w:r>
        <w:r w:rsidR="00710063" w:rsidRPr="001B6BE1">
          <w:rPr>
            <w:webHidden/>
          </w:rPr>
          <w:fldChar w:fldCharType="begin"/>
        </w:r>
        <w:r w:rsidR="00710063" w:rsidRPr="001B6BE1">
          <w:rPr>
            <w:webHidden/>
          </w:rPr>
          <w:instrText xml:space="preserve"> PAGEREF _Toc114943121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2FF016E" w14:textId="49D821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2" w:history="1">
        <w:r w:rsidR="00710063" w:rsidRPr="001B6BE1">
          <w:rPr>
            <w:rStyle w:val="Hyperlink"/>
          </w:rPr>
          <w:t>Figure 4. 25 Successful flow test execution on the ONOS CLI</w:t>
        </w:r>
        <w:r w:rsidR="00710063" w:rsidRPr="001B6BE1">
          <w:rPr>
            <w:webHidden/>
          </w:rPr>
          <w:tab/>
        </w:r>
        <w:r w:rsidR="00710063" w:rsidRPr="001B6BE1">
          <w:rPr>
            <w:webHidden/>
          </w:rPr>
          <w:fldChar w:fldCharType="begin"/>
        </w:r>
        <w:r w:rsidR="00710063" w:rsidRPr="001B6BE1">
          <w:rPr>
            <w:webHidden/>
          </w:rPr>
          <w:instrText xml:space="preserve"> PAGEREF _Toc114943122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BE6A29E" w14:textId="0FFE83A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3" w:history="1">
        <w:r w:rsidR="00710063" w:rsidRPr="001B6BE1">
          <w:rPr>
            <w:rStyle w:val="Hyperlink"/>
          </w:rPr>
          <w:t>Figure 4. 26 REST methods available to configure and manage flow rules</w:t>
        </w:r>
        <w:r w:rsidR="00710063" w:rsidRPr="001B6BE1">
          <w:rPr>
            <w:webHidden/>
          </w:rPr>
          <w:tab/>
        </w:r>
        <w:r w:rsidR="00710063" w:rsidRPr="001B6BE1">
          <w:rPr>
            <w:webHidden/>
          </w:rPr>
          <w:fldChar w:fldCharType="begin"/>
        </w:r>
        <w:r w:rsidR="00710063" w:rsidRPr="001B6BE1">
          <w:rPr>
            <w:webHidden/>
          </w:rPr>
          <w:instrText xml:space="preserve"> PAGEREF _Toc114943123 \h </w:instrText>
        </w:r>
        <w:r w:rsidR="00710063" w:rsidRPr="001B6BE1">
          <w:rPr>
            <w:webHidden/>
          </w:rPr>
        </w:r>
        <w:r w:rsidR="00710063" w:rsidRPr="001B6BE1">
          <w:rPr>
            <w:webHidden/>
          </w:rPr>
          <w:fldChar w:fldCharType="separate"/>
        </w:r>
        <w:r w:rsidR="00710063" w:rsidRPr="001B6BE1">
          <w:rPr>
            <w:webHidden/>
          </w:rPr>
          <w:t>41</w:t>
        </w:r>
        <w:r w:rsidR="00710063" w:rsidRPr="001B6BE1">
          <w:rPr>
            <w:webHidden/>
          </w:rPr>
          <w:fldChar w:fldCharType="end"/>
        </w:r>
      </w:hyperlink>
    </w:p>
    <w:p w14:paraId="49F95014" w14:textId="7F7B4F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4" w:history="1">
        <w:r w:rsidR="00710063" w:rsidRPr="001B6BE1">
          <w:rPr>
            <w:rStyle w:val="Hyperlink"/>
          </w:rPr>
          <w:t>Figure 4. 27 Command template to add intent from ONOS CLI</w:t>
        </w:r>
        <w:r w:rsidR="00710063" w:rsidRPr="001B6BE1">
          <w:rPr>
            <w:webHidden/>
          </w:rPr>
          <w:tab/>
        </w:r>
        <w:r w:rsidR="00710063" w:rsidRPr="001B6BE1">
          <w:rPr>
            <w:webHidden/>
          </w:rPr>
          <w:fldChar w:fldCharType="begin"/>
        </w:r>
        <w:r w:rsidR="00710063" w:rsidRPr="001B6BE1">
          <w:rPr>
            <w:webHidden/>
          </w:rPr>
          <w:instrText xml:space="preserve"> PAGEREF _Toc114943124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7C81F072" w14:textId="487BF77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5" w:history="1">
        <w:r w:rsidR="00710063" w:rsidRPr="001B6BE1">
          <w:rPr>
            <w:rStyle w:val="Hyperlink"/>
          </w:rPr>
          <w:t>Figure 4. 28 Configuring intent from the ONOS CLI</w:t>
        </w:r>
        <w:r w:rsidR="00710063" w:rsidRPr="001B6BE1">
          <w:rPr>
            <w:webHidden/>
          </w:rPr>
          <w:tab/>
        </w:r>
        <w:r w:rsidR="00710063" w:rsidRPr="001B6BE1">
          <w:rPr>
            <w:webHidden/>
          </w:rPr>
          <w:fldChar w:fldCharType="begin"/>
        </w:r>
        <w:r w:rsidR="00710063" w:rsidRPr="001B6BE1">
          <w:rPr>
            <w:webHidden/>
          </w:rPr>
          <w:instrText xml:space="preserve"> PAGEREF _Toc114943125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1FF235CF" w14:textId="3043AD8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6" w:history="1">
        <w:r w:rsidR="00710063" w:rsidRPr="001B6BE1">
          <w:rPr>
            <w:rStyle w:val="Hyperlink"/>
          </w:rPr>
          <w:t>Figure 4. 29 Intents configured</w:t>
        </w:r>
        <w:r w:rsidR="00710063" w:rsidRPr="001B6BE1">
          <w:rPr>
            <w:webHidden/>
          </w:rPr>
          <w:tab/>
        </w:r>
        <w:r w:rsidR="00710063" w:rsidRPr="001B6BE1">
          <w:rPr>
            <w:webHidden/>
          </w:rPr>
          <w:fldChar w:fldCharType="begin"/>
        </w:r>
        <w:r w:rsidR="00710063" w:rsidRPr="001B6BE1">
          <w:rPr>
            <w:webHidden/>
          </w:rPr>
          <w:instrText xml:space="preserve"> PAGEREF _Toc114943126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2A070B5C" w14:textId="56660BF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7" w:history="1">
        <w:r w:rsidR="00710063" w:rsidRPr="001B6BE1">
          <w:rPr>
            <w:rStyle w:val="Hyperlink"/>
          </w:rPr>
          <w:t>Figure 4. 30 Configuration of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_Toc114943127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6B4B94FF" w14:textId="34EBFC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8" w:history="1">
        <w:r w:rsidR="00710063" w:rsidRPr="001B6BE1">
          <w:rPr>
            <w:rStyle w:val="Hyperlink"/>
          </w:rPr>
          <w:t>Figure 4. 31 List of different configured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_Toc114943128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4D9FECE7" w14:textId="37385A1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9" w:history="1">
        <w:r w:rsidR="00710063" w:rsidRPr="001B6BE1">
          <w:rPr>
            <w:rStyle w:val="Hyperlink"/>
          </w:rPr>
          <w:t>Figure 4. 32 Configuration of intents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_Toc114943129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0B5033E9" w14:textId="3835560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0" w:history="1">
        <w:r w:rsidR="00710063" w:rsidRPr="001B6BE1">
          <w:rPr>
            <w:rStyle w:val="Hyperlink"/>
          </w:rPr>
          <w:t>Figure 4. 33 List of configured intents from the ONOS CLI</w:t>
        </w:r>
        <w:r w:rsidR="00710063" w:rsidRPr="001B6BE1">
          <w:rPr>
            <w:webHidden/>
          </w:rPr>
          <w:tab/>
        </w:r>
        <w:r w:rsidR="00710063" w:rsidRPr="001B6BE1">
          <w:rPr>
            <w:webHidden/>
          </w:rPr>
          <w:fldChar w:fldCharType="begin"/>
        </w:r>
        <w:r w:rsidR="00710063" w:rsidRPr="001B6BE1">
          <w:rPr>
            <w:webHidden/>
          </w:rPr>
          <w:instrText xml:space="preserve"> PAGEREF _Toc114943130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1EE42AE4" w14:textId="3073D74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1" w:history="1">
        <w:r w:rsidR="00710063" w:rsidRPr="001B6BE1">
          <w:rPr>
            <w:rStyle w:val="Hyperlink"/>
          </w:rPr>
          <w:t>Figure 4. 34 REST methods available to configure and manage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_Toc114943131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324E3DFA" w14:textId="445FE52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2" w:history="1">
        <w:r w:rsidR="00710063" w:rsidRPr="001B6BE1">
          <w:rPr>
            <w:rStyle w:val="Hyperlink"/>
          </w:rPr>
          <w:t>Figure 4. 35 List of all the configured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_Toc114943132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7EAC6ECB" w14:textId="3DADA04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3" w:history="1">
        <w:r w:rsidR="00710063" w:rsidRPr="001B6BE1">
          <w:rPr>
            <w:rStyle w:val="Hyperlink"/>
          </w:rPr>
          <w:t>Figure 4. 36 Initiating network in the Mininet</w:t>
        </w:r>
        <w:r w:rsidR="00710063" w:rsidRPr="001B6BE1">
          <w:rPr>
            <w:webHidden/>
          </w:rPr>
          <w:tab/>
        </w:r>
        <w:r w:rsidR="00710063" w:rsidRPr="001B6BE1">
          <w:rPr>
            <w:webHidden/>
          </w:rPr>
          <w:fldChar w:fldCharType="begin"/>
        </w:r>
        <w:r w:rsidR="00710063" w:rsidRPr="001B6BE1">
          <w:rPr>
            <w:webHidden/>
          </w:rPr>
          <w:instrText xml:space="preserve"> PAGEREF _Toc114943133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8234CD2" w14:textId="100335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4" w:history="1">
        <w:r w:rsidR="00710063" w:rsidRPr="001B6BE1">
          <w:rPr>
            <w:rStyle w:val="Hyperlink"/>
          </w:rPr>
          <w:t>Figure 4. 37  Use of iperf in the Mininet</w:t>
        </w:r>
        <w:r w:rsidR="00710063" w:rsidRPr="001B6BE1">
          <w:rPr>
            <w:webHidden/>
          </w:rPr>
          <w:tab/>
        </w:r>
        <w:r w:rsidR="00710063" w:rsidRPr="001B6BE1">
          <w:rPr>
            <w:webHidden/>
          </w:rPr>
          <w:fldChar w:fldCharType="begin"/>
        </w:r>
        <w:r w:rsidR="00710063" w:rsidRPr="001B6BE1">
          <w:rPr>
            <w:webHidden/>
          </w:rPr>
          <w:instrText xml:space="preserve"> PAGEREF _Toc114943134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D46DD7F" w14:textId="338B18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5" w:history="1">
        <w:r w:rsidR="00710063" w:rsidRPr="001B6BE1">
          <w:rPr>
            <w:rStyle w:val="Hyperlink"/>
          </w:rPr>
          <w:t>Figure 4. 38 Rapid network creation and destruction on Mininet</w:t>
        </w:r>
        <w:r w:rsidR="00710063" w:rsidRPr="001B6BE1">
          <w:rPr>
            <w:webHidden/>
          </w:rPr>
          <w:tab/>
        </w:r>
        <w:r w:rsidR="00710063" w:rsidRPr="001B6BE1">
          <w:rPr>
            <w:webHidden/>
          </w:rPr>
          <w:fldChar w:fldCharType="begin"/>
        </w:r>
        <w:r w:rsidR="00710063" w:rsidRPr="001B6BE1">
          <w:rPr>
            <w:webHidden/>
          </w:rPr>
          <w:instrText xml:space="preserve"> PAGEREF _Toc114943135 \h </w:instrText>
        </w:r>
        <w:r w:rsidR="00710063" w:rsidRPr="001B6BE1">
          <w:rPr>
            <w:webHidden/>
          </w:rPr>
        </w:r>
        <w:r w:rsidR="00710063" w:rsidRPr="001B6BE1">
          <w:rPr>
            <w:webHidden/>
          </w:rPr>
          <w:fldChar w:fldCharType="separate"/>
        </w:r>
        <w:r w:rsidR="00710063" w:rsidRPr="001B6BE1">
          <w:rPr>
            <w:webHidden/>
          </w:rPr>
          <w:t>47</w:t>
        </w:r>
        <w:r w:rsidR="00710063" w:rsidRPr="001B6BE1">
          <w:rPr>
            <w:webHidden/>
          </w:rPr>
          <w:fldChar w:fldCharType="end"/>
        </w:r>
      </w:hyperlink>
    </w:p>
    <w:p w14:paraId="62AC165E" w14:textId="6B824DB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6" w:history="1">
        <w:r w:rsidR="00710063" w:rsidRPr="001B6BE1">
          <w:rPr>
            <w:rStyle w:val="Hyperlink"/>
          </w:rPr>
          <w:t>Figure 4. 39 Accessing created host's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_Toc114943136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7EE30E0E" w14:textId="4499D68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7" w:history="1">
        <w:r w:rsidR="00710063" w:rsidRPr="001B6BE1">
          <w:rPr>
            <w:rStyle w:val="Hyperlink"/>
          </w:rPr>
          <w:t>Figure 4. 40 Accessing created switch's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_Toc114943137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679F1D3A" w14:textId="3686FE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8" w:history="1">
        <w:r w:rsidR="00710063" w:rsidRPr="001B6BE1">
          <w:rPr>
            <w:rStyle w:val="Hyperlink"/>
          </w:rPr>
          <w:t>Figure 4. 41 Creating custom topology on the Mininet</w:t>
        </w:r>
        <w:r w:rsidR="00710063" w:rsidRPr="001B6BE1">
          <w:rPr>
            <w:webHidden/>
          </w:rPr>
          <w:tab/>
        </w:r>
        <w:r w:rsidR="00710063" w:rsidRPr="001B6BE1">
          <w:rPr>
            <w:webHidden/>
          </w:rPr>
          <w:fldChar w:fldCharType="begin"/>
        </w:r>
        <w:r w:rsidR="00710063" w:rsidRPr="001B6BE1">
          <w:rPr>
            <w:webHidden/>
          </w:rPr>
          <w:instrText xml:space="preserve"> PAGEREF _Toc114943138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5E313ADF" w14:textId="6C0C75C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9" w:history="1">
        <w:r w:rsidR="00710063" w:rsidRPr="001B6BE1">
          <w:rPr>
            <w:rStyle w:val="Hyperlink"/>
          </w:rPr>
          <w:t>Figure 4. 42 Creating Mininet network with custom topology</w:t>
        </w:r>
        <w:r w:rsidR="00710063" w:rsidRPr="001B6BE1">
          <w:rPr>
            <w:webHidden/>
          </w:rPr>
          <w:tab/>
        </w:r>
        <w:r w:rsidR="00710063" w:rsidRPr="001B6BE1">
          <w:rPr>
            <w:webHidden/>
          </w:rPr>
          <w:fldChar w:fldCharType="begin"/>
        </w:r>
        <w:r w:rsidR="00710063" w:rsidRPr="001B6BE1">
          <w:rPr>
            <w:webHidden/>
          </w:rPr>
          <w:instrText xml:space="preserve"> PAGEREF _Toc114943139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21AC6012" w14:textId="00A51EE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0" w:history="1">
        <w:r w:rsidR="00710063" w:rsidRPr="001B6BE1">
          <w:rPr>
            <w:rStyle w:val="Hyperlink"/>
          </w:rPr>
          <w:t xml:space="preserve">Figure 4. 43 Testing connectivity between the </w:t>
        </w:r>
        <w:r w:rsidR="00CD1F8E">
          <w:rPr>
            <w:rStyle w:val="Hyperlink"/>
          </w:rPr>
          <w:t>endpoints</w:t>
        </w:r>
        <w:r w:rsidR="00710063" w:rsidRPr="001B6BE1">
          <w:rPr>
            <w:rStyle w:val="Hyperlink"/>
          </w:rPr>
          <w:t xml:space="preserve"> on the Mininet network</w:t>
        </w:r>
        <w:r w:rsidR="00710063" w:rsidRPr="001B6BE1">
          <w:rPr>
            <w:webHidden/>
          </w:rPr>
          <w:tab/>
        </w:r>
        <w:r w:rsidR="00710063" w:rsidRPr="001B6BE1">
          <w:rPr>
            <w:webHidden/>
          </w:rPr>
          <w:fldChar w:fldCharType="begin"/>
        </w:r>
        <w:r w:rsidR="00710063" w:rsidRPr="001B6BE1">
          <w:rPr>
            <w:webHidden/>
          </w:rPr>
          <w:instrText xml:space="preserve"> PAGEREF _Toc114943140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6CEE4AF5" w14:textId="08C17F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1" w:history="1">
        <w:r w:rsidR="00710063" w:rsidRPr="001B6BE1">
          <w:rPr>
            <w:rStyle w:val="Hyperlink"/>
          </w:rPr>
          <w:t>Figure 4. 44 View of Mininet topology from the ONOS GUI</w:t>
        </w:r>
        <w:r w:rsidR="00710063" w:rsidRPr="001B6BE1">
          <w:rPr>
            <w:webHidden/>
          </w:rPr>
          <w:tab/>
        </w:r>
        <w:r w:rsidR="00710063" w:rsidRPr="001B6BE1">
          <w:rPr>
            <w:webHidden/>
          </w:rPr>
          <w:fldChar w:fldCharType="begin"/>
        </w:r>
        <w:r w:rsidR="00710063" w:rsidRPr="001B6BE1">
          <w:rPr>
            <w:webHidden/>
          </w:rPr>
          <w:instrText xml:space="preserve"> PAGEREF _Toc114943141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0CBE9098" w14:textId="46CB9D4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2" w:history="1">
        <w:r w:rsidR="00710063" w:rsidRPr="001B6BE1">
          <w:rPr>
            <w:rStyle w:val="Hyperlink"/>
          </w:rPr>
          <w:t>Figure 4. 45 Network created in the GNS3 for L2VPN VPLS</w:t>
        </w:r>
        <w:r w:rsidR="00710063" w:rsidRPr="001B6BE1">
          <w:rPr>
            <w:webHidden/>
          </w:rPr>
          <w:tab/>
        </w:r>
        <w:r w:rsidR="00710063" w:rsidRPr="001B6BE1">
          <w:rPr>
            <w:webHidden/>
          </w:rPr>
          <w:fldChar w:fldCharType="begin"/>
        </w:r>
        <w:r w:rsidR="00710063" w:rsidRPr="001B6BE1">
          <w:rPr>
            <w:webHidden/>
          </w:rPr>
          <w:instrText xml:space="preserve"> PAGEREF _Toc114943142 \h </w:instrText>
        </w:r>
        <w:r w:rsidR="00710063" w:rsidRPr="001B6BE1">
          <w:rPr>
            <w:webHidden/>
          </w:rPr>
        </w:r>
        <w:r w:rsidR="00710063" w:rsidRPr="001B6BE1">
          <w:rPr>
            <w:webHidden/>
          </w:rPr>
          <w:fldChar w:fldCharType="separate"/>
        </w:r>
        <w:r w:rsidR="00710063" w:rsidRPr="001B6BE1">
          <w:rPr>
            <w:webHidden/>
          </w:rPr>
          <w:t>52</w:t>
        </w:r>
        <w:r w:rsidR="00710063" w:rsidRPr="001B6BE1">
          <w:rPr>
            <w:webHidden/>
          </w:rPr>
          <w:fldChar w:fldCharType="end"/>
        </w:r>
      </w:hyperlink>
    </w:p>
    <w:p w14:paraId="05BDC6CD" w14:textId="19F9300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3" w:history="1">
        <w:r w:rsidR="00710063" w:rsidRPr="001B6BE1">
          <w:rPr>
            <w:rStyle w:val="Hyperlink"/>
          </w:rPr>
          <w:t>Figure 4. 46 List of configured VPLS on the ONOS CLI</w:t>
        </w:r>
        <w:r w:rsidR="00710063" w:rsidRPr="001B6BE1">
          <w:rPr>
            <w:webHidden/>
          </w:rPr>
          <w:tab/>
        </w:r>
        <w:r w:rsidR="00710063" w:rsidRPr="001B6BE1">
          <w:rPr>
            <w:webHidden/>
          </w:rPr>
          <w:fldChar w:fldCharType="begin"/>
        </w:r>
        <w:r w:rsidR="00710063" w:rsidRPr="001B6BE1">
          <w:rPr>
            <w:webHidden/>
          </w:rPr>
          <w:instrText xml:space="preserve"> PAGEREF _Toc114943143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5C80670F" w14:textId="64C27D1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4" w:history="1">
        <w:r w:rsidR="00710063" w:rsidRPr="001B6BE1">
          <w:rPr>
            <w:rStyle w:val="Hyperlink"/>
          </w:rPr>
          <w:t>Figure 4. 47 Topology view of the created VPLS network from the ONOS GUI</w:t>
        </w:r>
        <w:r w:rsidR="00710063" w:rsidRPr="001B6BE1">
          <w:rPr>
            <w:webHidden/>
          </w:rPr>
          <w:tab/>
        </w:r>
        <w:r w:rsidR="00710063" w:rsidRPr="001B6BE1">
          <w:rPr>
            <w:webHidden/>
          </w:rPr>
          <w:fldChar w:fldCharType="begin"/>
        </w:r>
        <w:r w:rsidR="00710063" w:rsidRPr="001B6BE1">
          <w:rPr>
            <w:webHidden/>
          </w:rPr>
          <w:instrText xml:space="preserve"> PAGEREF _Toc114943144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44FE9A51" w14:textId="1D28D72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5" w:history="1">
        <w:r w:rsidR="00710063" w:rsidRPr="001B6BE1">
          <w:rPr>
            <w:rStyle w:val="Hyperlink"/>
          </w:rPr>
          <w:t>Figure 4. 48 Intents configured by the VPLS application</w:t>
        </w:r>
        <w:r w:rsidR="00710063" w:rsidRPr="001B6BE1">
          <w:rPr>
            <w:webHidden/>
          </w:rPr>
          <w:tab/>
        </w:r>
        <w:r w:rsidR="00710063" w:rsidRPr="001B6BE1">
          <w:rPr>
            <w:webHidden/>
          </w:rPr>
          <w:fldChar w:fldCharType="begin"/>
        </w:r>
        <w:r w:rsidR="00710063" w:rsidRPr="001B6BE1">
          <w:rPr>
            <w:webHidden/>
          </w:rPr>
          <w:instrText xml:space="preserve"> PAGEREF _Toc114943145 \h </w:instrText>
        </w:r>
        <w:r w:rsidR="00710063" w:rsidRPr="001B6BE1">
          <w:rPr>
            <w:webHidden/>
          </w:rPr>
        </w:r>
        <w:r w:rsidR="00710063" w:rsidRPr="001B6BE1">
          <w:rPr>
            <w:webHidden/>
          </w:rPr>
          <w:fldChar w:fldCharType="separate"/>
        </w:r>
        <w:r w:rsidR="00710063" w:rsidRPr="001B6BE1">
          <w:rPr>
            <w:webHidden/>
          </w:rPr>
          <w:t>54</w:t>
        </w:r>
        <w:r w:rsidR="00710063" w:rsidRPr="001B6BE1">
          <w:rPr>
            <w:webHidden/>
          </w:rPr>
          <w:fldChar w:fldCharType="end"/>
        </w:r>
      </w:hyperlink>
    </w:p>
    <w:p w14:paraId="7672F688" w14:textId="0B38543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6" w:history="1">
        <w:r w:rsidR="00710063" w:rsidRPr="001B6BE1">
          <w:rPr>
            <w:rStyle w:val="Hyperlink"/>
          </w:rPr>
          <w:t>Figure 4. 49 Components of VPLS application</w:t>
        </w:r>
        <w:r w:rsidR="00710063" w:rsidRPr="001B6BE1">
          <w:rPr>
            <w:webHidden/>
          </w:rPr>
          <w:tab/>
        </w:r>
        <w:r w:rsidR="00710063" w:rsidRPr="001B6BE1">
          <w:rPr>
            <w:webHidden/>
          </w:rPr>
          <w:fldChar w:fldCharType="begin"/>
        </w:r>
        <w:r w:rsidR="00710063" w:rsidRPr="001B6BE1">
          <w:rPr>
            <w:webHidden/>
          </w:rPr>
          <w:instrText xml:space="preserve"> PAGEREF _Toc114943146 \h </w:instrText>
        </w:r>
        <w:r w:rsidR="00710063" w:rsidRPr="001B6BE1">
          <w:rPr>
            <w:webHidden/>
          </w:rPr>
        </w:r>
        <w:r w:rsidR="00710063" w:rsidRPr="001B6BE1">
          <w:rPr>
            <w:webHidden/>
          </w:rPr>
          <w:fldChar w:fldCharType="separate"/>
        </w:r>
        <w:r w:rsidR="00710063" w:rsidRPr="001B6BE1">
          <w:rPr>
            <w:webHidden/>
          </w:rPr>
          <w:t>55</w:t>
        </w:r>
        <w:r w:rsidR="00710063" w:rsidRPr="001B6BE1">
          <w:rPr>
            <w:webHidden/>
          </w:rPr>
          <w:fldChar w:fldCharType="end"/>
        </w:r>
      </w:hyperlink>
    </w:p>
    <w:p w14:paraId="3368A8D5" w14:textId="40EEBA2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7" w:history="1">
        <w:r w:rsidR="00710063" w:rsidRPr="001B6BE1">
          <w:rPr>
            <w:rStyle w:val="Hyperlink"/>
          </w:rPr>
          <w:t>Figure 4. 50 Configuration of VPLS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_Toc114943147 \h </w:instrText>
        </w:r>
        <w:r w:rsidR="00710063" w:rsidRPr="001B6BE1">
          <w:rPr>
            <w:webHidden/>
          </w:rPr>
        </w:r>
        <w:r w:rsidR="00710063" w:rsidRPr="001B6BE1">
          <w:rPr>
            <w:webHidden/>
          </w:rPr>
          <w:fldChar w:fldCharType="separate"/>
        </w:r>
        <w:r w:rsidR="00710063" w:rsidRPr="001B6BE1">
          <w:rPr>
            <w:webHidden/>
          </w:rPr>
          <w:t>56</w:t>
        </w:r>
        <w:r w:rsidR="00710063" w:rsidRPr="001B6BE1">
          <w:rPr>
            <w:webHidden/>
          </w:rPr>
          <w:fldChar w:fldCharType="end"/>
        </w:r>
      </w:hyperlink>
    </w:p>
    <w:p w14:paraId="5121BCBC" w14:textId="72555E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8" w:history="1">
        <w:r w:rsidR="00710063" w:rsidRPr="001B6BE1">
          <w:rPr>
            <w:rStyle w:val="Hyperlink"/>
          </w:rPr>
          <w:t>Figure 4. 51 Configuration of VPLS interfaces from the ONOS CLI</w:t>
        </w:r>
        <w:r w:rsidR="00710063" w:rsidRPr="001B6BE1">
          <w:rPr>
            <w:webHidden/>
          </w:rPr>
          <w:tab/>
        </w:r>
        <w:r w:rsidR="00710063" w:rsidRPr="001B6BE1">
          <w:rPr>
            <w:webHidden/>
          </w:rPr>
          <w:fldChar w:fldCharType="begin"/>
        </w:r>
        <w:r w:rsidR="00710063" w:rsidRPr="001B6BE1">
          <w:rPr>
            <w:webHidden/>
          </w:rPr>
          <w:instrText xml:space="preserve"> PAGEREF _Toc114943148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16524B78" w14:textId="7FF00D1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9" w:history="1">
        <w:r w:rsidR="00710063" w:rsidRPr="001B6BE1">
          <w:rPr>
            <w:rStyle w:val="Hyperlink"/>
          </w:rPr>
          <w:t>Figure 4. 52 Configuration of VPLS from the ONOS CLI</w:t>
        </w:r>
        <w:r w:rsidR="00710063" w:rsidRPr="001B6BE1">
          <w:rPr>
            <w:webHidden/>
          </w:rPr>
          <w:tab/>
        </w:r>
        <w:r w:rsidR="00710063" w:rsidRPr="001B6BE1">
          <w:rPr>
            <w:webHidden/>
          </w:rPr>
          <w:fldChar w:fldCharType="begin"/>
        </w:r>
        <w:r w:rsidR="00710063" w:rsidRPr="001B6BE1">
          <w:rPr>
            <w:webHidden/>
          </w:rPr>
          <w:instrText xml:space="preserve"> PAGEREF _Toc114943149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6E2605E5" w14:textId="6493A3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0" w:history="1">
        <w:r w:rsidR="00710063" w:rsidRPr="001B6BE1">
          <w:rPr>
            <w:rStyle w:val="Hyperlink"/>
          </w:rPr>
          <w:t>Figure 4. 53 Flow rules configured by the ONOS controller as per configured VPLS</w:t>
        </w:r>
        <w:r w:rsidR="00710063" w:rsidRPr="001B6BE1">
          <w:rPr>
            <w:webHidden/>
          </w:rPr>
          <w:tab/>
        </w:r>
        <w:r w:rsidR="00710063" w:rsidRPr="001B6BE1">
          <w:rPr>
            <w:webHidden/>
          </w:rPr>
          <w:fldChar w:fldCharType="begin"/>
        </w:r>
        <w:r w:rsidR="00710063" w:rsidRPr="001B6BE1">
          <w:rPr>
            <w:webHidden/>
          </w:rPr>
          <w:instrText xml:space="preserve"> PAGEREF _Toc114943150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3BD1116" w14:textId="76C803E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1" w:history="1">
        <w:r w:rsidR="00710063" w:rsidRPr="001B6BE1">
          <w:rPr>
            <w:rStyle w:val="Hyperlink"/>
          </w:rPr>
          <w:t xml:space="preserve">Figure 4. 54 </w:t>
        </w:r>
        <w:r w:rsidR="00CD1F8E">
          <w:rPr>
            <w:rStyle w:val="Hyperlink"/>
          </w:rPr>
          <w:t>Endpoints</w:t>
        </w:r>
        <w:r w:rsidR="00710063" w:rsidRPr="001B6BE1">
          <w:rPr>
            <w:rStyle w:val="Hyperlink"/>
          </w:rPr>
          <w:t xml:space="preserve"> connected in VPLS 1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_Toc114943151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7454C3D" w14:textId="544D877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2" w:history="1">
        <w:r w:rsidR="00710063" w:rsidRPr="001B6BE1">
          <w:rPr>
            <w:rStyle w:val="Hyperlink"/>
          </w:rPr>
          <w:t xml:space="preserve">Figure 4. 55 </w:t>
        </w:r>
        <w:r w:rsidR="00CD1F8E">
          <w:rPr>
            <w:rStyle w:val="Hyperlink"/>
          </w:rPr>
          <w:t>Endpoints</w:t>
        </w:r>
        <w:r w:rsidR="00710063" w:rsidRPr="001B6BE1">
          <w:rPr>
            <w:rStyle w:val="Hyperlink"/>
          </w:rPr>
          <w:t xml:space="preserve"> connected in VPLS 2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_Toc114943152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88A926E" w14:textId="76DE30F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3" w:history="1">
        <w:r w:rsidR="00710063" w:rsidRPr="001B6BE1">
          <w:rPr>
            <w:rStyle w:val="Hyperlink"/>
          </w:rPr>
          <w:t>Figure 4. 56 Configuration of Atomix cluster</w:t>
        </w:r>
        <w:r w:rsidR="00710063" w:rsidRPr="001B6BE1">
          <w:rPr>
            <w:webHidden/>
          </w:rPr>
          <w:tab/>
        </w:r>
        <w:r w:rsidR="00710063" w:rsidRPr="001B6BE1">
          <w:rPr>
            <w:webHidden/>
          </w:rPr>
          <w:fldChar w:fldCharType="begin"/>
        </w:r>
        <w:r w:rsidR="00710063" w:rsidRPr="001B6BE1">
          <w:rPr>
            <w:webHidden/>
          </w:rPr>
          <w:instrText xml:space="preserve"> PAGEREF _Toc114943153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72070BD" w14:textId="26F57C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4" w:history="1">
        <w:r w:rsidR="00710063" w:rsidRPr="001B6BE1">
          <w:rPr>
            <w:rStyle w:val="Hyperlink"/>
          </w:rPr>
          <w:t>Figure 4. 57 Configuration of ONOS cluster</w:t>
        </w:r>
        <w:r w:rsidR="00710063" w:rsidRPr="001B6BE1">
          <w:rPr>
            <w:webHidden/>
          </w:rPr>
          <w:tab/>
        </w:r>
        <w:r w:rsidR="00710063" w:rsidRPr="001B6BE1">
          <w:rPr>
            <w:webHidden/>
          </w:rPr>
          <w:fldChar w:fldCharType="begin"/>
        </w:r>
        <w:r w:rsidR="00710063" w:rsidRPr="001B6BE1">
          <w:rPr>
            <w:webHidden/>
          </w:rPr>
          <w:instrText xml:space="preserve"> PAGEREF _Toc114943154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291AFEC" w14:textId="00787A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5" w:history="1">
        <w:r w:rsidR="00710063" w:rsidRPr="001B6BE1">
          <w:rPr>
            <w:rStyle w:val="Hyperlink"/>
          </w:rPr>
          <w:t>Figure 4. 58 Details about formed Atomix cluster from ONOS GUI</w:t>
        </w:r>
        <w:r w:rsidR="00710063" w:rsidRPr="001B6BE1">
          <w:rPr>
            <w:webHidden/>
          </w:rPr>
          <w:tab/>
        </w:r>
        <w:r w:rsidR="00710063" w:rsidRPr="001B6BE1">
          <w:rPr>
            <w:webHidden/>
          </w:rPr>
          <w:fldChar w:fldCharType="begin"/>
        </w:r>
        <w:r w:rsidR="00710063" w:rsidRPr="001B6BE1">
          <w:rPr>
            <w:webHidden/>
          </w:rPr>
          <w:instrText xml:space="preserve"> PAGEREF _Toc114943155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2A16991F" w14:textId="225769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6" w:history="1">
        <w:r w:rsidR="00710063" w:rsidRPr="001B6BE1">
          <w:rPr>
            <w:rStyle w:val="Hyperlink"/>
          </w:rPr>
          <w:t>Figure 4. 59: ONOS controllers cluster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_Toc114943156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3FFD106F" w14:textId="55F10E0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7" w:history="1">
        <w:r w:rsidR="00710063" w:rsidRPr="001B6BE1">
          <w:rPr>
            <w:rStyle w:val="Hyperlink"/>
          </w:rPr>
          <w:t>Figure 4. 60: Cluster Nodes of three ONOS controllers</w:t>
        </w:r>
        <w:r w:rsidR="00710063" w:rsidRPr="001B6BE1">
          <w:rPr>
            <w:webHidden/>
          </w:rPr>
          <w:tab/>
        </w:r>
        <w:r w:rsidR="00710063" w:rsidRPr="001B6BE1">
          <w:rPr>
            <w:webHidden/>
          </w:rPr>
          <w:fldChar w:fldCharType="begin"/>
        </w:r>
        <w:r w:rsidR="00710063" w:rsidRPr="001B6BE1">
          <w:rPr>
            <w:webHidden/>
          </w:rPr>
          <w:instrText xml:space="preserve"> PAGEREF _Toc114943157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6A6C3874" w14:textId="508EDA2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8" w:history="1">
        <w:r w:rsidR="00710063" w:rsidRPr="001B6BE1">
          <w:rPr>
            <w:rStyle w:val="Hyperlink"/>
          </w:rPr>
          <w:t>Figure 4. 61: List of Open vSwitches with their associated Master controller</w:t>
        </w:r>
        <w:r w:rsidR="00710063" w:rsidRPr="001B6BE1">
          <w:rPr>
            <w:webHidden/>
          </w:rPr>
          <w:tab/>
        </w:r>
        <w:r w:rsidR="00710063" w:rsidRPr="001B6BE1">
          <w:rPr>
            <w:webHidden/>
          </w:rPr>
          <w:fldChar w:fldCharType="begin"/>
        </w:r>
        <w:r w:rsidR="00710063" w:rsidRPr="001B6BE1">
          <w:rPr>
            <w:webHidden/>
          </w:rPr>
          <w:instrText xml:space="preserve"> PAGEREF _Toc114943158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54BEBAF1" w14:textId="7916AC0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9" w:history="1">
        <w:r w:rsidR="00710063" w:rsidRPr="001B6BE1">
          <w:rPr>
            <w:rStyle w:val="Hyperlink"/>
          </w:rPr>
          <w:t>Figure 4. 62: Failure of one controller from the cluster</w:t>
        </w:r>
        <w:r w:rsidR="00710063" w:rsidRPr="001B6BE1">
          <w:rPr>
            <w:webHidden/>
          </w:rPr>
          <w:tab/>
        </w:r>
        <w:r w:rsidR="00710063" w:rsidRPr="001B6BE1">
          <w:rPr>
            <w:webHidden/>
          </w:rPr>
          <w:fldChar w:fldCharType="begin"/>
        </w:r>
        <w:r w:rsidR="00710063" w:rsidRPr="001B6BE1">
          <w:rPr>
            <w:webHidden/>
          </w:rPr>
          <w:instrText xml:space="preserve"> PAGEREF _Toc114943159 \h </w:instrText>
        </w:r>
        <w:r w:rsidR="00710063" w:rsidRPr="001B6BE1">
          <w:rPr>
            <w:webHidden/>
          </w:rPr>
        </w:r>
        <w:r w:rsidR="00710063" w:rsidRPr="001B6BE1">
          <w:rPr>
            <w:webHidden/>
          </w:rPr>
          <w:fldChar w:fldCharType="separate"/>
        </w:r>
        <w:r w:rsidR="00710063" w:rsidRPr="001B6BE1">
          <w:rPr>
            <w:webHidden/>
          </w:rPr>
          <w:t>63</w:t>
        </w:r>
        <w:r w:rsidR="00710063" w:rsidRPr="001B6BE1">
          <w:rPr>
            <w:webHidden/>
          </w:rPr>
          <w:fldChar w:fldCharType="end"/>
        </w:r>
      </w:hyperlink>
    </w:p>
    <w:p w14:paraId="3416929B" w14:textId="0462A3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0" w:history="1">
        <w:r w:rsidR="00710063" w:rsidRPr="001B6BE1">
          <w:rPr>
            <w:rStyle w:val="Hyperlink"/>
          </w:rPr>
          <w:t>Figure 4. 63 Route from Leaf-1 to Leaf-4 created after intalling an intent</w:t>
        </w:r>
        <w:r w:rsidR="00710063" w:rsidRPr="001B6BE1">
          <w:rPr>
            <w:webHidden/>
          </w:rPr>
          <w:tab/>
        </w:r>
        <w:r w:rsidR="00710063" w:rsidRPr="001B6BE1">
          <w:rPr>
            <w:webHidden/>
          </w:rPr>
          <w:fldChar w:fldCharType="begin"/>
        </w:r>
        <w:r w:rsidR="00710063" w:rsidRPr="001B6BE1">
          <w:rPr>
            <w:webHidden/>
          </w:rPr>
          <w:instrText xml:space="preserve"> PAGEREF _Toc114943160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61032317" w14:textId="133186E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1" w:history="1">
        <w:r w:rsidR="00710063" w:rsidRPr="001B6BE1">
          <w:rPr>
            <w:rStyle w:val="Hyperlink"/>
          </w:rPr>
          <w:t>Figure 4. 64 Route change after failure of link between Spine-1 and Leaf-1</w:t>
        </w:r>
        <w:r w:rsidR="00710063" w:rsidRPr="001B6BE1">
          <w:rPr>
            <w:webHidden/>
          </w:rPr>
          <w:tab/>
        </w:r>
        <w:r w:rsidR="00710063" w:rsidRPr="001B6BE1">
          <w:rPr>
            <w:webHidden/>
          </w:rPr>
          <w:fldChar w:fldCharType="begin"/>
        </w:r>
        <w:r w:rsidR="00710063" w:rsidRPr="001B6BE1">
          <w:rPr>
            <w:webHidden/>
          </w:rPr>
          <w:instrText xml:space="preserve"> PAGEREF _Toc114943161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506620F1" w14:textId="192516D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2" w:history="1">
        <w:r w:rsidR="00710063" w:rsidRPr="001B6BE1">
          <w:rPr>
            <w:rStyle w:val="Hyperlink"/>
          </w:rPr>
          <w:t>Figure 4. 65 Route change after failure of link between Spine-2 and Leaf-4</w:t>
        </w:r>
        <w:r w:rsidR="00710063" w:rsidRPr="001B6BE1">
          <w:rPr>
            <w:webHidden/>
          </w:rPr>
          <w:tab/>
        </w:r>
        <w:r w:rsidR="00710063" w:rsidRPr="001B6BE1">
          <w:rPr>
            <w:webHidden/>
          </w:rPr>
          <w:fldChar w:fldCharType="begin"/>
        </w:r>
        <w:r w:rsidR="00710063" w:rsidRPr="001B6BE1">
          <w:rPr>
            <w:webHidden/>
          </w:rPr>
          <w:instrText xml:space="preserve"> PAGEREF _Toc114943162 \h </w:instrText>
        </w:r>
        <w:r w:rsidR="00710063" w:rsidRPr="001B6BE1">
          <w:rPr>
            <w:webHidden/>
          </w:rPr>
        </w:r>
        <w:r w:rsidR="00710063" w:rsidRPr="001B6BE1">
          <w:rPr>
            <w:webHidden/>
          </w:rPr>
          <w:fldChar w:fldCharType="separate"/>
        </w:r>
        <w:r w:rsidR="00710063" w:rsidRPr="001B6BE1">
          <w:rPr>
            <w:webHidden/>
          </w:rPr>
          <w:t>65</w:t>
        </w:r>
        <w:r w:rsidR="00710063" w:rsidRPr="001B6BE1">
          <w:rPr>
            <w:webHidden/>
          </w:rPr>
          <w:fldChar w:fldCharType="end"/>
        </w:r>
      </w:hyperlink>
    </w:p>
    <w:p w14:paraId="790A937E" w14:textId="113330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3" w:history="1">
        <w:r w:rsidR="00710063" w:rsidRPr="001B6BE1">
          <w:rPr>
            <w:rStyle w:val="Hyperlink"/>
          </w:rPr>
          <w:t xml:space="preserve">Figure 4. 66 Topology created in the GNS3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_Toc114943163 \h </w:instrText>
        </w:r>
        <w:r w:rsidR="00710063" w:rsidRPr="001B6BE1">
          <w:rPr>
            <w:webHidden/>
          </w:rPr>
        </w:r>
        <w:r w:rsidR="00710063" w:rsidRPr="001B6BE1">
          <w:rPr>
            <w:webHidden/>
          </w:rPr>
          <w:fldChar w:fldCharType="separate"/>
        </w:r>
        <w:r w:rsidR="00710063" w:rsidRPr="001B6BE1">
          <w:rPr>
            <w:webHidden/>
          </w:rPr>
          <w:t>66</w:t>
        </w:r>
        <w:r w:rsidR="00710063" w:rsidRPr="001B6BE1">
          <w:rPr>
            <w:webHidden/>
          </w:rPr>
          <w:fldChar w:fldCharType="end"/>
        </w:r>
      </w:hyperlink>
    </w:p>
    <w:p w14:paraId="25C92FBA" w14:textId="3BF2B3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4" w:history="1">
        <w:r w:rsidR="00710063" w:rsidRPr="001B6BE1">
          <w:rPr>
            <w:rStyle w:val="Hyperlink"/>
          </w:rPr>
          <w:t xml:space="preserve">Figure 4. 67 Topology view on ONOS GUI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_Toc114943164 \h </w:instrText>
        </w:r>
        <w:r w:rsidR="00710063" w:rsidRPr="001B6BE1">
          <w:rPr>
            <w:webHidden/>
          </w:rPr>
        </w:r>
        <w:r w:rsidR="00710063" w:rsidRPr="001B6BE1">
          <w:rPr>
            <w:webHidden/>
          </w:rPr>
          <w:fldChar w:fldCharType="separate"/>
        </w:r>
        <w:r w:rsidR="00710063" w:rsidRPr="001B6BE1">
          <w:rPr>
            <w:webHidden/>
          </w:rPr>
          <w:t>67</w:t>
        </w:r>
        <w:r w:rsidR="00710063" w:rsidRPr="001B6BE1">
          <w:rPr>
            <w:webHidden/>
          </w:rPr>
          <w:fldChar w:fldCharType="end"/>
        </w:r>
      </w:hyperlink>
    </w:p>
    <w:p w14:paraId="3238BC3A" w14:textId="535F6C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5" w:history="1">
        <w:r w:rsidR="00710063" w:rsidRPr="001B6BE1">
          <w:rPr>
            <w:rStyle w:val="Hyperlink"/>
          </w:rPr>
          <w:t>Figure 4. 68 Packets exchanged between network devices for Neighbour Discovery</w:t>
        </w:r>
        <w:r w:rsidR="00710063" w:rsidRPr="001B6BE1">
          <w:rPr>
            <w:webHidden/>
          </w:rPr>
          <w:tab/>
        </w:r>
        <w:r w:rsidR="00710063" w:rsidRPr="001B6BE1">
          <w:rPr>
            <w:webHidden/>
          </w:rPr>
          <w:fldChar w:fldCharType="begin"/>
        </w:r>
        <w:r w:rsidR="00710063" w:rsidRPr="001B6BE1">
          <w:rPr>
            <w:webHidden/>
          </w:rPr>
          <w:instrText xml:space="preserve"> PAGEREF _Toc114943165 \h </w:instrText>
        </w:r>
        <w:r w:rsidR="00710063" w:rsidRPr="001B6BE1">
          <w:rPr>
            <w:webHidden/>
          </w:rPr>
        </w:r>
        <w:r w:rsidR="00710063" w:rsidRPr="001B6BE1">
          <w:rPr>
            <w:webHidden/>
          </w:rPr>
          <w:fldChar w:fldCharType="separate"/>
        </w:r>
        <w:r w:rsidR="00710063" w:rsidRPr="001B6BE1">
          <w:rPr>
            <w:webHidden/>
          </w:rPr>
          <w:t>68</w:t>
        </w:r>
        <w:r w:rsidR="00710063" w:rsidRPr="001B6BE1">
          <w:rPr>
            <w:webHidden/>
          </w:rPr>
          <w:fldChar w:fldCharType="end"/>
        </w:r>
      </w:hyperlink>
    </w:p>
    <w:p w14:paraId="4599C5C0" w14:textId="0F92351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6" w:history="1">
        <w:r w:rsidR="00710063" w:rsidRPr="001B6BE1">
          <w:rPr>
            <w:rStyle w:val="Hyperlink"/>
          </w:rPr>
          <w:t>Figure 4. 69 Neighbour Discovery packets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_Toc114943166 \h </w:instrText>
        </w:r>
        <w:r w:rsidR="00710063" w:rsidRPr="001B6BE1">
          <w:rPr>
            <w:webHidden/>
          </w:rPr>
        </w:r>
        <w:r w:rsidR="00710063" w:rsidRPr="001B6BE1">
          <w:rPr>
            <w:webHidden/>
          </w:rPr>
          <w:fldChar w:fldCharType="separate"/>
        </w:r>
        <w:r w:rsidR="00710063" w:rsidRPr="001B6BE1">
          <w:rPr>
            <w:webHidden/>
          </w:rPr>
          <w:t>69</w:t>
        </w:r>
        <w:r w:rsidR="00710063" w:rsidRPr="001B6BE1">
          <w:rPr>
            <w:webHidden/>
          </w:rPr>
          <w:fldChar w:fldCharType="end"/>
        </w:r>
      </w:hyperlink>
    </w:p>
    <w:p w14:paraId="374437EF" w14:textId="51FE3F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7" w:history="1">
        <w:r w:rsidR="00710063" w:rsidRPr="001B6BE1">
          <w:rPr>
            <w:rStyle w:val="Hyperlink"/>
          </w:rPr>
          <w:t>Figure 4. 70 Topology created in the GNS3 with IPv6 tunnelling over IPv4 network</w:t>
        </w:r>
        <w:r w:rsidR="00710063" w:rsidRPr="001B6BE1">
          <w:rPr>
            <w:webHidden/>
          </w:rPr>
          <w:tab/>
        </w:r>
        <w:r w:rsidR="00710063" w:rsidRPr="001B6BE1">
          <w:rPr>
            <w:webHidden/>
          </w:rPr>
          <w:fldChar w:fldCharType="begin"/>
        </w:r>
        <w:r w:rsidR="00710063" w:rsidRPr="001B6BE1">
          <w:rPr>
            <w:webHidden/>
          </w:rPr>
          <w:instrText xml:space="preserve"> PAGEREF _Toc114943167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4F2295DA" w14:textId="61A2FD5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8" w:history="1">
        <w:r w:rsidR="00710063" w:rsidRPr="001B6BE1">
          <w:rPr>
            <w:rStyle w:val="Hyperlink"/>
          </w:rPr>
          <w:t>Figure 4. 71 IPv6 Tunnel configuration</w:t>
        </w:r>
        <w:r w:rsidR="00710063" w:rsidRPr="001B6BE1">
          <w:rPr>
            <w:webHidden/>
          </w:rPr>
          <w:tab/>
        </w:r>
        <w:r w:rsidR="00710063" w:rsidRPr="001B6BE1">
          <w:rPr>
            <w:webHidden/>
          </w:rPr>
          <w:fldChar w:fldCharType="begin"/>
        </w:r>
        <w:r w:rsidR="00710063" w:rsidRPr="001B6BE1">
          <w:rPr>
            <w:webHidden/>
          </w:rPr>
          <w:instrText xml:space="preserve"> PAGEREF _Toc114943168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7CDBB7B7" w14:textId="408F0A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9" w:history="1">
        <w:r w:rsidR="00710063" w:rsidRPr="001B6BE1">
          <w:rPr>
            <w:rStyle w:val="Hyperlink"/>
          </w:rPr>
          <w:t>Figure 4. 72 Topology view from the ONOS GUI</w:t>
        </w:r>
        <w:r w:rsidR="00710063" w:rsidRPr="001B6BE1">
          <w:rPr>
            <w:webHidden/>
          </w:rPr>
          <w:tab/>
        </w:r>
        <w:r w:rsidR="00710063" w:rsidRPr="001B6BE1">
          <w:rPr>
            <w:webHidden/>
          </w:rPr>
          <w:fldChar w:fldCharType="begin"/>
        </w:r>
        <w:r w:rsidR="00710063" w:rsidRPr="001B6BE1">
          <w:rPr>
            <w:webHidden/>
          </w:rPr>
          <w:instrText xml:space="preserve"> PAGEREF _Toc114943169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1423DA6C" w14:textId="651948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0" w:history="1">
        <w:r w:rsidR="00710063" w:rsidRPr="001B6BE1">
          <w:rPr>
            <w:rStyle w:val="Hyperlink"/>
          </w:rPr>
          <w:t>Figure 4. 73 Routes advertised over the configured tunnel</w:t>
        </w:r>
        <w:r w:rsidR="00710063" w:rsidRPr="001B6BE1">
          <w:rPr>
            <w:webHidden/>
          </w:rPr>
          <w:tab/>
        </w:r>
        <w:r w:rsidR="00710063" w:rsidRPr="001B6BE1">
          <w:rPr>
            <w:webHidden/>
          </w:rPr>
          <w:fldChar w:fldCharType="begin"/>
        </w:r>
        <w:r w:rsidR="00710063" w:rsidRPr="001B6BE1">
          <w:rPr>
            <w:webHidden/>
          </w:rPr>
          <w:instrText xml:space="preserve"> PAGEREF _Toc114943170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3E7F2D49" w14:textId="04E1C9C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1" w:history="1">
        <w:r w:rsidR="00710063" w:rsidRPr="001B6BE1">
          <w:rPr>
            <w:rStyle w:val="Hyperlink"/>
          </w:rPr>
          <w:t>Figure 4. 74 IPv6 packet encapsulated in IPv4 packet over tunnel and that packet encapsulated in OpenFlow packet</w:t>
        </w:r>
        <w:r w:rsidR="00710063" w:rsidRPr="001B6BE1">
          <w:rPr>
            <w:webHidden/>
          </w:rPr>
          <w:tab/>
        </w:r>
        <w:r w:rsidR="00710063" w:rsidRPr="001B6BE1">
          <w:rPr>
            <w:webHidden/>
          </w:rPr>
          <w:fldChar w:fldCharType="begin"/>
        </w:r>
        <w:r w:rsidR="00710063" w:rsidRPr="001B6BE1">
          <w:rPr>
            <w:webHidden/>
          </w:rPr>
          <w:instrText xml:space="preserve"> PAGEREF _Toc114943171 \h </w:instrText>
        </w:r>
        <w:r w:rsidR="00710063" w:rsidRPr="001B6BE1">
          <w:rPr>
            <w:webHidden/>
          </w:rPr>
        </w:r>
        <w:r w:rsidR="00710063" w:rsidRPr="001B6BE1">
          <w:rPr>
            <w:webHidden/>
          </w:rPr>
          <w:fldChar w:fldCharType="separate"/>
        </w:r>
        <w:r w:rsidR="00710063" w:rsidRPr="001B6BE1">
          <w:rPr>
            <w:webHidden/>
          </w:rPr>
          <w:t>72</w:t>
        </w:r>
        <w:r w:rsidR="00710063" w:rsidRPr="001B6BE1">
          <w:rPr>
            <w:webHidden/>
          </w:rPr>
          <w:fldChar w:fldCharType="end"/>
        </w:r>
      </w:hyperlink>
    </w:p>
    <w:p w14:paraId="2FF9315F" w14:textId="14DB40A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r:id="rId9" w:anchor="_Toc114943172" w:history="1">
        <w:r w:rsidR="00710063" w:rsidRPr="001B6BE1">
          <w:rPr>
            <w:rStyle w:val="Hyperlink"/>
          </w:rPr>
          <w:t>Figure 4. 75 Topology created in the GNS3 with different legacy networks and SDN network</w:t>
        </w:r>
        <w:r w:rsidR="00710063" w:rsidRPr="001B6BE1">
          <w:rPr>
            <w:webHidden/>
          </w:rPr>
          <w:tab/>
        </w:r>
        <w:r w:rsidR="00710063" w:rsidRPr="001B6BE1">
          <w:rPr>
            <w:webHidden/>
          </w:rPr>
          <w:fldChar w:fldCharType="begin"/>
        </w:r>
        <w:r w:rsidR="00710063" w:rsidRPr="001B6BE1">
          <w:rPr>
            <w:webHidden/>
          </w:rPr>
          <w:instrText xml:space="preserve"> PAGEREF _Toc114943172 \h </w:instrText>
        </w:r>
        <w:r w:rsidR="00710063" w:rsidRPr="001B6BE1">
          <w:rPr>
            <w:webHidden/>
          </w:rPr>
        </w:r>
        <w:r w:rsidR="00710063" w:rsidRPr="001B6BE1">
          <w:rPr>
            <w:webHidden/>
          </w:rPr>
          <w:fldChar w:fldCharType="separate"/>
        </w:r>
        <w:r w:rsidR="00710063" w:rsidRPr="001B6BE1">
          <w:rPr>
            <w:webHidden/>
          </w:rPr>
          <w:t>73</w:t>
        </w:r>
        <w:r w:rsidR="00710063" w:rsidRPr="001B6BE1">
          <w:rPr>
            <w:webHidden/>
          </w:rPr>
          <w:fldChar w:fldCharType="end"/>
        </w:r>
      </w:hyperlink>
    </w:p>
    <w:p w14:paraId="05E7D9EA" w14:textId="1ED0E5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3" w:history="1">
        <w:r w:rsidR="00710063" w:rsidRPr="001B6BE1">
          <w:rPr>
            <w:rStyle w:val="Hyperlink"/>
          </w:rPr>
          <w:t>Figure 4. 76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_Toc114943173 \h </w:instrText>
        </w:r>
        <w:r w:rsidR="00710063" w:rsidRPr="001B6BE1">
          <w:rPr>
            <w:webHidden/>
          </w:rPr>
        </w:r>
        <w:r w:rsidR="00710063" w:rsidRPr="001B6BE1">
          <w:rPr>
            <w:webHidden/>
          </w:rPr>
          <w:fldChar w:fldCharType="separate"/>
        </w:r>
        <w:r w:rsidR="00710063" w:rsidRPr="001B6BE1">
          <w:rPr>
            <w:webHidden/>
          </w:rPr>
          <w:t>74</w:t>
        </w:r>
        <w:r w:rsidR="00710063" w:rsidRPr="001B6BE1">
          <w:rPr>
            <w:webHidden/>
          </w:rPr>
          <w:fldChar w:fldCharType="end"/>
        </w:r>
      </w:hyperlink>
    </w:p>
    <w:p w14:paraId="2A9F95AA" w14:textId="5C9127E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4" w:history="1">
        <w:r w:rsidR="00710063" w:rsidRPr="001B6BE1">
          <w:rPr>
            <w:rStyle w:val="Hyperlink"/>
          </w:rPr>
          <w:t>Figure 4. 77 Routes learnt by ONOS controller</w:t>
        </w:r>
        <w:r w:rsidR="00710063" w:rsidRPr="001B6BE1">
          <w:rPr>
            <w:webHidden/>
          </w:rPr>
          <w:tab/>
        </w:r>
        <w:r w:rsidR="00710063" w:rsidRPr="001B6BE1">
          <w:rPr>
            <w:webHidden/>
          </w:rPr>
          <w:fldChar w:fldCharType="begin"/>
        </w:r>
        <w:r w:rsidR="00710063" w:rsidRPr="001B6BE1">
          <w:rPr>
            <w:webHidden/>
          </w:rPr>
          <w:instrText xml:space="preserve"> PAGEREF _Toc114943174 \h </w:instrText>
        </w:r>
        <w:r w:rsidR="00710063" w:rsidRPr="001B6BE1">
          <w:rPr>
            <w:webHidden/>
          </w:rPr>
        </w:r>
        <w:r w:rsidR="00710063" w:rsidRPr="001B6BE1">
          <w:rPr>
            <w:webHidden/>
          </w:rPr>
          <w:fldChar w:fldCharType="separate"/>
        </w:r>
        <w:r w:rsidR="00710063" w:rsidRPr="001B6BE1">
          <w:rPr>
            <w:webHidden/>
          </w:rPr>
          <w:t>75</w:t>
        </w:r>
        <w:r w:rsidR="00710063" w:rsidRPr="001B6BE1">
          <w:rPr>
            <w:webHidden/>
          </w:rPr>
          <w:fldChar w:fldCharType="end"/>
        </w:r>
      </w:hyperlink>
    </w:p>
    <w:p w14:paraId="473D6250" w14:textId="426FC03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5" w:history="1">
        <w:r w:rsidR="00710063" w:rsidRPr="001B6BE1">
          <w:rPr>
            <w:rStyle w:val="Hyperlink"/>
          </w:rPr>
          <w:t>Figure 4. 78 List of intents configured by SDN-IP and Reactive Routing application</w:t>
        </w:r>
        <w:r w:rsidR="00710063" w:rsidRPr="001B6BE1">
          <w:rPr>
            <w:webHidden/>
          </w:rPr>
          <w:tab/>
        </w:r>
        <w:r w:rsidR="00710063" w:rsidRPr="001B6BE1">
          <w:rPr>
            <w:webHidden/>
          </w:rPr>
          <w:fldChar w:fldCharType="begin"/>
        </w:r>
        <w:r w:rsidR="00710063" w:rsidRPr="001B6BE1">
          <w:rPr>
            <w:webHidden/>
          </w:rPr>
          <w:instrText xml:space="preserve"> PAGEREF _Toc114943175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18F182D0" w14:textId="18216E3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6" w:history="1">
        <w:r w:rsidR="00710063" w:rsidRPr="001B6BE1">
          <w:rPr>
            <w:rStyle w:val="Hyperlink"/>
          </w:rPr>
          <w:t xml:space="preserve">Figure 4. 79 </w:t>
        </w:r>
        <w:r w:rsidR="000A3EDB" w:rsidRPr="001B6BE1">
          <w:rPr>
            <w:rStyle w:val="Hyperlink"/>
          </w:rPr>
          <w:t>BGP-Speaker</w:t>
        </w:r>
        <w:r w:rsidR="00710063" w:rsidRPr="001B6BE1">
          <w:rPr>
            <w:rStyle w:val="Hyperlink"/>
          </w:rPr>
          <w:t xml:space="preserve"> and BGP neighbours of ONOS controller</w:t>
        </w:r>
        <w:r w:rsidR="00710063" w:rsidRPr="001B6BE1">
          <w:rPr>
            <w:webHidden/>
          </w:rPr>
          <w:tab/>
        </w:r>
        <w:r w:rsidR="00710063" w:rsidRPr="001B6BE1">
          <w:rPr>
            <w:webHidden/>
          </w:rPr>
          <w:fldChar w:fldCharType="begin"/>
        </w:r>
        <w:r w:rsidR="00710063" w:rsidRPr="001B6BE1">
          <w:rPr>
            <w:webHidden/>
          </w:rPr>
          <w:instrText xml:space="preserve"> PAGEREF _Toc114943176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043420AF" w14:textId="5A0D989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7" w:history="1">
        <w:r w:rsidR="00710063" w:rsidRPr="001B6BE1">
          <w:rPr>
            <w:rStyle w:val="Hyperlink"/>
          </w:rPr>
          <w:t xml:space="preserve">Figure 4. 80 BGP neighbours of </w:t>
        </w:r>
        <w:r w:rsidR="000A3EDB" w:rsidRPr="001B6BE1">
          <w:rPr>
            <w:rStyle w:val="Hyperlink"/>
          </w:rPr>
          <w:t>BGP-Speaker</w:t>
        </w:r>
        <w:r w:rsidR="00710063" w:rsidRPr="001B6BE1">
          <w:rPr>
            <w:webHidden/>
          </w:rPr>
          <w:tab/>
        </w:r>
        <w:r w:rsidR="00710063" w:rsidRPr="001B6BE1">
          <w:rPr>
            <w:webHidden/>
          </w:rPr>
          <w:fldChar w:fldCharType="begin"/>
        </w:r>
        <w:r w:rsidR="00710063" w:rsidRPr="001B6BE1">
          <w:rPr>
            <w:webHidden/>
          </w:rPr>
          <w:instrText xml:space="preserve"> PAGEREF _Toc114943177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5ED6991D" w14:textId="04872A3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8" w:history="1">
        <w:r w:rsidR="00710063" w:rsidRPr="001B6BE1">
          <w:rPr>
            <w:rStyle w:val="Hyperlink"/>
          </w:rPr>
          <w:t>Figure 4. 81 Routes learnt by one of the BGP border router</w:t>
        </w:r>
        <w:r w:rsidR="00710063" w:rsidRPr="001B6BE1">
          <w:rPr>
            <w:webHidden/>
          </w:rPr>
          <w:tab/>
        </w:r>
        <w:r w:rsidR="00710063" w:rsidRPr="001B6BE1">
          <w:rPr>
            <w:webHidden/>
          </w:rPr>
          <w:fldChar w:fldCharType="begin"/>
        </w:r>
        <w:r w:rsidR="00710063" w:rsidRPr="001B6BE1">
          <w:rPr>
            <w:webHidden/>
          </w:rPr>
          <w:instrText xml:space="preserve"> PAGEREF _Toc114943178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69BCC892" w14:textId="67896F0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9" w:history="1">
        <w:r w:rsidR="00710063" w:rsidRPr="001B6BE1">
          <w:rPr>
            <w:rStyle w:val="Hyperlink"/>
          </w:rPr>
          <w:t>Figure 4. 82 Packet transmission between the internal legacy networks</w:t>
        </w:r>
        <w:r w:rsidR="00710063" w:rsidRPr="001B6BE1">
          <w:rPr>
            <w:webHidden/>
          </w:rPr>
          <w:tab/>
        </w:r>
        <w:r w:rsidR="00710063" w:rsidRPr="001B6BE1">
          <w:rPr>
            <w:webHidden/>
          </w:rPr>
          <w:fldChar w:fldCharType="begin"/>
        </w:r>
        <w:r w:rsidR="00710063" w:rsidRPr="001B6BE1">
          <w:rPr>
            <w:webHidden/>
          </w:rPr>
          <w:instrText xml:space="preserve"> PAGEREF _Toc114943179 \h </w:instrText>
        </w:r>
        <w:r w:rsidR="00710063" w:rsidRPr="001B6BE1">
          <w:rPr>
            <w:webHidden/>
          </w:rPr>
        </w:r>
        <w:r w:rsidR="00710063" w:rsidRPr="001B6BE1">
          <w:rPr>
            <w:webHidden/>
          </w:rPr>
          <w:fldChar w:fldCharType="separate"/>
        </w:r>
        <w:r w:rsidR="00710063" w:rsidRPr="001B6BE1">
          <w:rPr>
            <w:webHidden/>
          </w:rPr>
          <w:t>78</w:t>
        </w:r>
        <w:r w:rsidR="00710063" w:rsidRPr="001B6BE1">
          <w:rPr>
            <w:webHidden/>
          </w:rPr>
          <w:fldChar w:fldCharType="end"/>
        </w:r>
      </w:hyperlink>
    </w:p>
    <w:p w14:paraId="478F5571" w14:textId="6541E8A8" w:rsidR="00ED5540" w:rsidRPr="001B6BE1" w:rsidRDefault="00710063">
      <w:pPr>
        <w:spacing w:after="0" w:line="240" w:lineRule="auto"/>
        <w:jc w:val="left"/>
      </w:pPr>
      <w:r w:rsidRPr="001B6BE1">
        <w:fldChar w:fldCharType="end"/>
      </w:r>
    </w:p>
    <w:p w14:paraId="4AA57C66" w14:textId="77777777" w:rsidR="00ED5540" w:rsidRPr="001B6BE1" w:rsidRDefault="00ED5540">
      <w:pPr>
        <w:spacing w:after="0" w:line="240" w:lineRule="auto"/>
        <w:jc w:val="left"/>
        <w:rPr>
          <w:sz w:val="48"/>
          <w:szCs w:val="48"/>
        </w:rPr>
      </w:pPr>
      <w:r w:rsidRPr="001B6BE1">
        <w:rPr>
          <w:sz w:val="48"/>
          <w:szCs w:val="48"/>
        </w:rPr>
        <w:br w:type="page"/>
      </w:r>
    </w:p>
    <w:p w14:paraId="0342BB3F" w14:textId="32160A4C" w:rsidR="00B309B1" w:rsidRPr="001B6BE1" w:rsidRDefault="00ED5540">
      <w:pPr>
        <w:spacing w:after="0" w:line="240" w:lineRule="auto"/>
        <w:jc w:val="left"/>
        <w:rPr>
          <w:sz w:val="48"/>
          <w:szCs w:val="48"/>
        </w:rPr>
      </w:pPr>
      <w:r w:rsidRPr="001B6BE1">
        <w:rPr>
          <w:sz w:val="48"/>
          <w:szCs w:val="48"/>
        </w:rPr>
        <w:lastRenderedPageBreak/>
        <w:t>List of Tables</w:t>
      </w:r>
    </w:p>
    <w:p w14:paraId="19907421" w14:textId="77777777" w:rsidR="00B309B1" w:rsidRPr="001B6BE1" w:rsidRDefault="00B309B1">
      <w:pPr>
        <w:pStyle w:val="TableofFigures"/>
        <w:tabs>
          <w:tab w:val="right" w:leader="dot" w:pos="9062"/>
        </w:tabs>
      </w:pPr>
    </w:p>
    <w:p w14:paraId="35257D2A" w14:textId="1295D81C" w:rsidR="00B309B1" w:rsidRPr="001B6BE1" w:rsidRDefault="00B309B1">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"Table 2." </w:instrText>
      </w:r>
      <w:r w:rsidRPr="001B6BE1">
        <w:fldChar w:fldCharType="separate"/>
      </w:r>
      <w:hyperlink w:anchor="_Toc114937968" w:history="1">
        <w:r w:rsidRPr="001B6BE1">
          <w:rPr>
            <w:rStyle w:val="Hyperlink"/>
          </w:rPr>
          <w:t>Table 2. 1 Popular Open Source SDN controllers</w:t>
        </w:r>
        <w:r w:rsidRPr="001B6BE1">
          <w:rPr>
            <w:webHidden/>
          </w:rPr>
          <w:tab/>
        </w:r>
        <w:r w:rsidRPr="001B6BE1">
          <w:rPr>
            <w:webHidden/>
          </w:rPr>
          <w:fldChar w:fldCharType="begin"/>
        </w:r>
        <w:r w:rsidRPr="001B6BE1">
          <w:rPr>
            <w:webHidden/>
          </w:rPr>
          <w:instrText xml:space="preserve"> PAGEREF _Toc114937968 \h </w:instrText>
        </w:r>
        <w:r w:rsidRPr="001B6BE1">
          <w:rPr>
            <w:webHidden/>
          </w:rPr>
        </w:r>
        <w:r w:rsidRPr="001B6BE1">
          <w:rPr>
            <w:webHidden/>
          </w:rPr>
          <w:fldChar w:fldCharType="separate"/>
        </w:r>
        <w:r w:rsidRPr="001B6BE1">
          <w:rPr>
            <w:webHidden/>
          </w:rPr>
          <w:t>11</w:t>
        </w:r>
        <w:r w:rsidRPr="001B6BE1">
          <w:rPr>
            <w:webHidden/>
          </w:rPr>
          <w:fldChar w:fldCharType="end"/>
        </w:r>
      </w:hyperlink>
    </w:p>
    <w:p w14:paraId="7A3F8567" w14:textId="1ACEA3C7" w:rsidR="00B309B1"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69" w:history="1">
        <w:r w:rsidR="00B309B1" w:rsidRPr="001B6BE1">
          <w:rPr>
            <w:rStyle w:val="Hyperlink"/>
          </w:rPr>
          <w:t>Table 2. 2 Open vSwitch versions supporting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_Toc114937969 \h </w:instrText>
        </w:r>
        <w:r w:rsidR="00B309B1" w:rsidRPr="001B6BE1">
          <w:rPr>
            <w:webHidden/>
          </w:rPr>
        </w:r>
        <w:r w:rsidR="00B309B1" w:rsidRPr="001B6BE1">
          <w:rPr>
            <w:webHidden/>
          </w:rPr>
          <w:fldChar w:fldCharType="separate"/>
        </w:r>
        <w:r w:rsidR="00B309B1" w:rsidRPr="001B6BE1">
          <w:rPr>
            <w:webHidden/>
          </w:rPr>
          <w:t>16</w:t>
        </w:r>
        <w:r w:rsidR="00B309B1" w:rsidRPr="001B6BE1">
          <w:rPr>
            <w:webHidden/>
          </w:rPr>
          <w:fldChar w:fldCharType="end"/>
        </w:r>
      </w:hyperlink>
    </w:p>
    <w:p w14:paraId="58B64D24" w14:textId="6D42A3D1" w:rsidR="005E7C70" w:rsidRPr="001B6BE1" w:rsidRDefault="00000000" w:rsidP="00333EA7">
      <w:pPr>
        <w:pStyle w:val="TableofFigures"/>
        <w:tabs>
          <w:tab w:val="right" w:leader="dot" w:pos="9062"/>
        </w:tabs>
      </w:pPr>
      <w:hyperlink w:anchor="_Toc114937970" w:history="1">
        <w:r w:rsidR="00B309B1" w:rsidRPr="001B6BE1">
          <w:rPr>
            <w:rStyle w:val="Hyperlink"/>
          </w:rPr>
          <w:t>Table 2. 3 Major modifications in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_Toc114937970 \h </w:instrText>
        </w:r>
        <w:r w:rsidR="00B309B1" w:rsidRPr="001B6BE1">
          <w:rPr>
            <w:webHidden/>
          </w:rPr>
        </w:r>
        <w:r w:rsidR="00B309B1" w:rsidRPr="001B6BE1">
          <w:rPr>
            <w:webHidden/>
          </w:rPr>
          <w:fldChar w:fldCharType="separate"/>
        </w:r>
        <w:r w:rsidR="00B309B1" w:rsidRPr="001B6BE1">
          <w:rPr>
            <w:webHidden/>
          </w:rPr>
          <w:t>19</w:t>
        </w:r>
        <w:r w:rsidR="00B309B1" w:rsidRPr="001B6BE1">
          <w:rPr>
            <w:webHidden/>
          </w:rPr>
          <w:fldChar w:fldCharType="end"/>
        </w:r>
      </w:hyperlink>
      <w:r w:rsidR="00B309B1" w:rsidRPr="001B6BE1">
        <w:fldChar w:fldCharType="end"/>
      </w:r>
      <w:r w:rsidR="005E7C70" w:rsidRPr="001B6BE1">
        <w:fldChar w:fldCharType="begin"/>
      </w:r>
      <w:r w:rsidR="005E7C70" w:rsidRPr="001B6BE1">
        <w:instrText xml:space="preserve"> TOC \h \z \c "Table 4." </w:instrText>
      </w:r>
      <w:r w:rsidR="005E7C70" w:rsidRPr="001B6BE1">
        <w:fldChar w:fldCharType="separate"/>
      </w:r>
    </w:p>
    <w:p w14:paraId="64BA3A76" w14:textId="4453123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4" w:history="1">
        <w:r w:rsidR="005E7C70" w:rsidRPr="001B6BE1">
          <w:rPr>
            <w:rStyle w:val="Hyperlink"/>
          </w:rPr>
          <w:t>Table 4. 1 Software and their versions utilised for implementation</w:t>
        </w:r>
        <w:r w:rsidR="005E7C70" w:rsidRPr="001B6BE1">
          <w:rPr>
            <w:webHidden/>
          </w:rPr>
          <w:tab/>
        </w:r>
        <w:r w:rsidR="005E7C70" w:rsidRPr="001B6BE1">
          <w:rPr>
            <w:webHidden/>
          </w:rPr>
          <w:fldChar w:fldCharType="begin"/>
        </w:r>
        <w:r w:rsidR="005E7C70" w:rsidRPr="001B6BE1">
          <w:rPr>
            <w:webHidden/>
          </w:rPr>
          <w:instrText xml:space="preserve"> PAGEREF _Toc114943224 \h </w:instrText>
        </w:r>
        <w:r w:rsidR="005E7C70" w:rsidRPr="001B6BE1">
          <w:rPr>
            <w:webHidden/>
          </w:rPr>
        </w:r>
        <w:r w:rsidR="005E7C70" w:rsidRPr="001B6BE1">
          <w:rPr>
            <w:webHidden/>
          </w:rPr>
          <w:fldChar w:fldCharType="separate"/>
        </w:r>
        <w:r w:rsidR="005E7C70" w:rsidRPr="001B6BE1">
          <w:rPr>
            <w:webHidden/>
          </w:rPr>
          <w:t>26</w:t>
        </w:r>
        <w:r w:rsidR="005E7C70" w:rsidRPr="001B6BE1">
          <w:rPr>
            <w:webHidden/>
          </w:rPr>
          <w:fldChar w:fldCharType="end"/>
        </w:r>
      </w:hyperlink>
    </w:p>
    <w:p w14:paraId="5761BFA5" w14:textId="1B0149C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5" w:history="1">
        <w:r w:rsidR="005E7C70" w:rsidRPr="001B6BE1">
          <w:rPr>
            <w:rStyle w:val="Hyperlink"/>
          </w:rPr>
          <w:t>Table 4. 2 Description of different panels of ONOS GUI</w:t>
        </w:r>
        <w:r w:rsidR="005E7C70" w:rsidRPr="001B6BE1">
          <w:rPr>
            <w:webHidden/>
          </w:rPr>
          <w:tab/>
        </w:r>
        <w:r w:rsidR="005E7C70" w:rsidRPr="001B6BE1">
          <w:rPr>
            <w:webHidden/>
          </w:rPr>
          <w:fldChar w:fldCharType="begin"/>
        </w:r>
        <w:r w:rsidR="005E7C70" w:rsidRPr="001B6BE1">
          <w:rPr>
            <w:webHidden/>
          </w:rPr>
          <w:instrText xml:space="preserve"> PAGEREF _Toc114943225 \h </w:instrText>
        </w:r>
        <w:r w:rsidR="005E7C70" w:rsidRPr="001B6BE1">
          <w:rPr>
            <w:webHidden/>
          </w:rPr>
        </w:r>
        <w:r w:rsidR="005E7C70" w:rsidRPr="001B6BE1">
          <w:rPr>
            <w:webHidden/>
          </w:rPr>
          <w:fldChar w:fldCharType="separate"/>
        </w:r>
        <w:r w:rsidR="005E7C70" w:rsidRPr="001B6BE1">
          <w:rPr>
            <w:webHidden/>
          </w:rPr>
          <w:t>33</w:t>
        </w:r>
        <w:r w:rsidR="005E7C70" w:rsidRPr="001B6BE1">
          <w:rPr>
            <w:webHidden/>
          </w:rPr>
          <w:fldChar w:fldCharType="end"/>
        </w:r>
      </w:hyperlink>
    </w:p>
    <w:p w14:paraId="10C82D31" w14:textId="77777777" w:rsidR="002E6CCA" w:rsidRPr="001B6BE1" w:rsidRDefault="005E7C70" w:rsidP="005E7C70">
      <w:pPr>
        <w:spacing w:after="0" w:line="240" w:lineRule="auto"/>
        <w:jc w:val="left"/>
        <w:sectPr w:rsidR="002E6CCA" w:rsidRPr="001B6BE1" w:rsidSect="00901EBF">
          <w:headerReference w:type="even" r:id="rId10"/>
          <w:footerReference w:type="default" r:id="rId11"/>
          <w:headerReference w:type="first" r:id="rId12"/>
          <w:footerReference w:type="first" r:id="rId13"/>
          <w:pgSz w:w="11907" w:h="16840" w:code="9"/>
          <w:pgMar w:top="1452" w:right="1134" w:bottom="1418" w:left="1701" w:header="1134" w:footer="567" w:gutter="0"/>
          <w:cols w:space="720"/>
          <w:docGrid w:linePitch="272"/>
        </w:sectPr>
      </w:pPr>
      <w:r w:rsidRPr="001B6BE1">
        <w:fldChar w:fldCharType="end"/>
      </w:r>
    </w:p>
    <w:p w14:paraId="3BD0BF49" w14:textId="74EA0383" w:rsidR="00AA3E58" w:rsidRPr="001B6BE1" w:rsidRDefault="002E6CCA" w:rsidP="002E6CCA">
      <w:pPr>
        <w:pStyle w:val="Heading1"/>
        <w:spacing w:before="0"/>
      </w:pPr>
      <w:bookmarkStart w:id="5" w:name="_Toc115032480"/>
      <w:r w:rsidRPr="001B6BE1">
        <w:lastRenderedPageBreak/>
        <w:t>I</w:t>
      </w:r>
      <w:r w:rsidR="00AA3E58" w:rsidRPr="001B6BE1">
        <w:t>ntroduction</w:t>
      </w:r>
      <w:bookmarkStart w:id="6" w:name="_Toc406810552"/>
      <w:bookmarkStart w:id="7" w:name="_Toc406912794"/>
      <w:bookmarkEnd w:id="5"/>
    </w:p>
    <w:p w14:paraId="71AE68F8" w14:textId="28DFFA3B" w:rsidR="003B0752" w:rsidRPr="001B6BE1" w:rsidRDefault="003B0752" w:rsidP="003B0752">
      <w:pPr>
        <w:rPr>
          <w:rFonts w:cs="Times"/>
        </w:rPr>
      </w:pPr>
      <w:r w:rsidRPr="001B6BE1">
        <w:rPr>
          <w:rFonts w:cs="Times"/>
        </w:rPr>
        <w:t xml:space="preserve">In this era of network virtualization and automation, many functions are moving towards virtualized and more centralized control, allowing for more dynamic functions and easier optimization. For networking it would mean spinning up the virtualized versions of traditional network </w:t>
      </w:r>
      <w:r w:rsidR="00771B7F" w:rsidRPr="001B6BE1">
        <w:rPr>
          <w:rFonts w:cs="Times"/>
        </w:rPr>
        <w:t xml:space="preserve">allowing for </w:t>
      </w:r>
      <w:r w:rsidRPr="001B6BE1">
        <w:rPr>
          <w:rFonts w:cs="Times"/>
        </w:rPr>
        <w:t>automat</w:t>
      </w:r>
      <w:r w:rsidR="00771B7F" w:rsidRPr="001B6BE1">
        <w:rPr>
          <w:rFonts w:cs="Times"/>
        </w:rPr>
        <w:t>ion of</w:t>
      </w:r>
      <w:r w:rsidRPr="001B6BE1">
        <w:rPr>
          <w:rFonts w:cs="Times"/>
        </w:rPr>
        <w:t xml:space="preserve"> the networks, and changing network configuration more efficiently.</w:t>
      </w:r>
    </w:p>
    <w:p w14:paraId="4AFDE436" w14:textId="66211210" w:rsidR="003B0752" w:rsidRPr="001B6BE1" w:rsidRDefault="003B0752" w:rsidP="003B0752">
      <w:pPr>
        <w:rPr>
          <w:rFonts w:cs="Times"/>
        </w:rPr>
      </w:pPr>
      <w:r w:rsidRPr="001B6BE1">
        <w:rPr>
          <w:rFonts w:cs="Times"/>
        </w:rPr>
        <w:t xml:space="preserve">Software-Defined Networking (SDN) is an approach to networking that uses software-based controllers and application programming interfaces (APIs) to communicate with underlying hardware infrastructure and </w:t>
      </w:r>
      <w:r w:rsidR="0028322D" w:rsidRPr="001B6BE1">
        <w:rPr>
          <w:rFonts w:cs="Times"/>
        </w:rPr>
        <w:t>manage the</w:t>
      </w:r>
      <w:r w:rsidRPr="001B6BE1">
        <w:rPr>
          <w:rFonts w:cs="Times"/>
        </w:rPr>
        <w:t xml:space="preserve"> traffic on </w:t>
      </w:r>
      <w:r w:rsidR="0028322D" w:rsidRPr="001B6BE1">
        <w:rPr>
          <w:rFonts w:cs="Times"/>
        </w:rPr>
        <w:t>the</w:t>
      </w:r>
      <w:r w:rsidRPr="001B6BE1">
        <w:rPr>
          <w:rFonts w:cs="Times"/>
        </w:rPr>
        <w:t xml:space="preserve">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w:t>
      </w:r>
      <w:r w:rsidR="0028322D" w:rsidRPr="001B6BE1">
        <w:rPr>
          <w:rFonts w:cs="Times"/>
        </w:rPr>
        <w:t>s</w:t>
      </w:r>
      <w:r w:rsidRPr="001B6BE1">
        <w:rPr>
          <w:rFonts w:cs="Times"/>
        </w:rPr>
        <w:t>ed user interface, without adding more hardware.</w:t>
      </w:r>
    </w:p>
    <w:p w14:paraId="0928B7AC" w14:textId="582B0554" w:rsidR="003B0752" w:rsidRPr="001B6BE1" w:rsidRDefault="00E13DC4" w:rsidP="003B0752">
      <w:pPr>
        <w:rPr>
          <w:rFonts w:cs="Times"/>
        </w:rPr>
      </w:pPr>
      <w:r w:rsidRPr="001B6BE1">
        <w:rPr>
          <w:rFonts w:cs="Times"/>
        </w:rPr>
        <w:t>The</w:t>
      </w:r>
      <w:r w:rsidR="003B0752" w:rsidRPr="001B6BE1">
        <w:rPr>
          <w:rFonts w:cs="Times"/>
        </w:rPr>
        <w:t xml:space="preserve"> SDN controller is </w:t>
      </w:r>
      <w:r w:rsidR="0028322D" w:rsidRPr="001B6BE1">
        <w:rPr>
          <w:rFonts w:cs="Times"/>
        </w:rPr>
        <w:t xml:space="preserve">the </w:t>
      </w:r>
      <w:r w:rsidR="00782DEB" w:rsidRPr="001B6BE1">
        <w:rPr>
          <w:rFonts w:cs="Times"/>
        </w:rPr>
        <w:t>vital entity</w:t>
      </w:r>
      <w:r w:rsidR="003B0752" w:rsidRPr="001B6BE1">
        <w:rPr>
          <w:rFonts w:cs="Times"/>
        </w:rPr>
        <w:t xml:space="preserve"> in a software-defined networking architecture that manages flow control </w:t>
      </w:r>
      <w:r w:rsidR="006A746E" w:rsidRPr="001B6BE1">
        <w:rPr>
          <w:rFonts w:cs="Times"/>
        </w:rPr>
        <w:t xml:space="preserve">of underlying network </w:t>
      </w:r>
      <w:r w:rsidR="003B0752" w:rsidRPr="001B6BE1">
        <w:rPr>
          <w:rFonts w:cs="Times"/>
        </w:rPr>
        <w:t xml:space="preserve">for improved network management and overall network performance. The SDN controller platform typically runs on a server and uses protocols to </w:t>
      </w:r>
      <w:r w:rsidR="0084712D" w:rsidRPr="001B6BE1">
        <w:rPr>
          <w:rFonts w:cs="Times"/>
        </w:rPr>
        <w:t>instruct</w:t>
      </w:r>
      <w:r w:rsidR="003B0752" w:rsidRPr="001B6BE1">
        <w:rPr>
          <w:rFonts w:cs="Times"/>
        </w:rPr>
        <w:t xml:space="preserve"> switches how to forward the packets. SDN controllers direct traffic according to forwarding policies that a network operator puts in place, thereby minimizing manual configurations for individual network devices. By </w:t>
      </w:r>
      <w:r w:rsidR="0084712D" w:rsidRPr="001B6BE1">
        <w:rPr>
          <w:rFonts w:cs="Times"/>
        </w:rPr>
        <w:t>decoupling</w:t>
      </w:r>
      <w:r w:rsidR="003B0752" w:rsidRPr="001B6BE1">
        <w:rPr>
          <w:rFonts w:cs="Times"/>
        </w:rPr>
        <w:t xml:space="preserve"> the control plane </w:t>
      </w:r>
      <w:r w:rsidR="0084712D" w:rsidRPr="001B6BE1">
        <w:rPr>
          <w:rFonts w:cs="Times"/>
        </w:rPr>
        <w:t>from</w:t>
      </w:r>
      <w:r w:rsidR="003B0752" w:rsidRPr="001B6BE1">
        <w:rPr>
          <w:rFonts w:cs="Times"/>
        </w:rPr>
        <w:t xml:space="preserve">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265E64F6" w:rsidR="003B0752" w:rsidRPr="001B6BE1" w:rsidRDefault="003B0752" w:rsidP="003B0752">
      <w:pPr>
        <w:rPr>
          <w:rFonts w:cs="Times"/>
        </w:rPr>
      </w:pPr>
      <w:r w:rsidRPr="001B6BE1">
        <w:rPr>
          <w:rFonts w:cs="Times"/>
        </w:rPr>
        <w:t xml:space="preserve">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w:t>
      </w:r>
      <w:r w:rsidR="005E69FA" w:rsidRPr="001B6BE1">
        <w:rPr>
          <w:rFonts w:cs="Times"/>
        </w:rPr>
        <w:t>N</w:t>
      </w:r>
      <w:r w:rsidRPr="001B6BE1">
        <w:rPr>
          <w:rFonts w:cs="Times"/>
        </w:rPr>
        <w:t>orthbound APIs and their development. The industry never settled on a standardi</w:t>
      </w:r>
      <w:r w:rsidR="005E69FA" w:rsidRPr="001B6BE1">
        <w:rPr>
          <w:rFonts w:cs="Times"/>
        </w:rPr>
        <w:t>s</w:t>
      </w:r>
      <w:r w:rsidRPr="001B6BE1">
        <w:rPr>
          <w:rFonts w:cs="Times"/>
        </w:rPr>
        <w:t xml:space="preserve">ed set, however, largely because application requirements vary so widely. </w:t>
      </w:r>
      <w:r w:rsidR="005E69FA" w:rsidRPr="001B6BE1">
        <w:rPr>
          <w:rFonts w:cs="Times"/>
        </w:rPr>
        <w:t>Mainly</w:t>
      </w:r>
      <w:r w:rsidRPr="001B6BE1">
        <w:rPr>
          <w:rFonts w:cs="Times"/>
        </w:rPr>
        <w:t xml:space="preserve"> </w:t>
      </w:r>
      <w:r w:rsidR="005E69FA" w:rsidRPr="001B6BE1">
        <w:rPr>
          <w:rFonts w:cs="Times"/>
        </w:rPr>
        <w:t>N</w:t>
      </w:r>
      <w:r w:rsidRPr="001B6BE1">
        <w:rPr>
          <w:rFonts w:cs="Times"/>
        </w:rPr>
        <w:t xml:space="preserve">orthbound RESTful APIs secured with TLS are used to push the configuration changes from the application to the SDN controller. The SDN controller talks with individual network devices using a </w:t>
      </w:r>
      <w:r w:rsidR="00982F46" w:rsidRPr="001B6BE1">
        <w:rPr>
          <w:rFonts w:cs="Times"/>
        </w:rPr>
        <w:t>S</w:t>
      </w:r>
      <w:r w:rsidRPr="001B6BE1">
        <w:rPr>
          <w:rFonts w:cs="Times"/>
        </w:rPr>
        <w:t xml:space="preserve">outhbound interface with the help of well-known OpenFlow protocol and other protocols such as NetConf, BGP, SNMP, etc. These </w:t>
      </w:r>
      <w:r w:rsidR="00982F46" w:rsidRPr="001B6BE1">
        <w:rPr>
          <w:rFonts w:cs="Times"/>
        </w:rPr>
        <w:t>S</w:t>
      </w:r>
      <w:r w:rsidRPr="001B6BE1">
        <w:rPr>
          <w:rFonts w:cs="Times"/>
        </w:rPr>
        <w:t>outhbound protocols allow the controller to configure</w:t>
      </w:r>
      <w:r w:rsidR="00982F46" w:rsidRPr="001B6BE1">
        <w:rPr>
          <w:rFonts w:cs="Times"/>
        </w:rPr>
        <w:t xml:space="preserve"> the</w:t>
      </w:r>
      <w:r w:rsidRPr="001B6BE1">
        <w:rPr>
          <w:rFonts w:cs="Times"/>
        </w:rPr>
        <w:t xml:space="preserve"> network devices and choose the optimal network path for application traffic.</w:t>
      </w:r>
    </w:p>
    <w:p w14:paraId="794DDADA" w14:textId="61471859" w:rsidR="003B0752" w:rsidRPr="001B6BE1" w:rsidRDefault="003B0752" w:rsidP="003B0752">
      <w:pPr>
        <w:pStyle w:val="Heading2"/>
        <w:rPr>
          <w:rFonts w:cs="Times"/>
        </w:rPr>
      </w:pPr>
      <w:bookmarkStart w:id="8" w:name="_Toc108739171"/>
      <w:bookmarkStart w:id="9" w:name="_Toc115032481"/>
      <w:r w:rsidRPr="001B6BE1">
        <w:rPr>
          <w:rFonts w:cs="Times"/>
        </w:rPr>
        <w:t>Aim and Motivation</w:t>
      </w:r>
      <w:bookmarkEnd w:id="8"/>
      <w:bookmarkEnd w:id="9"/>
    </w:p>
    <w:p w14:paraId="68543AD2" w14:textId="0B94191B" w:rsidR="0052317F" w:rsidRPr="001B6BE1" w:rsidRDefault="00F52D6C" w:rsidP="00F52D6C">
      <w:r w:rsidRPr="001B6BE1">
        <w:t xml:space="preserve">As the </w:t>
      </w:r>
      <w:r w:rsidRPr="001B6BE1">
        <w:rPr>
          <w:rFonts w:cs="Times"/>
        </w:rPr>
        <w:t>software-defined networks developed along the years, different network components were developed by several communities. The primary component, SDN controllers</w:t>
      </w:r>
      <w:r w:rsidRPr="001B6BE1">
        <w:t xml:space="preserve"> are developed to provide control rules and centralised management commands for the network devices in the infrastructure layer, which will further allow inter-working configurations between the interfaces.</w:t>
      </w:r>
      <w:r w:rsidR="007F621E" w:rsidRPr="001B6BE1">
        <w:t xml:space="preserve"> By means of this objective, several SDN controllers are developed. They might consists of similarities as well as differences in terms of functionality and development of their framework. </w:t>
      </w:r>
      <w:r w:rsidR="005923B6" w:rsidRPr="001B6BE1">
        <w:t xml:space="preserve">Numerous challenges were faced by the early released versions of these SDN controllers. The goal </w:t>
      </w:r>
      <w:r w:rsidR="008E5056" w:rsidRPr="001B6BE1">
        <w:t>was</w:t>
      </w:r>
      <w:r w:rsidR="005923B6" w:rsidRPr="001B6BE1">
        <w:t xml:space="preserve"> to study these different SDN controllers in terms of their development, functionality and managing capabilities of the underlying network devices. </w:t>
      </w:r>
    </w:p>
    <w:p w14:paraId="3AD1D9A7" w14:textId="25CC0EBC" w:rsidR="003B0752" w:rsidRPr="001B6BE1" w:rsidRDefault="0052317F" w:rsidP="0052317F">
      <w:r w:rsidRPr="001B6BE1">
        <w:t>S</w:t>
      </w:r>
      <w:r w:rsidR="005923B6" w:rsidRPr="001B6BE1">
        <w:t xml:space="preserve">everal applications are developed to assist the SDN controller for implementation network services. </w:t>
      </w:r>
      <w:r w:rsidRPr="001B6BE1">
        <w:t xml:space="preserve">Along with this, different network components such as software switches, protocols utilised in the SDN infrastructure are available. </w:t>
      </w:r>
      <w:r w:rsidR="003B0752" w:rsidRPr="001B6BE1">
        <w:t xml:space="preserve">Therefore, the aim of this Master Thesis </w:t>
      </w:r>
      <w:r w:rsidR="008E5056" w:rsidRPr="001B6BE1">
        <w:t>was</w:t>
      </w:r>
      <w:r w:rsidR="003B0752" w:rsidRPr="001B6BE1">
        <w:t xml:space="preserve"> to research and study</w:t>
      </w:r>
      <w:r w:rsidRPr="001B6BE1">
        <w:t xml:space="preserve"> these</w:t>
      </w:r>
      <w:r w:rsidR="003B0752" w:rsidRPr="001B6BE1">
        <w:t xml:space="preserve"> different</w:t>
      </w:r>
      <w:r w:rsidRPr="001B6BE1">
        <w:t xml:space="preserve"> components related </w:t>
      </w:r>
      <w:r w:rsidR="003B0752" w:rsidRPr="001B6BE1">
        <w:t xml:space="preserve"> </w:t>
      </w:r>
      <w:r w:rsidRPr="001B6BE1">
        <w:t xml:space="preserve">to the software-defined networks </w:t>
      </w:r>
      <w:r w:rsidR="003B0752" w:rsidRPr="001B6BE1">
        <w:t>in terms of their functionality with services</w:t>
      </w:r>
      <w:r w:rsidR="00C37A8A" w:rsidRPr="001B6BE1">
        <w:t>.</w:t>
      </w:r>
    </w:p>
    <w:p w14:paraId="1F97AA45" w14:textId="27B4070C" w:rsidR="003B0752" w:rsidRPr="001B6BE1" w:rsidRDefault="003B0752" w:rsidP="003B0752">
      <w:r w:rsidRPr="001B6BE1">
        <w:t>After</w:t>
      </w:r>
      <w:r w:rsidR="008E5056" w:rsidRPr="001B6BE1">
        <w:t xml:space="preserve"> detailed</w:t>
      </w:r>
      <w:r w:rsidRPr="001B6BE1">
        <w:t xml:space="preserve"> research, the</w:t>
      </w:r>
      <w:r w:rsidR="008E5056" w:rsidRPr="001B6BE1">
        <w:t xml:space="preserve"> testbed of</w:t>
      </w:r>
      <w:r w:rsidRPr="001B6BE1">
        <w:t xml:space="preserve"> virtual network</w:t>
      </w:r>
      <w:r w:rsidR="008E5056" w:rsidRPr="001B6BE1">
        <w:t xml:space="preserve"> was setup</w:t>
      </w:r>
      <w:r w:rsidRPr="001B6BE1">
        <w:t xml:space="preserve"> with</w:t>
      </w:r>
      <w:r w:rsidR="00576403" w:rsidRPr="001B6BE1">
        <w:t xml:space="preserve"> the selected</w:t>
      </w:r>
      <w:r w:rsidRPr="001B6BE1">
        <w:t xml:space="preserve"> network </w:t>
      </w:r>
      <w:r w:rsidR="00576403" w:rsidRPr="001B6BE1">
        <w:t xml:space="preserve">components </w:t>
      </w:r>
      <w:r w:rsidRPr="001B6BE1">
        <w:t xml:space="preserve">in the </w:t>
      </w:r>
      <w:r w:rsidR="00576403" w:rsidRPr="001B6BE1">
        <w:t xml:space="preserve">network </w:t>
      </w:r>
      <w:r w:rsidRPr="001B6BE1">
        <w:t>emulation software for testing the</w:t>
      </w:r>
      <w:r w:rsidR="00576403" w:rsidRPr="001B6BE1">
        <w:t xml:space="preserve"> performance and</w:t>
      </w:r>
      <w:r w:rsidRPr="001B6BE1">
        <w:t xml:space="preserve"> functionality of </w:t>
      </w:r>
      <w:r w:rsidR="00576403" w:rsidRPr="001B6BE1">
        <w:t xml:space="preserve">these </w:t>
      </w:r>
      <w:r w:rsidRPr="001B6BE1">
        <w:t>SDN</w:t>
      </w:r>
      <w:r w:rsidR="00576403" w:rsidRPr="001B6BE1">
        <w:t xml:space="preserve"> components</w:t>
      </w:r>
      <w:r w:rsidRPr="001B6BE1">
        <w:t>. Further,</w:t>
      </w:r>
      <w:r w:rsidR="005F485A" w:rsidRPr="001B6BE1">
        <w:t xml:space="preserve"> </w:t>
      </w:r>
      <w:r w:rsidRPr="001B6BE1">
        <w:t>some use cases</w:t>
      </w:r>
      <w:r w:rsidR="005F485A" w:rsidRPr="001B6BE1">
        <w:t xml:space="preserve"> were implemented</w:t>
      </w:r>
      <w:r w:rsidRPr="001B6BE1">
        <w:t xml:space="preserve"> for demonstrating the</w:t>
      </w:r>
      <w:r w:rsidR="005F485A" w:rsidRPr="001B6BE1">
        <w:t xml:space="preserve"> different network</w:t>
      </w:r>
      <w:r w:rsidRPr="001B6BE1">
        <w:t xml:space="preserve"> services and</w:t>
      </w:r>
      <w:r w:rsidR="005F485A" w:rsidRPr="001B6BE1">
        <w:t xml:space="preserve"> addressing the difficulties faced nu internet service providers.</w:t>
      </w:r>
    </w:p>
    <w:p w14:paraId="186BE14D" w14:textId="77777777" w:rsidR="003B0752" w:rsidRPr="001B6BE1" w:rsidRDefault="003B0752" w:rsidP="003B0752">
      <w:pPr>
        <w:pStyle w:val="Heading2"/>
        <w:rPr>
          <w:rFonts w:cs="Times"/>
        </w:rPr>
      </w:pPr>
      <w:bookmarkStart w:id="10" w:name="_Toc108739172"/>
      <w:bookmarkStart w:id="11" w:name="_Toc115032482"/>
      <w:r w:rsidRPr="001B6BE1">
        <w:rPr>
          <w:rFonts w:cs="Times"/>
        </w:rPr>
        <w:lastRenderedPageBreak/>
        <w:t>Problem Statement</w:t>
      </w:r>
      <w:bookmarkEnd w:id="10"/>
      <w:bookmarkEnd w:id="11"/>
    </w:p>
    <w:p w14:paraId="69F036DE" w14:textId="4E0E05C1" w:rsidR="00A20D77" w:rsidRPr="001B6BE1" w:rsidRDefault="003B0752" w:rsidP="003B0752">
      <w:pPr>
        <w:rPr>
          <w:rFonts w:cs="Times"/>
        </w:rPr>
      </w:pPr>
      <w:r w:rsidRPr="001B6BE1">
        <w:rPr>
          <w:rFonts w:cs="Times"/>
        </w:rPr>
        <w:t>Due to advances in the Information and Communication Technology, the configuration and management of the network components becomes highly complex and time-consuming.</w:t>
      </w:r>
      <w:r w:rsidR="00A20D77" w:rsidRPr="001B6BE1">
        <w:rPr>
          <w:rFonts w:cs="Times"/>
        </w:rPr>
        <w:t xml:space="preserve"> With the advancement of 5G network and Wi-Fi 6</w:t>
      </w:r>
      <w:r w:rsidR="00E01735" w:rsidRPr="001B6BE1">
        <w:rPr>
          <w:rFonts w:cs="Times"/>
        </w:rPr>
        <w:t>,</w:t>
      </w:r>
      <w:r w:rsidR="00A20D77" w:rsidRPr="001B6BE1">
        <w:rPr>
          <w:rFonts w:cs="Times"/>
        </w:rPr>
        <w:t xml:space="preserve"> a large amount of network devices are connected to the internet. Managing, configuring and controlling the network devices</w:t>
      </w:r>
      <w:r w:rsidR="002347A9" w:rsidRPr="001B6BE1">
        <w:rPr>
          <w:rFonts w:cs="Times"/>
        </w:rPr>
        <w:t xml:space="preserve"> generates the challenging problems for service providers </w:t>
      </w:r>
      <w:r w:rsidR="00A20D77" w:rsidRPr="001B6BE1">
        <w:rPr>
          <w:rFonts w:cs="Times"/>
        </w:rPr>
        <w:t>to provide the best Quality of Experience</w:t>
      </w:r>
      <w:r w:rsidR="002347A9" w:rsidRPr="001B6BE1">
        <w:rPr>
          <w:rFonts w:cs="Times"/>
        </w:rPr>
        <w:t xml:space="preserve">. </w:t>
      </w:r>
      <w:r w:rsidR="009B6A20" w:rsidRPr="001B6BE1">
        <w:rPr>
          <w:rFonts w:cs="Times"/>
        </w:rPr>
        <w:t>As a consequence, IPv6 addressing scheme was designed to overcome the limitations of IPv4 addressing scheme. However,</w:t>
      </w:r>
      <w:r w:rsidR="002B4C4F" w:rsidRPr="001B6BE1">
        <w:rPr>
          <w:rFonts w:cs="Times"/>
        </w:rPr>
        <w:t xml:space="preserve"> even after more than 20 years of its creation</w:t>
      </w:r>
      <w:r w:rsidR="009E5393" w:rsidRPr="001B6BE1">
        <w:rPr>
          <w:rFonts w:cs="Times"/>
        </w:rPr>
        <w:t>, IPv6 adoption rate is quite low.</w:t>
      </w:r>
      <w:r w:rsidR="009B6A20" w:rsidRPr="001B6BE1">
        <w:rPr>
          <w:rFonts w:cs="Times"/>
        </w:rPr>
        <w:t xml:space="preserve"> </w:t>
      </w:r>
      <w:r w:rsidR="009E5393" w:rsidRPr="001B6BE1">
        <w:rPr>
          <w:rFonts w:cs="Times"/>
        </w:rPr>
        <w:t>One of the reasons for this is service providers are not ready to support</w:t>
      </w:r>
      <w:r w:rsidR="005805DC" w:rsidRPr="001B6BE1">
        <w:rPr>
          <w:rFonts w:cs="Times"/>
        </w:rPr>
        <w:t xml:space="preserve"> purely</w:t>
      </w:r>
      <w:r w:rsidR="009E5393" w:rsidRPr="001B6BE1">
        <w:rPr>
          <w:rFonts w:cs="Times"/>
        </w:rPr>
        <w:t xml:space="preserve"> IPv6 traffic mainly due to</w:t>
      </w:r>
      <w:r w:rsidR="005805DC" w:rsidRPr="001B6BE1">
        <w:rPr>
          <w:rFonts w:cs="Times"/>
        </w:rPr>
        <w:t xml:space="preserve"> high</w:t>
      </w:r>
      <w:r w:rsidR="009E5393" w:rsidRPr="001B6BE1">
        <w:rPr>
          <w:rFonts w:cs="Times"/>
        </w:rPr>
        <w:t xml:space="preserve"> cost of infrastructure upgradation</w:t>
      </w:r>
      <w:r w:rsidR="00FE19E4" w:rsidRPr="001B6BE1">
        <w:rPr>
          <w:rFonts w:cs="Times"/>
        </w:rPr>
        <w:t>.</w:t>
      </w:r>
    </w:p>
    <w:p w14:paraId="7DAEFE57" w14:textId="41ED7116" w:rsidR="003B0752" w:rsidRPr="001B6BE1" w:rsidRDefault="00924819" w:rsidP="003B0752">
      <w:pPr>
        <w:rPr>
          <w:rFonts w:cs="Times"/>
        </w:rPr>
      </w:pPr>
      <w:r w:rsidRPr="001B6BE1">
        <w:rPr>
          <w:rFonts w:cs="Times"/>
        </w:rPr>
        <w:t>The</w:t>
      </w:r>
      <w:r w:rsidR="003B0752" w:rsidRPr="001B6BE1">
        <w:rPr>
          <w:rFonts w:cs="Times"/>
        </w:rPr>
        <w:t xml:space="preserve"> fundamental characteristic of </w:t>
      </w:r>
      <w:r w:rsidR="0066402B" w:rsidRPr="001B6BE1">
        <w:rPr>
          <w:rFonts w:cs="Times"/>
        </w:rPr>
        <w:t>software-defined networking is to have a</w:t>
      </w:r>
      <w:r w:rsidR="003B0752" w:rsidRPr="001B6BE1">
        <w:rPr>
          <w:rFonts w:cs="Times"/>
        </w:rPr>
        <w:t xml:space="preserve"> centrali</w:t>
      </w:r>
      <w:r w:rsidR="0066402B" w:rsidRPr="001B6BE1">
        <w:rPr>
          <w:rFonts w:cs="Times"/>
        </w:rPr>
        <w:t>s</w:t>
      </w:r>
      <w:r w:rsidR="003B0752" w:rsidRPr="001B6BE1">
        <w:rPr>
          <w:rFonts w:cs="Times"/>
        </w:rPr>
        <w:t>ed</w:t>
      </w:r>
      <w:r w:rsidR="0066402B" w:rsidRPr="001B6BE1">
        <w:rPr>
          <w:rFonts w:cs="Times"/>
        </w:rPr>
        <w:t xml:space="preserve"> infrastructure to control and manage the network services</w:t>
      </w:r>
      <w:r w:rsidR="003B0752" w:rsidRPr="001B6BE1">
        <w:rPr>
          <w:rFonts w:cs="Times"/>
        </w:rPr>
        <w:t xml:space="preserve">. SDN offers to batch-configure automatically multiple components in one step, while the traditional way would mean to log into each device. </w:t>
      </w:r>
      <w:r w:rsidRPr="001B6BE1">
        <w:rPr>
          <w:rFonts w:cs="Times"/>
        </w:rPr>
        <w:t>SDN with its centralised control and the possibility to reduce human error provides an opportunity to help service providers to overcome mentioned difficulties.</w:t>
      </w:r>
      <w:r w:rsidR="009903ED" w:rsidRPr="001B6BE1">
        <w:rPr>
          <w:rFonts w:cs="Times"/>
        </w:rPr>
        <w:t xml:space="preserve"> </w:t>
      </w:r>
      <w:r w:rsidR="003B0752" w:rsidRPr="001B6BE1">
        <w:rPr>
          <w:rFonts w:cs="Times"/>
        </w:rPr>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1B6BE1" w:rsidRDefault="003B0752" w:rsidP="003B0752">
      <w:pPr>
        <w:pStyle w:val="Heading2"/>
        <w:rPr>
          <w:rFonts w:cs="Times"/>
        </w:rPr>
      </w:pPr>
      <w:bookmarkStart w:id="12" w:name="_Toc108739173"/>
      <w:bookmarkStart w:id="13" w:name="_Toc115032483"/>
      <w:r w:rsidRPr="001B6BE1">
        <w:rPr>
          <w:rFonts w:cs="Times"/>
        </w:rPr>
        <w:t>Thesis Structure</w:t>
      </w:r>
      <w:bookmarkEnd w:id="12"/>
      <w:bookmarkEnd w:id="13"/>
    </w:p>
    <w:p w14:paraId="76AE4E5F" w14:textId="0EB9DCC1" w:rsidR="00C46279" w:rsidRPr="001B6BE1" w:rsidRDefault="003B0752" w:rsidP="003B0752">
      <w:pPr>
        <w:rPr>
          <w:rFonts w:cs="Times"/>
        </w:rPr>
      </w:pPr>
      <w:r w:rsidRPr="001B6BE1">
        <w:rPr>
          <w:rFonts w:cs="Times"/>
        </w:rPr>
        <w:t>This thesis work is structured in five main chapters: chapter 1 gives the introduction to the topic and discusses the statement of the problem. Chapter 2 reviews the theoretical background knowledge of the</w:t>
      </w:r>
      <w:r w:rsidR="008D0706" w:rsidRPr="001B6BE1">
        <w:rPr>
          <w:rFonts w:cs="Times"/>
        </w:rPr>
        <w:t xml:space="preserve"> various</w:t>
      </w:r>
      <w:r w:rsidRPr="001B6BE1">
        <w:rPr>
          <w:rFonts w:cs="Times"/>
        </w:rPr>
        <w:t xml:space="preserve"> </w:t>
      </w:r>
      <w:r w:rsidR="008D0706" w:rsidRPr="001B6BE1">
        <w:rPr>
          <w:rFonts w:cs="Times"/>
        </w:rPr>
        <w:t>topics</w:t>
      </w:r>
      <w:r w:rsidRPr="001B6BE1">
        <w:rPr>
          <w:rFonts w:cs="Times"/>
        </w:rPr>
        <w:t xml:space="preserve"> associated with this thesis. </w:t>
      </w:r>
      <w:r w:rsidR="0067051C" w:rsidRPr="001B6BE1">
        <w:rPr>
          <w:rFonts w:cs="Times"/>
        </w:rPr>
        <w:t>Furthermore,</w:t>
      </w:r>
      <w:r w:rsidRPr="001B6BE1">
        <w:rPr>
          <w:rFonts w:cs="Times"/>
        </w:rPr>
        <w:t xml:space="preserve"> it also describes the in-depth information</w:t>
      </w:r>
      <w:r w:rsidR="008D0706" w:rsidRPr="001B6BE1">
        <w:rPr>
          <w:rFonts w:cs="Times"/>
        </w:rPr>
        <w:t xml:space="preserve"> like basic operations and functionality </w:t>
      </w:r>
      <w:r w:rsidRPr="001B6BE1">
        <w:rPr>
          <w:rFonts w:cs="Times"/>
        </w:rPr>
        <w:t>about the components used in this Thesis. In chapter 3, requirement analysis, the main objectives of the thesis are discussed focusing on question ‘which open-source SDN controllers are available to be</w:t>
      </w:r>
      <w:r w:rsidR="008D0706" w:rsidRPr="001B6BE1">
        <w:rPr>
          <w:rFonts w:cs="Times"/>
        </w:rPr>
        <w:t xml:space="preserve"> implemented and</w:t>
      </w:r>
      <w:r w:rsidRPr="001B6BE1">
        <w:rPr>
          <w:rFonts w:cs="Times"/>
        </w:rPr>
        <w:t xml:space="preserve"> tested in</w:t>
      </w:r>
      <w:r w:rsidR="008D0706" w:rsidRPr="001B6BE1">
        <w:rPr>
          <w:rFonts w:cs="Times"/>
        </w:rPr>
        <w:t xml:space="preserve"> the network</w:t>
      </w:r>
      <w:r w:rsidRPr="001B6BE1">
        <w:rPr>
          <w:rFonts w:cs="Times"/>
        </w:rPr>
        <w:t xml:space="preserve"> emulated environment?’. The </w:t>
      </w:r>
      <w:r w:rsidR="00C516F3" w:rsidRPr="001B6BE1">
        <w:rPr>
          <w:rFonts w:cs="Times"/>
        </w:rPr>
        <w:t>evaluation</w:t>
      </w:r>
      <w:r w:rsidRPr="001B6BE1">
        <w:rPr>
          <w:rFonts w:cs="Times"/>
        </w:rPr>
        <w:t xml:space="preserve"> of the implementation in different environments along with some use cases</w:t>
      </w:r>
      <w:r w:rsidR="00C516F3" w:rsidRPr="001B6BE1">
        <w:rPr>
          <w:rFonts w:cs="Times"/>
        </w:rPr>
        <w:t xml:space="preserve"> designed to test the performance of SDN controller</w:t>
      </w:r>
      <w:r w:rsidRPr="001B6BE1">
        <w:rPr>
          <w:rFonts w:cs="Times"/>
        </w:rPr>
        <w:t xml:space="preserve"> are presented and discussed in the chapter 4 named, realization. This chapter focuses on the question ‘how</w:t>
      </w:r>
      <w:r w:rsidR="00C516F3" w:rsidRPr="001B6BE1">
        <w:rPr>
          <w:rFonts w:cs="Times"/>
        </w:rPr>
        <w:t xml:space="preserve"> the software-defined networks try to answer the challenges faced by internet service providers in various aspects of networking?</w:t>
      </w:r>
      <w:r w:rsidRPr="001B6BE1">
        <w:rPr>
          <w:rFonts w:cs="Times"/>
        </w:rPr>
        <w:t>’ Finally, at</w:t>
      </w:r>
      <w:r w:rsidR="00C516F3" w:rsidRPr="001B6BE1">
        <w:rPr>
          <w:rFonts w:cs="Times"/>
        </w:rPr>
        <w:t xml:space="preserve"> the</w:t>
      </w:r>
      <w:r w:rsidRPr="001B6BE1">
        <w:rPr>
          <w:rFonts w:cs="Times"/>
        </w:rPr>
        <w:t xml:space="preserve"> end a summary</w:t>
      </w:r>
      <w:r w:rsidR="00C516F3" w:rsidRPr="001B6BE1">
        <w:rPr>
          <w:rFonts w:cs="Times"/>
        </w:rPr>
        <w:t xml:space="preserve"> of work</w:t>
      </w:r>
      <w:r w:rsidRPr="001B6BE1">
        <w:rPr>
          <w:rFonts w:cs="Times"/>
        </w:rPr>
        <w:t xml:space="preserve">, perspectives and future work are </w:t>
      </w:r>
      <w:r w:rsidR="00C516F3" w:rsidRPr="001B6BE1">
        <w:rPr>
          <w:rFonts w:cs="Times"/>
        </w:rPr>
        <w:t>listed</w:t>
      </w:r>
      <w:r w:rsidRPr="001B6BE1">
        <w:rPr>
          <w:rFonts w:cs="Times"/>
        </w:rPr>
        <w:t xml:space="preserve"> in chapter 5.</w:t>
      </w:r>
    </w:p>
    <w:p w14:paraId="293EB440" w14:textId="3DB227D1" w:rsidR="001316B8" w:rsidRPr="001B6BE1" w:rsidRDefault="001316B8" w:rsidP="003B0752">
      <w:pPr>
        <w:rPr>
          <w:rFonts w:cs="Times"/>
        </w:rPr>
        <w:sectPr w:rsidR="001316B8" w:rsidRPr="001B6BE1" w:rsidSect="002E6CCA">
          <w:headerReference w:type="default" r:id="rId14"/>
          <w:pgSz w:w="11907" w:h="16840" w:code="9"/>
          <w:pgMar w:top="1452" w:right="1134" w:bottom="1418" w:left="1701" w:header="1134" w:footer="567" w:gutter="0"/>
          <w:cols w:space="720"/>
          <w:docGrid w:linePitch="272"/>
        </w:sectPr>
      </w:pPr>
    </w:p>
    <w:p w14:paraId="20F0DD39" w14:textId="77777777" w:rsidR="003B0752" w:rsidRPr="001B6BE1" w:rsidRDefault="00420221" w:rsidP="00C46279">
      <w:pPr>
        <w:pStyle w:val="Heading1"/>
        <w:spacing w:before="0"/>
        <w:rPr>
          <w:rFonts w:ascii="Times New Roman" w:hAnsi="Times New Roman"/>
        </w:rPr>
      </w:pPr>
      <w:bookmarkStart w:id="14" w:name="_Toc115032484"/>
      <w:r w:rsidRPr="001B6BE1">
        <w:lastRenderedPageBreak/>
        <w:t>Theoretical B</w:t>
      </w:r>
      <w:r w:rsidR="00AA3E58" w:rsidRPr="001B6BE1">
        <w:t>ackgroun</w:t>
      </w:r>
      <w:bookmarkEnd w:id="6"/>
      <w:bookmarkEnd w:id="7"/>
      <w:r w:rsidR="003B0752" w:rsidRPr="001B6BE1">
        <w:t>d</w:t>
      </w:r>
      <w:bookmarkEnd w:id="14"/>
    </w:p>
    <w:p w14:paraId="536387B5" w14:textId="69CDB538" w:rsidR="003B0752" w:rsidRPr="001B6BE1" w:rsidRDefault="003B0752" w:rsidP="003B0752">
      <w:pPr>
        <w:pStyle w:val="Heading2"/>
        <w:rPr>
          <w:rFonts w:cs="Times"/>
        </w:rPr>
      </w:pPr>
      <w:bookmarkStart w:id="15" w:name="_Toc108739175"/>
      <w:bookmarkStart w:id="16" w:name="_Toc115032485"/>
      <w:r w:rsidRPr="001B6BE1">
        <w:rPr>
          <w:rFonts w:cs="Times"/>
        </w:rPr>
        <w:t>Software</w:t>
      </w:r>
      <w:r w:rsidR="008649E0" w:rsidRPr="001B6BE1">
        <w:rPr>
          <w:rFonts w:cs="Times"/>
        </w:rPr>
        <w:t>-</w:t>
      </w:r>
      <w:r w:rsidRPr="001B6BE1">
        <w:rPr>
          <w:rFonts w:cs="Times"/>
        </w:rPr>
        <w:t>defined Network</w:t>
      </w:r>
      <w:bookmarkEnd w:id="15"/>
      <w:r w:rsidR="00745F12" w:rsidRPr="001B6BE1">
        <w:rPr>
          <w:rFonts w:cs="Times"/>
        </w:rPr>
        <w:t>s</w:t>
      </w:r>
      <w:bookmarkEnd w:id="16"/>
    </w:p>
    <w:p w14:paraId="21D94719" w14:textId="4956723B" w:rsidR="00E950C0" w:rsidRPr="001B6BE1" w:rsidRDefault="00354F07" w:rsidP="00354F07">
      <w:r w:rsidRPr="001B6BE1">
        <w:t>Software</w:t>
      </w:r>
      <w:r w:rsidR="00CC64BA" w:rsidRPr="001B6BE1">
        <w:t>-d</w:t>
      </w:r>
      <w:r w:rsidRPr="001B6BE1">
        <w:t xml:space="preserve">efined Networks (SDN) is </w:t>
      </w:r>
      <w:r w:rsidR="00CC64BA" w:rsidRPr="001B6BE1">
        <w:t xml:space="preserve">an emerging </w:t>
      </w:r>
      <w:r w:rsidRPr="001B6BE1">
        <w:t xml:space="preserve">network architecture in which the </w:t>
      </w:r>
      <w:r w:rsidR="00CC64BA" w:rsidRPr="001B6BE1">
        <w:t xml:space="preserve">control </w:t>
      </w:r>
      <w:r w:rsidRPr="001B6BE1">
        <w:t>plane and</w:t>
      </w:r>
      <w:r w:rsidR="00B41971" w:rsidRPr="001B6BE1">
        <w:t xml:space="preserve"> </w:t>
      </w:r>
      <w:r w:rsidRPr="001B6BE1">
        <w:t>the</w:t>
      </w:r>
      <w:r w:rsidR="00CC64BA" w:rsidRPr="001B6BE1">
        <w:t xml:space="preserve"> data</w:t>
      </w:r>
      <w:r w:rsidRPr="001B6BE1">
        <w:t xml:space="preserve"> plane are separated</w:t>
      </w:r>
      <w:r w:rsidR="00CC64BA" w:rsidRPr="001B6BE1">
        <w:t xml:space="preserve"> from each other</w:t>
      </w:r>
      <w:r w:rsidRPr="001B6BE1">
        <w:t>. The architecture of SDN involves three primary</w:t>
      </w:r>
      <w:r w:rsidR="00B41971" w:rsidRPr="001B6BE1">
        <w:t xml:space="preserve"> </w:t>
      </w:r>
      <w:r w:rsidRPr="001B6BE1">
        <w:t xml:space="preserve">layers which are the </w:t>
      </w:r>
      <w:r w:rsidR="00CC64BA" w:rsidRPr="001B6BE1">
        <w:t>A</w:t>
      </w:r>
      <w:r w:rsidRPr="001B6BE1">
        <w:t xml:space="preserve">pplication </w:t>
      </w:r>
      <w:r w:rsidR="00CC64BA" w:rsidRPr="001B6BE1">
        <w:t xml:space="preserve">and Service </w:t>
      </w:r>
      <w:r w:rsidRPr="001B6BE1">
        <w:t xml:space="preserve">layer, the </w:t>
      </w:r>
      <w:r w:rsidR="00CC64BA" w:rsidRPr="001B6BE1">
        <w:t>C</w:t>
      </w:r>
      <w:r w:rsidRPr="001B6BE1">
        <w:t>ontrol layer, and the</w:t>
      </w:r>
      <w:r w:rsidR="00CC64BA" w:rsidRPr="001B6BE1">
        <w:t xml:space="preserve"> Infrastructure</w:t>
      </w:r>
      <w:r w:rsidRPr="001B6BE1">
        <w:t xml:space="preserve"> layer. </w:t>
      </w:r>
      <w:r w:rsidR="00CC64BA" w:rsidRPr="001B6BE1">
        <w:t>These layers are defined on the Application plane,</w:t>
      </w:r>
      <w:r w:rsidR="00FD1988" w:rsidRPr="001B6BE1">
        <w:t xml:space="preserve"> the</w:t>
      </w:r>
      <w:r w:rsidR="00CC64BA" w:rsidRPr="001B6BE1">
        <w:t xml:space="preserve"> Control pla</w:t>
      </w:r>
      <w:r w:rsidR="00FD1988" w:rsidRPr="001B6BE1">
        <w:t>n</w:t>
      </w:r>
      <w:r w:rsidR="00CC64BA" w:rsidRPr="001B6BE1">
        <w:t xml:space="preserve">e and the </w:t>
      </w:r>
      <w:r w:rsidR="00FD1988" w:rsidRPr="001B6BE1">
        <w:t>Data plane of the network device</w:t>
      </w:r>
      <w:r w:rsidR="00A33E96" w:rsidRPr="001B6BE1">
        <w:t xml:space="preserve"> as seen in the following figure</w:t>
      </w:r>
      <w:r w:rsidR="00FD1988" w:rsidRPr="001B6BE1">
        <w:t>.</w:t>
      </w:r>
      <w:r w:rsidR="00DC36AC" w:rsidRPr="001B6BE1">
        <w:t xml:space="preserve"> </w:t>
      </w:r>
      <w:r w:rsidR="00DC36AC" w:rsidRPr="001B6BE1">
        <w:rPr>
          <w:rFonts w:cs="Times"/>
        </w:rPr>
        <w:t>The SDN initiative led by the Open Networking Foundation (ONF)</w:t>
      </w:r>
      <w:sdt>
        <w:sdtPr>
          <w:rPr>
            <w:rFonts w:cs="Times"/>
          </w:rPr>
          <w:id w:val="-942991575"/>
          <w:citation/>
        </w:sdtPr>
        <w:sdtContent>
          <w:r w:rsidR="00DC36AC" w:rsidRPr="001B6BE1">
            <w:rPr>
              <w:rFonts w:cs="Times"/>
            </w:rPr>
            <w:fldChar w:fldCharType="begin"/>
          </w:r>
          <w:r w:rsidR="00DC36AC" w:rsidRPr="001B6BE1">
            <w:rPr>
              <w:rFonts w:cs="Times"/>
            </w:rPr>
            <w:instrText xml:space="preserve"> CITATION Ope \l 1033 </w:instrText>
          </w:r>
          <w:r w:rsidR="00DC36AC" w:rsidRPr="001B6BE1">
            <w:rPr>
              <w:rFonts w:cs="Times"/>
            </w:rPr>
            <w:fldChar w:fldCharType="separate"/>
          </w:r>
          <w:r w:rsidR="00E54C4E" w:rsidRPr="001B6BE1">
            <w:rPr>
              <w:rFonts w:cs="Times"/>
            </w:rPr>
            <w:t xml:space="preserve"> [1]</w:t>
          </w:r>
          <w:r w:rsidR="00DC36AC" w:rsidRPr="001B6BE1">
            <w:rPr>
              <w:rFonts w:cs="Times"/>
            </w:rPr>
            <w:fldChar w:fldCharType="end"/>
          </w:r>
        </w:sdtContent>
      </w:sdt>
      <w:r w:rsidR="00DC36AC" w:rsidRPr="001B6BE1">
        <w:rPr>
          <w:rFonts w:cs="Times"/>
        </w:rPr>
        <w:t>, propose</w:t>
      </w:r>
      <w:r w:rsidR="00021749" w:rsidRPr="001B6BE1">
        <w:rPr>
          <w:rFonts w:cs="Times"/>
        </w:rPr>
        <w:t>d</w:t>
      </w:r>
      <w:r w:rsidR="00DC36AC" w:rsidRPr="001B6BE1">
        <w:rPr>
          <w:rFonts w:cs="Times"/>
        </w:rPr>
        <w:t xml:space="preserve"> this open architecture to answer the networking difficulties with the ability to simplify the network configuration automation and provide platform to deploy programmable networks. </w:t>
      </w:r>
      <w:r w:rsidR="00E950C0" w:rsidRPr="001B6BE1">
        <w:t xml:space="preserve">The SDN </w:t>
      </w:r>
      <w:r w:rsidR="00E950C0" w:rsidRPr="001B6BE1">
        <w:rPr>
          <w:rFonts w:cs="Times"/>
        </w:rPr>
        <w:t xml:space="preserve">architecture </w:t>
      </w:r>
      <w:r w:rsidR="00E950C0" w:rsidRPr="001B6BE1">
        <w:t xml:space="preserve">enhances the degree of abstraction by separating the network data and control planes, in contrast to the </w:t>
      </w:r>
      <w:r w:rsidR="00E950C0" w:rsidRPr="001B6BE1">
        <w:rPr>
          <w:rFonts w:cs="Times"/>
        </w:rPr>
        <w:t xml:space="preserve">conventional distributed </w:t>
      </w:r>
      <w:r w:rsidR="00E950C0" w:rsidRPr="001B6BE1">
        <w:t>network architecture, where network devices are closed and vertically coupled, binding the software with hardware.</w:t>
      </w:r>
    </w:p>
    <w:p w14:paraId="721AA08F" w14:textId="77777777" w:rsidR="009E0319" w:rsidRPr="001B6BE1" w:rsidRDefault="00F93615" w:rsidP="009E0319">
      <w:pPr>
        <w:keepNext/>
        <w:jc w:val="center"/>
      </w:pPr>
      <w:r w:rsidRPr="001B6BE1">
        <w:rPr>
          <w:rFonts w:cs="Times"/>
          <w:noProof/>
        </w:rPr>
        <w:drawing>
          <wp:inline distT="0" distB="0" distL="0" distR="0" wp14:anchorId="4AB1B45A" wp14:editId="1E60C135">
            <wp:extent cx="4942392" cy="326199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5"/>
                    <a:srcRect l="7007" t="8050" r="7193" b="8062"/>
                    <a:stretch/>
                  </pic:blipFill>
                  <pic:spPr bwMode="auto">
                    <a:xfrm>
                      <a:off x="0" y="0"/>
                      <a:ext cx="4942703" cy="3262200"/>
                    </a:xfrm>
                    <a:prstGeom prst="rect">
                      <a:avLst/>
                    </a:prstGeom>
                    <a:ln>
                      <a:noFill/>
                    </a:ln>
                    <a:extLst>
                      <a:ext uri="{53640926-AAD7-44D8-BBD7-CCE9431645EC}">
                        <a14:shadowObscured xmlns:a14="http://schemas.microsoft.com/office/drawing/2010/main"/>
                      </a:ext>
                    </a:extLst>
                  </pic:spPr>
                </pic:pic>
              </a:graphicData>
            </a:graphic>
          </wp:inline>
        </w:drawing>
      </w:r>
    </w:p>
    <w:p w14:paraId="7F60217A" w14:textId="48D1A21F" w:rsidR="00F93615" w:rsidRPr="001B6BE1" w:rsidRDefault="009E0319" w:rsidP="009E0319">
      <w:pPr>
        <w:pStyle w:val="Caption"/>
        <w:jc w:val="center"/>
      </w:pPr>
      <w:bookmarkStart w:id="17" w:name="_Toc114937923"/>
      <w:r w:rsidRPr="001B6BE1">
        <w:t xml:space="preserve">Figure 2. </w:t>
      </w:r>
      <w:r w:rsidRPr="001B6BE1">
        <w:fldChar w:fldCharType="begin"/>
      </w:r>
      <w:r w:rsidRPr="001B6BE1">
        <w:instrText xml:space="preserve"> SEQ Figure_2. \* ARABIC </w:instrText>
      </w:r>
      <w:r w:rsidRPr="001B6BE1">
        <w:fldChar w:fldCharType="separate"/>
      </w:r>
      <w:r w:rsidR="00793912" w:rsidRPr="001B6BE1">
        <w:t>1</w:t>
      </w:r>
      <w:r w:rsidRPr="001B6BE1">
        <w:fldChar w:fldCharType="end"/>
      </w:r>
      <w:r w:rsidRPr="001B6BE1">
        <w:t xml:space="preserve"> Software-defined Network architecture</w:t>
      </w:r>
      <w:bookmarkEnd w:id="17"/>
    </w:p>
    <w:p w14:paraId="29512BD3" w14:textId="3A9D84E6" w:rsidR="005D0C69" w:rsidRPr="001B6BE1" w:rsidRDefault="00075524" w:rsidP="00354F07">
      <w:r w:rsidRPr="001B6BE1">
        <w:t xml:space="preserve">SDN relies on the concept of simple forwarding switch, which forwards the packets according to the set of rules. By decoupling the control and the data plane, the network device becomes the switch and all the control logic is handled by the software controllers. </w:t>
      </w:r>
      <w:r w:rsidR="004F6F51" w:rsidRPr="001B6BE1">
        <w:t xml:space="preserve">Because of its open standardisation, SDN makes it considerably simpler and more flexible for researchers to create and execute new, creative network functions and services. These </w:t>
      </w:r>
      <w:r w:rsidR="005D0C69" w:rsidRPr="001B6BE1">
        <w:t>features</w:t>
      </w:r>
      <w:r w:rsidR="004F6F51" w:rsidRPr="001B6BE1">
        <w:t xml:space="preserve"> of SDN are considered to make network management easier and more effective by enabling the network to be managed according to high-level policies that are </w:t>
      </w:r>
      <w:r w:rsidR="005D0C69" w:rsidRPr="001B6BE1">
        <w:t>presented as applications.</w:t>
      </w:r>
    </w:p>
    <w:p w14:paraId="5CC68E28" w14:textId="22DC5D46" w:rsidR="004F6F51" w:rsidRPr="001B6BE1" w:rsidRDefault="0015076E" w:rsidP="00354F07">
      <w:pPr>
        <w:rPr>
          <w:rFonts w:cs="Times"/>
        </w:rPr>
      </w:pPr>
      <w:r w:rsidRPr="001B6BE1">
        <w:t>The Northbound interface (NBI)</w:t>
      </w:r>
      <w:r w:rsidR="002D06B9" w:rsidRPr="001B6BE1">
        <w:t xml:space="preserve"> between the Application plane and Control plane</w:t>
      </w:r>
      <w:r w:rsidR="007360F7" w:rsidRPr="001B6BE1">
        <w:t xml:space="preserve"> is utilised for human interaction or applications with the SDN controller</w:t>
      </w:r>
      <w:r w:rsidRPr="001B6BE1">
        <w:t xml:space="preserve"> and the Southbound interface</w:t>
      </w:r>
      <w:r w:rsidR="002D06B9" w:rsidRPr="001B6BE1">
        <w:t xml:space="preserve"> (SBI) between the Control plane and the Data plane </w:t>
      </w:r>
      <w:r w:rsidR="007360F7" w:rsidRPr="001B6BE1">
        <w:t>is</w:t>
      </w:r>
      <w:r w:rsidR="002D06B9" w:rsidRPr="001B6BE1">
        <w:t xml:space="preserve"> utilised to </w:t>
      </w:r>
      <w:r w:rsidR="007360F7" w:rsidRPr="001B6BE1">
        <w:t>transfer the set of rules to the network devices.</w:t>
      </w:r>
      <w:r w:rsidR="008742B0" w:rsidRPr="001B6BE1">
        <w:t xml:space="preserve"> The SBI is capable of</w:t>
      </w:r>
      <w:r w:rsidR="004F6F51" w:rsidRPr="001B6BE1">
        <w:t xml:space="preserve"> enabling </w:t>
      </w:r>
      <w:r w:rsidR="008742B0" w:rsidRPr="001B6BE1">
        <w:t xml:space="preserve">the </w:t>
      </w:r>
      <w:r w:rsidR="004F6F51" w:rsidRPr="001B6BE1">
        <w:t>SDN</w:t>
      </w:r>
      <w:r w:rsidR="008742B0" w:rsidRPr="001B6BE1">
        <w:t xml:space="preserve"> controller</w:t>
      </w:r>
      <w:r w:rsidR="004F6F51" w:rsidRPr="001B6BE1">
        <w:t xml:space="preserve"> to effectively handle the heterogeneity of the underlying infrastructure.</w:t>
      </w:r>
      <w:r w:rsidR="008742B0" w:rsidRPr="001B6BE1">
        <w:t xml:space="preserve"> During the initial days of SDN, there was a requirement to develop the common SBI protocol</w:t>
      </w:r>
      <w:r w:rsidR="00B44757" w:rsidRPr="001B6BE1">
        <w:t xml:space="preserve"> which is not bound with any vendor and satisfies the open standardisation of the SDN.</w:t>
      </w:r>
      <w:r w:rsidR="00964444" w:rsidRPr="001B6BE1">
        <w:t xml:space="preserve"> </w:t>
      </w:r>
      <w:r w:rsidR="00964444" w:rsidRPr="001B6BE1">
        <w:rPr>
          <w:rFonts w:cs="Times"/>
        </w:rPr>
        <w:t>OpenFlow protocol developed by the</w:t>
      </w:r>
      <w:r w:rsidR="00EA4F5C" w:rsidRPr="001B6BE1">
        <w:rPr>
          <w:rFonts w:cs="Times"/>
        </w:rPr>
        <w:t xml:space="preserve"> ONF, </w:t>
      </w:r>
      <w:r w:rsidR="00F634E9" w:rsidRPr="001B6BE1">
        <w:rPr>
          <w:rFonts w:cs="Times"/>
        </w:rPr>
        <w:t>which works</w:t>
      </w:r>
      <w:r w:rsidR="00964444" w:rsidRPr="001B6BE1">
        <w:rPr>
          <w:rFonts w:cs="Times"/>
        </w:rPr>
        <w:t xml:space="preserve"> over a secure channel </w:t>
      </w:r>
      <w:r w:rsidR="00EA4F5C" w:rsidRPr="001B6BE1">
        <w:rPr>
          <w:rFonts w:cs="Times"/>
        </w:rPr>
        <w:t xml:space="preserve">of </w:t>
      </w:r>
      <w:r w:rsidR="00964444" w:rsidRPr="001B6BE1">
        <w:rPr>
          <w:rFonts w:cs="Times"/>
        </w:rPr>
        <w:t xml:space="preserve">Transport Layer Security (TLS) </w:t>
      </w:r>
      <w:r w:rsidR="00F634E9" w:rsidRPr="001B6BE1">
        <w:rPr>
          <w:rFonts w:cs="Times"/>
        </w:rPr>
        <w:t>with</w:t>
      </w:r>
      <w:r w:rsidR="00964444" w:rsidRPr="001B6BE1">
        <w:rPr>
          <w:rFonts w:cs="Times"/>
        </w:rPr>
        <w:t xml:space="preserve"> Transmission Control Protocol (TCP) port 6633 and 6653 to </w:t>
      </w:r>
      <w:r w:rsidR="00EA4F5C" w:rsidRPr="001B6BE1">
        <w:rPr>
          <w:rFonts w:cs="Times"/>
        </w:rPr>
        <w:t xml:space="preserve">update </w:t>
      </w:r>
      <w:r w:rsidR="00964444" w:rsidRPr="001B6BE1">
        <w:rPr>
          <w:rFonts w:cs="Times"/>
        </w:rPr>
        <w:t xml:space="preserve">the </w:t>
      </w:r>
      <w:r w:rsidR="00EA4F5C" w:rsidRPr="001B6BE1">
        <w:rPr>
          <w:rFonts w:cs="Times"/>
        </w:rPr>
        <w:t xml:space="preserve">forwarding </w:t>
      </w:r>
      <w:r w:rsidR="00964444" w:rsidRPr="001B6BE1">
        <w:rPr>
          <w:rFonts w:cs="Times"/>
        </w:rPr>
        <w:t xml:space="preserve">flow </w:t>
      </w:r>
      <w:r w:rsidR="00EA4F5C" w:rsidRPr="001B6BE1">
        <w:rPr>
          <w:rFonts w:cs="Times"/>
        </w:rPr>
        <w:t xml:space="preserve">rules </w:t>
      </w:r>
      <w:r w:rsidR="00964444" w:rsidRPr="001B6BE1">
        <w:rPr>
          <w:rFonts w:cs="Times"/>
        </w:rPr>
        <w:t>in a OpenFlow networking device.</w:t>
      </w:r>
      <w:r w:rsidR="004B6006" w:rsidRPr="001B6BE1">
        <w:rPr>
          <w:rFonts w:cs="Times"/>
        </w:rPr>
        <w:t xml:space="preserve"> The OpenFlow switches</w:t>
      </w:r>
      <w:sdt>
        <w:sdtPr>
          <w:rPr>
            <w:rFonts w:cs="Times"/>
          </w:rPr>
          <w:id w:val="1694419980"/>
          <w:citation/>
        </w:sdtPr>
        <w:sdtContent>
          <w:r w:rsidR="0073636A" w:rsidRPr="001B6BE1">
            <w:rPr>
              <w:rFonts w:cs="Times"/>
            </w:rPr>
            <w:fldChar w:fldCharType="begin"/>
          </w:r>
          <w:r w:rsidR="0073636A" w:rsidRPr="001B6BE1">
            <w:rPr>
              <w:rFonts w:cs="Times"/>
            </w:rPr>
            <w:instrText xml:space="preserve">CITATION Ope15 \l 1033 </w:instrText>
          </w:r>
          <w:r w:rsidR="0073636A" w:rsidRPr="001B6BE1">
            <w:rPr>
              <w:rFonts w:cs="Times"/>
            </w:rPr>
            <w:fldChar w:fldCharType="separate"/>
          </w:r>
          <w:r w:rsidR="00E54C4E" w:rsidRPr="001B6BE1">
            <w:rPr>
              <w:rFonts w:cs="Times"/>
            </w:rPr>
            <w:t xml:space="preserve"> [2]</w:t>
          </w:r>
          <w:r w:rsidR="0073636A" w:rsidRPr="001B6BE1">
            <w:rPr>
              <w:rFonts w:cs="Times"/>
            </w:rPr>
            <w:fldChar w:fldCharType="end"/>
          </w:r>
        </w:sdtContent>
      </w:sdt>
      <w:r w:rsidR="0073636A" w:rsidRPr="001B6BE1">
        <w:rPr>
          <w:rFonts w:cs="Times"/>
        </w:rPr>
        <w:t xml:space="preserve"> </w:t>
      </w:r>
      <w:r w:rsidR="004B6006" w:rsidRPr="001B6BE1">
        <w:rPr>
          <w:rFonts w:cs="Times"/>
        </w:rPr>
        <w:t xml:space="preserve">were developed to support the OpenFlow features like flow tables, group table, meter table, etc. </w:t>
      </w:r>
      <w:r w:rsidR="00283358" w:rsidRPr="001B6BE1">
        <w:rPr>
          <w:rFonts w:cs="Times"/>
        </w:rPr>
        <w:t>Seeing the advancement of SDN</w:t>
      </w:r>
      <w:r w:rsidR="00F634E9" w:rsidRPr="001B6BE1">
        <w:rPr>
          <w:rFonts w:cs="Times"/>
        </w:rPr>
        <w:t>,</w:t>
      </w:r>
      <w:r w:rsidR="00283358" w:rsidRPr="001B6BE1">
        <w:rPr>
          <w:rFonts w:cs="Times"/>
        </w:rPr>
        <w:t xml:space="preserve"> network devices vendor</w:t>
      </w:r>
      <w:r w:rsidR="00F634E9" w:rsidRPr="001B6BE1">
        <w:rPr>
          <w:rFonts w:cs="Times"/>
        </w:rPr>
        <w:t>s</w:t>
      </w:r>
      <w:r w:rsidR="00283358" w:rsidRPr="001B6BE1">
        <w:rPr>
          <w:rFonts w:cs="Times"/>
        </w:rPr>
        <w:t xml:space="preserve"> also </w:t>
      </w:r>
      <w:r w:rsidR="005905D4" w:rsidRPr="001B6BE1">
        <w:rPr>
          <w:rFonts w:cs="Times"/>
        </w:rPr>
        <w:t>developed their devices to be compatible with the SDN standards.</w:t>
      </w:r>
    </w:p>
    <w:p w14:paraId="2DF4AA97" w14:textId="14965464" w:rsidR="00ED1FD2" w:rsidRPr="001B6BE1" w:rsidRDefault="00346F72" w:rsidP="00354F07">
      <w:r w:rsidRPr="001B6BE1">
        <w:rPr>
          <w:rFonts w:cs="Times"/>
        </w:rPr>
        <w:lastRenderedPageBreak/>
        <w:t xml:space="preserve">The Application plane of SDN consists of various different applications which are designed to implement the network services and features on the underlying network. </w:t>
      </w:r>
      <w:r w:rsidR="007F32F0" w:rsidRPr="001B6BE1">
        <w:rPr>
          <w:rFonts w:cs="Times"/>
        </w:rPr>
        <w:t>This plane communicates with the control plane through Northbound interface</w:t>
      </w:r>
      <w:r w:rsidR="000B7EED" w:rsidRPr="001B6BE1">
        <w:rPr>
          <w:rFonts w:cs="Times"/>
        </w:rPr>
        <w:t xml:space="preserve"> (NBI)</w:t>
      </w:r>
      <w:r w:rsidR="007F32F0" w:rsidRPr="001B6BE1">
        <w:rPr>
          <w:rFonts w:cs="Times"/>
        </w:rPr>
        <w:t xml:space="preserve">. The application learns the </w:t>
      </w:r>
      <w:r w:rsidR="000B7EED" w:rsidRPr="001B6BE1">
        <w:rPr>
          <w:rFonts w:cs="Times"/>
        </w:rPr>
        <w:t xml:space="preserve">deployed </w:t>
      </w:r>
      <w:r w:rsidR="007F32F0" w:rsidRPr="001B6BE1">
        <w:rPr>
          <w:rFonts w:cs="Times"/>
        </w:rPr>
        <w:t>network topology</w:t>
      </w:r>
      <w:r w:rsidR="000B7EED" w:rsidRPr="001B6BE1">
        <w:rPr>
          <w:rFonts w:cs="Times"/>
        </w:rPr>
        <w:t xml:space="preserve"> and requirements of the configured network services through the NBI. Accordingly, SDN applications provides the solution to the SDN controller through NBI and controller </w:t>
      </w:r>
      <w:r w:rsidR="00BD731C" w:rsidRPr="001B6BE1">
        <w:rPr>
          <w:rFonts w:cs="Times"/>
        </w:rPr>
        <w:t>translates them into controlling commands and forwarding rules for each</w:t>
      </w:r>
      <w:r w:rsidR="00DD4E03" w:rsidRPr="001B6BE1">
        <w:rPr>
          <w:rFonts w:cs="Times"/>
        </w:rPr>
        <w:t xml:space="preserve"> of the</w:t>
      </w:r>
      <w:r w:rsidR="00BD731C" w:rsidRPr="001B6BE1">
        <w:rPr>
          <w:rFonts w:cs="Times"/>
        </w:rPr>
        <w:t xml:space="preserve"> network device in the network. </w:t>
      </w:r>
      <w:r w:rsidR="00750093" w:rsidRPr="001B6BE1">
        <w:rPr>
          <w:rFonts w:cs="Times"/>
        </w:rPr>
        <w:t>Different applications</w:t>
      </w:r>
      <w:r w:rsidR="00C14861" w:rsidRPr="001B6BE1">
        <w:rPr>
          <w:rFonts w:cs="Times"/>
        </w:rPr>
        <w:t xml:space="preserve"> exists </w:t>
      </w:r>
      <w:r w:rsidR="00750093" w:rsidRPr="001B6BE1">
        <w:rPr>
          <w:rFonts w:cs="Times"/>
        </w:rPr>
        <w:t>for different SDN controllers</w:t>
      </w:r>
      <w:r w:rsidR="004874C8" w:rsidRPr="001B6BE1">
        <w:rPr>
          <w:rFonts w:cs="Times"/>
        </w:rPr>
        <w:t xml:space="preserve"> which are developed</w:t>
      </w:r>
      <w:r w:rsidR="00750093" w:rsidRPr="001B6BE1">
        <w:rPr>
          <w:rFonts w:cs="Times"/>
        </w:rPr>
        <w:t xml:space="preserve"> with slightly different structure</w:t>
      </w:r>
      <w:r w:rsidR="004874C8" w:rsidRPr="001B6BE1">
        <w:rPr>
          <w:rFonts w:cs="Times"/>
        </w:rPr>
        <w:t>,</w:t>
      </w:r>
      <w:r w:rsidR="00750093" w:rsidRPr="001B6BE1">
        <w:rPr>
          <w:rFonts w:cs="Times"/>
        </w:rPr>
        <w:t xml:space="preserve"> </w:t>
      </w:r>
      <w:r w:rsidR="004874C8" w:rsidRPr="001B6BE1">
        <w:rPr>
          <w:rFonts w:cs="Times"/>
        </w:rPr>
        <w:t xml:space="preserve">depending on the base platform of the controller, </w:t>
      </w:r>
      <w:r w:rsidR="00750093" w:rsidRPr="001B6BE1">
        <w:rPr>
          <w:rFonts w:cs="Times"/>
        </w:rPr>
        <w:t>but to support the s</w:t>
      </w:r>
      <w:r w:rsidR="002E2489" w:rsidRPr="001B6BE1">
        <w:rPr>
          <w:rFonts w:cs="Times"/>
        </w:rPr>
        <w:t>imilar</w:t>
      </w:r>
      <w:r w:rsidR="00750093" w:rsidRPr="001B6BE1">
        <w:rPr>
          <w:rFonts w:cs="Times"/>
        </w:rPr>
        <w:t xml:space="preserve"> network service.</w:t>
      </w:r>
    </w:p>
    <w:p w14:paraId="691BD355" w14:textId="22C92268" w:rsidR="00F634E9" w:rsidRPr="001B6BE1" w:rsidRDefault="00A15CB7" w:rsidP="00F634E9">
      <w:pPr>
        <w:rPr>
          <w:rFonts w:cs="Times"/>
        </w:rPr>
      </w:pPr>
      <w:r w:rsidRPr="001B6BE1">
        <w:t xml:space="preserve">The </w:t>
      </w:r>
      <w:r w:rsidR="00F634E9" w:rsidRPr="001B6BE1">
        <w:rPr>
          <w:rFonts w:cs="Times"/>
        </w:rPr>
        <w:t>Control plane</w:t>
      </w:r>
      <w:r w:rsidRPr="001B6BE1">
        <w:rPr>
          <w:rFonts w:cs="Times"/>
        </w:rPr>
        <w:t xml:space="preserve"> of SDN consists of a centralized software controller</w:t>
      </w:r>
      <w:r w:rsidR="008A6949" w:rsidRPr="001B6BE1">
        <w:rPr>
          <w:rFonts w:cs="Times"/>
        </w:rPr>
        <w:t>, which is the core of SDN networks</w:t>
      </w:r>
      <w:r w:rsidR="00CE2469" w:rsidRPr="001B6BE1">
        <w:rPr>
          <w:rFonts w:cs="Times"/>
        </w:rPr>
        <w:t>. The SDN controller acts as a mediator between the SDN applications and the network devices. The basic fundamental function of the SDN controller is to translate the requirements of Application</w:t>
      </w:r>
      <w:r w:rsidR="00AC160D" w:rsidRPr="001B6BE1">
        <w:rPr>
          <w:rFonts w:cs="Times"/>
        </w:rPr>
        <w:t xml:space="preserve"> plane</w:t>
      </w:r>
      <w:r w:rsidR="00CE2469" w:rsidRPr="001B6BE1">
        <w:rPr>
          <w:rFonts w:cs="Times"/>
        </w:rPr>
        <w:t xml:space="preserve"> </w:t>
      </w:r>
      <w:r w:rsidR="00AC160D" w:rsidRPr="001B6BE1">
        <w:rPr>
          <w:rFonts w:cs="Times"/>
        </w:rPr>
        <w:t xml:space="preserve">and Data plane to each other in a way that they understand their role to achieve the basic goal </w:t>
      </w:r>
      <w:r w:rsidR="008744EC" w:rsidRPr="001B6BE1">
        <w:rPr>
          <w:rFonts w:cs="Times"/>
        </w:rPr>
        <w:t>of</w:t>
      </w:r>
      <w:r w:rsidR="00AC160D" w:rsidRPr="001B6BE1">
        <w:rPr>
          <w:rFonts w:cs="Times"/>
        </w:rPr>
        <w:t xml:space="preserve"> implement</w:t>
      </w:r>
      <w:r w:rsidR="008744EC" w:rsidRPr="001B6BE1">
        <w:rPr>
          <w:rFonts w:cs="Times"/>
        </w:rPr>
        <w:t>ing</w:t>
      </w:r>
      <w:r w:rsidR="00AC160D" w:rsidRPr="001B6BE1">
        <w:rPr>
          <w:rFonts w:cs="Times"/>
        </w:rPr>
        <w:t xml:space="preserve"> the</w:t>
      </w:r>
      <w:r w:rsidR="000E6012" w:rsidRPr="001B6BE1">
        <w:rPr>
          <w:rFonts w:cs="Times"/>
        </w:rPr>
        <w:t xml:space="preserve"> desired</w:t>
      </w:r>
      <w:r w:rsidR="00AC160D" w:rsidRPr="001B6BE1">
        <w:rPr>
          <w:rFonts w:cs="Times"/>
        </w:rPr>
        <w:t xml:space="preserve"> network service.</w:t>
      </w:r>
      <w:r w:rsidR="00697B2F" w:rsidRPr="001B6BE1">
        <w:rPr>
          <w:rFonts w:cs="Times"/>
        </w:rPr>
        <w:t xml:space="preserve"> </w:t>
      </w:r>
      <w:r w:rsidR="00FF63DA" w:rsidRPr="001B6BE1">
        <w:rPr>
          <w:rFonts w:cs="Times"/>
        </w:rPr>
        <w:t>Well</w:t>
      </w:r>
      <w:r w:rsidR="000E6012" w:rsidRPr="001B6BE1">
        <w:rPr>
          <w:rFonts w:cs="Times"/>
        </w:rPr>
        <w:t>-</w:t>
      </w:r>
      <w:r w:rsidR="00F86415" w:rsidRPr="001B6BE1">
        <w:rPr>
          <w:rFonts w:cs="Times"/>
        </w:rPr>
        <w:t>known</w:t>
      </w:r>
      <w:r w:rsidR="00697B2F" w:rsidRPr="001B6BE1">
        <w:rPr>
          <w:rFonts w:cs="Times"/>
        </w:rPr>
        <w:t xml:space="preserve"> as Network Operating System (NOS), this plane has the connectivity with the Northbound applications</w:t>
      </w:r>
      <w:r w:rsidR="000E6012" w:rsidRPr="001B6BE1">
        <w:rPr>
          <w:rFonts w:cs="Times"/>
        </w:rPr>
        <w:t xml:space="preserve"> via NBI</w:t>
      </w:r>
      <w:r w:rsidR="00697B2F" w:rsidRPr="001B6BE1">
        <w:rPr>
          <w:rFonts w:cs="Times"/>
        </w:rPr>
        <w:t>, Southbound network devices</w:t>
      </w:r>
      <w:r w:rsidR="000E6012" w:rsidRPr="001B6BE1">
        <w:rPr>
          <w:rFonts w:cs="Times"/>
        </w:rPr>
        <w:t xml:space="preserve"> vis SBI</w:t>
      </w:r>
      <w:r w:rsidR="00697B2F" w:rsidRPr="001B6BE1">
        <w:rPr>
          <w:rFonts w:cs="Times"/>
        </w:rPr>
        <w:t xml:space="preserve"> and also with the other SDN controllers through East</w:t>
      </w:r>
      <w:r w:rsidR="00AE24ED" w:rsidRPr="001B6BE1">
        <w:rPr>
          <w:rFonts w:cs="Times"/>
        </w:rPr>
        <w:t>bound</w:t>
      </w:r>
      <w:r w:rsidR="00697B2F" w:rsidRPr="001B6BE1">
        <w:rPr>
          <w:rFonts w:cs="Times"/>
        </w:rPr>
        <w:t xml:space="preserve"> and Westbound interface. To increase the scalability and high availability of the network,</w:t>
      </w:r>
      <w:r w:rsidR="00941C60" w:rsidRPr="001B6BE1">
        <w:rPr>
          <w:rFonts w:cs="Times"/>
        </w:rPr>
        <w:t xml:space="preserve"> the best practice</w:t>
      </w:r>
      <w:r w:rsidR="00697B2F" w:rsidRPr="001B6BE1">
        <w:rPr>
          <w:rFonts w:cs="Times"/>
        </w:rPr>
        <w:t xml:space="preserve"> multiple SDN controllers </w:t>
      </w:r>
      <w:r w:rsidR="00941C60" w:rsidRPr="001B6BE1">
        <w:rPr>
          <w:rFonts w:cs="Times"/>
        </w:rPr>
        <w:t>in the network. These controllers communicate with each other over the so called East-Westbound interface.</w:t>
      </w:r>
    </w:p>
    <w:p w14:paraId="4FF3A4CE" w14:textId="365AA87B" w:rsidR="00F110B1" w:rsidRPr="001B6BE1" w:rsidRDefault="00810F4A" w:rsidP="00ED1FD2">
      <w:pPr>
        <w:rPr>
          <w:rFonts w:cs="Times"/>
        </w:rPr>
      </w:pPr>
      <w:r w:rsidRPr="001B6BE1">
        <w:rPr>
          <w:rFonts w:cs="Times"/>
        </w:rPr>
        <w:t xml:space="preserve">The </w:t>
      </w:r>
      <w:r w:rsidR="00ED1FD2" w:rsidRPr="001B6BE1">
        <w:rPr>
          <w:rFonts w:cs="Times"/>
        </w:rPr>
        <w:t>Data plane</w:t>
      </w:r>
      <w:r w:rsidR="00824DAF" w:rsidRPr="001B6BE1">
        <w:rPr>
          <w:rFonts w:cs="Times"/>
        </w:rPr>
        <w:t xml:space="preserve"> of SDN</w:t>
      </w:r>
      <w:r w:rsidRPr="001B6BE1">
        <w:rPr>
          <w:rFonts w:cs="Times"/>
        </w:rPr>
        <w:t xml:space="preserve"> consists </w:t>
      </w:r>
      <w:r w:rsidR="00824DAF" w:rsidRPr="001B6BE1">
        <w:rPr>
          <w:rFonts w:cs="Times"/>
        </w:rPr>
        <w:t>of the network elements, the only hardware component required in the SDN network.</w:t>
      </w:r>
      <w:r w:rsidR="00FF63DA" w:rsidRPr="001B6BE1">
        <w:rPr>
          <w:rFonts w:cs="Times"/>
        </w:rPr>
        <w:t xml:space="preserve"> Also known as Infrastructure layer</w:t>
      </w:r>
      <w:r w:rsidR="00571DEF" w:rsidRPr="001B6BE1">
        <w:rPr>
          <w:rFonts w:cs="Times"/>
        </w:rPr>
        <w:t>, this plane comprises of network devices, mostly OpenFlow Switches, which are responsible for forwarding the data packets in the network.</w:t>
      </w:r>
      <w:r w:rsidR="00C7637A" w:rsidRPr="001B6BE1">
        <w:rPr>
          <w:rFonts w:cs="Times"/>
        </w:rPr>
        <w:t xml:space="preserve"> This plane interacts with SDN controller through </w:t>
      </w:r>
      <w:r w:rsidR="00C7637A" w:rsidRPr="001B6BE1">
        <w:t>the Southbound interface (SBI), providing the controller information abou</w:t>
      </w:r>
      <w:r w:rsidR="00FC5E19" w:rsidRPr="001B6BE1">
        <w:t>t the link status between the devices, connected host status</w:t>
      </w:r>
      <w:r w:rsidR="00056E1F" w:rsidRPr="001B6BE1">
        <w:t xml:space="preserve">, switchport </w:t>
      </w:r>
      <w:r w:rsidR="00EC0E73" w:rsidRPr="001B6BE1">
        <w:t>information</w:t>
      </w:r>
      <w:r w:rsidR="00056E1F" w:rsidRPr="001B6BE1">
        <w:t>, etc.</w:t>
      </w:r>
      <w:r w:rsidR="00C32AB5" w:rsidRPr="001B6BE1">
        <w:t xml:space="preserve"> All the queries</w:t>
      </w:r>
      <w:r w:rsidR="00BF5BFE" w:rsidRPr="001B6BE1">
        <w:t xml:space="preserve"> of the network devices</w:t>
      </w:r>
      <w:r w:rsidR="00C32AB5" w:rsidRPr="001B6BE1">
        <w:t xml:space="preserve"> about the </w:t>
      </w:r>
      <w:r w:rsidR="00BF5BFE" w:rsidRPr="001B6BE1">
        <w:t>received</w:t>
      </w:r>
      <w:r w:rsidR="00C32AB5" w:rsidRPr="001B6BE1">
        <w:t xml:space="preserve"> data packet at any switchport</w:t>
      </w:r>
      <w:r w:rsidR="00BF5BFE" w:rsidRPr="001B6BE1">
        <w:t>,</w:t>
      </w:r>
      <w:r w:rsidR="00C32AB5" w:rsidRPr="001B6BE1">
        <w:t xml:space="preserve"> are answered by the SDN controller.</w:t>
      </w:r>
      <w:r w:rsidR="00961E78" w:rsidRPr="001B6BE1">
        <w:t xml:space="preserve"> </w:t>
      </w:r>
      <w:r w:rsidR="00422CD2" w:rsidRPr="001B6BE1">
        <w:t xml:space="preserve">The widely </w:t>
      </w:r>
      <w:r w:rsidR="0038491A" w:rsidRPr="001B6BE1">
        <w:t>well-known</w:t>
      </w:r>
      <w:r w:rsidR="00422CD2" w:rsidRPr="001B6BE1">
        <w:t xml:space="preserve"> SBI protocol, OpenFlow </w:t>
      </w:r>
      <w:r w:rsidR="00F110B1" w:rsidRPr="001B6BE1">
        <w:rPr>
          <w:rFonts w:cs="Times"/>
        </w:rPr>
        <w:t xml:space="preserve">provides </w:t>
      </w:r>
      <w:r w:rsidR="00422CD2" w:rsidRPr="001B6BE1">
        <w:rPr>
          <w:rFonts w:cs="Times"/>
        </w:rPr>
        <w:t>the control plane</w:t>
      </w:r>
      <w:r w:rsidR="00F110B1" w:rsidRPr="001B6BE1">
        <w:rPr>
          <w:rFonts w:cs="Times"/>
        </w:rPr>
        <w:t xml:space="preserve"> with the network control policies and allows it</w:t>
      </w:r>
      <w:r w:rsidR="00422CD2" w:rsidRPr="001B6BE1">
        <w:rPr>
          <w:rFonts w:cs="Times"/>
        </w:rPr>
        <w:t xml:space="preserve"> to </w:t>
      </w:r>
      <w:r w:rsidR="00F110B1" w:rsidRPr="001B6BE1">
        <w:rPr>
          <w:rFonts w:cs="Times"/>
        </w:rPr>
        <w:t>configure the forwarding flow rules on the Open vSwitches.</w:t>
      </w:r>
    </w:p>
    <w:p w14:paraId="20CC1AF0" w14:textId="70C904C2" w:rsidR="00570840" w:rsidRPr="001B6BE1" w:rsidRDefault="001114FE" w:rsidP="00CF3A0F">
      <w:pPr>
        <w:rPr>
          <w:rFonts w:cs="Times"/>
        </w:rPr>
      </w:pPr>
      <w:r w:rsidRPr="001B6BE1">
        <w:rPr>
          <w:rFonts w:cs="Times"/>
        </w:rPr>
        <w:t>The challenges face</w:t>
      </w:r>
      <w:r w:rsidR="0082550F" w:rsidRPr="001B6BE1">
        <w:rPr>
          <w:rFonts w:cs="Times"/>
        </w:rPr>
        <w:t>d</w:t>
      </w:r>
      <w:r w:rsidRPr="001B6BE1">
        <w:rPr>
          <w:rFonts w:cs="Times"/>
        </w:rPr>
        <w:t xml:space="preserve"> by the static and inflexible architecture of </w:t>
      </w:r>
      <w:r w:rsidR="0082550F" w:rsidRPr="001B6BE1">
        <w:rPr>
          <w:rFonts w:cs="Times"/>
        </w:rPr>
        <w:t xml:space="preserve">the </w:t>
      </w:r>
      <w:r w:rsidRPr="001B6BE1">
        <w:rPr>
          <w:rFonts w:cs="Times"/>
        </w:rPr>
        <w:t>legacy networks</w:t>
      </w:r>
      <w:r w:rsidR="0082550F" w:rsidRPr="001B6BE1">
        <w:rPr>
          <w:rFonts w:cs="Times"/>
        </w:rPr>
        <w:t xml:space="preserve"> in this increasing dynamic networking era, SDN provides the opportunity to answer these difficulties and offer great platform for next generation networking. </w:t>
      </w:r>
      <w:r w:rsidR="003B1579" w:rsidRPr="001B6BE1">
        <w:rPr>
          <w:rFonts w:cs="Times"/>
        </w:rPr>
        <w:t>By enabling open user-controlled administration of the network, SDN aims to execute network operations that cannot be performed without the need of additional software.</w:t>
      </w:r>
      <w:r w:rsidR="00E31CFB" w:rsidRPr="001B6BE1">
        <w:rPr>
          <w:rFonts w:cs="Times"/>
        </w:rPr>
        <w:t xml:space="preserve"> </w:t>
      </w:r>
      <w:r w:rsidR="003B1579" w:rsidRPr="001B6BE1">
        <w:rPr>
          <w:rFonts w:cs="Times"/>
        </w:rPr>
        <w:t xml:space="preserve">As a result of the separation of the control plane and data plane, which enables centralized control and simplifies network </w:t>
      </w:r>
      <w:r w:rsidR="00E31CFB" w:rsidRPr="001B6BE1">
        <w:t>management</w:t>
      </w:r>
      <w:r w:rsidR="003B1579" w:rsidRPr="001B6BE1">
        <w:rPr>
          <w:rFonts w:cs="Times"/>
        </w:rPr>
        <w:t xml:space="preserve">, the main </w:t>
      </w:r>
      <w:r w:rsidR="009F4336" w:rsidRPr="001B6BE1">
        <w:rPr>
          <w:rFonts w:cs="Times"/>
        </w:rPr>
        <w:t>advantage</w:t>
      </w:r>
      <w:r w:rsidR="003B1579" w:rsidRPr="001B6BE1">
        <w:rPr>
          <w:rFonts w:cs="Times"/>
        </w:rPr>
        <w:t xml:space="preserve"> of SDN is the logical construction of a centralized controller.</w:t>
      </w:r>
    </w:p>
    <w:p w14:paraId="6F8EC8EF" w14:textId="13EF37F3" w:rsidR="003B0752" w:rsidRPr="001B6BE1" w:rsidRDefault="003B0752" w:rsidP="003B0752">
      <w:pPr>
        <w:pStyle w:val="Heading2"/>
        <w:rPr>
          <w:rFonts w:cs="Times"/>
        </w:rPr>
      </w:pPr>
      <w:bookmarkStart w:id="18" w:name="_Toc108739176"/>
      <w:bookmarkStart w:id="19" w:name="_Toc115032486"/>
      <w:r w:rsidRPr="001B6BE1">
        <w:rPr>
          <w:rFonts w:cs="Times"/>
        </w:rPr>
        <w:t>SDN Controllers</w:t>
      </w:r>
      <w:bookmarkEnd w:id="18"/>
      <w:bookmarkEnd w:id="19"/>
    </w:p>
    <w:p w14:paraId="5B4233A7" w14:textId="55A20CD9" w:rsidR="004E3097" w:rsidRPr="001B6BE1" w:rsidRDefault="00C96106" w:rsidP="004E3097">
      <w:r w:rsidRPr="001B6BE1">
        <w:t>The Controller is the key component of the Software-defined networks.</w:t>
      </w:r>
      <w:r w:rsidR="003435C9" w:rsidRPr="001B6BE1">
        <w:t xml:space="preserve"> </w:t>
      </w:r>
      <w:r w:rsidR="005451A9" w:rsidRPr="001B6BE1">
        <w:t>It resides on the control plane of the SDN architecture and has the complete view of applications functionality and underlying network.</w:t>
      </w:r>
      <w:r w:rsidR="00020BAC" w:rsidRPr="001B6BE1">
        <w:t xml:space="preserve"> The</w:t>
      </w:r>
      <w:r w:rsidR="003B486D" w:rsidRPr="001B6BE1">
        <w:t xml:space="preserve"> SDN controller provides flexible and efficient management of the network with its </w:t>
      </w:r>
      <w:r w:rsidR="00020BAC" w:rsidRPr="001B6BE1">
        <w:t>basic operation</w:t>
      </w:r>
      <w:r w:rsidR="003B486D" w:rsidRPr="001B6BE1">
        <w:t xml:space="preserve"> of translating the network services learnt from the SDN application</w:t>
      </w:r>
      <w:r w:rsidR="00A765E7" w:rsidRPr="001B6BE1">
        <w:t>s</w:t>
      </w:r>
      <w:r w:rsidR="003B486D" w:rsidRPr="001B6BE1">
        <w:t xml:space="preserve"> into appropriate forwarding flow rules for the underlying network devices</w:t>
      </w:r>
      <w:r w:rsidR="00A765E7" w:rsidRPr="001B6BE1">
        <w:t xml:space="preserve"> and also other way around from the network devices to SDN applications.</w:t>
      </w:r>
      <w:r w:rsidR="003B486D" w:rsidRPr="001B6BE1">
        <w:t xml:space="preserve"> </w:t>
      </w:r>
      <w:r w:rsidR="00020BAC" w:rsidRPr="001B6BE1">
        <w:t>Keeping this functionality in mind,</w:t>
      </w:r>
      <w:r w:rsidR="004A59BC" w:rsidRPr="001B6BE1">
        <w:t xml:space="preserve"> over the years</w:t>
      </w:r>
      <w:r w:rsidR="00020BAC" w:rsidRPr="001B6BE1">
        <w:t xml:space="preserve"> various open-source SDN controllers were developed by different</w:t>
      </w:r>
      <w:r w:rsidR="004A59BC" w:rsidRPr="001B6BE1">
        <w:t xml:space="preserve"> open-source</w:t>
      </w:r>
      <w:r w:rsidR="00020BAC" w:rsidRPr="001B6BE1">
        <w:t xml:space="preserve"> communities</w:t>
      </w:r>
      <w:r w:rsidR="00C465BE" w:rsidRPr="001B6BE1">
        <w:t xml:space="preserve"> and network device vendors</w:t>
      </w:r>
      <w:r w:rsidR="00020BAC" w:rsidRPr="001B6BE1">
        <w:t>.</w:t>
      </w:r>
    </w:p>
    <w:p w14:paraId="67DBF9B3" w14:textId="6F2BEA7D" w:rsidR="006F1CFA" w:rsidRPr="001B6BE1" w:rsidRDefault="00FC13A7" w:rsidP="004E3097">
      <w:r w:rsidRPr="001B6BE1">
        <w:t>The first SDN controller</w:t>
      </w:r>
      <w:r w:rsidR="001512A0" w:rsidRPr="001B6BE1">
        <w:t xml:space="preserve"> developed</w:t>
      </w:r>
      <w:r w:rsidRPr="001B6BE1">
        <w:t xml:space="preserve"> was NOX</w:t>
      </w:r>
      <w:r w:rsidR="00B86EAD" w:rsidRPr="001B6BE1">
        <w:t xml:space="preserve"> controller</w:t>
      </w:r>
      <w:sdt>
        <w:sdtPr>
          <w:id w:val="-1801913629"/>
          <w:citation/>
        </w:sdtPr>
        <w:sdtContent>
          <w:r w:rsidR="00184448" w:rsidRPr="001B6BE1">
            <w:fldChar w:fldCharType="begin"/>
          </w:r>
          <w:r w:rsidR="00184448" w:rsidRPr="001B6BE1">
            <w:instrText xml:space="preserve"> CITATION NOX \l 1033 </w:instrText>
          </w:r>
          <w:r w:rsidR="00184448" w:rsidRPr="001B6BE1">
            <w:fldChar w:fldCharType="separate"/>
          </w:r>
          <w:r w:rsidR="00E54C4E" w:rsidRPr="001B6BE1">
            <w:t xml:space="preserve"> [3]</w:t>
          </w:r>
          <w:r w:rsidR="00184448" w:rsidRPr="001B6BE1">
            <w:fldChar w:fldCharType="end"/>
          </w:r>
        </w:sdtContent>
      </w:sdt>
      <w:r w:rsidRPr="001B6BE1">
        <w:t xml:space="preserve"> </w:t>
      </w:r>
      <w:r w:rsidR="00393EB2" w:rsidRPr="001B6BE1">
        <w:t xml:space="preserve">in 2009 </w:t>
      </w:r>
      <w:r w:rsidRPr="001B6BE1">
        <w:t xml:space="preserve">by </w:t>
      </w:r>
      <w:r w:rsidR="00184448" w:rsidRPr="001B6BE1">
        <w:t xml:space="preserve">the </w:t>
      </w:r>
      <w:r w:rsidRPr="001B6BE1">
        <w:t>Nicira</w:t>
      </w:r>
      <w:r w:rsidR="00184448" w:rsidRPr="001B6BE1">
        <w:t xml:space="preserve"> Networks</w:t>
      </w:r>
      <w:r w:rsidRPr="001B6BE1">
        <w:t xml:space="preserve"> </w:t>
      </w:r>
      <w:r w:rsidR="00A62274" w:rsidRPr="001B6BE1">
        <w:t xml:space="preserve">which </w:t>
      </w:r>
      <w:r w:rsidR="00D36D90" w:rsidRPr="001B6BE1">
        <w:t>wa</w:t>
      </w:r>
      <w:r w:rsidR="00A62274" w:rsidRPr="001B6BE1">
        <w:t>s</w:t>
      </w:r>
      <w:r w:rsidR="00D36D90" w:rsidRPr="001B6BE1">
        <w:t xml:space="preserve"> later acquired </w:t>
      </w:r>
      <w:r w:rsidR="00184448" w:rsidRPr="001B6BE1">
        <w:t>by VMware</w:t>
      </w:r>
      <w:r w:rsidR="00D8113C" w:rsidRPr="001B6BE1">
        <w:t xml:space="preserve"> </w:t>
      </w:r>
      <w:sdt>
        <w:sdtPr>
          <w:id w:val="-2077271617"/>
          <w:citation/>
        </w:sdtPr>
        <w:sdtContent>
          <w:r w:rsidR="00D8113C" w:rsidRPr="001B6BE1">
            <w:fldChar w:fldCharType="begin"/>
          </w:r>
          <w:r w:rsidR="00D8113C" w:rsidRPr="001B6BE1">
            <w:instrText xml:space="preserve"> CITATION VMw12 \l 1033 </w:instrText>
          </w:r>
          <w:r w:rsidR="00D8113C" w:rsidRPr="001B6BE1">
            <w:fldChar w:fldCharType="separate"/>
          </w:r>
          <w:r w:rsidR="00E54C4E" w:rsidRPr="001B6BE1">
            <w:t>[4]</w:t>
          </w:r>
          <w:r w:rsidR="00D8113C" w:rsidRPr="001B6BE1">
            <w:fldChar w:fldCharType="end"/>
          </w:r>
        </w:sdtContent>
      </w:sdt>
      <w:r w:rsidRPr="001B6BE1">
        <w:t>.</w:t>
      </w:r>
      <w:r w:rsidR="00B86EAD" w:rsidRPr="001B6BE1">
        <w:t xml:space="preserve"> The NOX controller was the basic platform for other SDN controllers which were developed later such as</w:t>
      </w:r>
      <w:r w:rsidR="004E6232" w:rsidRPr="001B6BE1">
        <w:t xml:space="preserve"> NOX-MT,</w:t>
      </w:r>
      <w:r w:rsidR="00B86EAD" w:rsidRPr="001B6BE1">
        <w:t xml:space="preserve"> POX</w:t>
      </w:r>
      <w:sdt>
        <w:sdtPr>
          <w:id w:val="-406075728"/>
          <w:citation/>
        </w:sdtPr>
        <w:sdtContent>
          <w:r w:rsidR="00AC18C8" w:rsidRPr="001B6BE1">
            <w:fldChar w:fldCharType="begin"/>
          </w:r>
          <w:r w:rsidR="00AC18C8" w:rsidRPr="001B6BE1">
            <w:instrText xml:space="preserve"> CITATION POX \l 1033 </w:instrText>
          </w:r>
          <w:r w:rsidR="00AC18C8" w:rsidRPr="001B6BE1">
            <w:fldChar w:fldCharType="separate"/>
          </w:r>
          <w:r w:rsidR="00E54C4E" w:rsidRPr="001B6BE1">
            <w:t xml:space="preserve"> [5]</w:t>
          </w:r>
          <w:r w:rsidR="00AC18C8" w:rsidRPr="001B6BE1">
            <w:fldChar w:fldCharType="end"/>
          </w:r>
        </w:sdtContent>
      </w:sdt>
      <w:r w:rsidR="00B86EAD" w:rsidRPr="001B6BE1">
        <w:t>, ONIX</w:t>
      </w:r>
      <w:sdt>
        <w:sdtPr>
          <w:id w:val="228119235"/>
          <w:citation/>
        </w:sdtPr>
        <w:sdtContent>
          <w:r w:rsidR="00121514" w:rsidRPr="001B6BE1">
            <w:fldChar w:fldCharType="begin"/>
          </w:r>
          <w:r w:rsidR="00121514" w:rsidRPr="001B6BE1">
            <w:instrText xml:space="preserve"> CITATION Tee \l 1033 </w:instrText>
          </w:r>
          <w:r w:rsidR="00121514" w:rsidRPr="001B6BE1">
            <w:fldChar w:fldCharType="separate"/>
          </w:r>
          <w:r w:rsidR="00E54C4E" w:rsidRPr="001B6BE1">
            <w:t xml:space="preserve"> [6]</w:t>
          </w:r>
          <w:r w:rsidR="00121514" w:rsidRPr="001B6BE1">
            <w:fldChar w:fldCharType="end"/>
          </w:r>
        </w:sdtContent>
      </w:sdt>
      <w:r w:rsidR="00B86EAD" w:rsidRPr="001B6BE1">
        <w:t>, Ryu</w:t>
      </w:r>
      <w:sdt>
        <w:sdtPr>
          <w:id w:val="-1982532003"/>
          <w:citation/>
        </w:sdtPr>
        <w:sdtContent>
          <w:r w:rsidR="00121514" w:rsidRPr="001B6BE1">
            <w:fldChar w:fldCharType="begin"/>
          </w:r>
          <w:r w:rsidR="00121514" w:rsidRPr="001B6BE1">
            <w:instrText xml:space="preserve"> CITATION Ryu \l 1033 </w:instrText>
          </w:r>
          <w:r w:rsidR="00121514" w:rsidRPr="001B6BE1">
            <w:fldChar w:fldCharType="separate"/>
          </w:r>
          <w:r w:rsidR="00E54C4E" w:rsidRPr="001B6BE1">
            <w:t xml:space="preserve"> [7]</w:t>
          </w:r>
          <w:r w:rsidR="00121514" w:rsidRPr="001B6BE1">
            <w:fldChar w:fldCharType="end"/>
          </w:r>
        </w:sdtContent>
      </w:sdt>
      <w:r w:rsidR="00B86EAD" w:rsidRPr="001B6BE1">
        <w:t xml:space="preserve"> and Beacon</w:t>
      </w:r>
      <w:r w:rsidR="00C64A4B" w:rsidRPr="001B6BE1">
        <w:t xml:space="preserve"> </w:t>
      </w:r>
      <w:sdt>
        <w:sdtPr>
          <w:id w:val="-284965555"/>
          <w:citation/>
        </w:sdtPr>
        <w:sdtContent>
          <w:r w:rsidR="00C64A4B" w:rsidRPr="001B6BE1">
            <w:fldChar w:fldCharType="begin"/>
          </w:r>
          <w:r w:rsidR="00C64A4B" w:rsidRPr="001B6BE1">
            <w:instrText xml:space="preserve"> CITATION Dav10 \l 1033 </w:instrText>
          </w:r>
          <w:r w:rsidR="00C64A4B" w:rsidRPr="001B6BE1">
            <w:fldChar w:fldCharType="separate"/>
          </w:r>
          <w:r w:rsidR="00E54C4E" w:rsidRPr="001B6BE1">
            <w:t>[8]</w:t>
          </w:r>
          <w:r w:rsidR="00C64A4B" w:rsidRPr="001B6BE1">
            <w:fldChar w:fldCharType="end"/>
          </w:r>
        </w:sdtContent>
      </w:sdt>
      <w:r w:rsidR="00B86EAD" w:rsidRPr="001B6BE1">
        <w:t xml:space="preserve">. Along the years new features were developed </w:t>
      </w:r>
      <w:r w:rsidR="00AC18C8" w:rsidRPr="001B6BE1">
        <w:t>for better functionality of the SDN controller and</w:t>
      </w:r>
      <w:r w:rsidR="009F7ABB" w:rsidRPr="001B6BE1">
        <w:t xml:space="preserve"> to overcome the challenges faced by other SDN controllers, </w:t>
      </w:r>
      <w:r w:rsidR="00AC18C8" w:rsidRPr="001B6BE1">
        <w:t>new SDN controllers kept emerging. To name few, Floodlight</w:t>
      </w:r>
      <w:sdt>
        <w:sdtPr>
          <w:id w:val="-834135983"/>
          <w:citation/>
        </w:sdtPr>
        <w:sdtContent>
          <w:r w:rsidR="00C64A4B" w:rsidRPr="001B6BE1">
            <w:fldChar w:fldCharType="begin"/>
          </w:r>
          <w:r w:rsidR="00C64A4B" w:rsidRPr="001B6BE1">
            <w:instrText xml:space="preserve"> CITATION Flo \l 1033 </w:instrText>
          </w:r>
          <w:r w:rsidR="00C64A4B" w:rsidRPr="001B6BE1">
            <w:fldChar w:fldCharType="separate"/>
          </w:r>
          <w:r w:rsidR="00E54C4E" w:rsidRPr="001B6BE1">
            <w:t xml:space="preserve"> [9]</w:t>
          </w:r>
          <w:r w:rsidR="00C64A4B" w:rsidRPr="001B6BE1">
            <w:fldChar w:fldCharType="end"/>
          </w:r>
        </w:sdtContent>
      </w:sdt>
      <w:r w:rsidR="00AC18C8" w:rsidRPr="001B6BE1">
        <w:t xml:space="preserve">, </w:t>
      </w:r>
      <w:r w:rsidR="00002272" w:rsidRPr="001B6BE1">
        <w:t>OpenDaylight</w:t>
      </w:r>
      <w:r w:rsidR="00C64A4B" w:rsidRPr="001B6BE1">
        <w:t xml:space="preserve"> </w:t>
      </w:r>
      <w:sdt>
        <w:sdtPr>
          <w:id w:val="2020194270"/>
          <w:citation/>
        </w:sdtPr>
        <w:sdtContent>
          <w:r w:rsidR="00C64A4B" w:rsidRPr="001B6BE1">
            <w:fldChar w:fldCharType="begin"/>
          </w:r>
          <w:r w:rsidR="00C64A4B" w:rsidRPr="001B6BE1">
            <w:instrText xml:space="preserve"> CITATION Ope1 \l 1033 </w:instrText>
          </w:r>
          <w:r w:rsidR="00C64A4B" w:rsidRPr="001B6BE1">
            <w:fldChar w:fldCharType="separate"/>
          </w:r>
          <w:r w:rsidR="00E54C4E" w:rsidRPr="001B6BE1">
            <w:t>[10]</w:t>
          </w:r>
          <w:r w:rsidR="00C64A4B" w:rsidRPr="001B6BE1">
            <w:fldChar w:fldCharType="end"/>
          </w:r>
        </w:sdtContent>
      </w:sdt>
      <w:r w:rsidR="00AC18C8" w:rsidRPr="001B6BE1">
        <w:t>, ONOS</w:t>
      </w:r>
      <w:r w:rsidR="00B94543" w:rsidRPr="001B6BE1">
        <w:t xml:space="preserve"> </w:t>
      </w:r>
      <w:sdt>
        <w:sdtPr>
          <w:id w:val="1553266912"/>
          <w:citation/>
        </w:sdtPr>
        <w:sdtContent>
          <w:r w:rsidR="00B94543" w:rsidRPr="001B6BE1">
            <w:fldChar w:fldCharType="begin"/>
          </w:r>
          <w:r w:rsidR="00B94543" w:rsidRPr="001B6BE1">
            <w:instrText xml:space="preserve"> CITATION Ope2 \l 1033 </w:instrText>
          </w:r>
          <w:r w:rsidR="00B94543" w:rsidRPr="001B6BE1">
            <w:fldChar w:fldCharType="separate"/>
          </w:r>
          <w:r w:rsidR="00E54C4E" w:rsidRPr="001B6BE1">
            <w:t>[11]</w:t>
          </w:r>
          <w:r w:rsidR="00B94543" w:rsidRPr="001B6BE1">
            <w:fldChar w:fldCharType="end"/>
          </w:r>
        </w:sdtContent>
      </w:sdt>
      <w:r w:rsidR="004E6232" w:rsidRPr="001B6BE1">
        <w:t>,</w:t>
      </w:r>
      <w:r w:rsidR="00AC18C8" w:rsidRPr="001B6BE1">
        <w:t xml:space="preserve"> Orion</w:t>
      </w:r>
      <w:r w:rsidR="00627001" w:rsidRPr="001B6BE1">
        <w:t xml:space="preserve"> </w:t>
      </w:r>
      <w:sdt>
        <w:sdtPr>
          <w:id w:val="-49074758"/>
          <w:citation/>
        </w:sdtPr>
        <w:sdtContent>
          <w:r w:rsidR="00627001" w:rsidRPr="001B6BE1">
            <w:fldChar w:fldCharType="begin"/>
          </w:r>
          <w:r w:rsidR="00627001" w:rsidRPr="001B6BE1">
            <w:instrText xml:space="preserve"> CITATION Yon \l 1033 </w:instrText>
          </w:r>
          <w:r w:rsidR="00627001" w:rsidRPr="001B6BE1">
            <w:fldChar w:fldCharType="separate"/>
          </w:r>
          <w:r w:rsidR="00E54C4E" w:rsidRPr="001B6BE1">
            <w:t>[12]</w:t>
          </w:r>
          <w:r w:rsidR="00627001" w:rsidRPr="001B6BE1">
            <w:fldChar w:fldCharType="end"/>
          </w:r>
        </w:sdtContent>
      </w:sdt>
      <w:r w:rsidR="004E6232" w:rsidRPr="001B6BE1">
        <w:t xml:space="preserve"> Disco </w:t>
      </w:r>
      <w:sdt>
        <w:sdtPr>
          <w:id w:val="1058973398"/>
          <w:citation/>
        </w:sdtPr>
        <w:sdtContent>
          <w:r w:rsidR="004E6232" w:rsidRPr="001B6BE1">
            <w:fldChar w:fldCharType="begin"/>
          </w:r>
          <w:r w:rsidR="004E6232" w:rsidRPr="001B6BE1">
            <w:instrText xml:space="preserve"> CITATION Kev \l 1033 </w:instrText>
          </w:r>
          <w:r w:rsidR="004E6232" w:rsidRPr="001B6BE1">
            <w:fldChar w:fldCharType="separate"/>
          </w:r>
          <w:r w:rsidR="00E54C4E" w:rsidRPr="001B6BE1">
            <w:t>[13]</w:t>
          </w:r>
          <w:r w:rsidR="004E6232" w:rsidRPr="001B6BE1">
            <w:fldChar w:fldCharType="end"/>
          </w:r>
        </w:sdtContent>
      </w:sdt>
      <w:r w:rsidR="004E6232" w:rsidRPr="001B6BE1">
        <w:t xml:space="preserve"> and Kandoo </w:t>
      </w:r>
      <w:sdt>
        <w:sdtPr>
          <w:id w:val="347987932"/>
          <w:citation/>
        </w:sdtPr>
        <w:sdtContent>
          <w:r w:rsidR="004E6232" w:rsidRPr="001B6BE1">
            <w:fldChar w:fldCharType="begin"/>
          </w:r>
          <w:r w:rsidR="004E6232" w:rsidRPr="001B6BE1">
            <w:instrText xml:space="preserve"> CITATION Soh \l 1033 </w:instrText>
          </w:r>
          <w:r w:rsidR="004E6232" w:rsidRPr="001B6BE1">
            <w:fldChar w:fldCharType="separate"/>
          </w:r>
          <w:r w:rsidR="00E54C4E" w:rsidRPr="001B6BE1">
            <w:t>[14]</w:t>
          </w:r>
          <w:r w:rsidR="004E6232" w:rsidRPr="001B6BE1">
            <w:fldChar w:fldCharType="end"/>
          </w:r>
        </w:sdtContent>
      </w:sdt>
      <w:r w:rsidR="00AC18C8" w:rsidRPr="001B6BE1">
        <w:t>.</w:t>
      </w:r>
      <w:r w:rsidR="00D8459F" w:rsidRPr="001B6BE1">
        <w:t xml:space="preserve"> Later</w:t>
      </w:r>
      <w:r w:rsidR="0061648B" w:rsidRPr="001B6BE1">
        <w:t>,</w:t>
      </w:r>
      <w:r w:rsidR="00D8459F" w:rsidRPr="001B6BE1">
        <w:t xml:space="preserve"> big network device vendors like HPE, Cisco,</w:t>
      </w:r>
      <w:r w:rsidR="000C59A4" w:rsidRPr="001B6BE1">
        <w:t xml:space="preserve"> Juniper</w:t>
      </w:r>
      <w:r w:rsidR="00D8459F" w:rsidRPr="001B6BE1">
        <w:t xml:space="preserve"> VMware</w:t>
      </w:r>
      <w:r w:rsidR="000C59A4" w:rsidRPr="001B6BE1">
        <w:t>, IBM</w:t>
      </w:r>
      <w:r w:rsidR="00471694" w:rsidRPr="001B6BE1">
        <w:t xml:space="preserve"> also</w:t>
      </w:r>
      <w:r w:rsidR="00D8459F" w:rsidRPr="001B6BE1">
        <w:t xml:space="preserve"> </w:t>
      </w:r>
      <w:r w:rsidR="0084676D" w:rsidRPr="001B6BE1">
        <w:t xml:space="preserve">participated and </w:t>
      </w:r>
      <w:r w:rsidR="00471694" w:rsidRPr="001B6BE1">
        <w:t>designed their own approach towards building the SDWAN architectures.</w:t>
      </w:r>
      <w:r w:rsidR="00D40978" w:rsidRPr="001B6BE1">
        <w:t xml:space="preserve"> Today, variety of SDN controllers are available for research and evaluation from which the potential once joined projects with other communities working in same field of interest whereas, some disappeared because of scarcity of contributors and developers.</w:t>
      </w:r>
    </w:p>
    <w:p w14:paraId="74931F20" w14:textId="40BAC3EF" w:rsidR="0087498C" w:rsidRPr="001B6BE1" w:rsidRDefault="0087498C" w:rsidP="0087498C">
      <w:pPr>
        <w:pStyle w:val="Caption"/>
        <w:keepNext/>
        <w:jc w:val="center"/>
      </w:pPr>
      <w:bookmarkStart w:id="20" w:name="_Toc114937968"/>
      <w:r w:rsidRPr="001B6BE1">
        <w:lastRenderedPageBreak/>
        <w:t xml:space="preserve">Table 2. </w:t>
      </w:r>
      <w:r w:rsidRPr="001B6BE1">
        <w:fldChar w:fldCharType="begin"/>
      </w:r>
      <w:r w:rsidRPr="001B6BE1">
        <w:instrText xml:space="preserve"> SEQ Table_2. \* ARABIC </w:instrText>
      </w:r>
      <w:r w:rsidRPr="001B6BE1">
        <w:fldChar w:fldCharType="separate"/>
      </w:r>
      <w:r w:rsidR="00B6261C" w:rsidRPr="001B6BE1">
        <w:t>1</w:t>
      </w:r>
      <w:r w:rsidRPr="001B6BE1">
        <w:fldChar w:fldCharType="end"/>
      </w:r>
      <w:r w:rsidRPr="001B6BE1">
        <w:t xml:space="preserve"> Popular Open Source SDN controllers</w:t>
      </w:r>
      <w:bookmarkEnd w:id="20"/>
    </w:p>
    <w:tbl>
      <w:tblPr>
        <w:tblStyle w:val="TableGrid"/>
        <w:tblW w:w="0" w:type="auto"/>
        <w:jc w:val="center"/>
        <w:tblLook w:val="04A0" w:firstRow="1" w:lastRow="0" w:firstColumn="1" w:lastColumn="0" w:noHBand="0" w:noVBand="1"/>
      </w:tblPr>
      <w:tblGrid>
        <w:gridCol w:w="1995"/>
        <w:gridCol w:w="1690"/>
        <w:gridCol w:w="2268"/>
      </w:tblGrid>
      <w:tr w:rsidR="002E093D" w:rsidRPr="001B6BE1" w14:paraId="33D09957" w14:textId="77777777" w:rsidTr="002017B3">
        <w:trPr>
          <w:jc w:val="center"/>
        </w:trPr>
        <w:tc>
          <w:tcPr>
            <w:tcW w:w="1995" w:type="dxa"/>
          </w:tcPr>
          <w:p w14:paraId="33E10D31" w14:textId="2AF09628" w:rsidR="002E093D" w:rsidRPr="001B6BE1" w:rsidRDefault="002E093D" w:rsidP="00235FED">
            <w:pPr>
              <w:jc w:val="center"/>
              <w:rPr>
                <w:b/>
                <w:bCs/>
              </w:rPr>
            </w:pPr>
            <w:r w:rsidRPr="001B6BE1">
              <w:rPr>
                <w:b/>
                <w:bCs/>
              </w:rPr>
              <w:t>Controller</w:t>
            </w:r>
          </w:p>
        </w:tc>
        <w:tc>
          <w:tcPr>
            <w:tcW w:w="1690" w:type="dxa"/>
          </w:tcPr>
          <w:p w14:paraId="5BC3E29F" w14:textId="5845AD86" w:rsidR="002E093D" w:rsidRPr="001B6BE1" w:rsidRDefault="00235FED" w:rsidP="00235FED">
            <w:pPr>
              <w:jc w:val="center"/>
              <w:rPr>
                <w:b/>
                <w:bCs/>
              </w:rPr>
            </w:pPr>
            <w:r w:rsidRPr="001B6BE1">
              <w:rPr>
                <w:b/>
                <w:bCs/>
              </w:rPr>
              <w:t>Implementation</w:t>
            </w:r>
          </w:p>
        </w:tc>
        <w:tc>
          <w:tcPr>
            <w:tcW w:w="2268" w:type="dxa"/>
          </w:tcPr>
          <w:p w14:paraId="04D9D517" w14:textId="12053A9F" w:rsidR="002E093D" w:rsidRPr="001B6BE1" w:rsidRDefault="002E093D" w:rsidP="00235FED">
            <w:pPr>
              <w:jc w:val="center"/>
              <w:rPr>
                <w:b/>
                <w:bCs/>
              </w:rPr>
            </w:pPr>
            <w:r w:rsidRPr="001B6BE1">
              <w:rPr>
                <w:b/>
                <w:bCs/>
              </w:rPr>
              <w:t>Developers</w:t>
            </w:r>
          </w:p>
        </w:tc>
      </w:tr>
      <w:tr w:rsidR="002E093D" w:rsidRPr="001B6BE1" w14:paraId="7621E1BB" w14:textId="77777777" w:rsidTr="002017B3">
        <w:trPr>
          <w:jc w:val="center"/>
        </w:trPr>
        <w:tc>
          <w:tcPr>
            <w:tcW w:w="1995" w:type="dxa"/>
          </w:tcPr>
          <w:p w14:paraId="64976B1B" w14:textId="08303C16" w:rsidR="002E093D" w:rsidRPr="001B6BE1" w:rsidRDefault="002E093D" w:rsidP="00596707">
            <w:r w:rsidRPr="001B6BE1">
              <w:t>ONOS</w:t>
            </w:r>
          </w:p>
        </w:tc>
        <w:tc>
          <w:tcPr>
            <w:tcW w:w="1690" w:type="dxa"/>
          </w:tcPr>
          <w:p w14:paraId="1FF4D61C" w14:textId="013A3900" w:rsidR="002E093D" w:rsidRPr="001B6BE1" w:rsidRDefault="00235FED" w:rsidP="00596707">
            <w:r w:rsidRPr="001B6BE1">
              <w:t>Java</w:t>
            </w:r>
          </w:p>
        </w:tc>
        <w:tc>
          <w:tcPr>
            <w:tcW w:w="2268" w:type="dxa"/>
          </w:tcPr>
          <w:p w14:paraId="0EC6A7D9" w14:textId="4552A832" w:rsidR="002E093D" w:rsidRPr="001B6BE1" w:rsidRDefault="00235FED" w:rsidP="00596707">
            <w:r w:rsidRPr="001B6BE1">
              <w:t>Open Networking Lab</w:t>
            </w:r>
          </w:p>
        </w:tc>
      </w:tr>
      <w:tr w:rsidR="002E093D" w:rsidRPr="001B6BE1" w14:paraId="10E86A57" w14:textId="77777777" w:rsidTr="002017B3">
        <w:trPr>
          <w:jc w:val="center"/>
        </w:trPr>
        <w:tc>
          <w:tcPr>
            <w:tcW w:w="1995" w:type="dxa"/>
          </w:tcPr>
          <w:p w14:paraId="0CDDC217" w14:textId="1DDD1539" w:rsidR="002E093D" w:rsidRPr="001B6BE1" w:rsidRDefault="00002272" w:rsidP="00596707">
            <w:r w:rsidRPr="001B6BE1">
              <w:t>OpenDaylight</w:t>
            </w:r>
          </w:p>
        </w:tc>
        <w:tc>
          <w:tcPr>
            <w:tcW w:w="1690" w:type="dxa"/>
          </w:tcPr>
          <w:p w14:paraId="326BA946" w14:textId="21D1BA37" w:rsidR="002E093D" w:rsidRPr="001B6BE1" w:rsidRDefault="00235FED" w:rsidP="00596707">
            <w:r w:rsidRPr="001B6BE1">
              <w:t>Java</w:t>
            </w:r>
          </w:p>
        </w:tc>
        <w:tc>
          <w:tcPr>
            <w:tcW w:w="2268" w:type="dxa"/>
          </w:tcPr>
          <w:p w14:paraId="6749AFC1" w14:textId="4A6A5DA0" w:rsidR="002E093D" w:rsidRPr="001B6BE1" w:rsidRDefault="00235FED" w:rsidP="00596707">
            <w:r w:rsidRPr="001B6BE1">
              <w:t>The Linux Foundation</w:t>
            </w:r>
          </w:p>
        </w:tc>
      </w:tr>
      <w:tr w:rsidR="002E093D" w:rsidRPr="001B6BE1" w14:paraId="64124782" w14:textId="77777777" w:rsidTr="002017B3">
        <w:trPr>
          <w:jc w:val="center"/>
        </w:trPr>
        <w:tc>
          <w:tcPr>
            <w:tcW w:w="1995" w:type="dxa"/>
          </w:tcPr>
          <w:p w14:paraId="3F443C4F" w14:textId="4831A2FA" w:rsidR="002E093D" w:rsidRPr="001B6BE1" w:rsidRDefault="002E093D" w:rsidP="00596707">
            <w:r w:rsidRPr="001B6BE1">
              <w:t>Ryu</w:t>
            </w:r>
          </w:p>
        </w:tc>
        <w:tc>
          <w:tcPr>
            <w:tcW w:w="1690" w:type="dxa"/>
          </w:tcPr>
          <w:p w14:paraId="37CA7F16" w14:textId="664903DF" w:rsidR="002E093D" w:rsidRPr="001B6BE1" w:rsidRDefault="00235FED" w:rsidP="00596707">
            <w:r w:rsidRPr="001B6BE1">
              <w:t>Python</w:t>
            </w:r>
          </w:p>
        </w:tc>
        <w:tc>
          <w:tcPr>
            <w:tcW w:w="2268" w:type="dxa"/>
          </w:tcPr>
          <w:p w14:paraId="6E7A4768" w14:textId="02FC45B4" w:rsidR="002E093D" w:rsidRPr="001B6BE1" w:rsidRDefault="00235FED" w:rsidP="00596707">
            <w:r w:rsidRPr="001B6BE1">
              <w:t>NTT</w:t>
            </w:r>
            <w:r w:rsidR="00B35DDE" w:rsidRPr="001B6BE1">
              <w:t xml:space="preserve"> laboratories</w:t>
            </w:r>
          </w:p>
        </w:tc>
      </w:tr>
      <w:tr w:rsidR="002E093D" w:rsidRPr="001B6BE1" w14:paraId="2B89272E" w14:textId="77777777" w:rsidTr="002017B3">
        <w:trPr>
          <w:jc w:val="center"/>
        </w:trPr>
        <w:tc>
          <w:tcPr>
            <w:tcW w:w="1995" w:type="dxa"/>
          </w:tcPr>
          <w:p w14:paraId="2C4E2144" w14:textId="445791B5" w:rsidR="002E093D" w:rsidRPr="001B6BE1" w:rsidRDefault="002E093D" w:rsidP="00596707">
            <w:r w:rsidRPr="001B6BE1">
              <w:t>FloodLight</w:t>
            </w:r>
          </w:p>
        </w:tc>
        <w:tc>
          <w:tcPr>
            <w:tcW w:w="1690" w:type="dxa"/>
          </w:tcPr>
          <w:p w14:paraId="4C5EFBC7" w14:textId="02E9B1B4" w:rsidR="002E093D" w:rsidRPr="001B6BE1" w:rsidRDefault="00235FED" w:rsidP="00596707">
            <w:r w:rsidRPr="001B6BE1">
              <w:t>Java</w:t>
            </w:r>
          </w:p>
        </w:tc>
        <w:tc>
          <w:tcPr>
            <w:tcW w:w="2268" w:type="dxa"/>
          </w:tcPr>
          <w:p w14:paraId="72EDE578" w14:textId="291DBE41" w:rsidR="002E093D" w:rsidRPr="001B6BE1" w:rsidRDefault="00235FED" w:rsidP="00596707">
            <w:r w:rsidRPr="001B6BE1">
              <w:t>Big Switch Networks</w:t>
            </w:r>
          </w:p>
        </w:tc>
      </w:tr>
      <w:tr w:rsidR="002E093D" w:rsidRPr="001B6BE1" w14:paraId="0AB8DC93" w14:textId="77777777" w:rsidTr="002017B3">
        <w:trPr>
          <w:jc w:val="center"/>
        </w:trPr>
        <w:tc>
          <w:tcPr>
            <w:tcW w:w="1995" w:type="dxa"/>
          </w:tcPr>
          <w:p w14:paraId="47B0C97B" w14:textId="4CAE01C9" w:rsidR="002E093D" w:rsidRPr="001B6BE1" w:rsidRDefault="002E093D" w:rsidP="00596707">
            <w:r w:rsidRPr="001B6BE1">
              <w:t>NOX</w:t>
            </w:r>
          </w:p>
        </w:tc>
        <w:tc>
          <w:tcPr>
            <w:tcW w:w="1690" w:type="dxa"/>
          </w:tcPr>
          <w:p w14:paraId="642E4F3E" w14:textId="38C57CBC" w:rsidR="002E093D" w:rsidRPr="001B6BE1" w:rsidRDefault="00235FED" w:rsidP="00596707">
            <w:r w:rsidRPr="001B6BE1">
              <w:t>C++</w:t>
            </w:r>
          </w:p>
        </w:tc>
        <w:tc>
          <w:tcPr>
            <w:tcW w:w="2268" w:type="dxa"/>
          </w:tcPr>
          <w:p w14:paraId="5FA2FC60" w14:textId="17B53B4E" w:rsidR="002E093D" w:rsidRPr="001B6BE1" w:rsidRDefault="00235FED" w:rsidP="00596707">
            <w:r w:rsidRPr="001B6BE1">
              <w:t>Nicira</w:t>
            </w:r>
          </w:p>
        </w:tc>
      </w:tr>
      <w:tr w:rsidR="002E093D" w:rsidRPr="001B6BE1" w14:paraId="30D67DA0" w14:textId="77777777" w:rsidTr="002017B3">
        <w:trPr>
          <w:jc w:val="center"/>
        </w:trPr>
        <w:tc>
          <w:tcPr>
            <w:tcW w:w="1995" w:type="dxa"/>
          </w:tcPr>
          <w:p w14:paraId="70F2A3E1" w14:textId="3E9AC461" w:rsidR="002E093D" w:rsidRPr="001B6BE1" w:rsidRDefault="002E093D" w:rsidP="00596707">
            <w:r w:rsidRPr="001B6BE1">
              <w:t>POX</w:t>
            </w:r>
          </w:p>
        </w:tc>
        <w:tc>
          <w:tcPr>
            <w:tcW w:w="1690" w:type="dxa"/>
          </w:tcPr>
          <w:p w14:paraId="2785DC96" w14:textId="0BF1DD4D" w:rsidR="002E093D" w:rsidRPr="001B6BE1" w:rsidRDefault="00235FED" w:rsidP="00596707">
            <w:r w:rsidRPr="001B6BE1">
              <w:t>Python</w:t>
            </w:r>
          </w:p>
        </w:tc>
        <w:tc>
          <w:tcPr>
            <w:tcW w:w="2268" w:type="dxa"/>
          </w:tcPr>
          <w:p w14:paraId="556C250E" w14:textId="3592C407" w:rsidR="002E093D" w:rsidRPr="001B6BE1" w:rsidRDefault="00235FED" w:rsidP="00284E5E">
            <w:pPr>
              <w:keepNext/>
            </w:pPr>
            <w:r w:rsidRPr="001B6BE1">
              <w:t>Nicira</w:t>
            </w:r>
          </w:p>
        </w:tc>
      </w:tr>
    </w:tbl>
    <w:p w14:paraId="4BA2C92A" w14:textId="478F5815" w:rsidR="007713E8" w:rsidRPr="001B6BE1" w:rsidRDefault="00B07800" w:rsidP="007713E8">
      <w:r w:rsidRPr="001B6BE1">
        <w:t xml:space="preserve">Various SDN controller architecture types exists using which the particular SDN controller is developed. </w:t>
      </w:r>
      <w:r w:rsidR="007E279A" w:rsidRPr="001B6BE1">
        <w:t>To extend the SDN to large networks, these different architectures were developed. These types include</w:t>
      </w:r>
      <w:r w:rsidR="00ED7906" w:rsidRPr="001B6BE1">
        <w:t xml:space="preserve"> Physically</w:t>
      </w:r>
      <w:r w:rsidR="007E279A" w:rsidRPr="001B6BE1">
        <w:t xml:space="preserve"> Centralised </w:t>
      </w:r>
      <w:r w:rsidR="00D81BB9" w:rsidRPr="001B6BE1">
        <w:t>and</w:t>
      </w:r>
      <w:r w:rsidR="007E279A" w:rsidRPr="001B6BE1">
        <w:t xml:space="preserve"> Physical</w:t>
      </w:r>
      <w:r w:rsidR="00ED7906" w:rsidRPr="001B6BE1">
        <w:t>ly</w:t>
      </w:r>
      <w:r w:rsidR="007E279A" w:rsidRPr="001B6BE1">
        <w:t xml:space="preserve"> Distributed which further </w:t>
      </w:r>
      <w:r w:rsidR="00C941CA" w:rsidRPr="001B6BE1">
        <w:t>categorises into</w:t>
      </w:r>
      <w:r w:rsidR="007E279A" w:rsidRPr="001B6BE1">
        <w:t xml:space="preserve"> Logically Centralised, Logically Distributed, Flat</w:t>
      </w:r>
      <w:r w:rsidR="00D81BB9" w:rsidRPr="001B6BE1">
        <w:t xml:space="preserve"> and</w:t>
      </w:r>
      <w:r w:rsidR="007E279A" w:rsidRPr="001B6BE1">
        <w:t xml:space="preserve"> H</w:t>
      </w:r>
      <w:r w:rsidR="00D81BB9" w:rsidRPr="001B6BE1">
        <w:t>ierarchical architecture.</w:t>
      </w:r>
      <w:r w:rsidR="00B21F4D" w:rsidRPr="001B6BE1">
        <w:t xml:space="preserve"> </w:t>
      </w:r>
      <w:r w:rsidR="00062B53" w:rsidRPr="001B6BE1">
        <w:t>In the initial days of SDN, with the aim to have</w:t>
      </w:r>
      <w:r w:rsidR="00D8459F" w:rsidRPr="001B6BE1">
        <w:t xml:space="preserve"> a</w:t>
      </w:r>
      <w:r w:rsidR="00062B53" w:rsidRPr="001B6BE1">
        <w:t xml:space="preserve"> centralised controlling point of network, the SDN controllers were developed with the physically centralised architecture. However, because of problems like reliability of SDN controller, scalability and high availability of network functions physically distributed architectures were developed. </w:t>
      </w:r>
      <w:r w:rsidR="00B21F4D" w:rsidRPr="001B6BE1">
        <w:t xml:space="preserve">Various research and surveys have been carried out, for providing the overview of these architectures </w:t>
      </w:r>
      <w:sdt>
        <w:sdtPr>
          <w:id w:val="-2128842231"/>
          <w:citation/>
        </w:sdtPr>
        <w:sdtContent>
          <w:r w:rsidR="00B21F4D" w:rsidRPr="001B6BE1">
            <w:fldChar w:fldCharType="begin"/>
          </w:r>
          <w:r w:rsidR="00B21F4D" w:rsidRPr="001B6BE1">
            <w:instrText xml:space="preserve"> CITATION Oth16 \l 1033 </w:instrText>
          </w:r>
          <w:r w:rsidR="00B21F4D" w:rsidRPr="001B6BE1">
            <w:fldChar w:fldCharType="separate"/>
          </w:r>
          <w:r w:rsidR="00E54C4E" w:rsidRPr="001B6BE1">
            <w:t>[15]</w:t>
          </w:r>
          <w:r w:rsidR="00B21F4D" w:rsidRPr="001B6BE1">
            <w:fldChar w:fldCharType="end"/>
          </w:r>
        </w:sdtContent>
      </w:sdt>
      <w:r w:rsidR="00B21F4D" w:rsidRPr="001B6BE1">
        <w:t>, challenges face</w:t>
      </w:r>
      <w:r w:rsidR="000221C5" w:rsidRPr="001B6BE1">
        <w:t>d</w:t>
      </w:r>
      <w:r w:rsidR="00B21F4D" w:rsidRPr="001B6BE1">
        <w:t xml:space="preserve"> by these architectures </w:t>
      </w:r>
      <w:sdt>
        <w:sdtPr>
          <w:id w:val="-1279801840"/>
          <w:citation/>
        </w:sdtPr>
        <w:sdtContent>
          <w:r w:rsidR="000221C5" w:rsidRPr="001B6BE1">
            <w:fldChar w:fldCharType="begin"/>
          </w:r>
          <w:r w:rsidR="000221C5" w:rsidRPr="001B6BE1">
            <w:instrText xml:space="preserve"> CITATION Ban17 \l 1033 </w:instrText>
          </w:r>
          <w:r w:rsidR="000221C5" w:rsidRPr="001B6BE1">
            <w:fldChar w:fldCharType="separate"/>
          </w:r>
          <w:r w:rsidR="00E54C4E" w:rsidRPr="001B6BE1">
            <w:t>[16]</w:t>
          </w:r>
          <w:r w:rsidR="000221C5" w:rsidRPr="001B6BE1">
            <w:fldChar w:fldCharType="end"/>
          </w:r>
        </w:sdtContent>
      </w:sdt>
      <w:r w:rsidR="00B21F4D" w:rsidRPr="001B6BE1">
        <w:t xml:space="preserve"> and controller selection</w:t>
      </w:r>
      <w:r w:rsidR="000221C5" w:rsidRPr="001B6BE1">
        <w:t xml:space="preserve"> criteria</w:t>
      </w:r>
      <w:r w:rsidR="00B21F4D" w:rsidRPr="001B6BE1">
        <w:t xml:space="preserve"> </w:t>
      </w:r>
      <w:sdt>
        <w:sdtPr>
          <w:id w:val="1211698101"/>
          <w:citation/>
        </w:sdtPr>
        <w:sdtContent>
          <w:r w:rsidR="000221C5" w:rsidRPr="001B6BE1">
            <w:fldChar w:fldCharType="begin"/>
          </w:r>
          <w:r w:rsidR="000221C5" w:rsidRPr="001B6BE1">
            <w:instrText xml:space="preserve"> CITATION Esm20 \l 1033 </w:instrText>
          </w:r>
          <w:r w:rsidR="000221C5" w:rsidRPr="001B6BE1">
            <w:fldChar w:fldCharType="separate"/>
          </w:r>
          <w:r w:rsidR="00E54C4E" w:rsidRPr="001B6BE1">
            <w:t>[17]</w:t>
          </w:r>
          <w:r w:rsidR="000221C5" w:rsidRPr="001B6BE1">
            <w:fldChar w:fldCharType="end"/>
          </w:r>
        </w:sdtContent>
      </w:sdt>
      <w:r w:rsidR="000221C5" w:rsidRPr="001B6BE1">
        <w:t>.</w:t>
      </w:r>
    </w:p>
    <w:p w14:paraId="12899BBB" w14:textId="115B7391" w:rsidR="008A33AF" w:rsidRPr="001B6BE1" w:rsidRDefault="000B3D53" w:rsidP="007713E8">
      <w:r w:rsidRPr="001B6BE1">
        <w:t xml:space="preserve">A Physically Centralised architecture of SDN consists of physically centralised Control plane with single SDN controller for complete underlying network. The SDN was </w:t>
      </w:r>
      <w:r w:rsidR="00424D5B" w:rsidRPr="001B6BE1">
        <w:t xml:space="preserve">drafted with the aim to have a single point of contact to control and manage the every network devices which only contains data planes. </w:t>
      </w:r>
      <w:r w:rsidR="000549B6" w:rsidRPr="001B6BE1">
        <w:t>However, a single SDN controller for the entire network is an unsafe practice because if the controller breaks down the entire network collapses along with it.</w:t>
      </w:r>
      <w:r w:rsidR="006B667B" w:rsidRPr="001B6BE1">
        <w:t xml:space="preserve"> Correspondingly, </w:t>
      </w:r>
      <w:r w:rsidR="00251AFB" w:rsidRPr="001B6BE1">
        <w:t>the managing of complete network devices with all the control packets requests and replies especially</w:t>
      </w:r>
      <w:r w:rsidR="006839B8" w:rsidRPr="001B6BE1">
        <w:t>,</w:t>
      </w:r>
      <w:r w:rsidR="00251AFB" w:rsidRPr="001B6BE1">
        <w:t xml:space="preserve"> with the OpenFlow protocol</w:t>
      </w:r>
      <w:r w:rsidR="006839B8" w:rsidRPr="001B6BE1">
        <w:t xml:space="preserve"> which exchanges a lot of control packets between SDN controller and OpenFlow switches, may create the bottleneck situation for the SDN controller. Also to tackle</w:t>
      </w:r>
      <w:r w:rsidR="00903250" w:rsidRPr="001B6BE1">
        <w:t xml:space="preserve"> the different requirements of the large networks</w:t>
      </w:r>
      <w:r w:rsidR="006839B8" w:rsidRPr="001B6BE1">
        <w:t xml:space="preserve"> such as </w:t>
      </w:r>
      <w:r w:rsidR="00903250" w:rsidRPr="001B6BE1">
        <w:t xml:space="preserve">reliability, scalability, high availability, performance guarantee, etc. this centralised architecture of SDN doesn’t have a feasible solution. All these demands requested for the deploying the </w:t>
      </w:r>
      <w:r w:rsidR="0015137C" w:rsidRPr="001B6BE1">
        <w:t>multiple controllers for smooth functioning of the network. The NOX</w:t>
      </w:r>
      <w:r w:rsidR="00641787" w:rsidRPr="001B6BE1">
        <w:t xml:space="preserve"> </w:t>
      </w:r>
      <w:sdt>
        <w:sdtPr>
          <w:id w:val="809907916"/>
          <w:citation/>
        </w:sdtPr>
        <w:sdtContent>
          <w:r w:rsidR="00641787" w:rsidRPr="001B6BE1">
            <w:fldChar w:fldCharType="begin"/>
          </w:r>
          <w:r w:rsidR="00641787" w:rsidRPr="001B6BE1">
            <w:instrText xml:space="preserve"> CITATION NOX \l 1033 </w:instrText>
          </w:r>
          <w:r w:rsidR="00641787" w:rsidRPr="001B6BE1">
            <w:fldChar w:fldCharType="separate"/>
          </w:r>
          <w:r w:rsidR="00E54C4E" w:rsidRPr="001B6BE1">
            <w:t>[3]</w:t>
          </w:r>
          <w:r w:rsidR="00641787" w:rsidRPr="001B6BE1">
            <w:fldChar w:fldCharType="end"/>
          </w:r>
        </w:sdtContent>
      </w:sdt>
      <w:r w:rsidR="0015137C" w:rsidRPr="001B6BE1">
        <w:t xml:space="preserve">, first SDN controller was developed on this physically centralised </w:t>
      </w:r>
      <w:r w:rsidR="002A0A68" w:rsidRPr="001B6BE1">
        <w:t xml:space="preserve">architecture but it faced the throughput issues. </w:t>
      </w:r>
      <w:r w:rsidR="00737789" w:rsidRPr="001B6BE1">
        <w:t>Later</w:t>
      </w:r>
      <w:r w:rsidR="003B17CE" w:rsidRPr="001B6BE1">
        <w:t>,</w:t>
      </w:r>
      <w:r w:rsidR="00737789" w:rsidRPr="001B6BE1">
        <w:t xml:space="preserve"> n</w:t>
      </w:r>
      <w:r w:rsidR="002A0A68" w:rsidRPr="001B6BE1">
        <w:t>ew versions</w:t>
      </w:r>
      <w:r w:rsidR="00737789" w:rsidRPr="001B6BE1">
        <w:t xml:space="preserve">, NOX-MT and POX </w:t>
      </w:r>
      <w:sdt>
        <w:sdtPr>
          <w:id w:val="-1401443862"/>
          <w:citation/>
        </w:sdtPr>
        <w:sdtContent>
          <w:r w:rsidR="00641787" w:rsidRPr="001B6BE1">
            <w:fldChar w:fldCharType="begin"/>
          </w:r>
          <w:r w:rsidR="00641787" w:rsidRPr="001B6BE1">
            <w:instrText xml:space="preserve"> CITATION POX \l 1033 </w:instrText>
          </w:r>
          <w:r w:rsidR="00641787" w:rsidRPr="001B6BE1">
            <w:fldChar w:fldCharType="separate"/>
          </w:r>
          <w:r w:rsidR="00E54C4E" w:rsidRPr="001B6BE1">
            <w:t>[5]</w:t>
          </w:r>
          <w:r w:rsidR="00641787" w:rsidRPr="001B6BE1">
            <w:fldChar w:fldCharType="end"/>
          </w:r>
        </w:sdtContent>
      </w:sdt>
      <w:r w:rsidR="00641787" w:rsidRPr="001B6BE1">
        <w:t xml:space="preserve"> </w:t>
      </w:r>
      <w:r w:rsidR="00737789" w:rsidRPr="001B6BE1">
        <w:t xml:space="preserve">controller were developed to tackle this problem and provide comfortable platform for developers. </w:t>
      </w:r>
      <w:r w:rsidR="00A84EAA" w:rsidRPr="001B6BE1">
        <w:t>Also</w:t>
      </w:r>
      <w:r w:rsidR="00920903" w:rsidRPr="001B6BE1">
        <w:t>,</w:t>
      </w:r>
      <w:r w:rsidR="00A84EAA" w:rsidRPr="001B6BE1">
        <w:t xml:space="preserve"> Java based Floodlight</w:t>
      </w:r>
      <w:r w:rsidR="00641787" w:rsidRPr="001B6BE1">
        <w:t xml:space="preserve"> </w:t>
      </w:r>
      <w:sdt>
        <w:sdtPr>
          <w:id w:val="-974064771"/>
          <w:citation/>
        </w:sdtPr>
        <w:sdtContent>
          <w:r w:rsidR="00641787" w:rsidRPr="001B6BE1">
            <w:fldChar w:fldCharType="begin"/>
          </w:r>
          <w:r w:rsidR="00641787" w:rsidRPr="001B6BE1">
            <w:instrText xml:space="preserve"> CITATION Flo \l 1033 </w:instrText>
          </w:r>
          <w:r w:rsidR="00641787" w:rsidRPr="001B6BE1">
            <w:fldChar w:fldCharType="separate"/>
          </w:r>
          <w:r w:rsidR="00E54C4E" w:rsidRPr="001B6BE1">
            <w:t>[9]</w:t>
          </w:r>
          <w:r w:rsidR="00641787" w:rsidRPr="001B6BE1">
            <w:fldChar w:fldCharType="end"/>
          </w:r>
        </w:sdtContent>
      </w:sdt>
      <w:r w:rsidR="00A84EAA" w:rsidRPr="001B6BE1">
        <w:t xml:space="preserve"> controller by Big Switch Networks</w:t>
      </w:r>
      <w:r w:rsidR="00920903" w:rsidRPr="001B6BE1">
        <w:t xml:space="preserve"> </w:t>
      </w:r>
      <w:sdt>
        <w:sdtPr>
          <w:id w:val="-939682460"/>
          <w:citation/>
        </w:sdtPr>
        <w:sdtContent>
          <w:r w:rsidR="00920903" w:rsidRPr="001B6BE1">
            <w:fldChar w:fldCharType="begin"/>
          </w:r>
          <w:r w:rsidR="00920903" w:rsidRPr="001B6BE1">
            <w:instrText xml:space="preserve"> CITATION Ari20 \l 1033 </w:instrText>
          </w:r>
          <w:r w:rsidR="00920903" w:rsidRPr="001B6BE1">
            <w:fldChar w:fldCharType="separate"/>
          </w:r>
          <w:r w:rsidR="00E54C4E" w:rsidRPr="001B6BE1">
            <w:t>[18]</w:t>
          </w:r>
          <w:r w:rsidR="00920903" w:rsidRPr="001B6BE1">
            <w:fldChar w:fldCharType="end"/>
          </w:r>
        </w:sdtContent>
      </w:sdt>
      <w:r w:rsidR="00A84EAA" w:rsidRPr="001B6BE1">
        <w:t xml:space="preserve"> and Python based Ryu</w:t>
      </w:r>
      <w:sdt>
        <w:sdtPr>
          <w:id w:val="804972306"/>
          <w:citation/>
        </w:sdtPr>
        <w:sdtContent>
          <w:r w:rsidR="00641787" w:rsidRPr="001B6BE1">
            <w:fldChar w:fldCharType="begin"/>
          </w:r>
          <w:r w:rsidR="00641787" w:rsidRPr="001B6BE1">
            <w:instrText xml:space="preserve"> CITATION Ryu \l 1033 </w:instrText>
          </w:r>
          <w:r w:rsidR="00641787" w:rsidRPr="001B6BE1">
            <w:fldChar w:fldCharType="separate"/>
          </w:r>
          <w:r w:rsidR="00E54C4E" w:rsidRPr="001B6BE1">
            <w:t xml:space="preserve"> [7]</w:t>
          </w:r>
          <w:r w:rsidR="00641787" w:rsidRPr="001B6BE1">
            <w:fldChar w:fldCharType="end"/>
          </w:r>
        </w:sdtContent>
      </w:sdt>
      <w:r w:rsidR="00A84EAA" w:rsidRPr="001B6BE1">
        <w:t xml:space="preserve"> controller were developed by NTT</w:t>
      </w:r>
      <w:r w:rsidR="00B35DDE" w:rsidRPr="001B6BE1">
        <w:t xml:space="preserve"> laboratories</w:t>
      </w:r>
      <w:sdt>
        <w:sdtPr>
          <w:id w:val="1445502716"/>
          <w:citation/>
        </w:sdtPr>
        <w:sdtContent>
          <w:r w:rsidR="00641787" w:rsidRPr="001B6BE1">
            <w:fldChar w:fldCharType="begin"/>
          </w:r>
          <w:r w:rsidR="00641787" w:rsidRPr="001B6BE1">
            <w:instrText xml:space="preserve"> CITATION Rui \l 1033 </w:instrText>
          </w:r>
          <w:r w:rsidR="00641787" w:rsidRPr="001B6BE1">
            <w:fldChar w:fldCharType="separate"/>
          </w:r>
          <w:r w:rsidR="00E54C4E" w:rsidRPr="001B6BE1">
            <w:t xml:space="preserve"> [19]</w:t>
          </w:r>
          <w:r w:rsidR="00641787" w:rsidRPr="001B6BE1">
            <w:fldChar w:fldCharType="end"/>
          </w:r>
        </w:sdtContent>
      </w:sdt>
      <w:r w:rsidR="00920903" w:rsidRPr="001B6BE1">
        <w:t xml:space="preserve">. All these SDN controllers were developed to </w:t>
      </w:r>
      <w:r w:rsidR="0019175C" w:rsidRPr="001B6BE1">
        <w:t>address the issues faced by other SDN controllers though all were developed on the physically centralised architecture of the SDN.</w:t>
      </w:r>
    </w:p>
    <w:p w14:paraId="625F22DD" w14:textId="457B0AD5" w:rsidR="0015137C" w:rsidRPr="001B6BE1" w:rsidRDefault="004E3FAA" w:rsidP="0052579B">
      <w:r w:rsidRPr="001B6BE1">
        <w:t>On the other hand, a Physically Distributed architecture of SDN was developed</w:t>
      </w:r>
      <w:r w:rsidR="00BD1120" w:rsidRPr="001B6BE1">
        <w:t xml:space="preserve">, which promised </w:t>
      </w:r>
      <w:r w:rsidR="00841F7C" w:rsidRPr="001B6BE1">
        <w:t xml:space="preserve">to address all the limitations faced by the </w:t>
      </w:r>
      <w:r w:rsidR="00994DB1" w:rsidRPr="001B6BE1">
        <w:t>Physically Centralised architec</w:t>
      </w:r>
      <w:r w:rsidR="00076B81" w:rsidRPr="001B6BE1">
        <w:t>t</w:t>
      </w:r>
      <w:r w:rsidR="00994DB1" w:rsidRPr="001B6BE1">
        <w:t>ed SDN controllers</w:t>
      </w:r>
      <w:r w:rsidR="00076B81" w:rsidRPr="001B6BE1">
        <w:t>.</w:t>
      </w:r>
      <w:r w:rsidR="00FC71EF" w:rsidRPr="001B6BE1">
        <w:t xml:space="preserve"> As the name suggests, this architecture consists of physically distributed control points of the network.</w:t>
      </w:r>
      <w:r w:rsidR="0075332F" w:rsidRPr="001B6BE1">
        <w:t xml:space="preserve"> The scale-out approach of the control plane was proved to be potential solution to </w:t>
      </w:r>
      <w:r w:rsidR="000C3FC5" w:rsidRPr="001B6BE1">
        <w:t xml:space="preserve">achieve </w:t>
      </w:r>
      <w:r w:rsidR="0075332F" w:rsidRPr="001B6BE1">
        <w:t xml:space="preserve">the </w:t>
      </w:r>
      <w:r w:rsidR="000C3FC5" w:rsidRPr="001B6BE1">
        <w:t>requirements of the large-scale networks</w:t>
      </w:r>
      <w:r w:rsidR="00C868DB" w:rsidRPr="001B6BE1">
        <w:t xml:space="preserve"> </w:t>
      </w:r>
      <w:sdt>
        <w:sdtPr>
          <w:id w:val="1975949555"/>
          <w:citation/>
        </w:sdtPr>
        <w:sdtContent>
          <w:r w:rsidR="00C868DB" w:rsidRPr="001B6BE1">
            <w:fldChar w:fldCharType="begin"/>
          </w:r>
          <w:r w:rsidR="00C868DB" w:rsidRPr="001B6BE1">
            <w:instrText xml:space="preserve"> CITATION Die \l 1033 </w:instrText>
          </w:r>
          <w:r w:rsidR="00C868DB" w:rsidRPr="001B6BE1">
            <w:fldChar w:fldCharType="separate"/>
          </w:r>
          <w:r w:rsidR="00E54C4E" w:rsidRPr="001B6BE1">
            <w:t>[20]</w:t>
          </w:r>
          <w:r w:rsidR="00C868DB" w:rsidRPr="001B6BE1">
            <w:fldChar w:fldCharType="end"/>
          </w:r>
        </w:sdtContent>
      </w:sdt>
      <w:r w:rsidR="000C3FC5" w:rsidRPr="001B6BE1">
        <w:t>.</w:t>
      </w:r>
      <w:r w:rsidR="00B92A15" w:rsidRPr="001B6BE1">
        <w:rPr>
          <w:b/>
          <w:bCs/>
        </w:rPr>
        <w:t xml:space="preserve"> </w:t>
      </w:r>
      <w:r w:rsidR="00892EEB" w:rsidRPr="001B6BE1">
        <w:t xml:space="preserve">The SDN controllers like ONIX </w:t>
      </w:r>
      <w:sdt>
        <w:sdtPr>
          <w:id w:val="24923733"/>
          <w:citation/>
        </w:sdtPr>
        <w:sdtContent>
          <w:r w:rsidR="00892EEB" w:rsidRPr="001B6BE1">
            <w:fldChar w:fldCharType="begin"/>
          </w:r>
          <w:r w:rsidR="00892EEB" w:rsidRPr="001B6BE1">
            <w:instrText xml:space="preserve"> CITATION Tee \l 1033 </w:instrText>
          </w:r>
          <w:r w:rsidR="00892EEB" w:rsidRPr="001B6BE1">
            <w:fldChar w:fldCharType="separate"/>
          </w:r>
          <w:r w:rsidR="00E54C4E" w:rsidRPr="001B6BE1">
            <w:t>[6]</w:t>
          </w:r>
          <w:r w:rsidR="00892EEB" w:rsidRPr="001B6BE1">
            <w:fldChar w:fldCharType="end"/>
          </w:r>
        </w:sdtContent>
      </w:sdt>
      <w:r w:rsidR="00892EEB" w:rsidRPr="001B6BE1">
        <w:t xml:space="preserve">, </w:t>
      </w:r>
      <w:r w:rsidR="00002272" w:rsidRPr="001B6BE1">
        <w:t>OpenDaylight</w:t>
      </w:r>
      <w:r w:rsidR="00B16D82" w:rsidRPr="001B6BE1">
        <w:t xml:space="preserve"> </w:t>
      </w:r>
      <w:sdt>
        <w:sdtPr>
          <w:id w:val="-1324270680"/>
          <w:citation/>
        </w:sdtPr>
        <w:sdtContent>
          <w:r w:rsidR="00B16D82" w:rsidRPr="001B6BE1">
            <w:fldChar w:fldCharType="begin"/>
          </w:r>
          <w:r w:rsidR="00B16D82" w:rsidRPr="001B6BE1">
            <w:instrText xml:space="preserve"> CITATION Ope1 \l 1033 </w:instrText>
          </w:r>
          <w:r w:rsidR="00B16D82" w:rsidRPr="001B6BE1">
            <w:fldChar w:fldCharType="separate"/>
          </w:r>
          <w:r w:rsidR="00E54C4E" w:rsidRPr="001B6BE1">
            <w:t>[10]</w:t>
          </w:r>
          <w:r w:rsidR="00B16D82" w:rsidRPr="001B6BE1">
            <w:fldChar w:fldCharType="end"/>
          </w:r>
        </w:sdtContent>
      </w:sdt>
      <w:r w:rsidR="00892EEB" w:rsidRPr="001B6BE1">
        <w:t>, ONOS</w:t>
      </w:r>
      <w:r w:rsidR="00B16D82" w:rsidRPr="001B6BE1">
        <w:t xml:space="preserve"> </w:t>
      </w:r>
      <w:sdt>
        <w:sdtPr>
          <w:id w:val="-368995528"/>
          <w:citation/>
        </w:sdtPr>
        <w:sdtContent>
          <w:r w:rsidR="00B16D82" w:rsidRPr="001B6BE1">
            <w:fldChar w:fldCharType="begin"/>
          </w:r>
          <w:r w:rsidR="00B16D82" w:rsidRPr="001B6BE1">
            <w:instrText xml:space="preserve"> CITATION Ope2 \l 1033 </w:instrText>
          </w:r>
          <w:r w:rsidR="00B16D82" w:rsidRPr="001B6BE1">
            <w:fldChar w:fldCharType="separate"/>
          </w:r>
          <w:r w:rsidR="00E54C4E" w:rsidRPr="001B6BE1">
            <w:t>[11]</w:t>
          </w:r>
          <w:r w:rsidR="00B16D82" w:rsidRPr="001B6BE1">
            <w:fldChar w:fldCharType="end"/>
          </w:r>
        </w:sdtContent>
      </w:sdt>
      <w:r w:rsidR="00B16D82" w:rsidRPr="001B6BE1">
        <w:t xml:space="preserve"> and Orion </w:t>
      </w:r>
      <w:sdt>
        <w:sdtPr>
          <w:id w:val="88824266"/>
          <w:citation/>
        </w:sdtPr>
        <w:sdtContent>
          <w:r w:rsidR="00B16D82" w:rsidRPr="001B6BE1">
            <w:fldChar w:fldCharType="begin"/>
          </w:r>
          <w:r w:rsidR="00B16D82" w:rsidRPr="001B6BE1">
            <w:instrText xml:space="preserve"> CITATION Yon \l 1033 </w:instrText>
          </w:r>
          <w:r w:rsidR="00B16D82" w:rsidRPr="001B6BE1">
            <w:fldChar w:fldCharType="separate"/>
          </w:r>
          <w:r w:rsidR="00E54C4E" w:rsidRPr="001B6BE1">
            <w:t>[12]</w:t>
          </w:r>
          <w:r w:rsidR="00B16D82" w:rsidRPr="001B6BE1">
            <w:fldChar w:fldCharType="end"/>
          </w:r>
        </w:sdtContent>
      </w:sdt>
      <w:r w:rsidR="00892EEB" w:rsidRPr="001B6BE1">
        <w:t xml:space="preserve"> were developed supporting this architecture of the SDN.</w:t>
      </w:r>
      <w:r w:rsidR="00270D8F" w:rsidRPr="001B6BE1">
        <w:t xml:space="preserve"> The Physically Distributed architecture of SDN can be further classified into Logically Centralised and Logically Distributed architecture</w:t>
      </w:r>
      <w:r w:rsidR="008D0553" w:rsidRPr="001B6BE1">
        <w:t xml:space="preserve"> </w:t>
      </w:r>
      <w:sdt>
        <w:sdtPr>
          <w:id w:val="-1608198988"/>
          <w:citation/>
        </w:sdtPr>
        <w:sdtContent>
          <w:r w:rsidR="008D0553" w:rsidRPr="001B6BE1">
            <w:fldChar w:fldCharType="begin"/>
          </w:r>
          <w:r w:rsidR="008D0553" w:rsidRPr="001B6BE1">
            <w:instrText xml:space="preserve"> CITATION Oth16 \l 1033 </w:instrText>
          </w:r>
          <w:r w:rsidR="008D0553" w:rsidRPr="001B6BE1">
            <w:fldChar w:fldCharType="separate"/>
          </w:r>
          <w:r w:rsidR="00E54C4E" w:rsidRPr="001B6BE1">
            <w:t>[15]</w:t>
          </w:r>
          <w:r w:rsidR="008D0553" w:rsidRPr="001B6BE1">
            <w:fldChar w:fldCharType="end"/>
          </w:r>
        </w:sdtContent>
      </w:sdt>
      <w:r w:rsidR="00270D8F" w:rsidRPr="001B6BE1">
        <w:t xml:space="preserve"> </w:t>
      </w:r>
      <w:r w:rsidR="00112094" w:rsidRPr="001B6BE1">
        <w:t>along with</w:t>
      </w:r>
      <w:r w:rsidR="00270D8F" w:rsidRPr="001B6BE1">
        <w:t xml:space="preserve"> Flat and Hierarchical architecture</w:t>
      </w:r>
      <w:r w:rsidR="00740C97" w:rsidRPr="001B6BE1">
        <w:t xml:space="preserve"> of SDN</w:t>
      </w:r>
      <w:r w:rsidR="00362D68" w:rsidRPr="001B6BE1">
        <w:t xml:space="preserve"> </w:t>
      </w:r>
      <w:sdt>
        <w:sdtPr>
          <w:id w:val="1422681453"/>
          <w:citation/>
        </w:sdtPr>
        <w:sdtContent>
          <w:r w:rsidR="00362D68" w:rsidRPr="001B6BE1">
            <w:fldChar w:fldCharType="begin"/>
          </w:r>
          <w:r w:rsidR="00362D68" w:rsidRPr="001B6BE1">
            <w:instrText xml:space="preserve"> CITATION Ban17 \l 1033 </w:instrText>
          </w:r>
          <w:r w:rsidR="00362D68" w:rsidRPr="001B6BE1">
            <w:fldChar w:fldCharType="separate"/>
          </w:r>
          <w:r w:rsidR="00E54C4E" w:rsidRPr="001B6BE1">
            <w:t>[16]</w:t>
          </w:r>
          <w:r w:rsidR="00362D68" w:rsidRPr="001B6BE1">
            <w:fldChar w:fldCharType="end"/>
          </w:r>
        </w:sdtContent>
      </w:sdt>
      <w:r w:rsidR="00270D8F" w:rsidRPr="001B6BE1">
        <w:t>.</w:t>
      </w:r>
    </w:p>
    <w:p w14:paraId="14642F7C" w14:textId="422B7DB2" w:rsidR="004E3FAA" w:rsidRPr="001B6BE1" w:rsidRDefault="00EF1686" w:rsidP="0052579B">
      <w:r w:rsidRPr="001B6BE1">
        <w:t xml:space="preserve">In simple words, the Physically distributed-Logically centralised architecture means multiple controllers are deployed in the network but they act like a single controller in terms of operations and functionality. </w:t>
      </w:r>
      <w:r w:rsidR="0052579B" w:rsidRPr="001B6BE1">
        <w:t xml:space="preserve">In this type of architecture, multiple controllers are implemented in the </w:t>
      </w:r>
      <w:r w:rsidR="0075459F" w:rsidRPr="001B6BE1">
        <w:t>C</w:t>
      </w:r>
      <w:r w:rsidR="0052579B" w:rsidRPr="001B6BE1">
        <w:t>ontrol plane of the SDN. These controllers together form a cluster and are able to communicate with each other via East-Westbound interface and with network devices via SBI.</w:t>
      </w:r>
      <w:r w:rsidR="001205C4" w:rsidRPr="001B6BE1">
        <w:t xml:space="preserve"> A cluster formed of these controllers,</w:t>
      </w:r>
      <w:r w:rsidR="0052579B" w:rsidRPr="001B6BE1">
        <w:t xml:space="preserve"> distribute network control operations among themselves. All the controllers have the complete</w:t>
      </w:r>
      <w:r w:rsidR="00A149DC" w:rsidRPr="001B6BE1">
        <w:t xml:space="preserve"> global</w:t>
      </w:r>
      <w:r w:rsidR="0052579B" w:rsidRPr="001B6BE1">
        <w:t xml:space="preserve"> view of network topology</w:t>
      </w:r>
      <w:r w:rsidR="001205C4" w:rsidRPr="001B6BE1">
        <w:t xml:space="preserve"> but may or may not have the controlling authority of all the network devices.</w:t>
      </w:r>
      <w:r w:rsidR="0052579B" w:rsidRPr="001B6BE1">
        <w:t xml:space="preserve"> </w:t>
      </w:r>
      <w:r w:rsidR="001205C4" w:rsidRPr="001B6BE1">
        <w:t>The network devices are generally distributed among all the controllers to achieve highest performance guarantee.</w:t>
      </w:r>
      <w:r w:rsidR="00A37344" w:rsidRPr="001B6BE1">
        <w:t xml:space="preserve"> </w:t>
      </w:r>
      <w:r w:rsidR="005B7A2F" w:rsidRPr="001B6BE1">
        <w:t xml:space="preserve">SDN controllers such as ONIX, </w:t>
      </w:r>
      <w:r w:rsidR="00002272" w:rsidRPr="001B6BE1">
        <w:t>OpenDaylight</w:t>
      </w:r>
      <w:r w:rsidR="005B7A2F" w:rsidRPr="001B6BE1">
        <w:t xml:space="preserve"> and ONOS were developed on the basis of this type of architecture.</w:t>
      </w:r>
    </w:p>
    <w:p w14:paraId="07EB3BC7" w14:textId="0141AF32" w:rsidR="00CD63E3" w:rsidRPr="001B6BE1" w:rsidRDefault="008F11F1" w:rsidP="009205E7">
      <w:r w:rsidRPr="001B6BE1">
        <w:lastRenderedPageBreak/>
        <w:t xml:space="preserve">Whereas, in Physically distributed-Logically distributed architecture, </w:t>
      </w:r>
      <w:r w:rsidR="002E32C9" w:rsidRPr="001B6BE1">
        <w:t>the Control plane is physically as well logically separated in the network.</w:t>
      </w:r>
      <w:r w:rsidR="008E6BFE" w:rsidRPr="001B6BE1">
        <w:t xml:space="preserve"> In this type of architecture, multiple controllers form a cluster together but all the controllers may or may not have the complete view of the network. </w:t>
      </w:r>
      <w:r w:rsidR="00A149DC" w:rsidRPr="001B6BE1">
        <w:t>Generally, every controller has a</w:t>
      </w:r>
      <w:r w:rsidR="0046085D" w:rsidRPr="001B6BE1">
        <w:t xml:space="preserve"> view of</w:t>
      </w:r>
      <w:r w:rsidR="00A149DC" w:rsidRPr="001B6BE1">
        <w:t xml:space="preserve"> </w:t>
      </w:r>
      <w:r w:rsidR="0046085D" w:rsidRPr="001B6BE1">
        <w:t xml:space="preserve">some section of the network and </w:t>
      </w:r>
      <w:r w:rsidR="00A16D50" w:rsidRPr="001B6BE1">
        <w:t xml:space="preserve">only </w:t>
      </w:r>
      <w:r w:rsidR="0046085D" w:rsidRPr="001B6BE1">
        <w:t>has the controlling authority of the network devices associated in that section of the network.</w:t>
      </w:r>
      <w:r w:rsidR="00024A1A" w:rsidRPr="001B6BE1">
        <w:t xml:space="preserve"> All the controllers communicate with each other and share the necessary network service information with each other.</w:t>
      </w:r>
      <w:r w:rsidR="009205E7" w:rsidRPr="001B6BE1">
        <w:t xml:space="preserve"> SDN controllers such as DISCO </w:t>
      </w:r>
      <w:sdt>
        <w:sdtPr>
          <w:id w:val="1046105152"/>
          <w:citation/>
        </w:sdtPr>
        <w:sdtContent>
          <w:r w:rsidR="009205E7" w:rsidRPr="001B6BE1">
            <w:fldChar w:fldCharType="begin"/>
          </w:r>
          <w:r w:rsidR="009205E7" w:rsidRPr="001B6BE1">
            <w:instrText xml:space="preserve"> CITATION Kev \l 1033 </w:instrText>
          </w:r>
          <w:r w:rsidR="009205E7" w:rsidRPr="001B6BE1">
            <w:fldChar w:fldCharType="separate"/>
          </w:r>
          <w:r w:rsidR="00E54C4E" w:rsidRPr="001B6BE1">
            <w:t>[13]</w:t>
          </w:r>
          <w:r w:rsidR="009205E7" w:rsidRPr="001B6BE1">
            <w:fldChar w:fldCharType="end"/>
          </w:r>
        </w:sdtContent>
      </w:sdt>
      <w:r w:rsidR="009205E7" w:rsidRPr="001B6BE1">
        <w:t xml:space="preserve"> and AtlanticWave </w:t>
      </w:r>
      <w:sdt>
        <w:sdtPr>
          <w:id w:val="966551120"/>
          <w:citation/>
        </w:sdtPr>
        <w:sdtContent>
          <w:r w:rsidR="00C657C5" w:rsidRPr="001B6BE1">
            <w:fldChar w:fldCharType="begin"/>
          </w:r>
          <w:r w:rsidR="00C657C5" w:rsidRPr="001B6BE1">
            <w:instrText xml:space="preserve"> CITATION Atl \l 1033 </w:instrText>
          </w:r>
          <w:r w:rsidR="00C657C5" w:rsidRPr="001B6BE1">
            <w:fldChar w:fldCharType="separate"/>
          </w:r>
          <w:r w:rsidR="00E54C4E" w:rsidRPr="001B6BE1">
            <w:t>[21]</w:t>
          </w:r>
          <w:r w:rsidR="00C657C5" w:rsidRPr="001B6BE1">
            <w:fldChar w:fldCharType="end"/>
          </w:r>
        </w:sdtContent>
      </w:sdt>
      <w:r w:rsidR="009205E7" w:rsidRPr="001B6BE1">
        <w:t xml:space="preserve"> were developed on the basis of this type of architecture.</w:t>
      </w:r>
      <w:r w:rsidR="00836A16" w:rsidRPr="001B6BE1">
        <w:t xml:space="preserve"> These were the two SDN architectures defining the logical centralisation and logical distribution of the controllers present in the Control plane of the SDN. T</w:t>
      </w:r>
      <w:r w:rsidR="00D14A42" w:rsidRPr="001B6BE1">
        <w:t>o classify the working of Control plane itself, t</w:t>
      </w:r>
      <w:r w:rsidR="00836A16" w:rsidRPr="001B6BE1">
        <w:t>wo more architecture types were proposed</w:t>
      </w:r>
      <w:r w:rsidR="00D14A42" w:rsidRPr="001B6BE1">
        <w:t xml:space="preserve"> and they were Flat architecture and Hierarchical architecture</w:t>
      </w:r>
      <w:r w:rsidR="008D0553" w:rsidRPr="001B6BE1">
        <w:t xml:space="preserve"> </w:t>
      </w:r>
      <w:sdt>
        <w:sdtPr>
          <w:id w:val="557911225"/>
          <w:citation/>
        </w:sdtPr>
        <w:sdtContent>
          <w:r w:rsidR="008D0553" w:rsidRPr="001B6BE1">
            <w:fldChar w:fldCharType="begin"/>
          </w:r>
          <w:r w:rsidR="008D0553" w:rsidRPr="001B6BE1">
            <w:instrText xml:space="preserve"> CITATION Ban17 \l 1033 </w:instrText>
          </w:r>
          <w:r w:rsidR="008D0553" w:rsidRPr="001B6BE1">
            <w:fldChar w:fldCharType="separate"/>
          </w:r>
          <w:r w:rsidR="00E54C4E" w:rsidRPr="001B6BE1">
            <w:t>[16]</w:t>
          </w:r>
          <w:r w:rsidR="008D0553" w:rsidRPr="001B6BE1">
            <w:fldChar w:fldCharType="end"/>
          </w:r>
        </w:sdtContent>
      </w:sdt>
      <w:r w:rsidR="00D14A42" w:rsidRPr="001B6BE1">
        <w:t xml:space="preserve">. </w:t>
      </w:r>
    </w:p>
    <w:p w14:paraId="7EF3BF09" w14:textId="25B1BD5C" w:rsidR="009205E7" w:rsidRPr="001B6BE1" w:rsidRDefault="00EA4000" w:rsidP="009205E7">
      <w:r w:rsidRPr="001B6BE1">
        <w:t>The Flat architecture also known as horizontal architecture consists of controllers arranged in the horizontal approach in the Control plane of the SDN.</w:t>
      </w:r>
      <w:r w:rsidR="00DC45CA" w:rsidRPr="001B6BE1">
        <w:t xml:space="preserve"> The Control plane has a single layer of operation and every controller is part of that one layer. Generally, the controllers</w:t>
      </w:r>
      <w:r w:rsidR="00277B2C" w:rsidRPr="001B6BE1">
        <w:t xml:space="preserve"> are divided into section of networks and are responsible for controlling the operations of the respective</w:t>
      </w:r>
      <w:r w:rsidR="00F11A41" w:rsidRPr="001B6BE1">
        <w:t xml:space="preserve"> section of the</w:t>
      </w:r>
      <w:r w:rsidR="00277B2C" w:rsidRPr="001B6BE1">
        <w:t xml:space="preserve"> networks.</w:t>
      </w:r>
      <w:r w:rsidR="00207889" w:rsidRPr="001B6BE1">
        <w:t xml:space="preserve"> However, some controllers are developed to suit the Flat architecture but all the controllers have the global view of the </w:t>
      </w:r>
      <w:r w:rsidR="00D20301" w:rsidRPr="001B6BE1">
        <w:t xml:space="preserve">network. </w:t>
      </w:r>
      <w:r w:rsidR="000F5501" w:rsidRPr="001B6BE1">
        <w:t xml:space="preserve">Arranging controllers in the flat approach has the benefits like increase the scalability of the network, decrease in control latency and improved resiliency. </w:t>
      </w:r>
      <w:r w:rsidR="007C08A0" w:rsidRPr="001B6BE1">
        <w:t xml:space="preserve">SDN controllers such as ONIX, </w:t>
      </w:r>
      <w:r w:rsidR="00002272" w:rsidRPr="001B6BE1">
        <w:t>OpenDaylight</w:t>
      </w:r>
      <w:r w:rsidR="007C08A0" w:rsidRPr="001B6BE1">
        <w:t xml:space="preserve"> and ONOS are part of th</w:t>
      </w:r>
      <w:r w:rsidR="002751FB" w:rsidRPr="001B6BE1">
        <w:t>is</w:t>
      </w:r>
      <w:r w:rsidR="007C08A0" w:rsidRPr="001B6BE1">
        <w:t xml:space="preserve"> Flat architecture of SDN.</w:t>
      </w:r>
    </w:p>
    <w:p w14:paraId="7411E15F" w14:textId="4A045CAF" w:rsidR="0059315D" w:rsidRPr="001B6BE1" w:rsidRDefault="006D5D5E" w:rsidP="001A1047">
      <w:r w:rsidRPr="001B6BE1">
        <w:t xml:space="preserve">On the other hand, the Hierarchical architecture of SDN consists of several layers of the Control plane. This type of architecture is also known as vertical architecture because the controllers are arranged in the vertical approach. </w:t>
      </w:r>
      <w:r w:rsidR="002B753E" w:rsidRPr="001B6BE1">
        <w:t>The controllers are partitioned on the multiple levels, generally two or three, as per the requirements of the network.</w:t>
      </w:r>
      <w:r w:rsidR="00AD2489" w:rsidRPr="001B6BE1">
        <w:t xml:space="preserve"> As per the deployment, all the controllers may or may not have the complete view of the network</w:t>
      </w:r>
      <w:r w:rsidR="00ED57E2" w:rsidRPr="001B6BE1">
        <w:t xml:space="preserve">. </w:t>
      </w:r>
      <w:r w:rsidR="000A1667" w:rsidRPr="001B6BE1">
        <w:t>Arranging controllers in the hierarchical approach further increases the scalability and performance of the network.</w:t>
      </w:r>
      <w:r w:rsidR="00DA69AA" w:rsidRPr="001B6BE1">
        <w:t xml:space="preserve"> SDN controllers such as Kandoo </w:t>
      </w:r>
      <w:sdt>
        <w:sdtPr>
          <w:id w:val="-1586143601"/>
          <w:citation/>
        </w:sdtPr>
        <w:sdtContent>
          <w:r w:rsidR="00DA69AA" w:rsidRPr="001B6BE1">
            <w:fldChar w:fldCharType="begin"/>
          </w:r>
          <w:r w:rsidR="00DA69AA" w:rsidRPr="001B6BE1">
            <w:instrText xml:space="preserve"> CITATION Soh \l 1033 </w:instrText>
          </w:r>
          <w:r w:rsidR="00DA69AA" w:rsidRPr="001B6BE1">
            <w:fldChar w:fldCharType="separate"/>
          </w:r>
          <w:r w:rsidR="00E54C4E" w:rsidRPr="001B6BE1">
            <w:t>[14]</w:t>
          </w:r>
          <w:r w:rsidR="00DA69AA" w:rsidRPr="001B6BE1">
            <w:fldChar w:fldCharType="end"/>
          </w:r>
        </w:sdtContent>
      </w:sdt>
      <w:r w:rsidR="00DA69AA" w:rsidRPr="001B6BE1">
        <w:t xml:space="preserve"> and Orion </w:t>
      </w:r>
      <w:sdt>
        <w:sdtPr>
          <w:id w:val="1703285843"/>
          <w:citation/>
        </w:sdtPr>
        <w:sdtContent>
          <w:r w:rsidR="00DA69AA" w:rsidRPr="001B6BE1">
            <w:fldChar w:fldCharType="begin"/>
          </w:r>
          <w:r w:rsidR="00DA69AA" w:rsidRPr="001B6BE1">
            <w:instrText xml:space="preserve"> CITATION Yon \l 1033 </w:instrText>
          </w:r>
          <w:r w:rsidR="00DA69AA" w:rsidRPr="001B6BE1">
            <w:fldChar w:fldCharType="separate"/>
          </w:r>
          <w:r w:rsidR="00E54C4E" w:rsidRPr="001B6BE1">
            <w:t>[12]</w:t>
          </w:r>
          <w:r w:rsidR="00DA69AA" w:rsidRPr="001B6BE1">
            <w:fldChar w:fldCharType="end"/>
          </w:r>
        </w:sdtContent>
      </w:sdt>
      <w:r w:rsidR="00DA69AA" w:rsidRPr="001B6BE1">
        <w:t xml:space="preserve"> are part of this </w:t>
      </w:r>
      <w:r w:rsidR="00D82FE5" w:rsidRPr="001B6BE1">
        <w:t xml:space="preserve">Hierarchical </w:t>
      </w:r>
      <w:r w:rsidR="00DA69AA" w:rsidRPr="001B6BE1">
        <w:t>architecture of SDN.</w:t>
      </w:r>
      <w:r w:rsidR="00EE67D7" w:rsidRPr="001B6BE1">
        <w:t xml:space="preserve"> </w:t>
      </w:r>
    </w:p>
    <w:p w14:paraId="53BF78A7" w14:textId="76B38DD3" w:rsidR="003B0752" w:rsidRPr="001B6BE1" w:rsidRDefault="003B0752" w:rsidP="003B0752">
      <w:pPr>
        <w:pStyle w:val="Heading3"/>
        <w:rPr>
          <w:rFonts w:cs="Times"/>
          <w:lang w:val="en-GB"/>
        </w:rPr>
      </w:pPr>
      <w:bookmarkStart w:id="21" w:name="_Toc108739177"/>
      <w:bookmarkStart w:id="22" w:name="_Toc115032487"/>
      <w:r w:rsidRPr="001B6BE1">
        <w:rPr>
          <w:rFonts w:cs="Times"/>
          <w:lang w:val="en-GB"/>
        </w:rPr>
        <w:t>ONOS</w:t>
      </w:r>
      <w:bookmarkEnd w:id="21"/>
      <w:r w:rsidR="008E77EF" w:rsidRPr="001B6BE1">
        <w:rPr>
          <w:rFonts w:cs="Times"/>
          <w:lang w:val="en-GB"/>
        </w:rPr>
        <w:t xml:space="preserve"> Controller</w:t>
      </w:r>
      <w:bookmarkEnd w:id="22"/>
    </w:p>
    <w:p w14:paraId="4CC1E8A7" w14:textId="496B4179" w:rsidR="009E3E47" w:rsidRPr="001B6BE1" w:rsidRDefault="00E669A1" w:rsidP="009E3E47">
      <w:r w:rsidRPr="001B6BE1">
        <w:t>The Open Network Operating System (ONOS)</w:t>
      </w:r>
      <w:r w:rsidR="001F170B" w:rsidRPr="001B6BE1">
        <w:t xml:space="preserve"> </w:t>
      </w:r>
      <w:sdt>
        <w:sdtPr>
          <w:id w:val="1417370488"/>
          <w:citation/>
        </w:sdtPr>
        <w:sdtContent>
          <w:r w:rsidR="001F170B" w:rsidRPr="001B6BE1">
            <w:fldChar w:fldCharType="begin"/>
          </w:r>
          <w:r w:rsidR="001F170B" w:rsidRPr="001B6BE1">
            <w:instrText xml:space="preserve"> CITATION Ope2 \l 1033 </w:instrText>
          </w:r>
          <w:r w:rsidR="001F170B" w:rsidRPr="001B6BE1">
            <w:fldChar w:fldCharType="separate"/>
          </w:r>
          <w:r w:rsidR="00E54C4E" w:rsidRPr="001B6BE1">
            <w:t>[11]</w:t>
          </w:r>
          <w:r w:rsidR="001F170B" w:rsidRPr="001B6BE1">
            <w:fldChar w:fldCharType="end"/>
          </w:r>
        </w:sdtContent>
      </w:sdt>
      <w:r w:rsidRPr="001B6BE1">
        <w:t xml:space="preserve"> controller was developed by Open Networking Lab (ON.Lab)</w:t>
      </w:r>
      <w:r w:rsidR="001F170B" w:rsidRPr="001B6BE1">
        <w:t xml:space="preserve"> </w:t>
      </w:r>
      <w:sdt>
        <w:sdtPr>
          <w:id w:val="-415176599"/>
          <w:citation/>
        </w:sdtPr>
        <w:sdtContent>
          <w:r w:rsidR="001F170B" w:rsidRPr="001B6BE1">
            <w:fldChar w:fldCharType="begin"/>
          </w:r>
          <w:r w:rsidR="001F170B" w:rsidRPr="001B6BE1">
            <w:instrText xml:space="preserve"> CITATION Ope \l 1033 </w:instrText>
          </w:r>
          <w:r w:rsidR="001F170B" w:rsidRPr="001B6BE1">
            <w:fldChar w:fldCharType="separate"/>
          </w:r>
          <w:r w:rsidR="00E54C4E" w:rsidRPr="001B6BE1">
            <w:t>[1]</w:t>
          </w:r>
          <w:r w:rsidR="001F170B" w:rsidRPr="001B6BE1">
            <w:fldChar w:fldCharType="end"/>
          </w:r>
        </w:sdtContent>
      </w:sdt>
      <w:r w:rsidRPr="001B6BE1">
        <w:t xml:space="preserve"> in 2014. Later in 2015, ONOS joined </w:t>
      </w:r>
      <w:r w:rsidR="00683C01" w:rsidRPr="001B6BE1">
        <w:t>the Linux Foundation</w:t>
      </w:r>
      <w:r w:rsidR="00DA24BF" w:rsidRPr="001B6BE1">
        <w:t xml:space="preserve"> </w:t>
      </w:r>
      <w:sdt>
        <w:sdtPr>
          <w:id w:val="521606688"/>
          <w:citation/>
        </w:sdtPr>
        <w:sdtContent>
          <w:r w:rsidR="00DA24BF" w:rsidRPr="001B6BE1">
            <w:fldChar w:fldCharType="begin"/>
          </w:r>
          <w:r w:rsidR="00DA24BF" w:rsidRPr="001B6BE1">
            <w:instrText xml:space="preserve"> CITATION Lin \l 1033 </w:instrText>
          </w:r>
          <w:r w:rsidR="00DA24BF" w:rsidRPr="001B6BE1">
            <w:fldChar w:fldCharType="separate"/>
          </w:r>
          <w:r w:rsidR="00E54C4E" w:rsidRPr="001B6BE1">
            <w:t>[22]</w:t>
          </w:r>
          <w:r w:rsidR="00DA24BF" w:rsidRPr="001B6BE1">
            <w:fldChar w:fldCharType="end"/>
          </w:r>
        </w:sdtContent>
      </w:sdt>
      <w:r w:rsidR="00683C01" w:rsidRPr="001B6BE1">
        <w:t xml:space="preserve"> organisation for its project collaboration.</w:t>
      </w:r>
      <w:r w:rsidR="00AC1B39" w:rsidRPr="001B6BE1">
        <w:t xml:space="preserve"> The ONOS source code was written in Java and was released to start the open source community.</w:t>
      </w:r>
      <w:r w:rsidR="0048699B" w:rsidRPr="001B6BE1">
        <w:t xml:space="preserve"> ONOS is distributed under the Apache 2.0 license.</w:t>
      </w:r>
      <w:r w:rsidR="00BE42EA" w:rsidRPr="001B6BE1">
        <w:t xml:space="preserve"> </w:t>
      </w:r>
      <w:r w:rsidR="006A59F2" w:rsidRPr="001B6BE1">
        <w:t>ONOS was developed on Physically distributed and Logically centralised architecture of SDN and supports the Flat architecture of the Control plane.</w:t>
      </w:r>
      <w:r w:rsidR="005423BE" w:rsidRPr="001B6BE1">
        <w:t xml:space="preserve"> </w:t>
      </w:r>
      <w:r w:rsidR="009E3E47" w:rsidRPr="001B6BE1">
        <w:t>ONOS has been optimized to overcome the difficulties such as network scalability, reliability and high performance through its distributed architecture.</w:t>
      </w:r>
      <w:r w:rsidR="00C64100" w:rsidRPr="001B6BE1">
        <w:t xml:space="preserve"> </w:t>
      </w:r>
    </w:p>
    <w:p w14:paraId="5FFA1F37" w14:textId="01AC756E" w:rsidR="0029475B" w:rsidRPr="001B6BE1" w:rsidRDefault="00843B73" w:rsidP="00247C4F">
      <w:r w:rsidRPr="001B6BE1">
        <w:t xml:space="preserve">ONOS </w:t>
      </w:r>
      <w:r w:rsidR="00EA4534" w:rsidRPr="001B6BE1">
        <w:t>is designed</w:t>
      </w:r>
      <w:r w:rsidRPr="001B6BE1">
        <w:t xml:space="preserve"> on</w:t>
      </w:r>
      <w:r w:rsidR="00EA4534" w:rsidRPr="001B6BE1">
        <w:t xml:space="preserve"> four basic modules named, Code modularity, Configurability, Separation of Concern and Protocol agnosticism.</w:t>
      </w:r>
      <w:r w:rsidR="00A11BAF" w:rsidRPr="001B6BE1">
        <w:t xml:space="preserve"> </w:t>
      </w:r>
      <w:r w:rsidR="003430B6" w:rsidRPr="001B6BE1">
        <w:t>These modules provide the developers of the controller an organised platform to install the new services or protocols on the ONOS</w:t>
      </w:r>
      <w:r w:rsidR="00F73390" w:rsidRPr="001B6BE1">
        <w:t xml:space="preserve"> </w:t>
      </w:r>
      <w:sdt>
        <w:sdtPr>
          <w:id w:val="444119115"/>
          <w:citation/>
        </w:sdtPr>
        <w:sdtContent>
          <w:r w:rsidR="00F73390" w:rsidRPr="001B6BE1">
            <w:fldChar w:fldCharType="begin"/>
          </w:r>
          <w:r w:rsidR="00F73390" w:rsidRPr="001B6BE1">
            <w:instrText xml:space="preserve"> CITATION ONO \l 1033 </w:instrText>
          </w:r>
          <w:r w:rsidR="00F73390" w:rsidRPr="001B6BE1">
            <w:fldChar w:fldCharType="separate"/>
          </w:r>
          <w:r w:rsidR="00E54C4E" w:rsidRPr="001B6BE1">
            <w:t>[23]</w:t>
          </w:r>
          <w:r w:rsidR="00F73390" w:rsidRPr="001B6BE1">
            <w:fldChar w:fldCharType="end"/>
          </w:r>
        </w:sdtContent>
      </w:sdt>
      <w:r w:rsidR="003430B6" w:rsidRPr="001B6BE1">
        <w:t xml:space="preserve">. </w:t>
      </w:r>
      <w:r w:rsidR="0029475B" w:rsidRPr="001B6BE1">
        <w:t xml:space="preserve">ONOS operates on several </w:t>
      </w:r>
      <w:r w:rsidR="00EA4534" w:rsidRPr="001B6BE1">
        <w:t xml:space="preserve">subsystems </w:t>
      </w:r>
      <w:r w:rsidR="002C164D" w:rsidRPr="001B6BE1">
        <w:t>that function together to provide the network services.</w:t>
      </w:r>
      <w:r w:rsidR="00550841" w:rsidRPr="001B6BE1">
        <w:t xml:space="preserve"> </w:t>
      </w:r>
      <w:r w:rsidR="00A14A1E" w:rsidRPr="001B6BE1">
        <w:t>These subsystems are</w:t>
      </w:r>
      <w:r w:rsidR="00956675" w:rsidRPr="001B6BE1">
        <w:t>:</w:t>
      </w:r>
    </w:p>
    <w:p w14:paraId="6C450923" w14:textId="558A3519" w:rsidR="00B6216B" w:rsidRPr="001B6BE1" w:rsidRDefault="00B6216B" w:rsidP="00B6216B">
      <w:pPr>
        <w:pStyle w:val="ListParagraph"/>
        <w:numPr>
          <w:ilvl w:val="0"/>
          <w:numId w:val="29"/>
        </w:numPr>
      </w:pPr>
      <w:r w:rsidRPr="001B6BE1">
        <w:t>Application Subsystem - to deploy applications and provide accessibility to the controller.</w:t>
      </w:r>
    </w:p>
    <w:p w14:paraId="7155B177" w14:textId="08CE454B" w:rsidR="00550841" w:rsidRPr="001B6BE1" w:rsidRDefault="00550841" w:rsidP="00A14A1E">
      <w:pPr>
        <w:pStyle w:val="ListParagraph"/>
        <w:numPr>
          <w:ilvl w:val="0"/>
          <w:numId w:val="29"/>
        </w:numPr>
      </w:pPr>
      <w:r w:rsidRPr="001B6BE1">
        <w:t xml:space="preserve">Device Subsystem </w:t>
      </w:r>
      <w:r w:rsidR="00C62FC9" w:rsidRPr="001B6BE1">
        <w:t>-</w:t>
      </w:r>
      <w:r w:rsidR="00A14A1E" w:rsidRPr="001B6BE1">
        <w:t xml:space="preserve"> to manage the</w:t>
      </w:r>
      <w:r w:rsidRPr="001B6BE1">
        <w:t xml:space="preserve"> inventory of</w:t>
      </w:r>
      <w:r w:rsidR="00A14A1E" w:rsidRPr="001B6BE1">
        <w:t xml:space="preserve"> network</w:t>
      </w:r>
      <w:r w:rsidRPr="001B6BE1">
        <w:t xml:space="preserve"> devices.</w:t>
      </w:r>
    </w:p>
    <w:p w14:paraId="4F04DE3A" w14:textId="4568A401" w:rsidR="00B6216B" w:rsidRPr="001B6BE1" w:rsidRDefault="00B6216B" w:rsidP="00B6216B">
      <w:pPr>
        <w:pStyle w:val="ListParagraph"/>
        <w:numPr>
          <w:ilvl w:val="0"/>
          <w:numId w:val="29"/>
        </w:numPr>
      </w:pPr>
      <w:r w:rsidRPr="001B6BE1">
        <w:t xml:space="preserve">Host Subsystem - to manage the inventory of </w:t>
      </w:r>
      <w:r w:rsidR="00CD1F8E">
        <w:t>endpoints</w:t>
      </w:r>
      <w:r w:rsidRPr="001B6BE1">
        <w:t xml:space="preserve"> or hosts.</w:t>
      </w:r>
    </w:p>
    <w:p w14:paraId="7F861B3C" w14:textId="04E62B9C" w:rsidR="00550841" w:rsidRPr="001B6BE1" w:rsidRDefault="00550841" w:rsidP="00A14A1E">
      <w:pPr>
        <w:pStyle w:val="ListParagraph"/>
        <w:numPr>
          <w:ilvl w:val="0"/>
          <w:numId w:val="29"/>
        </w:numPr>
      </w:pPr>
      <w:r w:rsidRPr="001B6BE1">
        <w:t xml:space="preserve">Link Subsystem - </w:t>
      </w:r>
      <w:r w:rsidR="00A14A1E" w:rsidRPr="001B6BE1">
        <w:t xml:space="preserve">to manage </w:t>
      </w:r>
      <w:r w:rsidRPr="001B6BE1">
        <w:t>the inventory of links</w:t>
      </w:r>
      <w:r w:rsidR="00C62FC9" w:rsidRPr="001B6BE1">
        <w:t xml:space="preserve"> between the network devices</w:t>
      </w:r>
      <w:r w:rsidRPr="001B6BE1">
        <w:t>.</w:t>
      </w:r>
    </w:p>
    <w:p w14:paraId="7EFDB377" w14:textId="2BF40A0B" w:rsidR="00550841" w:rsidRPr="001B6BE1" w:rsidRDefault="00550841" w:rsidP="00A14A1E">
      <w:pPr>
        <w:pStyle w:val="ListParagraph"/>
        <w:numPr>
          <w:ilvl w:val="0"/>
          <w:numId w:val="29"/>
        </w:numPr>
      </w:pPr>
      <w:r w:rsidRPr="001B6BE1">
        <w:t xml:space="preserve">Topology Subsystem - </w:t>
      </w:r>
      <w:r w:rsidR="00A14A1E" w:rsidRPr="001B6BE1">
        <w:t xml:space="preserve">to manage </w:t>
      </w:r>
      <w:r w:rsidRPr="001B6BE1">
        <w:t>time-ordered snapshots of network graph views.</w:t>
      </w:r>
    </w:p>
    <w:p w14:paraId="65DAD610" w14:textId="7669BED2" w:rsidR="00550841" w:rsidRPr="001B6BE1" w:rsidRDefault="00550841" w:rsidP="00A14A1E">
      <w:pPr>
        <w:pStyle w:val="ListParagraph"/>
        <w:numPr>
          <w:ilvl w:val="0"/>
          <w:numId w:val="29"/>
        </w:numPr>
      </w:pPr>
      <w:r w:rsidRPr="001B6BE1">
        <w:t xml:space="preserve">PathService </w:t>
      </w:r>
      <w:r w:rsidR="00D073C9" w:rsidRPr="001B6BE1">
        <w:t>-</w:t>
      </w:r>
      <w:r w:rsidRPr="001B6BE1">
        <w:t xml:space="preserve"> </w:t>
      </w:r>
      <w:r w:rsidR="00D073C9" w:rsidRPr="001B6BE1">
        <w:t>to find</w:t>
      </w:r>
      <w:r w:rsidRPr="001B6BE1">
        <w:t xml:space="preserve"> paths between </w:t>
      </w:r>
      <w:r w:rsidR="00D073C9" w:rsidRPr="001B6BE1">
        <w:t xml:space="preserve">network </w:t>
      </w:r>
      <w:r w:rsidRPr="001B6BE1">
        <w:t xml:space="preserve">devices or between </w:t>
      </w:r>
      <w:r w:rsidR="00CD1F8E">
        <w:t>endpoints</w:t>
      </w:r>
      <w:r w:rsidR="00D073C9" w:rsidRPr="001B6BE1">
        <w:t>.</w:t>
      </w:r>
    </w:p>
    <w:p w14:paraId="17530B24" w14:textId="5CC0A778" w:rsidR="00550841" w:rsidRPr="001B6BE1" w:rsidRDefault="00550841" w:rsidP="00A14A1E">
      <w:pPr>
        <w:pStyle w:val="ListParagraph"/>
        <w:numPr>
          <w:ilvl w:val="0"/>
          <w:numId w:val="29"/>
        </w:numPr>
      </w:pPr>
      <w:r w:rsidRPr="001B6BE1">
        <w:t xml:space="preserve">FlowRule Subsystem - </w:t>
      </w:r>
      <w:r w:rsidR="00A14A1E" w:rsidRPr="001B6BE1">
        <w:t xml:space="preserve">to manage </w:t>
      </w:r>
      <w:r w:rsidRPr="001B6BE1">
        <w:t>inventory of the flow rules</w:t>
      </w:r>
      <w:r w:rsidR="00D073C9" w:rsidRPr="001B6BE1">
        <w:t>.</w:t>
      </w:r>
    </w:p>
    <w:p w14:paraId="07A286F6" w14:textId="21680DB8" w:rsidR="00550841" w:rsidRPr="001B6BE1" w:rsidRDefault="00550841" w:rsidP="00A14A1E">
      <w:pPr>
        <w:pStyle w:val="ListParagraph"/>
        <w:numPr>
          <w:ilvl w:val="0"/>
          <w:numId w:val="29"/>
        </w:numPr>
      </w:pPr>
      <w:r w:rsidRPr="001B6BE1">
        <w:t xml:space="preserve">Packet Subsystem </w:t>
      </w:r>
      <w:r w:rsidR="00D073C9" w:rsidRPr="001B6BE1">
        <w:t>- to translate the packets information into applications services.</w:t>
      </w:r>
    </w:p>
    <w:p w14:paraId="2FE30517" w14:textId="4B277B35" w:rsidR="008C1569" w:rsidRPr="001B6BE1" w:rsidRDefault="008C1569" w:rsidP="00A14A1E">
      <w:pPr>
        <w:pStyle w:val="ListParagraph"/>
        <w:numPr>
          <w:ilvl w:val="0"/>
          <w:numId w:val="29"/>
        </w:numPr>
      </w:pPr>
      <w:r w:rsidRPr="001B6BE1">
        <w:t xml:space="preserve">Intent Subsystem </w:t>
      </w:r>
      <w:r w:rsidR="00B6216B" w:rsidRPr="001B6BE1">
        <w:t>-</w:t>
      </w:r>
      <w:r w:rsidRPr="001B6BE1">
        <w:t xml:space="preserve"> to translate applications </w:t>
      </w:r>
      <w:r w:rsidR="00B6216B" w:rsidRPr="001B6BE1">
        <w:t>outputs into control commands for network devices.</w:t>
      </w:r>
    </w:p>
    <w:p w14:paraId="61D456E9" w14:textId="7BEFF318" w:rsidR="00B6216B" w:rsidRPr="001B6BE1" w:rsidRDefault="00B6216B" w:rsidP="00B6216B">
      <w:pPr>
        <w:pStyle w:val="ListParagraph"/>
        <w:numPr>
          <w:ilvl w:val="0"/>
          <w:numId w:val="29"/>
        </w:numPr>
      </w:pPr>
      <w:r w:rsidRPr="001B6BE1">
        <w:t>Tunnel Subsystem - to support tunnel setup for applications.</w:t>
      </w:r>
    </w:p>
    <w:p w14:paraId="5D6441EA" w14:textId="12DEF89E" w:rsidR="003C582B" w:rsidRPr="001B6BE1" w:rsidRDefault="00E658DC" w:rsidP="00247C4F">
      <w:r w:rsidRPr="001B6BE1">
        <w:t>These subsystems further contains components which are designed to function together and provide the required service. Along with this, the ONOS functionality is further divided into seven tiers out of which major three are Application tier, Core (Control plane) tier and Network tier.</w:t>
      </w:r>
      <w:r w:rsidR="00794AC8" w:rsidRPr="001B6BE1">
        <w:t xml:space="preserve"> All of these subsystems function on at least one of these major tiers</w:t>
      </w:r>
      <w:r w:rsidR="00D70F8D" w:rsidRPr="001B6BE1">
        <w:t xml:space="preserve"> and</w:t>
      </w:r>
      <w:r w:rsidR="00E22228" w:rsidRPr="001B6BE1">
        <w:t xml:space="preserve"> </w:t>
      </w:r>
      <w:sdt>
        <w:sdtPr>
          <w:id w:val="-1823800139"/>
          <w:citation/>
        </w:sdtPr>
        <w:sdtContent>
          <w:r w:rsidR="00E22228" w:rsidRPr="001B6BE1">
            <w:fldChar w:fldCharType="begin"/>
          </w:r>
          <w:r w:rsidR="00E22228" w:rsidRPr="001B6BE1">
            <w:instrText xml:space="preserve"> CITATION Sys \l 1033 </w:instrText>
          </w:r>
          <w:r w:rsidR="00E22228" w:rsidRPr="001B6BE1">
            <w:fldChar w:fldCharType="separate"/>
          </w:r>
          <w:r w:rsidR="00E54C4E" w:rsidRPr="001B6BE1">
            <w:t>[24]</w:t>
          </w:r>
          <w:r w:rsidR="00E22228" w:rsidRPr="001B6BE1">
            <w:fldChar w:fldCharType="end"/>
          </w:r>
        </w:sdtContent>
      </w:sdt>
      <w:r w:rsidR="00E22228" w:rsidRPr="001B6BE1">
        <w:t xml:space="preserve"> provides the detailed functionality of the</w:t>
      </w:r>
      <w:r w:rsidR="002611AE" w:rsidRPr="001B6BE1">
        <w:t>se</w:t>
      </w:r>
      <w:r w:rsidR="00E22228" w:rsidRPr="001B6BE1">
        <w:t xml:space="preserve"> subsystems along these tiers. </w:t>
      </w:r>
    </w:p>
    <w:p w14:paraId="735DCF74" w14:textId="77777777" w:rsidR="003C582B" w:rsidRPr="001B6BE1" w:rsidRDefault="003C582B" w:rsidP="00247C4F"/>
    <w:p w14:paraId="0B6EA399" w14:textId="4F289D0F" w:rsidR="0087498C" w:rsidRPr="001B6BE1" w:rsidRDefault="00DB084C" w:rsidP="0087498C">
      <w:pPr>
        <w:keepNext/>
        <w:jc w:val="center"/>
      </w:pPr>
      <w:r w:rsidRPr="001B6BE1">
        <w:rPr>
          <w:noProof/>
        </w:rPr>
        <w:lastRenderedPageBreak/>
        <w:drawing>
          <wp:inline distT="0" distB="0" distL="0" distR="0" wp14:anchorId="641E2F2D" wp14:editId="4F0DA673">
            <wp:extent cx="5760720" cy="3367405"/>
            <wp:effectExtent l="0" t="0" r="0" b="444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6"/>
                    <a:stretch>
                      <a:fillRect/>
                    </a:stretch>
                  </pic:blipFill>
                  <pic:spPr>
                    <a:xfrm>
                      <a:off x="0" y="0"/>
                      <a:ext cx="5760720" cy="3367405"/>
                    </a:xfrm>
                    <a:prstGeom prst="rect">
                      <a:avLst/>
                    </a:prstGeom>
                  </pic:spPr>
                </pic:pic>
              </a:graphicData>
            </a:graphic>
          </wp:inline>
        </w:drawing>
      </w:r>
    </w:p>
    <w:p w14:paraId="3700579F" w14:textId="349B9D76" w:rsidR="003C582B" w:rsidRPr="001B6BE1" w:rsidRDefault="0087498C" w:rsidP="00B80ED8">
      <w:pPr>
        <w:pStyle w:val="Caption"/>
        <w:spacing w:before="0" w:after="120" w:line="120" w:lineRule="atLeast"/>
        <w:jc w:val="center"/>
      </w:pPr>
      <w:bookmarkStart w:id="23" w:name="_Toc114937924"/>
      <w:r w:rsidRPr="001B6BE1">
        <w:t xml:space="preserve">Figure 2. </w:t>
      </w:r>
      <w:r w:rsidRPr="001B6BE1">
        <w:fldChar w:fldCharType="begin"/>
      </w:r>
      <w:r w:rsidRPr="001B6BE1">
        <w:instrText xml:space="preserve"> SEQ Figure_2. \* ARABIC </w:instrText>
      </w:r>
      <w:r w:rsidRPr="001B6BE1">
        <w:fldChar w:fldCharType="separate"/>
      </w:r>
      <w:r w:rsidR="00793912" w:rsidRPr="001B6BE1">
        <w:t>2</w:t>
      </w:r>
      <w:r w:rsidRPr="001B6BE1">
        <w:fldChar w:fldCharType="end"/>
      </w:r>
      <w:r w:rsidRPr="001B6BE1">
        <w:t xml:space="preserve"> ONOS controller architecture </w:t>
      </w:r>
      <w:sdt>
        <w:sdtPr>
          <w:id w:val="1013272127"/>
          <w:citation/>
        </w:sdtPr>
        <w:sdtContent>
          <w:r w:rsidR="00801D1B" w:rsidRPr="001B6BE1">
            <w:fldChar w:fldCharType="begin"/>
          </w:r>
          <w:r w:rsidR="00801D1B" w:rsidRPr="001B6BE1">
            <w:instrText xml:space="preserve"> CITATION Sys \l 1033 </w:instrText>
          </w:r>
          <w:r w:rsidR="00801D1B" w:rsidRPr="001B6BE1">
            <w:fldChar w:fldCharType="separate"/>
          </w:r>
          <w:r w:rsidR="00E54C4E" w:rsidRPr="001B6BE1">
            <w:t>[24]</w:t>
          </w:r>
          <w:r w:rsidR="00801D1B" w:rsidRPr="001B6BE1">
            <w:fldChar w:fldCharType="end"/>
          </w:r>
        </w:sdtContent>
      </w:sdt>
      <w:bookmarkEnd w:id="23"/>
    </w:p>
    <w:p w14:paraId="7F895CFE" w14:textId="09945FB0" w:rsidR="00BC7566" w:rsidRPr="001B6BE1" w:rsidRDefault="00A04636" w:rsidP="00247C4F">
      <w:r w:rsidRPr="001B6BE1">
        <w:t xml:space="preserve">Over the years, the ONOS has been developed to support the majority of the protocols and network services. Till the </w:t>
      </w:r>
      <w:r w:rsidR="00242F23" w:rsidRPr="001B6BE1">
        <w:t>date</w:t>
      </w:r>
      <w:r w:rsidRPr="001B6BE1">
        <w:t xml:space="preserve"> of</w:t>
      </w:r>
      <w:r w:rsidR="00242F23" w:rsidRPr="001B6BE1">
        <w:t xml:space="preserve"> this</w:t>
      </w:r>
      <w:r w:rsidRPr="001B6BE1">
        <w:t xml:space="preserve"> thesis, there were 22 major releases with the latest version 2.7.0 named X-wing released on 16</w:t>
      </w:r>
      <w:r w:rsidR="00242F23" w:rsidRPr="001B6BE1">
        <w:rPr>
          <w:vertAlign w:val="superscript"/>
        </w:rPr>
        <w:t>th</w:t>
      </w:r>
      <w:r w:rsidR="00242F23" w:rsidRPr="001B6BE1">
        <w:t xml:space="preserve"> </w:t>
      </w:r>
      <w:r w:rsidRPr="001B6BE1">
        <w:t>July 2021.</w:t>
      </w:r>
      <w:r w:rsidR="00AF453E" w:rsidRPr="001B6BE1">
        <w:t xml:space="preserve"> </w:t>
      </w:r>
      <w:r w:rsidR="007D49B7" w:rsidRPr="001B6BE1">
        <w:t>ONOS community seek to release the new or updated versions of ONOS of each quarterly basis.</w:t>
      </w:r>
      <w:r w:rsidR="00571BF6" w:rsidRPr="001B6BE1">
        <w:t xml:space="preserve"> For the research, development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rsidRPr="001B6BE1">
        <w:t>Proper guides have been documented to install the ONOS in each environment along with necessary prerequisites and configuration</w:t>
      </w:r>
      <w:r w:rsidR="00365C3E" w:rsidRPr="001B6BE1">
        <w:t xml:space="preserve"> </w:t>
      </w:r>
      <w:sdt>
        <w:sdtPr>
          <w:id w:val="-1089931753"/>
          <w:citation/>
        </w:sdtPr>
        <w:sdtContent>
          <w:r w:rsidR="00365C3E" w:rsidRPr="001B6BE1">
            <w:fldChar w:fldCharType="begin"/>
          </w:r>
          <w:r w:rsidR="00365C3E" w:rsidRPr="001B6BE1">
            <w:instrText xml:space="preserve"> CITATION Gui \l 1033 </w:instrText>
          </w:r>
          <w:r w:rsidR="00365C3E" w:rsidRPr="001B6BE1">
            <w:fldChar w:fldCharType="separate"/>
          </w:r>
          <w:r w:rsidR="00E54C4E" w:rsidRPr="001B6BE1">
            <w:t>[25]</w:t>
          </w:r>
          <w:r w:rsidR="00365C3E" w:rsidRPr="001B6BE1">
            <w:fldChar w:fldCharType="end"/>
          </w:r>
        </w:sdtContent>
      </w:sdt>
      <w:r w:rsidR="008A7AB4" w:rsidRPr="001B6BE1">
        <w:t>.</w:t>
      </w:r>
    </w:p>
    <w:p w14:paraId="4C37EA71" w14:textId="273817D3" w:rsidR="006B7404" w:rsidRPr="001B6BE1" w:rsidRDefault="006B7404" w:rsidP="00247C4F">
      <w:r w:rsidRPr="001B6BE1">
        <w:t>T</w:t>
      </w:r>
      <w:r w:rsidR="00801D1B" w:rsidRPr="001B6BE1">
        <w:t>he ONF has developed and provided the great platform t</w:t>
      </w:r>
      <w:r w:rsidRPr="001B6BE1">
        <w:t xml:space="preserve">o strengthen the open-source community </w:t>
      </w:r>
      <w:r w:rsidR="00801D1B" w:rsidRPr="001B6BE1">
        <w:t>building together the next generation networks.</w:t>
      </w:r>
    </w:p>
    <w:p w14:paraId="415423C6" w14:textId="77777777" w:rsidR="0087498C" w:rsidRPr="001B6BE1" w:rsidRDefault="006B7404" w:rsidP="0087498C">
      <w:pPr>
        <w:keepNext/>
        <w:jc w:val="center"/>
      </w:pPr>
      <w:r w:rsidRPr="001B6BE1">
        <w:rPr>
          <w:noProof/>
        </w:rPr>
        <w:drawing>
          <wp:inline distT="0" distB="0" distL="0" distR="0" wp14:anchorId="03794FF1" wp14:editId="74152D2A">
            <wp:extent cx="5050984" cy="3188043"/>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
                    <a:stretch>
                      <a:fillRect/>
                    </a:stretch>
                  </pic:blipFill>
                  <pic:spPr>
                    <a:xfrm>
                      <a:off x="0" y="0"/>
                      <a:ext cx="5082785" cy="3208115"/>
                    </a:xfrm>
                    <a:prstGeom prst="rect">
                      <a:avLst/>
                    </a:prstGeom>
                  </pic:spPr>
                </pic:pic>
              </a:graphicData>
            </a:graphic>
          </wp:inline>
        </w:drawing>
      </w:r>
    </w:p>
    <w:p w14:paraId="0A626C97" w14:textId="617686C8" w:rsidR="00801D1B" w:rsidRPr="001B6BE1" w:rsidRDefault="0087498C" w:rsidP="0087498C">
      <w:pPr>
        <w:pStyle w:val="Caption"/>
        <w:jc w:val="center"/>
      </w:pPr>
      <w:bookmarkStart w:id="24" w:name="_Toc114937925"/>
      <w:r w:rsidRPr="001B6BE1">
        <w:t xml:space="preserve">Figure 2. </w:t>
      </w:r>
      <w:r w:rsidRPr="001B6BE1">
        <w:fldChar w:fldCharType="begin"/>
      </w:r>
      <w:r w:rsidRPr="001B6BE1">
        <w:instrText xml:space="preserve"> SEQ Figure_2. \* ARABIC </w:instrText>
      </w:r>
      <w:r w:rsidRPr="001B6BE1">
        <w:fldChar w:fldCharType="separate"/>
      </w:r>
      <w:r w:rsidR="00793912" w:rsidRPr="001B6BE1">
        <w:t>3</w:t>
      </w:r>
      <w:r w:rsidRPr="001B6BE1">
        <w:fldChar w:fldCharType="end"/>
      </w:r>
      <w:r w:rsidRPr="001B6BE1">
        <w:t xml:space="preserve"> Development of Open Networking Foundation </w:t>
      </w:r>
      <w:sdt>
        <w:sdtPr>
          <w:id w:val="-1582208442"/>
          <w:citation/>
        </w:sdtPr>
        <w:sdtContent>
          <w:r w:rsidR="00801D1B" w:rsidRPr="001B6BE1">
            <w:fldChar w:fldCharType="begin"/>
          </w:r>
          <w:r w:rsidR="00801D1B" w:rsidRPr="001B6BE1">
            <w:instrText xml:space="preserve"> CITATION Ope \l 1033 </w:instrText>
          </w:r>
          <w:r w:rsidR="00801D1B" w:rsidRPr="001B6BE1">
            <w:fldChar w:fldCharType="separate"/>
          </w:r>
          <w:r w:rsidR="00E54C4E" w:rsidRPr="001B6BE1">
            <w:t>[1]</w:t>
          </w:r>
          <w:r w:rsidR="00801D1B" w:rsidRPr="001B6BE1">
            <w:fldChar w:fldCharType="end"/>
          </w:r>
        </w:sdtContent>
      </w:sdt>
      <w:bookmarkEnd w:id="24"/>
    </w:p>
    <w:p w14:paraId="73847402" w14:textId="3A93E8F4" w:rsidR="00BC7566" w:rsidRPr="001B6BE1" w:rsidRDefault="00002272" w:rsidP="003B0752">
      <w:pPr>
        <w:pStyle w:val="Heading3"/>
        <w:rPr>
          <w:rFonts w:cs="Times"/>
          <w:lang w:val="en-GB"/>
        </w:rPr>
      </w:pPr>
      <w:bookmarkStart w:id="25" w:name="_Toc115032488"/>
      <w:r w:rsidRPr="001B6BE1">
        <w:rPr>
          <w:rFonts w:cs="Times"/>
          <w:lang w:val="en-GB"/>
        </w:rPr>
        <w:lastRenderedPageBreak/>
        <w:t>OpenDaylight</w:t>
      </w:r>
      <w:r w:rsidR="008E77EF" w:rsidRPr="001B6BE1">
        <w:rPr>
          <w:rFonts w:cs="Times"/>
          <w:lang w:val="en-GB"/>
        </w:rPr>
        <w:t xml:space="preserve"> Controller</w:t>
      </w:r>
      <w:bookmarkEnd w:id="25"/>
    </w:p>
    <w:p w14:paraId="290E301F" w14:textId="012F56D1" w:rsidR="00BF00DA" w:rsidRPr="001B6BE1" w:rsidRDefault="008E77EF" w:rsidP="00216DD6">
      <w:r w:rsidRPr="001B6BE1">
        <w:t xml:space="preserve">The </w:t>
      </w:r>
      <w:r w:rsidR="00002272" w:rsidRPr="001B6BE1">
        <w:t>OpenDaylight</w:t>
      </w:r>
      <w:r w:rsidRPr="001B6BE1">
        <w:t xml:space="preserve"> (ODL)</w:t>
      </w:r>
      <w:r w:rsidR="00DA24BF" w:rsidRPr="001B6BE1">
        <w:t xml:space="preserve"> </w:t>
      </w:r>
      <w:sdt>
        <w:sdtPr>
          <w:id w:val="-54479821"/>
          <w:citation/>
        </w:sdtPr>
        <w:sdtContent>
          <w:r w:rsidR="00DA24BF" w:rsidRPr="001B6BE1">
            <w:fldChar w:fldCharType="begin"/>
          </w:r>
          <w:r w:rsidR="00DA24BF" w:rsidRPr="001B6BE1">
            <w:instrText xml:space="preserve"> CITATION Ope1 \l 1033 </w:instrText>
          </w:r>
          <w:r w:rsidR="00DA24BF" w:rsidRPr="001B6BE1">
            <w:fldChar w:fldCharType="separate"/>
          </w:r>
          <w:r w:rsidR="00E54C4E" w:rsidRPr="001B6BE1">
            <w:t>[10]</w:t>
          </w:r>
          <w:r w:rsidR="00DA24BF" w:rsidRPr="001B6BE1">
            <w:fldChar w:fldCharType="end"/>
          </w:r>
        </w:sdtContent>
      </w:sdt>
      <w:r w:rsidRPr="001B6BE1">
        <w:t xml:space="preserve"> controller was developed</w:t>
      </w:r>
      <w:r w:rsidR="00BF00DA" w:rsidRPr="001B6BE1">
        <w:t xml:space="preserve"> as a project</w:t>
      </w:r>
      <w:r w:rsidRPr="001B6BE1">
        <w:t xml:space="preserve"> by </w:t>
      </w:r>
      <w:r w:rsidR="00DA24BF" w:rsidRPr="001B6BE1">
        <w:t xml:space="preserve">Linux Foundation </w:t>
      </w:r>
      <w:sdt>
        <w:sdtPr>
          <w:id w:val="1505175712"/>
          <w:citation/>
        </w:sdtPr>
        <w:sdtContent>
          <w:r w:rsidR="00DA24BF" w:rsidRPr="001B6BE1">
            <w:fldChar w:fldCharType="begin"/>
          </w:r>
          <w:r w:rsidR="00DA24BF" w:rsidRPr="001B6BE1">
            <w:instrText xml:space="preserve"> CITATION Lin \l 1033 </w:instrText>
          </w:r>
          <w:r w:rsidR="00DA24BF" w:rsidRPr="001B6BE1">
            <w:fldChar w:fldCharType="separate"/>
          </w:r>
          <w:r w:rsidR="00E54C4E" w:rsidRPr="001B6BE1">
            <w:t>[22]</w:t>
          </w:r>
          <w:r w:rsidR="00DA24BF" w:rsidRPr="001B6BE1">
            <w:fldChar w:fldCharType="end"/>
          </w:r>
        </w:sdtContent>
      </w:sdt>
      <w:r w:rsidR="00DA24BF" w:rsidRPr="001B6BE1">
        <w:t xml:space="preserve"> </w:t>
      </w:r>
      <w:r w:rsidRPr="001B6BE1">
        <w:t>in 2014.</w:t>
      </w:r>
      <w:r w:rsidR="00DA24BF" w:rsidRPr="001B6BE1">
        <w:t xml:space="preserve"> </w:t>
      </w:r>
      <w:r w:rsidR="00BF00DA" w:rsidRPr="001B6BE1">
        <w:t>The objective of the project was to create a</w:t>
      </w:r>
      <w:r w:rsidR="00914BCE" w:rsidRPr="001B6BE1">
        <w:t>n</w:t>
      </w:r>
      <w:r w:rsidR="00BF00DA" w:rsidRPr="001B6BE1">
        <w:t xml:space="preserve"> open-source platform to advance the implementation and innovation of Software-defined Networking (SDN) and Network functions Virtualization (NFV)</w:t>
      </w:r>
      <w:r w:rsidR="00302F1F" w:rsidRPr="001B6BE1">
        <w:t xml:space="preserve">. </w:t>
      </w:r>
      <w:r w:rsidR="00AE5A4F" w:rsidRPr="001B6BE1">
        <w:t xml:space="preserve">The </w:t>
      </w:r>
      <w:r w:rsidR="00002272" w:rsidRPr="001B6BE1">
        <w:t xml:space="preserve">OpenDaylight </w:t>
      </w:r>
      <w:r w:rsidR="00AE5A4F" w:rsidRPr="001B6BE1">
        <w:t>source code was written in Java.</w:t>
      </w:r>
      <w:r w:rsidR="000931AA" w:rsidRPr="001B6BE1">
        <w:t xml:space="preserve"> </w:t>
      </w:r>
      <w:r w:rsidR="00002272" w:rsidRPr="001B6BE1">
        <w:t xml:space="preserve">OpenDaylight </w:t>
      </w:r>
      <w:r w:rsidR="000931AA" w:rsidRPr="001B6BE1">
        <w:t xml:space="preserve">was crafted using Physically distributed and Logically centralised architecture of SDN and supports the Flat architecture of the Control plane. </w:t>
      </w:r>
    </w:p>
    <w:p w14:paraId="6BF79159" w14:textId="5B65E859" w:rsidR="00EF3F07" w:rsidRPr="001B6BE1" w:rsidRDefault="00002272" w:rsidP="00EF3F07">
      <w:r w:rsidRPr="001B6BE1">
        <w:t>OpenDaylight</w:t>
      </w:r>
      <w:r w:rsidR="00DB1C1B" w:rsidRPr="001B6BE1">
        <w:t xml:space="preserve"> was developed as model-driven controller using YANG as its modelling language</w:t>
      </w:r>
      <w:r w:rsidRPr="001B6BE1">
        <w:t>.</w:t>
      </w:r>
      <w:r w:rsidR="009A47E2" w:rsidRPr="001B6BE1">
        <w:t xml:space="preserve"> The controller operated on the three main technologies which are OSGI, Karaf and YANG. </w:t>
      </w:r>
      <w:r w:rsidR="00DC28AA" w:rsidRPr="001B6BE1">
        <w:t>The Open Service Gateway Initiative (OSGI)</w:t>
      </w:r>
      <w:r w:rsidR="00EF3F07" w:rsidRPr="001B6BE1">
        <w:t xml:space="preserve"> is a Java framework operating at the back-end of OpenDaylight and allowing it to manage bundles and packages for exchanging information.</w:t>
      </w:r>
      <w:r w:rsidR="00247C24" w:rsidRPr="001B6BE1">
        <w:t xml:space="preserve"> Karaf is an OSGI’s application container which helps OpenDaylight’s operations of packaging and installing applications. </w:t>
      </w:r>
      <w:r w:rsidR="00945B89" w:rsidRPr="001B6BE1">
        <w:t xml:space="preserve">Yet Another Next Generation (YANG) is a data modelling language used by the controller’s applications to </w:t>
      </w:r>
      <w:r w:rsidR="003263A9" w:rsidRPr="001B6BE1">
        <w:t>configure the models.</w:t>
      </w:r>
      <w:r w:rsidR="00956675" w:rsidRPr="001B6BE1">
        <w:t xml:space="preserve"> Similar to ONOS, OpenDaylight is developed to function on modular subsystems. Major subsystems of OpenDayLight are:</w:t>
      </w:r>
    </w:p>
    <w:p w14:paraId="6F9FEF08" w14:textId="0A8454E2" w:rsidR="00956675" w:rsidRPr="001B6BE1" w:rsidRDefault="00956675" w:rsidP="00C72A43">
      <w:pPr>
        <w:pStyle w:val="ListParagraph"/>
        <w:numPr>
          <w:ilvl w:val="0"/>
          <w:numId w:val="30"/>
        </w:numPr>
      </w:pPr>
      <w:r w:rsidRPr="001B6BE1">
        <w:t xml:space="preserve">Config Subsystem </w:t>
      </w:r>
      <w:r w:rsidR="00C72A43" w:rsidRPr="001B6BE1">
        <w:t>-</w:t>
      </w:r>
      <w:r w:rsidRPr="001B6BE1">
        <w:t xml:space="preserve"> a</w:t>
      </w:r>
      <w:r w:rsidR="00C72A43" w:rsidRPr="001B6BE1">
        <w:t xml:space="preserve"> framework to configure, activate and inject dependencies.</w:t>
      </w:r>
    </w:p>
    <w:p w14:paraId="65A1F3D3" w14:textId="4C7B0216" w:rsidR="00956675" w:rsidRPr="001B6BE1" w:rsidRDefault="00956675" w:rsidP="006021A7">
      <w:pPr>
        <w:pStyle w:val="ListParagraph"/>
        <w:numPr>
          <w:ilvl w:val="0"/>
          <w:numId w:val="30"/>
        </w:numPr>
      </w:pPr>
      <w:r w:rsidRPr="001B6BE1">
        <w:t xml:space="preserve">MD-SAL </w:t>
      </w:r>
      <w:r w:rsidR="006021A7" w:rsidRPr="001B6BE1">
        <w:t>-</w:t>
      </w:r>
      <w:r w:rsidR="00C72A43" w:rsidRPr="001B6BE1">
        <w:t xml:space="preserve"> (</w:t>
      </w:r>
      <w:bookmarkStart w:id="26" w:name="_Hlk115031900"/>
      <w:r w:rsidR="00C72A43" w:rsidRPr="001B6BE1">
        <w:t>Model-Driven Service Abstraction Layer</w:t>
      </w:r>
      <w:bookmarkEnd w:id="26"/>
      <w:r w:rsidR="00C72A43" w:rsidRPr="001B6BE1">
        <w:t>)</w:t>
      </w:r>
      <w:r w:rsidRPr="001B6BE1">
        <w:t xml:space="preserve"> </w:t>
      </w:r>
      <w:r w:rsidR="00C72A43" w:rsidRPr="001B6BE1">
        <w:t xml:space="preserve">a functionality to notify </w:t>
      </w:r>
      <w:r w:rsidR="006021A7" w:rsidRPr="001B6BE1">
        <w:t>applications and data storage.</w:t>
      </w:r>
    </w:p>
    <w:p w14:paraId="6F8F82F5" w14:textId="0B75F0EA" w:rsidR="00956675" w:rsidRPr="001B6BE1" w:rsidRDefault="00956675" w:rsidP="00EF3F07">
      <w:pPr>
        <w:pStyle w:val="ListParagraph"/>
        <w:numPr>
          <w:ilvl w:val="0"/>
          <w:numId w:val="30"/>
        </w:numPr>
      </w:pPr>
      <w:r w:rsidRPr="001B6BE1">
        <w:t xml:space="preserve">MD-SAL Clustering </w:t>
      </w:r>
      <w:r w:rsidR="006021A7" w:rsidRPr="001B6BE1">
        <w:t>- a functionality to from cluster and provide access to modelled data.</w:t>
      </w:r>
    </w:p>
    <w:p w14:paraId="15D804EE" w14:textId="5F805FCD" w:rsidR="00BC630F" w:rsidRPr="001B6BE1" w:rsidRDefault="00192DA0" w:rsidP="00BC630F">
      <w:r w:rsidRPr="001B6BE1">
        <w:t>The functionality of OpenDaylight can be categorised into three tier architecture consisting of MD-SAL, Modular and Multiprotocol</w:t>
      </w:r>
      <w:r w:rsidR="00D662C1" w:rsidRPr="001B6BE1">
        <w:t xml:space="preserve"> tier</w:t>
      </w:r>
      <w:r w:rsidRPr="001B6BE1">
        <w:t xml:space="preserve"> and S3P. </w:t>
      </w:r>
      <w:r w:rsidR="00F811BF" w:rsidRPr="001B6BE1">
        <w:t>MD-SAL is the core of the OpenDaylight controller</w:t>
      </w:r>
      <w:r w:rsidR="00F44D74" w:rsidRPr="001B6BE1">
        <w:t xml:space="preserve"> whose basic function is to communicate between the network devices and applications. </w:t>
      </w:r>
      <w:r w:rsidR="00516C54" w:rsidRPr="001B6BE1">
        <w:t>Various components operate with MD-SAL to exchange YANG modelled data for the network services.</w:t>
      </w:r>
      <w:r w:rsidR="003561F4" w:rsidRPr="001B6BE1">
        <w:t xml:space="preserve"> </w:t>
      </w:r>
      <w:r w:rsidR="00C526B1" w:rsidRPr="001B6BE1">
        <w:t xml:space="preserve">Modular and Multiprotocol tier </w:t>
      </w:r>
      <w:r w:rsidR="00DB0BFF" w:rsidRPr="001B6BE1">
        <w:t xml:space="preserve">provides the developers a flexible platform to design own applications and modules as per the requirement. </w:t>
      </w:r>
      <w:r w:rsidR="003D5B94" w:rsidRPr="001B6BE1">
        <w:t xml:space="preserve">OpenDaylight supports various Southbound interface protocols like OpenFlow, OVSDB, NETCONF, BGP, etc. These protocols and the network services can be individually selected and bundled together as per the requirements of the use case. </w:t>
      </w:r>
      <w:r w:rsidR="00707AAF" w:rsidRPr="001B6BE1">
        <w:t xml:space="preserve">The </w:t>
      </w:r>
      <w:r w:rsidR="0034669D" w:rsidRPr="001B6BE1">
        <w:t xml:space="preserve"> Security, Scalability, Stability and Performance</w:t>
      </w:r>
      <w:r w:rsidR="00707AAF" w:rsidRPr="001B6BE1">
        <w:t xml:space="preserve"> or S3P are the major fields where OpenDaylight community focuses on.</w:t>
      </w:r>
      <w:r w:rsidR="00BE0563" w:rsidRPr="001B6BE1">
        <w:t xml:space="preserve"> The community groups perform tests on the controller as satisfy the requirement</w:t>
      </w:r>
      <w:r w:rsidR="003428E2" w:rsidRPr="001B6BE1">
        <w:t>s</w:t>
      </w:r>
      <w:r w:rsidR="00BE0563" w:rsidRPr="001B6BE1">
        <w:t xml:space="preserve"> of the use cases.</w:t>
      </w:r>
      <w:r w:rsidR="007916D7" w:rsidRPr="001B6BE1">
        <w:t xml:space="preserve"> </w:t>
      </w:r>
      <w:sdt>
        <w:sdtPr>
          <w:id w:val="1200053498"/>
          <w:citation/>
        </w:sdtPr>
        <w:sdtContent>
          <w:r w:rsidR="007916D7" w:rsidRPr="001B6BE1">
            <w:fldChar w:fldCharType="begin"/>
          </w:r>
          <w:r w:rsidR="007916D7" w:rsidRPr="001B6BE1">
            <w:instrText xml:space="preserve"> CITATION Ope3 \l 1033 </w:instrText>
          </w:r>
          <w:r w:rsidR="007916D7" w:rsidRPr="001B6BE1">
            <w:fldChar w:fldCharType="separate"/>
          </w:r>
          <w:r w:rsidR="00E54C4E" w:rsidRPr="001B6BE1">
            <w:t>[26]</w:t>
          </w:r>
          <w:r w:rsidR="007916D7" w:rsidRPr="001B6BE1">
            <w:fldChar w:fldCharType="end"/>
          </w:r>
        </w:sdtContent>
      </w:sdt>
      <w:r w:rsidR="007916D7" w:rsidRPr="001B6BE1">
        <w:t xml:space="preserve"> provides the detailed overview of these functionalities.</w:t>
      </w:r>
    </w:p>
    <w:p w14:paraId="7654E15D" w14:textId="77777777" w:rsidR="0033361B" w:rsidRPr="001B6BE1" w:rsidRDefault="00FA3658" w:rsidP="0033361B">
      <w:pPr>
        <w:keepNext/>
        <w:jc w:val="center"/>
      </w:pPr>
      <w:r w:rsidRPr="001B6BE1">
        <w:rPr>
          <w:noProof/>
        </w:rPr>
        <w:drawing>
          <wp:inline distT="0" distB="0" distL="0" distR="0" wp14:anchorId="3F0E432C" wp14:editId="59C47376">
            <wp:extent cx="5646234" cy="2927196"/>
            <wp:effectExtent l="0" t="0" r="0" b="6985"/>
            <wp:docPr id="19" name="Picture 1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with medium confidence"/>
                    <pic:cNvPicPr>
                      <a:picLocks noChangeAspect="1" noChangeArrowheads="1"/>
                    </pic:cNvPicPr>
                  </pic:nvPicPr>
                  <pic:blipFill rotWithShape="1">
                    <a:blip r:embed="rId18">
                      <a:extLst>
                        <a:ext uri="{28A0092B-C50C-407E-A947-70E740481C1C}">
                          <a14:useLocalDpi xmlns:a14="http://schemas.microsoft.com/office/drawing/2010/main" val="0"/>
                        </a:ext>
                      </a:extLst>
                    </a:blip>
                    <a:srcRect l="1355" t="2067" r="620" b="7481"/>
                    <a:stretch/>
                  </pic:blipFill>
                  <pic:spPr bwMode="auto">
                    <a:xfrm>
                      <a:off x="0" y="0"/>
                      <a:ext cx="5646950" cy="2927567"/>
                    </a:xfrm>
                    <a:prstGeom prst="rect">
                      <a:avLst/>
                    </a:prstGeom>
                    <a:noFill/>
                    <a:ln>
                      <a:noFill/>
                    </a:ln>
                    <a:extLst>
                      <a:ext uri="{53640926-AAD7-44D8-BBD7-CCE9431645EC}">
                        <a14:shadowObscured xmlns:a14="http://schemas.microsoft.com/office/drawing/2010/main"/>
                      </a:ext>
                    </a:extLst>
                  </pic:spPr>
                </pic:pic>
              </a:graphicData>
            </a:graphic>
          </wp:inline>
        </w:drawing>
      </w:r>
    </w:p>
    <w:p w14:paraId="4D138891" w14:textId="41E325A7" w:rsidR="00781D57" w:rsidRPr="001B6BE1" w:rsidRDefault="0033361B" w:rsidP="002B31F8">
      <w:pPr>
        <w:pStyle w:val="Caption"/>
        <w:spacing w:before="0" w:after="120" w:line="120" w:lineRule="atLeast"/>
        <w:jc w:val="center"/>
      </w:pPr>
      <w:bookmarkStart w:id="27" w:name="_Toc114937926"/>
      <w:r w:rsidRPr="001B6BE1">
        <w:t xml:space="preserve">Figure 2. </w:t>
      </w:r>
      <w:r w:rsidRPr="001B6BE1">
        <w:fldChar w:fldCharType="begin"/>
      </w:r>
      <w:r w:rsidRPr="001B6BE1">
        <w:instrText xml:space="preserve"> SEQ Figure_2. \* ARABIC </w:instrText>
      </w:r>
      <w:r w:rsidRPr="001B6BE1">
        <w:fldChar w:fldCharType="separate"/>
      </w:r>
      <w:r w:rsidR="00793912" w:rsidRPr="001B6BE1">
        <w:t>4</w:t>
      </w:r>
      <w:r w:rsidRPr="001B6BE1">
        <w:fldChar w:fldCharType="end"/>
      </w:r>
      <w:r w:rsidRPr="001B6BE1">
        <w:t xml:space="preserve"> OpenDaylight controller architecture  </w:t>
      </w:r>
      <w:sdt>
        <w:sdtPr>
          <w:id w:val="-913160897"/>
          <w:citation/>
        </w:sdtPr>
        <w:sdtContent>
          <w:r w:rsidR="00134E26" w:rsidRPr="001B6BE1">
            <w:fldChar w:fldCharType="begin"/>
          </w:r>
          <w:r w:rsidR="00134E26" w:rsidRPr="001B6BE1">
            <w:instrText xml:space="preserve"> CITATION Ope1 \l 1033 </w:instrText>
          </w:r>
          <w:r w:rsidR="00134E26" w:rsidRPr="001B6BE1">
            <w:fldChar w:fldCharType="separate"/>
          </w:r>
          <w:r w:rsidR="00E54C4E" w:rsidRPr="001B6BE1">
            <w:t>[10]</w:t>
          </w:r>
          <w:r w:rsidR="00134E26" w:rsidRPr="001B6BE1">
            <w:fldChar w:fldCharType="end"/>
          </w:r>
        </w:sdtContent>
      </w:sdt>
      <w:bookmarkEnd w:id="27"/>
    </w:p>
    <w:p w14:paraId="13A750B1" w14:textId="42E955C8" w:rsidR="003D44BE" w:rsidRPr="001B6BE1" w:rsidRDefault="003D44BE" w:rsidP="003D44BE">
      <w:r w:rsidRPr="001B6BE1">
        <w:t>Till the date of this thesis, there were 16 major releases with the latest version Sulfur-SR1 released on 13</w:t>
      </w:r>
      <w:r w:rsidRPr="001B6BE1">
        <w:rPr>
          <w:vertAlign w:val="superscript"/>
        </w:rPr>
        <w:t>th</w:t>
      </w:r>
      <w:r w:rsidRPr="001B6BE1">
        <w:t xml:space="preserve"> May 2021.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rsidRPr="001B6BE1">
            <w:fldChar w:fldCharType="begin"/>
          </w:r>
          <w:r w:rsidRPr="001B6BE1">
            <w:instrText xml:space="preserve"> CITATION Get \l 1033 </w:instrText>
          </w:r>
          <w:r w:rsidRPr="001B6BE1">
            <w:fldChar w:fldCharType="separate"/>
          </w:r>
          <w:r w:rsidR="00E54C4E" w:rsidRPr="001B6BE1">
            <w:t>[27]</w:t>
          </w:r>
          <w:r w:rsidRPr="001B6BE1">
            <w:fldChar w:fldCharType="end"/>
          </w:r>
        </w:sdtContent>
      </w:sdt>
      <w:r w:rsidRPr="001B6BE1">
        <w:t>.</w:t>
      </w:r>
    </w:p>
    <w:p w14:paraId="3B636CA9" w14:textId="0F5139A7" w:rsidR="003B0752" w:rsidRPr="001B6BE1" w:rsidRDefault="003B0752" w:rsidP="003B0752">
      <w:pPr>
        <w:pStyle w:val="Heading3"/>
        <w:rPr>
          <w:rFonts w:cs="Times"/>
          <w:lang w:val="en-GB"/>
        </w:rPr>
      </w:pPr>
      <w:bookmarkStart w:id="28" w:name="_Toc108739179"/>
      <w:bookmarkStart w:id="29" w:name="_Toc115032489"/>
      <w:r w:rsidRPr="001B6BE1">
        <w:rPr>
          <w:rFonts w:cs="Times"/>
          <w:lang w:val="en-GB"/>
        </w:rPr>
        <w:lastRenderedPageBreak/>
        <w:t>Ryu</w:t>
      </w:r>
      <w:bookmarkEnd w:id="28"/>
      <w:r w:rsidR="008E77EF" w:rsidRPr="001B6BE1">
        <w:rPr>
          <w:rFonts w:cs="Times"/>
          <w:lang w:val="en-GB"/>
        </w:rPr>
        <w:t xml:space="preserve"> Controller</w:t>
      </w:r>
      <w:bookmarkEnd w:id="29"/>
    </w:p>
    <w:p w14:paraId="4FA65F31" w14:textId="2B0201B0" w:rsidR="004A0E4B" w:rsidRPr="001B6BE1" w:rsidRDefault="00A60369" w:rsidP="004A0E4B">
      <w:r w:rsidRPr="001B6BE1">
        <w:t>The Ryu controller</w:t>
      </w:r>
      <w:r w:rsidR="001B4B12" w:rsidRPr="001B6BE1">
        <w:t xml:space="preserve"> </w:t>
      </w:r>
      <w:sdt>
        <w:sdtPr>
          <w:id w:val="-207724587"/>
          <w:citation/>
        </w:sdtPr>
        <w:sdtContent>
          <w:r w:rsidR="001B4B12" w:rsidRPr="001B6BE1">
            <w:fldChar w:fldCharType="begin"/>
          </w:r>
          <w:r w:rsidR="001B4B12" w:rsidRPr="001B6BE1">
            <w:instrText xml:space="preserve"> CITATION Ryu \l 1033 </w:instrText>
          </w:r>
          <w:r w:rsidR="001B4B12" w:rsidRPr="001B6BE1">
            <w:fldChar w:fldCharType="separate"/>
          </w:r>
          <w:r w:rsidR="00E54C4E" w:rsidRPr="001B6BE1">
            <w:t>[7]</w:t>
          </w:r>
          <w:r w:rsidR="001B4B12" w:rsidRPr="001B6BE1">
            <w:fldChar w:fldCharType="end"/>
          </w:r>
        </w:sdtContent>
      </w:sdt>
      <w:r w:rsidRPr="001B6BE1">
        <w:t xml:space="preserve"> was developed by Nippon Telegraph and Telephone Corporation (NTT)</w:t>
      </w:r>
      <w:r w:rsidR="003C20F4" w:rsidRPr="001B6BE1">
        <w:t xml:space="preserve"> Laboratories</w:t>
      </w:r>
      <w:sdt>
        <w:sdtPr>
          <w:id w:val="339971632"/>
          <w:citation/>
        </w:sdtPr>
        <w:sdtContent>
          <w:r w:rsidR="001B4B12" w:rsidRPr="001B6BE1">
            <w:fldChar w:fldCharType="begin"/>
          </w:r>
          <w:r w:rsidR="001B4B12" w:rsidRPr="001B6BE1">
            <w:instrText xml:space="preserve"> CITATION Rui \l 1033 </w:instrText>
          </w:r>
          <w:r w:rsidR="001B4B12" w:rsidRPr="001B6BE1">
            <w:fldChar w:fldCharType="separate"/>
          </w:r>
          <w:r w:rsidR="00E54C4E" w:rsidRPr="001B6BE1">
            <w:t xml:space="preserve"> [19]</w:t>
          </w:r>
          <w:r w:rsidR="001B4B12" w:rsidRPr="001B6BE1">
            <w:fldChar w:fldCharType="end"/>
          </w:r>
        </w:sdtContent>
      </w:sdt>
      <w:r w:rsidRPr="001B6BE1">
        <w:t xml:space="preserve"> of Japan in 2013.</w:t>
      </w:r>
      <w:r w:rsidR="00095D06" w:rsidRPr="001B6BE1">
        <w:t xml:space="preserve"> </w:t>
      </w:r>
      <w:r w:rsidR="003C20F4" w:rsidRPr="001B6BE1">
        <w:t xml:space="preserve">The Ryu controller’s source code was written in Python and is distributed under the Apache 2.0 license. </w:t>
      </w:r>
      <w:r w:rsidR="004208D0" w:rsidRPr="001B6BE1">
        <w:t xml:space="preserve">The Ryu controller </w:t>
      </w:r>
      <w:r w:rsidR="003C20F4" w:rsidRPr="001B6BE1">
        <w:t>was crafted using Physically centralised architecture of SDN</w:t>
      </w:r>
      <w:r w:rsidR="004208D0" w:rsidRPr="001B6BE1">
        <w:t>.</w:t>
      </w:r>
    </w:p>
    <w:p w14:paraId="2D1BE102" w14:textId="7E95FA09" w:rsidR="006275C4" w:rsidRPr="001B6BE1" w:rsidRDefault="00A60369" w:rsidP="004A0E4B">
      <w:r w:rsidRPr="001B6BE1">
        <w:t>Ryu is a component-based software</w:t>
      </w:r>
      <w:r w:rsidR="006275C4" w:rsidRPr="001B6BE1">
        <w:t>-</w:t>
      </w:r>
      <w:r w:rsidRPr="001B6BE1">
        <w:t>defined networking framework.</w:t>
      </w:r>
      <w:r w:rsidR="00455799" w:rsidRPr="001B6BE1">
        <w:t xml:space="preserve"> The Ryu framework was</w:t>
      </w:r>
      <w:r w:rsidR="006275C4" w:rsidRPr="001B6BE1">
        <w:t xml:space="preserve"> designed</w:t>
      </w:r>
      <w:r w:rsidR="00455799" w:rsidRPr="001B6BE1">
        <w:t xml:space="preserve"> to provide </w:t>
      </w:r>
      <w:r w:rsidR="006275C4" w:rsidRPr="001B6BE1">
        <w:t>the</w:t>
      </w:r>
      <w:r w:rsidR="00455799" w:rsidRPr="001B6BE1">
        <w:t xml:space="preserve"> platform for building the SDN applications</w:t>
      </w:r>
      <w:r w:rsidR="006A4593" w:rsidRPr="001B6BE1">
        <w:t>,</w:t>
      </w:r>
      <w:r w:rsidR="006275C4" w:rsidRPr="001B6BE1">
        <w:t xml:space="preserve"> </w:t>
      </w:r>
      <w:r w:rsidR="00455799" w:rsidRPr="001B6BE1">
        <w:t>useful libraries</w:t>
      </w:r>
      <w:r w:rsidR="006A4593" w:rsidRPr="001B6BE1">
        <w:t xml:space="preserve"> and well-defined API</w:t>
      </w:r>
      <w:r w:rsidR="00455799" w:rsidRPr="001B6BE1">
        <w:t>.</w:t>
      </w:r>
      <w:r w:rsidR="006275C4" w:rsidRPr="001B6BE1">
        <w:t xml:space="preserve"> Ryu provides the bunch of components which are useful for developing the SDN applications. </w:t>
      </w:r>
      <w:r w:rsidR="00082B07" w:rsidRPr="001B6BE1">
        <w:t>The major components and libraries  of Ryu framework are:</w:t>
      </w:r>
    </w:p>
    <w:p w14:paraId="4183D504" w14:textId="3D3CD225" w:rsidR="00082B07" w:rsidRPr="001B6BE1" w:rsidRDefault="00082B07" w:rsidP="00082B07">
      <w:pPr>
        <w:pStyle w:val="ListParagraph"/>
        <w:numPr>
          <w:ilvl w:val="0"/>
          <w:numId w:val="31"/>
        </w:numPr>
      </w:pPr>
      <w:r w:rsidRPr="001B6BE1">
        <w:t>OF REST- to configure network devices through REST APIs.</w:t>
      </w:r>
    </w:p>
    <w:p w14:paraId="6156BBF1" w14:textId="6A6E734D" w:rsidR="00082B07" w:rsidRPr="001B6BE1" w:rsidRDefault="00082B07" w:rsidP="00082B07">
      <w:pPr>
        <w:pStyle w:val="ListParagraph"/>
        <w:numPr>
          <w:ilvl w:val="0"/>
          <w:numId w:val="31"/>
        </w:numPr>
      </w:pPr>
      <w:r w:rsidRPr="001B6BE1">
        <w:t xml:space="preserve">VRRP </w:t>
      </w:r>
      <w:r w:rsidR="00135AB9" w:rsidRPr="001B6BE1">
        <w:t>-</w:t>
      </w:r>
      <w:r w:rsidRPr="001B6BE1">
        <w:t xml:space="preserve"> to add virtual router redundancy protocol to support OpenFlow switches.</w:t>
      </w:r>
    </w:p>
    <w:p w14:paraId="2A4A408B" w14:textId="0B70F4BC" w:rsidR="00492AF6" w:rsidRPr="001B6BE1" w:rsidRDefault="00492AF6" w:rsidP="00082B07">
      <w:pPr>
        <w:pStyle w:val="ListParagraph"/>
        <w:numPr>
          <w:ilvl w:val="0"/>
          <w:numId w:val="31"/>
        </w:numPr>
      </w:pPr>
      <w:r w:rsidRPr="001B6BE1">
        <w:t>OpenStack Quantum - to provide network-as-as-service</w:t>
      </w:r>
      <w:r w:rsidR="00CE16C7" w:rsidRPr="001B6BE1">
        <w:t xml:space="preserve"> with OpenStack</w:t>
      </w:r>
      <w:r w:rsidRPr="001B6BE1">
        <w:t>.</w:t>
      </w:r>
    </w:p>
    <w:p w14:paraId="1F1BB567" w14:textId="39A66FE4" w:rsidR="00DB4346" w:rsidRPr="001B6BE1" w:rsidRDefault="00DB4346" w:rsidP="00082B07">
      <w:pPr>
        <w:pStyle w:val="ListParagraph"/>
        <w:numPr>
          <w:ilvl w:val="0"/>
          <w:numId w:val="31"/>
        </w:numPr>
      </w:pPr>
      <w:r w:rsidRPr="001B6BE1">
        <w:t>Stats component - to visualise and analyse the statistics of switches and stores the data.</w:t>
      </w:r>
    </w:p>
    <w:p w14:paraId="3754FBC1" w14:textId="216095B4" w:rsidR="00082B07" w:rsidRPr="001B6BE1" w:rsidRDefault="00082B07" w:rsidP="00082B07">
      <w:pPr>
        <w:pStyle w:val="ListParagraph"/>
        <w:numPr>
          <w:ilvl w:val="0"/>
          <w:numId w:val="31"/>
        </w:numPr>
      </w:pPr>
      <w:r w:rsidRPr="001B6BE1">
        <w:t xml:space="preserve">Topology component </w:t>
      </w:r>
      <w:r w:rsidR="00135AB9" w:rsidRPr="001B6BE1">
        <w:t>-</w:t>
      </w:r>
      <w:r w:rsidRPr="001B6BE1">
        <w:t xml:space="preserve"> to determine links in the network and create topology along with path calculation features.</w:t>
      </w:r>
    </w:p>
    <w:p w14:paraId="7478C7F8" w14:textId="61B4D881" w:rsidR="00082B07" w:rsidRPr="001B6BE1" w:rsidRDefault="00135AB9" w:rsidP="00082B07">
      <w:pPr>
        <w:pStyle w:val="ListParagraph"/>
        <w:numPr>
          <w:ilvl w:val="0"/>
          <w:numId w:val="31"/>
        </w:numPr>
      </w:pPr>
      <w:r w:rsidRPr="001B6BE1">
        <w:t>Topology viewer - to show topology and flows dynamically.</w:t>
      </w:r>
    </w:p>
    <w:p w14:paraId="7FA2FAAB" w14:textId="7825716E" w:rsidR="00F70556" w:rsidRPr="001B6BE1" w:rsidRDefault="002C386D" w:rsidP="004A0E4B">
      <w:r w:rsidRPr="001B6BE1">
        <w:t>Other components and libraries such as Firewall, L2 switch, HA with Zookeeper, Endpoint and CLI are also part of the Ryu framework</w:t>
      </w:r>
      <w:r w:rsidR="00914880" w:rsidRPr="001B6BE1">
        <w:t xml:space="preserve"> </w:t>
      </w:r>
      <w:sdt>
        <w:sdtPr>
          <w:id w:val="90356419"/>
          <w:citation/>
        </w:sdtPr>
        <w:sdtContent>
          <w:r w:rsidR="00914880" w:rsidRPr="001B6BE1">
            <w:fldChar w:fldCharType="begin"/>
          </w:r>
          <w:r w:rsidR="00914880" w:rsidRPr="001B6BE1">
            <w:instrText xml:space="preserve"> CITATION FUJ \l 1033 </w:instrText>
          </w:r>
          <w:r w:rsidR="00914880" w:rsidRPr="001B6BE1">
            <w:fldChar w:fldCharType="separate"/>
          </w:r>
          <w:r w:rsidR="00E54C4E" w:rsidRPr="001B6BE1">
            <w:t>[28]</w:t>
          </w:r>
          <w:r w:rsidR="00914880" w:rsidRPr="001B6BE1">
            <w:fldChar w:fldCharType="end"/>
          </w:r>
        </w:sdtContent>
      </w:sdt>
      <w:r w:rsidRPr="001B6BE1">
        <w:t>.</w:t>
      </w:r>
      <w:r w:rsidR="00D56448" w:rsidRPr="001B6BE1">
        <w:t xml:space="preserve"> Among the initial applications of Ryu controller were GRE tunnelling, VLAN support, Topology discovery and MAC based segregation. </w:t>
      </w:r>
    </w:p>
    <w:p w14:paraId="7B511DE0" w14:textId="0A1EE522" w:rsidR="00D833D5" w:rsidRPr="001B6BE1" w:rsidRDefault="006275C4" w:rsidP="00446C69">
      <w:r w:rsidRPr="001B6BE1">
        <w:t xml:space="preserve">The main aim of the </w:t>
      </w:r>
      <w:r w:rsidR="005A2190" w:rsidRPr="001B6BE1">
        <w:t>Ryu was to become the standard network controller of cloud software like OpenStack. R</w:t>
      </w:r>
      <w:r w:rsidR="00914880" w:rsidRPr="001B6BE1">
        <w:t>y</w:t>
      </w:r>
      <w:r w:rsidR="005A2190" w:rsidRPr="001B6BE1">
        <w:t>u plugin was merged into the OpenStack Essex</w:t>
      </w:r>
      <w:r w:rsidR="00914880" w:rsidRPr="001B6BE1">
        <w:t xml:space="preserve"> </w:t>
      </w:r>
      <w:sdt>
        <w:sdtPr>
          <w:id w:val="1234976748"/>
          <w:citation/>
        </w:sdtPr>
        <w:sdtContent>
          <w:r w:rsidR="00914880" w:rsidRPr="001B6BE1">
            <w:fldChar w:fldCharType="begin"/>
          </w:r>
          <w:r w:rsidR="00914880" w:rsidRPr="001B6BE1">
            <w:instrText xml:space="preserve"> CITATION Kaz \l 1033 </w:instrText>
          </w:r>
          <w:r w:rsidR="00914880" w:rsidRPr="001B6BE1">
            <w:fldChar w:fldCharType="separate"/>
          </w:r>
          <w:r w:rsidR="00E54C4E" w:rsidRPr="001B6BE1">
            <w:t>[29]</w:t>
          </w:r>
          <w:r w:rsidR="00914880" w:rsidRPr="001B6BE1">
            <w:fldChar w:fldCharType="end"/>
          </w:r>
        </w:sdtContent>
      </w:sdt>
      <w:r w:rsidR="005A2190" w:rsidRPr="001B6BE1">
        <w:t xml:space="preserve">. </w:t>
      </w:r>
      <w:r w:rsidR="00C52A07" w:rsidRPr="001B6BE1">
        <w:t xml:space="preserve">Ryu provides OpenStack tunnelling based isolations and flat layer 2 networks </w:t>
      </w:r>
      <w:r w:rsidRPr="001B6BE1">
        <w:t xml:space="preserve"> </w:t>
      </w:r>
      <w:r w:rsidR="00C52A07" w:rsidRPr="001B6BE1">
        <w:t>regardless of the underlying network.</w:t>
      </w:r>
      <w:r w:rsidR="00B70886" w:rsidRPr="001B6BE1">
        <w:t xml:space="preserve"> Further the Ryu framework was developed to perform Traffic monitoring and provide QoS in the network</w:t>
      </w:r>
      <w:r w:rsidR="00763751" w:rsidRPr="001B6BE1">
        <w:t xml:space="preserve"> </w:t>
      </w:r>
      <w:sdt>
        <w:sdtPr>
          <w:id w:val="1201751050"/>
          <w:citation/>
        </w:sdtPr>
        <w:sdtContent>
          <w:r w:rsidR="00763751" w:rsidRPr="001B6BE1">
            <w:fldChar w:fldCharType="begin"/>
          </w:r>
          <w:r w:rsidR="00763751" w:rsidRPr="001B6BE1">
            <w:instrText xml:space="preserve"> CITATION Ryu1 \l 1033 </w:instrText>
          </w:r>
          <w:r w:rsidR="00763751" w:rsidRPr="001B6BE1">
            <w:fldChar w:fldCharType="separate"/>
          </w:r>
          <w:r w:rsidR="00E54C4E" w:rsidRPr="001B6BE1">
            <w:t>[30]</w:t>
          </w:r>
          <w:r w:rsidR="00763751" w:rsidRPr="001B6BE1">
            <w:fldChar w:fldCharType="end"/>
          </w:r>
        </w:sdtContent>
      </w:sdt>
      <w:r w:rsidR="00B70886" w:rsidRPr="001B6BE1">
        <w:t>.</w:t>
      </w:r>
      <w:r w:rsidR="00511781" w:rsidRPr="001B6BE1">
        <w:t xml:space="preserve"> </w:t>
      </w:r>
      <w:r w:rsidR="00BC03D5" w:rsidRPr="001B6BE1">
        <w:t>For user friendly management of flow tables from the Ryu controller, an application called, FlowManager was developed.</w:t>
      </w:r>
      <w:r w:rsidR="00446C69" w:rsidRPr="001B6BE1">
        <w:t xml:space="preserve"> By using this application, an operator can create, modify and remove the flows as well as an operator can monitor the OpenFlow switches with the help of statistics.</w:t>
      </w:r>
    </w:p>
    <w:p w14:paraId="4AEADAC0" w14:textId="7445D0F3" w:rsidR="00B841F7" w:rsidRPr="001B6BE1" w:rsidRDefault="00B841F7" w:rsidP="004A0E4B">
      <w:r w:rsidRPr="001B6BE1">
        <w:t xml:space="preserve">The Ryu can be downloaded Python package and also from the source code </w:t>
      </w:r>
      <w:sdt>
        <w:sdtPr>
          <w:id w:val="-528177751"/>
          <w:citation/>
        </w:sdtPr>
        <w:sdtContent>
          <w:r w:rsidR="00302E53" w:rsidRPr="001B6BE1">
            <w:fldChar w:fldCharType="begin"/>
          </w:r>
          <w:r w:rsidR="00302E53" w:rsidRPr="001B6BE1">
            <w:instrText xml:space="preserve"> CITATION Fau \l 1033 </w:instrText>
          </w:r>
          <w:r w:rsidR="00302E53" w:rsidRPr="001B6BE1">
            <w:fldChar w:fldCharType="separate"/>
          </w:r>
          <w:r w:rsidR="00E54C4E" w:rsidRPr="001B6BE1">
            <w:t>[31]</w:t>
          </w:r>
          <w:r w:rsidR="00302E53" w:rsidRPr="001B6BE1">
            <w:fldChar w:fldCharType="end"/>
          </w:r>
        </w:sdtContent>
      </w:sdt>
      <w:r w:rsidRPr="001B6BE1">
        <w:t>.</w:t>
      </w:r>
      <w:r w:rsidR="00302E53" w:rsidRPr="001B6BE1">
        <w:t xml:space="preserve"> The detailed information guides for installation, configuration and templates for creating Ryu applications can well documented </w:t>
      </w:r>
      <w:sdt>
        <w:sdtPr>
          <w:id w:val="-850173132"/>
          <w:citation/>
        </w:sdtPr>
        <w:sdtContent>
          <w:r w:rsidR="00302E53" w:rsidRPr="001B6BE1">
            <w:fldChar w:fldCharType="begin"/>
          </w:r>
          <w:r w:rsidR="00302E53" w:rsidRPr="001B6BE1">
            <w:instrText xml:space="preserve"> CITATION Wel \l 1033 </w:instrText>
          </w:r>
          <w:r w:rsidR="00302E53" w:rsidRPr="001B6BE1">
            <w:fldChar w:fldCharType="separate"/>
          </w:r>
          <w:r w:rsidR="00E54C4E" w:rsidRPr="001B6BE1">
            <w:t>[32]</w:t>
          </w:r>
          <w:r w:rsidR="00302E53" w:rsidRPr="001B6BE1">
            <w:fldChar w:fldCharType="end"/>
          </w:r>
        </w:sdtContent>
      </w:sdt>
      <w:r w:rsidR="00302E53" w:rsidRPr="001B6BE1">
        <w:t>.</w:t>
      </w:r>
    </w:p>
    <w:p w14:paraId="60DA65F3" w14:textId="77777777" w:rsidR="00593C6F" w:rsidRPr="001B6BE1" w:rsidRDefault="004D2441" w:rsidP="00593C6F">
      <w:pPr>
        <w:keepNext/>
        <w:jc w:val="center"/>
      </w:pPr>
      <w:r w:rsidRPr="001B6BE1">
        <w:rPr>
          <w:noProof/>
        </w:rPr>
        <w:drawing>
          <wp:inline distT="0" distB="0" distL="0" distR="0" wp14:anchorId="1DE96B99" wp14:editId="1B18CA92">
            <wp:extent cx="4242486" cy="2697499"/>
            <wp:effectExtent l="0" t="0" r="5715" b="762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9"/>
                    <a:srcRect r="2617" b="1675"/>
                    <a:stretch/>
                  </pic:blipFill>
                  <pic:spPr bwMode="auto">
                    <a:xfrm>
                      <a:off x="0" y="0"/>
                      <a:ext cx="4265520" cy="2712145"/>
                    </a:xfrm>
                    <a:prstGeom prst="rect">
                      <a:avLst/>
                    </a:prstGeom>
                    <a:ln>
                      <a:noFill/>
                    </a:ln>
                    <a:extLst>
                      <a:ext uri="{53640926-AAD7-44D8-BBD7-CCE9431645EC}">
                        <a14:shadowObscured xmlns:a14="http://schemas.microsoft.com/office/drawing/2010/main"/>
                      </a:ext>
                    </a:extLst>
                  </pic:spPr>
                </pic:pic>
              </a:graphicData>
            </a:graphic>
          </wp:inline>
        </w:drawing>
      </w:r>
    </w:p>
    <w:p w14:paraId="668E8602" w14:textId="60922CDF" w:rsidR="00845050" w:rsidRPr="001B6BE1" w:rsidRDefault="00593C6F" w:rsidP="00593C6F">
      <w:pPr>
        <w:pStyle w:val="Caption"/>
        <w:jc w:val="center"/>
      </w:pPr>
      <w:bookmarkStart w:id="30" w:name="_Toc114937927"/>
      <w:r w:rsidRPr="001B6BE1">
        <w:t xml:space="preserve">Figure 2. </w:t>
      </w:r>
      <w:r w:rsidRPr="001B6BE1">
        <w:fldChar w:fldCharType="begin"/>
      </w:r>
      <w:r w:rsidRPr="001B6BE1">
        <w:instrText xml:space="preserve"> SEQ Figure_2. \* ARABIC </w:instrText>
      </w:r>
      <w:r w:rsidRPr="001B6BE1">
        <w:fldChar w:fldCharType="separate"/>
      </w:r>
      <w:r w:rsidR="00793912" w:rsidRPr="001B6BE1">
        <w:t>5</w:t>
      </w:r>
      <w:r w:rsidRPr="001B6BE1">
        <w:fldChar w:fldCharType="end"/>
      </w:r>
      <w:r w:rsidRPr="001B6BE1">
        <w:t xml:space="preserve"> Ryu controller architecture </w:t>
      </w:r>
      <w:sdt>
        <w:sdtPr>
          <w:id w:val="1098995706"/>
          <w:citation/>
        </w:sdtPr>
        <w:sdtContent>
          <w:r w:rsidR="00845050" w:rsidRPr="001B6BE1">
            <w:fldChar w:fldCharType="begin"/>
          </w:r>
          <w:r w:rsidR="00845050" w:rsidRPr="001B6BE1">
            <w:instrText xml:space="preserve"> CITATION Rui \l 1033 </w:instrText>
          </w:r>
          <w:r w:rsidR="00845050" w:rsidRPr="001B6BE1">
            <w:fldChar w:fldCharType="separate"/>
          </w:r>
          <w:r w:rsidR="00E54C4E" w:rsidRPr="001B6BE1">
            <w:t>[19]</w:t>
          </w:r>
          <w:r w:rsidR="00845050" w:rsidRPr="001B6BE1">
            <w:fldChar w:fldCharType="end"/>
          </w:r>
        </w:sdtContent>
      </w:sdt>
      <w:bookmarkEnd w:id="30"/>
    </w:p>
    <w:p w14:paraId="49B10A74" w14:textId="376B20E8" w:rsidR="00BC47BC" w:rsidRPr="001B6BE1" w:rsidRDefault="00DE1249" w:rsidP="00BC47BC">
      <w:r w:rsidRPr="001B6BE1">
        <w:t>Other SDN controller such iSDX</w:t>
      </w:r>
      <w:r w:rsidR="00E54C4E" w:rsidRPr="001B6BE1">
        <w:t xml:space="preserve"> </w:t>
      </w:r>
      <w:sdt>
        <w:sdtPr>
          <w:id w:val="-735859180"/>
          <w:citation/>
        </w:sdtPr>
        <w:sdtContent>
          <w:r w:rsidR="00E54C4E" w:rsidRPr="001B6BE1">
            <w:fldChar w:fldCharType="begin"/>
          </w:r>
          <w:r w:rsidR="00E54C4E" w:rsidRPr="001B6BE1">
            <w:instrText xml:space="preserve"> CITATION Arp \l 1033 </w:instrText>
          </w:r>
          <w:r w:rsidR="00E54C4E" w:rsidRPr="001B6BE1">
            <w:fldChar w:fldCharType="separate"/>
          </w:r>
          <w:r w:rsidR="00E54C4E" w:rsidRPr="001B6BE1">
            <w:t>[33]</w:t>
          </w:r>
          <w:r w:rsidR="00E54C4E" w:rsidRPr="001B6BE1">
            <w:fldChar w:fldCharType="end"/>
          </w:r>
        </w:sdtContent>
      </w:sdt>
      <w:r w:rsidRPr="001B6BE1">
        <w:t xml:space="preserve"> and Ravana</w:t>
      </w:r>
      <w:r w:rsidR="00E54C4E" w:rsidRPr="001B6BE1">
        <w:t xml:space="preserve"> </w:t>
      </w:r>
      <w:sdt>
        <w:sdtPr>
          <w:id w:val="-1385174731"/>
          <w:citation/>
        </w:sdtPr>
        <w:sdtContent>
          <w:r w:rsidR="00E54C4E" w:rsidRPr="001B6BE1">
            <w:fldChar w:fldCharType="begin"/>
          </w:r>
          <w:r w:rsidR="00E54C4E" w:rsidRPr="001B6BE1">
            <w:instrText xml:space="preserve"> CITATION Nag \l 1033 </w:instrText>
          </w:r>
          <w:r w:rsidR="00E54C4E" w:rsidRPr="001B6BE1">
            <w:fldChar w:fldCharType="separate"/>
          </w:r>
          <w:r w:rsidR="00E54C4E" w:rsidRPr="001B6BE1">
            <w:t>[34]</w:t>
          </w:r>
          <w:r w:rsidR="00E54C4E" w:rsidRPr="001B6BE1">
            <w:fldChar w:fldCharType="end"/>
          </w:r>
        </w:sdtContent>
      </w:sdt>
      <w:r w:rsidRPr="001B6BE1">
        <w:t xml:space="preserve"> were developed based on the Ryu controller. </w:t>
      </w:r>
      <w:r w:rsidR="00BC47BC" w:rsidRPr="001B6BE1">
        <w:t>The iSDX controller was designed to solve the scalability of the Ryu controller by reducing the compilation time of policies and also size of forwarding table.</w:t>
      </w:r>
      <w:r w:rsidR="002B00EB" w:rsidRPr="001B6BE1">
        <w:t xml:space="preserve"> Whereas, Ravana controller was developed as a fault-tolerant SDN controller platform.</w:t>
      </w:r>
    </w:p>
    <w:p w14:paraId="734D784D" w14:textId="2AC2C110" w:rsidR="00D22F8D" w:rsidRPr="001B6BE1" w:rsidRDefault="00891A5A" w:rsidP="002C79D7">
      <w:pPr>
        <w:pStyle w:val="Heading2"/>
      </w:pPr>
      <w:bookmarkStart w:id="31" w:name="_Toc115032490"/>
      <w:r w:rsidRPr="001B6BE1">
        <w:lastRenderedPageBreak/>
        <w:t>S</w:t>
      </w:r>
      <w:r w:rsidR="00D22F8D" w:rsidRPr="001B6BE1">
        <w:t>oftware Switches</w:t>
      </w:r>
      <w:bookmarkEnd w:id="31"/>
    </w:p>
    <w:p w14:paraId="418CEC04" w14:textId="60DBE6ED" w:rsidR="00F47CAF" w:rsidRPr="001B6BE1" w:rsidRDefault="00AE1106" w:rsidP="007967CC">
      <w:pPr>
        <w:tabs>
          <w:tab w:val="left" w:pos="1134"/>
        </w:tabs>
      </w:pPr>
      <w:r w:rsidRPr="001B6BE1">
        <w:t xml:space="preserve">The traditional network switches build with network operating system consisting the packet forwarding knowledge and routing intelligence were not suited for the functionality of Software-defined networks. </w:t>
      </w:r>
      <w:r w:rsidR="00F47CAF" w:rsidRPr="001B6BE1">
        <w:t xml:space="preserve">The requirement for decoupling of control plane and data plane lead to the development of some new switches which were </w:t>
      </w:r>
      <w:r w:rsidR="00C269DE" w:rsidRPr="001B6BE1">
        <w:t>built</w:t>
      </w:r>
      <w:r w:rsidR="00F47CAF" w:rsidRPr="001B6BE1">
        <w:t xml:space="preserve"> to support</w:t>
      </w:r>
      <w:r w:rsidR="00EC6862" w:rsidRPr="001B6BE1">
        <w:t xml:space="preserve"> the</w:t>
      </w:r>
      <w:r w:rsidR="00F47CAF" w:rsidRPr="001B6BE1">
        <w:t xml:space="preserve"> </w:t>
      </w:r>
      <w:r w:rsidR="003A7BC8" w:rsidRPr="001B6BE1">
        <w:t>Southbound interface protocols</w:t>
      </w:r>
      <w:r w:rsidR="00F47CAF" w:rsidRPr="001B6BE1">
        <w:t xml:space="preserve">. The basic functionality of these switches </w:t>
      </w:r>
      <w:r w:rsidR="001D2D28" w:rsidRPr="001B6BE1">
        <w:t>i</w:t>
      </w:r>
      <w:r w:rsidR="00F47CAF" w:rsidRPr="001B6BE1">
        <w:t xml:space="preserve">s to forward the data packets in the network as instructed by the SDN controller. </w:t>
      </w:r>
      <w:r w:rsidR="001D2D28" w:rsidRPr="001B6BE1">
        <w:t xml:space="preserve">When the new type of packet arrives at the switchport, switch encapsulates the received packet into OpenFlow protocol packet and forwards that packet to the SDN controller for processing and knowing the way to handle that packet. </w:t>
      </w:r>
      <w:r w:rsidR="00B6275D" w:rsidRPr="001B6BE1">
        <w:t>SDN controller processes the received packet and instructs the switch with</w:t>
      </w:r>
      <w:r w:rsidR="00E81B51" w:rsidRPr="001B6BE1">
        <w:t xml:space="preserve"> controlling</w:t>
      </w:r>
      <w:r w:rsidR="00B6275D" w:rsidRPr="001B6BE1">
        <w:t xml:space="preserve"> commands to forward or discard the received packet.</w:t>
      </w:r>
      <w:r w:rsidR="00E81B51" w:rsidRPr="001B6BE1">
        <w:t xml:space="preserve"> Along with this SDN controller also register some set of forwarding flow rules on the switch.</w:t>
      </w:r>
      <w:r w:rsidR="00E53B02" w:rsidRPr="001B6BE1">
        <w:t xml:space="preserve"> </w:t>
      </w:r>
      <w:r w:rsidR="00F47CAF" w:rsidRPr="001B6BE1">
        <w:t xml:space="preserve">Switches consists of some </w:t>
      </w:r>
      <w:r w:rsidR="0072594D" w:rsidRPr="001B6BE1">
        <w:t>memory to store</w:t>
      </w:r>
      <w:r w:rsidR="00F90345" w:rsidRPr="001B6BE1">
        <w:t xml:space="preserve"> set of</w:t>
      </w:r>
      <w:r w:rsidR="0072594D" w:rsidRPr="001B6BE1">
        <w:t xml:space="preserve"> basic forwarding flow rules information, so that the SDN controller is not overpopulated with the control packets for each packet.</w:t>
      </w:r>
    </w:p>
    <w:p w14:paraId="75BCE37E" w14:textId="6EE345C8" w:rsidR="009C187C" w:rsidRPr="001B6BE1" w:rsidRDefault="009454F0" w:rsidP="009C187C">
      <w:pPr>
        <w:tabs>
          <w:tab w:val="left" w:pos="1134"/>
        </w:tabs>
      </w:pPr>
      <w:r w:rsidRPr="001B6BE1">
        <w:t xml:space="preserve">Considering this functionality various different switches were developed to support the new Southbound interface protocols, mainly OpenFlow. Some of the developed OpenFlow switches are </w:t>
      </w:r>
      <w:r w:rsidR="00B37A13" w:rsidRPr="001B6BE1">
        <w:t>Open vSwitch</w:t>
      </w:r>
      <w:r w:rsidR="00903A65" w:rsidRPr="001B6BE1">
        <w:t xml:space="preserve"> </w:t>
      </w:r>
      <w:sdt>
        <w:sdtPr>
          <w:id w:val="-825436035"/>
          <w:citation/>
        </w:sdtPr>
        <w:sdtContent>
          <w:r w:rsidR="00903A65" w:rsidRPr="001B6BE1">
            <w:fldChar w:fldCharType="begin"/>
          </w:r>
          <w:r w:rsidR="00903A65" w:rsidRPr="001B6BE1">
            <w:instrText xml:space="preserve"> CITATION Ope4 \l 1033 </w:instrText>
          </w:r>
          <w:r w:rsidR="00903A65" w:rsidRPr="001B6BE1">
            <w:fldChar w:fldCharType="separate"/>
          </w:r>
          <w:r w:rsidR="00E54C4E" w:rsidRPr="001B6BE1">
            <w:t>[35]</w:t>
          </w:r>
          <w:r w:rsidR="00903A65" w:rsidRPr="001B6BE1">
            <w:fldChar w:fldCharType="end"/>
          </w:r>
        </w:sdtContent>
      </w:sdt>
      <w:r w:rsidR="00B37A13" w:rsidRPr="001B6BE1">
        <w:t>, Pica8</w:t>
      </w:r>
      <w:r w:rsidR="00903A65" w:rsidRPr="001B6BE1">
        <w:t xml:space="preserve"> </w:t>
      </w:r>
      <w:sdt>
        <w:sdtPr>
          <w:id w:val="-78137060"/>
          <w:citation/>
        </w:sdtPr>
        <w:sdtContent>
          <w:r w:rsidR="00903A65" w:rsidRPr="001B6BE1">
            <w:fldChar w:fldCharType="begin"/>
          </w:r>
          <w:r w:rsidR="00903A65" w:rsidRPr="001B6BE1">
            <w:instrText xml:space="preserve"> CITATION Pic \l 1033 </w:instrText>
          </w:r>
          <w:r w:rsidR="00903A65" w:rsidRPr="001B6BE1">
            <w:fldChar w:fldCharType="separate"/>
          </w:r>
          <w:r w:rsidR="00E54C4E" w:rsidRPr="001B6BE1">
            <w:t>[36]</w:t>
          </w:r>
          <w:r w:rsidR="00903A65" w:rsidRPr="001B6BE1">
            <w:fldChar w:fldCharType="end"/>
          </w:r>
        </w:sdtContent>
      </w:sdt>
      <w:r w:rsidR="00FA5D2E" w:rsidRPr="001B6BE1">
        <w:t>,</w:t>
      </w:r>
      <w:r w:rsidR="007D1405" w:rsidRPr="001B6BE1">
        <w:t xml:space="preserve"> </w:t>
      </w:r>
      <w:r w:rsidR="00FA5D2E" w:rsidRPr="001B6BE1">
        <w:t>OpenFlow</w:t>
      </w:r>
      <w:r w:rsidR="00B37A13" w:rsidRPr="001B6BE1">
        <w:t xml:space="preserve"> </w:t>
      </w:r>
      <w:r w:rsidR="000F08CE" w:rsidRPr="001B6BE1">
        <w:t xml:space="preserve">SoftSwitch </w:t>
      </w:r>
      <w:r w:rsidR="00EE7865" w:rsidRPr="001B6BE1">
        <w:t>1</w:t>
      </w:r>
      <w:r w:rsidR="000F08CE" w:rsidRPr="001B6BE1">
        <w:t>.</w:t>
      </w:r>
      <w:r w:rsidR="00EE7865" w:rsidRPr="001B6BE1">
        <w:t>3</w:t>
      </w:r>
      <w:sdt>
        <w:sdtPr>
          <w:id w:val="-711658383"/>
          <w:citation/>
        </w:sdtPr>
        <w:sdtContent>
          <w:r w:rsidR="00903A65" w:rsidRPr="001B6BE1">
            <w:fldChar w:fldCharType="begin"/>
          </w:r>
          <w:r w:rsidR="00903A65" w:rsidRPr="001B6BE1">
            <w:instrText xml:space="preserve"> CITATION Ope5 \l 1033 </w:instrText>
          </w:r>
          <w:r w:rsidR="00903A65" w:rsidRPr="001B6BE1">
            <w:fldChar w:fldCharType="separate"/>
          </w:r>
          <w:r w:rsidR="00E54C4E" w:rsidRPr="001B6BE1">
            <w:t xml:space="preserve"> [37]</w:t>
          </w:r>
          <w:r w:rsidR="00903A65" w:rsidRPr="001B6BE1">
            <w:fldChar w:fldCharType="end"/>
          </w:r>
        </w:sdtContent>
      </w:sdt>
      <w:r w:rsidR="00903A65" w:rsidRPr="001B6BE1">
        <w:t xml:space="preserve"> </w:t>
      </w:r>
      <w:r w:rsidR="00EE7865" w:rsidRPr="001B6BE1">
        <w:t>, LINC</w:t>
      </w:r>
      <w:r w:rsidR="00903A65" w:rsidRPr="001B6BE1">
        <w:t xml:space="preserve"> </w:t>
      </w:r>
      <w:sdt>
        <w:sdtPr>
          <w:id w:val="790247305"/>
          <w:citation/>
        </w:sdtPr>
        <w:sdtContent>
          <w:r w:rsidR="00903A65" w:rsidRPr="001B6BE1">
            <w:fldChar w:fldCharType="begin"/>
          </w:r>
          <w:r w:rsidR="00903A65" w:rsidRPr="001B6BE1">
            <w:instrText xml:space="preserve"> CITATION LIN \l 1033 </w:instrText>
          </w:r>
          <w:r w:rsidR="00903A65" w:rsidRPr="001B6BE1">
            <w:fldChar w:fldCharType="separate"/>
          </w:r>
          <w:r w:rsidR="00E54C4E" w:rsidRPr="001B6BE1">
            <w:t>[38]</w:t>
          </w:r>
          <w:r w:rsidR="00903A65" w:rsidRPr="001B6BE1">
            <w:fldChar w:fldCharType="end"/>
          </w:r>
        </w:sdtContent>
      </w:sdt>
      <w:r w:rsidR="001B6769" w:rsidRPr="001B6BE1">
        <w:t xml:space="preserve"> and</w:t>
      </w:r>
      <w:r w:rsidR="00EE7865" w:rsidRPr="001B6BE1">
        <w:t xml:space="preserve"> Indigo Virtual Switch (IVS)</w:t>
      </w:r>
      <w:r w:rsidR="00903A65" w:rsidRPr="001B6BE1">
        <w:t xml:space="preserve"> </w:t>
      </w:r>
      <w:sdt>
        <w:sdtPr>
          <w:id w:val="-1136802506"/>
          <w:citation/>
        </w:sdtPr>
        <w:sdtContent>
          <w:r w:rsidR="00903A65" w:rsidRPr="001B6BE1">
            <w:fldChar w:fldCharType="begin"/>
          </w:r>
          <w:r w:rsidR="00903A65" w:rsidRPr="001B6BE1">
            <w:instrText xml:space="preserve"> CITATION Ind \l 1033 </w:instrText>
          </w:r>
          <w:r w:rsidR="00903A65" w:rsidRPr="001B6BE1">
            <w:fldChar w:fldCharType="separate"/>
          </w:r>
          <w:r w:rsidR="00E54C4E" w:rsidRPr="001B6BE1">
            <w:t>[39]</w:t>
          </w:r>
          <w:r w:rsidR="00903A65" w:rsidRPr="001B6BE1">
            <w:fldChar w:fldCharType="end"/>
          </w:r>
        </w:sdtContent>
      </w:sdt>
      <w:r w:rsidR="00343469" w:rsidRPr="001B6BE1">
        <w:t>.</w:t>
      </w:r>
      <w:r w:rsidR="00F139E7" w:rsidRPr="001B6BE1">
        <w:t xml:space="preserve"> First OpenFlow switch was developed </w:t>
      </w:r>
      <w:r w:rsidR="00341FA9" w:rsidRPr="001B6BE1">
        <w:t xml:space="preserve">in 2009 to support the OpenFlow protocol version 1.0. </w:t>
      </w:r>
      <w:r w:rsidR="003305DC" w:rsidRPr="001B6BE1">
        <w:t xml:space="preserve">With the advancement of OpenFlow protocol, OpenFlow SoftSwitch 1.3 was designed to support the most stable version of OpenFlow </w:t>
      </w:r>
      <w:r w:rsidR="00044CE7" w:rsidRPr="001B6BE1">
        <w:t>protocol</w:t>
      </w:r>
      <w:r w:rsidR="003305DC" w:rsidRPr="001B6BE1">
        <w:t xml:space="preserve"> 1.3. </w:t>
      </w:r>
      <w:r w:rsidR="00DD4B73" w:rsidRPr="001B6BE1">
        <w:t xml:space="preserve">It supported the components like OFdatapath, OFlib, Dpctl and OFprotocol. </w:t>
      </w:r>
      <w:r w:rsidR="0076549B" w:rsidRPr="001B6BE1">
        <w:t>Pica8, an open</w:t>
      </w:r>
      <w:r w:rsidR="00C73F0E" w:rsidRPr="001B6BE1">
        <w:t xml:space="preserve"> switch </w:t>
      </w:r>
      <w:r w:rsidR="0076549B" w:rsidRPr="001B6BE1">
        <w:t xml:space="preserve">software platform for hardware switching chips that includes </w:t>
      </w:r>
      <w:r w:rsidR="00C73F0E" w:rsidRPr="001B6BE1">
        <w:t>the</w:t>
      </w:r>
      <w:r w:rsidR="0076549B" w:rsidRPr="001B6BE1">
        <w:t xml:space="preserve"> L2</w:t>
      </w:r>
      <w:r w:rsidR="00C73F0E" w:rsidRPr="001B6BE1">
        <w:t xml:space="preserve"> and </w:t>
      </w:r>
      <w:r w:rsidR="0076549B" w:rsidRPr="001B6BE1">
        <w:t>L3 stack and support for OpenFlow protocol.</w:t>
      </w:r>
      <w:r w:rsidR="00C73F0E" w:rsidRPr="001B6BE1">
        <w:t xml:space="preserve"> It provides an OpenFlow-compatible NOS that runs on a range of white box switch hardware. </w:t>
      </w:r>
      <w:r w:rsidR="009C187C" w:rsidRPr="001B6BE1">
        <w:t>LINC is an open-source project to develop OpenFlow software switches. It is written in Erlang and has modular architecture. LINC supports OpenFlow protocol versions 1.2, 1.3 and 1.4.</w:t>
      </w:r>
      <w:r w:rsidR="00DD4B73" w:rsidRPr="001B6BE1">
        <w:t xml:space="preserve"> </w:t>
      </w:r>
      <w:r w:rsidR="009C187C" w:rsidRPr="001B6BE1">
        <w:t>Indigo Virtual Switch is an open-source pure OpenFlow virtual switch developed for high performance and minimal administration.</w:t>
      </w:r>
    </w:p>
    <w:p w14:paraId="714B1DD2" w14:textId="6F7151D3" w:rsidR="00924EF3" w:rsidRPr="001B6BE1" w:rsidRDefault="0076549B" w:rsidP="00B6261C">
      <w:pPr>
        <w:tabs>
          <w:tab w:val="left" w:pos="1134"/>
        </w:tabs>
      </w:pPr>
      <w:r w:rsidRPr="001B6BE1">
        <w:t>Among these</w:t>
      </w:r>
      <w:r w:rsidR="008B25FC" w:rsidRPr="001B6BE1">
        <w:t xml:space="preserve"> software switches, Open vSwitch gained the more popularity for its </w:t>
      </w:r>
      <w:r w:rsidR="00472371" w:rsidRPr="001B6BE1">
        <w:t>multi-server virtuali</w:t>
      </w:r>
      <w:r w:rsidR="004E7FD6" w:rsidRPr="001B6BE1">
        <w:t>s</w:t>
      </w:r>
      <w:r w:rsidR="00472371" w:rsidRPr="001B6BE1">
        <w:t>ation deployments</w:t>
      </w:r>
      <w:r w:rsidR="001C5EB5" w:rsidRPr="001B6BE1">
        <w:t xml:space="preserve"> in</w:t>
      </w:r>
      <w:r w:rsidR="00E876A3" w:rsidRPr="001B6BE1">
        <w:t xml:space="preserve"> large scale virtuali</w:t>
      </w:r>
      <w:r w:rsidR="004E7FD6" w:rsidRPr="001B6BE1">
        <w:t>s</w:t>
      </w:r>
      <w:r w:rsidR="00E876A3" w:rsidRPr="001B6BE1">
        <w:t>ed environments</w:t>
      </w:r>
      <w:r w:rsidR="00472371" w:rsidRPr="001B6BE1">
        <w:t xml:space="preserve">. It is designed to support </w:t>
      </w:r>
      <w:r w:rsidR="008B25FC" w:rsidRPr="001B6BE1">
        <w:t>multilayer production quality</w:t>
      </w:r>
      <w:r w:rsidR="00472371" w:rsidRPr="001B6BE1">
        <w:t xml:space="preserve"> and</w:t>
      </w:r>
      <w:r w:rsidR="0022603F" w:rsidRPr="001B6BE1">
        <w:t xml:space="preserve"> is distributed under the Apache 2.0 license.</w:t>
      </w:r>
      <w:r w:rsidR="007942AC" w:rsidRPr="001B6BE1">
        <w:t xml:space="preserve"> It supports vast variety of </w:t>
      </w:r>
      <w:r w:rsidR="00D61189" w:rsidRPr="001B6BE1">
        <w:t>o</w:t>
      </w:r>
      <w:r w:rsidR="007942AC" w:rsidRPr="001B6BE1">
        <w:t>perating systems such as Windows and Linux distribution like Ubuntu, Debian, Fedora and openSUSE.</w:t>
      </w:r>
      <w:r w:rsidR="002F2921" w:rsidRPr="001B6BE1">
        <w:t xml:space="preserve"> </w:t>
      </w:r>
      <w:sdt>
        <w:sdtPr>
          <w:id w:val="1175147754"/>
          <w:citation/>
        </w:sdtPr>
        <w:sdtContent>
          <w:r w:rsidR="002F2921" w:rsidRPr="001B6BE1">
            <w:fldChar w:fldCharType="begin"/>
          </w:r>
          <w:r w:rsidR="002F2921" w:rsidRPr="001B6BE1">
            <w:instrText xml:space="preserve"> CITATION Why \l 1033 </w:instrText>
          </w:r>
          <w:r w:rsidR="002F2921" w:rsidRPr="001B6BE1">
            <w:fldChar w:fldCharType="separate"/>
          </w:r>
          <w:r w:rsidR="00E54C4E" w:rsidRPr="001B6BE1">
            <w:t>[40]</w:t>
          </w:r>
          <w:r w:rsidR="002F2921" w:rsidRPr="001B6BE1">
            <w:fldChar w:fldCharType="end"/>
          </w:r>
        </w:sdtContent>
      </w:sdt>
      <w:r w:rsidR="007942AC" w:rsidRPr="001B6BE1">
        <w:t xml:space="preserve"> Open vSwitch also supports the FreeBSD and NetBSD operating systems.</w:t>
      </w:r>
      <w:r w:rsidR="004C6F7D" w:rsidRPr="001B6BE1">
        <w:t xml:space="preserve"> Open vSwitch </w:t>
      </w:r>
      <w:r w:rsidR="00805F83" w:rsidRPr="001B6BE1">
        <w:t>utilizes</w:t>
      </w:r>
      <w:r w:rsidR="004C6F7D" w:rsidRPr="001B6BE1">
        <w:t xml:space="preserve"> OpenFlow protocol to support the efficient management, virtual switch configuration and</w:t>
      </w:r>
      <w:r w:rsidR="00805F83" w:rsidRPr="001B6BE1">
        <w:t xml:space="preserve"> deploy</w:t>
      </w:r>
      <w:r w:rsidR="004C6F7D" w:rsidRPr="001B6BE1">
        <w:t xml:space="preserve"> QoS policies </w:t>
      </w:r>
      <w:r w:rsidR="00805F83" w:rsidRPr="001B6BE1">
        <w:t>required</w:t>
      </w:r>
      <w:r w:rsidR="004C6F7D" w:rsidRPr="001B6BE1">
        <w:t xml:space="preserve"> to be </w:t>
      </w:r>
      <w:r w:rsidR="00805F83" w:rsidRPr="001B6BE1">
        <w:t>implemented</w:t>
      </w:r>
      <w:r w:rsidR="004C6F7D" w:rsidRPr="001B6BE1">
        <w:t xml:space="preserve"> across a large</w:t>
      </w:r>
      <w:r w:rsidR="00805F83" w:rsidRPr="001B6BE1">
        <w:t xml:space="preserve"> scale networks</w:t>
      </w:r>
      <w:r w:rsidR="004C6F7D" w:rsidRPr="001B6BE1">
        <w:t xml:space="preserve">. </w:t>
      </w:r>
      <w:r w:rsidR="00041DB5" w:rsidRPr="001B6BE1">
        <w:t>Along the new releases of OpenFlow protocol versions, the Open vSwitch versions were developed to support the latest versions of OpenFlow.</w:t>
      </w:r>
      <w:r w:rsidR="00137473" w:rsidRPr="001B6BE1">
        <w:t xml:space="preserve"> </w:t>
      </w:r>
      <w:r w:rsidR="009C58B1" w:rsidRPr="001B6BE1">
        <w:t>Currently,</w:t>
      </w:r>
      <w:r w:rsidR="00137473" w:rsidRPr="001B6BE1">
        <w:t xml:space="preserve"> it supports all the versions of OpenFlow protocol.</w:t>
      </w:r>
      <w:r w:rsidR="0015143D" w:rsidRPr="001B6BE1">
        <w:t xml:space="preserve"> </w:t>
      </w:r>
      <w:r w:rsidR="00751283" w:rsidRPr="001B6BE1">
        <w:t>As well, it supports other standard management protocols such as SNMP or NETCONF. Additionally, Open vSwitch provides interfaces to monitoring protocols such as NetFlow</w:t>
      </w:r>
      <w:r w:rsidR="00137473" w:rsidRPr="001B6BE1">
        <w:t xml:space="preserve">. Open vSwitch is primary switch for virtual SDN network emulator environment like Mininet. </w:t>
      </w:r>
      <w:r w:rsidR="00011F57" w:rsidRPr="001B6BE1">
        <w:t>The foll</w:t>
      </w:r>
      <w:r w:rsidR="00DF7F84" w:rsidRPr="001B6BE1">
        <w:t>owing table lists the</w:t>
      </w:r>
      <w:r w:rsidR="00185C0C" w:rsidRPr="001B6BE1">
        <w:t xml:space="preserve"> overview of OpenFlow protocol</w:t>
      </w:r>
      <w:r w:rsidR="00DF7F84" w:rsidRPr="001B6BE1">
        <w:t xml:space="preserve"> versions supported by each version of Open vSwitch.</w:t>
      </w:r>
    </w:p>
    <w:p w14:paraId="4F0EBE1F" w14:textId="31D45174" w:rsidR="00B6261C" w:rsidRPr="001B6BE1" w:rsidRDefault="00B6261C" w:rsidP="00B6261C">
      <w:pPr>
        <w:pStyle w:val="Caption"/>
        <w:keepNext/>
        <w:jc w:val="center"/>
      </w:pPr>
      <w:bookmarkStart w:id="32" w:name="_Toc114937969"/>
      <w:r w:rsidRPr="001B6BE1">
        <w:t xml:space="preserve">Table 2. </w:t>
      </w:r>
      <w:r w:rsidRPr="001B6BE1">
        <w:fldChar w:fldCharType="begin"/>
      </w:r>
      <w:r w:rsidRPr="001B6BE1">
        <w:instrText xml:space="preserve"> SEQ Table_2. \* ARABIC </w:instrText>
      </w:r>
      <w:r w:rsidRPr="001B6BE1">
        <w:fldChar w:fldCharType="separate"/>
      </w:r>
      <w:r w:rsidRPr="001B6BE1">
        <w:t>2</w:t>
      </w:r>
      <w:r w:rsidRPr="001B6BE1">
        <w:fldChar w:fldCharType="end"/>
      </w:r>
      <w:r w:rsidRPr="001B6BE1">
        <w:t xml:space="preserve"> Open vSwitch versions supporting OpenFlow protocol versions</w:t>
      </w:r>
      <w:bookmarkEnd w:id="32"/>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rsidRPr="001B6BE1" w14:paraId="5F0E5D05" w14:textId="77777777" w:rsidTr="00011F57">
        <w:trPr>
          <w:jc w:val="center"/>
        </w:trPr>
        <w:tc>
          <w:tcPr>
            <w:tcW w:w="2410" w:type="dxa"/>
          </w:tcPr>
          <w:p w14:paraId="3DABAA4F" w14:textId="29A270CB" w:rsidR="00940DB7" w:rsidRPr="001B6BE1" w:rsidRDefault="00940DB7" w:rsidP="001849D8">
            <w:pPr>
              <w:jc w:val="center"/>
              <w:rPr>
                <w:b/>
                <w:bCs/>
              </w:rPr>
            </w:pPr>
            <w:r w:rsidRPr="001B6BE1">
              <w:rPr>
                <w:b/>
                <w:bCs/>
              </w:rPr>
              <w:t>Open vSwitch version</w:t>
            </w:r>
          </w:p>
        </w:tc>
        <w:tc>
          <w:tcPr>
            <w:tcW w:w="851" w:type="dxa"/>
          </w:tcPr>
          <w:p w14:paraId="7DB169C5" w14:textId="1C3C59DD" w:rsidR="00940DB7" w:rsidRPr="001B6BE1" w:rsidRDefault="00940DB7" w:rsidP="001849D8">
            <w:pPr>
              <w:jc w:val="center"/>
              <w:rPr>
                <w:b/>
                <w:bCs/>
              </w:rPr>
            </w:pPr>
            <w:r w:rsidRPr="001B6BE1">
              <w:rPr>
                <w:b/>
                <w:bCs/>
              </w:rPr>
              <w:t>OF 1.0</w:t>
            </w:r>
          </w:p>
        </w:tc>
        <w:tc>
          <w:tcPr>
            <w:tcW w:w="850" w:type="dxa"/>
          </w:tcPr>
          <w:p w14:paraId="1A3398F0" w14:textId="7C48D9D1" w:rsidR="00940DB7" w:rsidRPr="001B6BE1" w:rsidRDefault="00940DB7" w:rsidP="001849D8">
            <w:pPr>
              <w:jc w:val="center"/>
              <w:rPr>
                <w:b/>
                <w:bCs/>
              </w:rPr>
            </w:pPr>
            <w:r w:rsidRPr="001B6BE1">
              <w:rPr>
                <w:b/>
                <w:bCs/>
              </w:rPr>
              <w:t>OF 1.1</w:t>
            </w:r>
          </w:p>
        </w:tc>
        <w:tc>
          <w:tcPr>
            <w:tcW w:w="851" w:type="dxa"/>
          </w:tcPr>
          <w:p w14:paraId="487EF818" w14:textId="51A81B5B" w:rsidR="00940DB7" w:rsidRPr="001B6BE1" w:rsidRDefault="00940DB7" w:rsidP="001849D8">
            <w:pPr>
              <w:jc w:val="center"/>
              <w:rPr>
                <w:b/>
                <w:bCs/>
              </w:rPr>
            </w:pPr>
            <w:r w:rsidRPr="001B6BE1">
              <w:rPr>
                <w:b/>
                <w:bCs/>
              </w:rPr>
              <w:t>OF 1.2</w:t>
            </w:r>
          </w:p>
        </w:tc>
        <w:tc>
          <w:tcPr>
            <w:tcW w:w="850" w:type="dxa"/>
          </w:tcPr>
          <w:p w14:paraId="4A008071" w14:textId="3ED2375C" w:rsidR="00940DB7" w:rsidRPr="001B6BE1" w:rsidRDefault="00940DB7" w:rsidP="001849D8">
            <w:pPr>
              <w:jc w:val="center"/>
              <w:rPr>
                <w:b/>
                <w:bCs/>
              </w:rPr>
            </w:pPr>
            <w:r w:rsidRPr="001B6BE1">
              <w:rPr>
                <w:b/>
                <w:bCs/>
              </w:rPr>
              <w:t>OF 1.3</w:t>
            </w:r>
          </w:p>
        </w:tc>
        <w:tc>
          <w:tcPr>
            <w:tcW w:w="851" w:type="dxa"/>
          </w:tcPr>
          <w:p w14:paraId="104C5315" w14:textId="7411BF5E" w:rsidR="00940DB7" w:rsidRPr="001B6BE1" w:rsidRDefault="00940DB7" w:rsidP="001849D8">
            <w:pPr>
              <w:jc w:val="center"/>
              <w:rPr>
                <w:b/>
                <w:bCs/>
              </w:rPr>
            </w:pPr>
            <w:r w:rsidRPr="001B6BE1">
              <w:rPr>
                <w:b/>
                <w:bCs/>
              </w:rPr>
              <w:t>OF 1.4</w:t>
            </w:r>
          </w:p>
        </w:tc>
        <w:tc>
          <w:tcPr>
            <w:tcW w:w="816" w:type="dxa"/>
          </w:tcPr>
          <w:p w14:paraId="5B1C12E9" w14:textId="328C8D08" w:rsidR="00940DB7" w:rsidRPr="001B6BE1" w:rsidRDefault="00940DB7" w:rsidP="001849D8">
            <w:pPr>
              <w:jc w:val="center"/>
              <w:rPr>
                <w:b/>
                <w:bCs/>
              </w:rPr>
            </w:pPr>
            <w:r w:rsidRPr="001B6BE1">
              <w:rPr>
                <w:b/>
                <w:bCs/>
              </w:rPr>
              <w:t>OF 1.5</w:t>
            </w:r>
          </w:p>
        </w:tc>
      </w:tr>
      <w:tr w:rsidR="00940DB7" w:rsidRPr="001B6BE1" w14:paraId="0BC4E557" w14:textId="77777777" w:rsidTr="00011F57">
        <w:trPr>
          <w:jc w:val="center"/>
        </w:trPr>
        <w:tc>
          <w:tcPr>
            <w:tcW w:w="2410" w:type="dxa"/>
          </w:tcPr>
          <w:p w14:paraId="451363A1" w14:textId="0631CC1C" w:rsidR="00940DB7" w:rsidRPr="001B6BE1" w:rsidRDefault="00940DB7" w:rsidP="002C79D7">
            <w:r w:rsidRPr="001B6BE1">
              <w:t>1.9 and earlier</w:t>
            </w:r>
          </w:p>
        </w:tc>
        <w:tc>
          <w:tcPr>
            <w:tcW w:w="851" w:type="dxa"/>
          </w:tcPr>
          <w:p w14:paraId="13E1F706" w14:textId="203B09A7" w:rsidR="00940DB7" w:rsidRPr="001B6BE1" w:rsidRDefault="001849D8" w:rsidP="002C79D7">
            <w:r w:rsidRPr="001B6BE1">
              <w:t xml:space="preserve">Yes </w:t>
            </w:r>
          </w:p>
        </w:tc>
        <w:tc>
          <w:tcPr>
            <w:tcW w:w="850" w:type="dxa"/>
          </w:tcPr>
          <w:p w14:paraId="5ECE6B5B" w14:textId="23F01FF1" w:rsidR="00940DB7" w:rsidRPr="001B6BE1" w:rsidRDefault="001849D8" w:rsidP="002C79D7">
            <w:r w:rsidRPr="001B6BE1">
              <w:t>No</w:t>
            </w:r>
          </w:p>
        </w:tc>
        <w:tc>
          <w:tcPr>
            <w:tcW w:w="851" w:type="dxa"/>
          </w:tcPr>
          <w:p w14:paraId="2FF97B85" w14:textId="09E18050" w:rsidR="00940DB7" w:rsidRPr="001B6BE1" w:rsidRDefault="001849D8" w:rsidP="002C79D7">
            <w:r w:rsidRPr="001B6BE1">
              <w:t>No</w:t>
            </w:r>
          </w:p>
        </w:tc>
        <w:tc>
          <w:tcPr>
            <w:tcW w:w="850" w:type="dxa"/>
          </w:tcPr>
          <w:p w14:paraId="110461A7" w14:textId="2B04315D" w:rsidR="00940DB7" w:rsidRPr="001B6BE1" w:rsidRDefault="001849D8" w:rsidP="002C79D7">
            <w:r w:rsidRPr="001B6BE1">
              <w:t>No</w:t>
            </w:r>
          </w:p>
        </w:tc>
        <w:tc>
          <w:tcPr>
            <w:tcW w:w="851" w:type="dxa"/>
          </w:tcPr>
          <w:p w14:paraId="70231051" w14:textId="5AE68E61" w:rsidR="00940DB7" w:rsidRPr="001B6BE1" w:rsidRDefault="001849D8" w:rsidP="002C79D7">
            <w:r w:rsidRPr="001B6BE1">
              <w:t>No</w:t>
            </w:r>
          </w:p>
        </w:tc>
        <w:tc>
          <w:tcPr>
            <w:tcW w:w="816" w:type="dxa"/>
          </w:tcPr>
          <w:p w14:paraId="0C35ECAA" w14:textId="59F11805" w:rsidR="00940DB7" w:rsidRPr="001B6BE1" w:rsidRDefault="001849D8" w:rsidP="002C79D7">
            <w:r w:rsidRPr="001B6BE1">
              <w:t>No</w:t>
            </w:r>
          </w:p>
        </w:tc>
      </w:tr>
      <w:tr w:rsidR="00940DB7" w:rsidRPr="001B6BE1" w14:paraId="641BDDF7" w14:textId="77777777" w:rsidTr="00011F57">
        <w:trPr>
          <w:jc w:val="center"/>
        </w:trPr>
        <w:tc>
          <w:tcPr>
            <w:tcW w:w="2410" w:type="dxa"/>
          </w:tcPr>
          <w:p w14:paraId="1B9EFB32" w14:textId="6C5E33D5" w:rsidR="00940DB7" w:rsidRPr="001B6BE1" w:rsidRDefault="00940DB7" w:rsidP="002C79D7">
            <w:r w:rsidRPr="001B6BE1">
              <w:t>1.10 and 1.11</w:t>
            </w:r>
          </w:p>
        </w:tc>
        <w:tc>
          <w:tcPr>
            <w:tcW w:w="851" w:type="dxa"/>
          </w:tcPr>
          <w:p w14:paraId="3D1776AB" w14:textId="47AAFF54" w:rsidR="00940DB7" w:rsidRPr="001B6BE1" w:rsidRDefault="001849D8" w:rsidP="002C79D7">
            <w:r w:rsidRPr="001B6BE1">
              <w:t>Yes</w:t>
            </w:r>
          </w:p>
        </w:tc>
        <w:tc>
          <w:tcPr>
            <w:tcW w:w="850" w:type="dxa"/>
          </w:tcPr>
          <w:p w14:paraId="48305F3A" w14:textId="5859D8DD" w:rsidR="00940DB7" w:rsidRPr="001B6BE1" w:rsidRDefault="001849D8" w:rsidP="002C79D7">
            <w:r w:rsidRPr="001B6BE1">
              <w:t>No</w:t>
            </w:r>
          </w:p>
        </w:tc>
        <w:tc>
          <w:tcPr>
            <w:tcW w:w="851" w:type="dxa"/>
          </w:tcPr>
          <w:p w14:paraId="02C21D80" w14:textId="56F0221D" w:rsidR="00940DB7" w:rsidRPr="001B6BE1" w:rsidRDefault="001849D8" w:rsidP="002C79D7">
            <w:r w:rsidRPr="001B6BE1">
              <w:t>*</w:t>
            </w:r>
          </w:p>
        </w:tc>
        <w:tc>
          <w:tcPr>
            <w:tcW w:w="850" w:type="dxa"/>
          </w:tcPr>
          <w:p w14:paraId="6BF25A6A" w14:textId="22E89A75" w:rsidR="00940DB7" w:rsidRPr="001B6BE1" w:rsidRDefault="001849D8" w:rsidP="002C79D7">
            <w:r w:rsidRPr="001B6BE1">
              <w:t>*</w:t>
            </w:r>
          </w:p>
        </w:tc>
        <w:tc>
          <w:tcPr>
            <w:tcW w:w="851" w:type="dxa"/>
          </w:tcPr>
          <w:p w14:paraId="4B838713" w14:textId="11337087" w:rsidR="00940DB7" w:rsidRPr="001B6BE1" w:rsidRDefault="001849D8" w:rsidP="002C79D7">
            <w:r w:rsidRPr="001B6BE1">
              <w:t>No</w:t>
            </w:r>
          </w:p>
        </w:tc>
        <w:tc>
          <w:tcPr>
            <w:tcW w:w="816" w:type="dxa"/>
          </w:tcPr>
          <w:p w14:paraId="0FE1CA55" w14:textId="68131CBB" w:rsidR="00940DB7" w:rsidRPr="001B6BE1" w:rsidRDefault="001849D8" w:rsidP="002C79D7">
            <w:r w:rsidRPr="001B6BE1">
              <w:t>No</w:t>
            </w:r>
          </w:p>
        </w:tc>
      </w:tr>
      <w:tr w:rsidR="00940DB7" w:rsidRPr="001B6BE1" w14:paraId="4A89D1B0" w14:textId="77777777" w:rsidTr="00011F57">
        <w:trPr>
          <w:jc w:val="center"/>
        </w:trPr>
        <w:tc>
          <w:tcPr>
            <w:tcW w:w="2410" w:type="dxa"/>
          </w:tcPr>
          <w:p w14:paraId="1C1F4AB0" w14:textId="7F5EC1ED" w:rsidR="00940DB7" w:rsidRPr="001B6BE1" w:rsidRDefault="00940DB7" w:rsidP="002C79D7">
            <w:r w:rsidRPr="001B6BE1">
              <w:t>2.0 and 2.1</w:t>
            </w:r>
          </w:p>
        </w:tc>
        <w:tc>
          <w:tcPr>
            <w:tcW w:w="851" w:type="dxa"/>
          </w:tcPr>
          <w:p w14:paraId="7781025F" w14:textId="4A188CA1" w:rsidR="00940DB7" w:rsidRPr="001B6BE1" w:rsidRDefault="001849D8" w:rsidP="002C79D7">
            <w:r w:rsidRPr="001B6BE1">
              <w:t>Yes</w:t>
            </w:r>
          </w:p>
        </w:tc>
        <w:tc>
          <w:tcPr>
            <w:tcW w:w="850" w:type="dxa"/>
          </w:tcPr>
          <w:p w14:paraId="2B44FECF" w14:textId="555985C8" w:rsidR="00940DB7" w:rsidRPr="001B6BE1" w:rsidRDefault="001849D8" w:rsidP="002C79D7">
            <w:r w:rsidRPr="001B6BE1">
              <w:t>*</w:t>
            </w:r>
          </w:p>
        </w:tc>
        <w:tc>
          <w:tcPr>
            <w:tcW w:w="851" w:type="dxa"/>
          </w:tcPr>
          <w:p w14:paraId="10F00E43" w14:textId="50A7494E" w:rsidR="00940DB7" w:rsidRPr="001B6BE1" w:rsidRDefault="001849D8" w:rsidP="002C79D7">
            <w:r w:rsidRPr="001B6BE1">
              <w:t>*</w:t>
            </w:r>
          </w:p>
        </w:tc>
        <w:tc>
          <w:tcPr>
            <w:tcW w:w="850" w:type="dxa"/>
          </w:tcPr>
          <w:p w14:paraId="645FE99E" w14:textId="5626A083" w:rsidR="00940DB7" w:rsidRPr="001B6BE1" w:rsidRDefault="001849D8" w:rsidP="002C79D7">
            <w:r w:rsidRPr="001B6BE1">
              <w:t>*</w:t>
            </w:r>
          </w:p>
        </w:tc>
        <w:tc>
          <w:tcPr>
            <w:tcW w:w="851" w:type="dxa"/>
          </w:tcPr>
          <w:p w14:paraId="4E9244F7" w14:textId="7D70B66B" w:rsidR="00940DB7" w:rsidRPr="001B6BE1" w:rsidRDefault="001849D8" w:rsidP="002C79D7">
            <w:r w:rsidRPr="001B6BE1">
              <w:t>No</w:t>
            </w:r>
          </w:p>
        </w:tc>
        <w:tc>
          <w:tcPr>
            <w:tcW w:w="816" w:type="dxa"/>
          </w:tcPr>
          <w:p w14:paraId="5C6C8727" w14:textId="4042277F" w:rsidR="00940DB7" w:rsidRPr="001B6BE1" w:rsidRDefault="001849D8" w:rsidP="002C79D7">
            <w:r w:rsidRPr="001B6BE1">
              <w:t>No</w:t>
            </w:r>
          </w:p>
        </w:tc>
      </w:tr>
      <w:tr w:rsidR="00940DB7" w:rsidRPr="001B6BE1" w14:paraId="3DFE12E2" w14:textId="77777777" w:rsidTr="00011F57">
        <w:trPr>
          <w:jc w:val="center"/>
        </w:trPr>
        <w:tc>
          <w:tcPr>
            <w:tcW w:w="2410" w:type="dxa"/>
          </w:tcPr>
          <w:p w14:paraId="243E23B5" w14:textId="2DEF49F3" w:rsidR="00940DB7" w:rsidRPr="001B6BE1" w:rsidRDefault="00940DB7" w:rsidP="002C79D7">
            <w:r w:rsidRPr="001B6BE1">
              <w:t>2.2</w:t>
            </w:r>
          </w:p>
        </w:tc>
        <w:tc>
          <w:tcPr>
            <w:tcW w:w="851" w:type="dxa"/>
          </w:tcPr>
          <w:p w14:paraId="7EEC9743" w14:textId="2AD7CB17" w:rsidR="00940DB7" w:rsidRPr="001B6BE1" w:rsidRDefault="001849D8" w:rsidP="002C79D7">
            <w:r w:rsidRPr="001B6BE1">
              <w:t>Yes</w:t>
            </w:r>
          </w:p>
        </w:tc>
        <w:tc>
          <w:tcPr>
            <w:tcW w:w="850" w:type="dxa"/>
          </w:tcPr>
          <w:p w14:paraId="5573F49A" w14:textId="666E1BED" w:rsidR="00940DB7" w:rsidRPr="001B6BE1" w:rsidRDefault="001849D8" w:rsidP="002C79D7">
            <w:r w:rsidRPr="001B6BE1">
              <w:t>*</w:t>
            </w:r>
          </w:p>
        </w:tc>
        <w:tc>
          <w:tcPr>
            <w:tcW w:w="851" w:type="dxa"/>
          </w:tcPr>
          <w:p w14:paraId="5C7B9D2C" w14:textId="3CB41CAA" w:rsidR="00940DB7" w:rsidRPr="001B6BE1" w:rsidRDefault="001849D8" w:rsidP="002C79D7">
            <w:r w:rsidRPr="001B6BE1">
              <w:t>*</w:t>
            </w:r>
          </w:p>
        </w:tc>
        <w:tc>
          <w:tcPr>
            <w:tcW w:w="850" w:type="dxa"/>
          </w:tcPr>
          <w:p w14:paraId="0D498A0A" w14:textId="6113F83A" w:rsidR="00940DB7" w:rsidRPr="001B6BE1" w:rsidRDefault="001849D8" w:rsidP="002C79D7">
            <w:r w:rsidRPr="001B6BE1">
              <w:t>*</w:t>
            </w:r>
          </w:p>
        </w:tc>
        <w:tc>
          <w:tcPr>
            <w:tcW w:w="851" w:type="dxa"/>
          </w:tcPr>
          <w:p w14:paraId="59414812" w14:textId="04EB9617" w:rsidR="00940DB7" w:rsidRPr="001B6BE1" w:rsidRDefault="001849D8" w:rsidP="002C79D7">
            <w:r w:rsidRPr="001B6BE1">
              <w:t>*</w:t>
            </w:r>
          </w:p>
        </w:tc>
        <w:tc>
          <w:tcPr>
            <w:tcW w:w="816" w:type="dxa"/>
          </w:tcPr>
          <w:p w14:paraId="3876BB59" w14:textId="65B5A799" w:rsidR="00940DB7" w:rsidRPr="001B6BE1" w:rsidRDefault="001849D8" w:rsidP="002C79D7">
            <w:r w:rsidRPr="001B6BE1">
              <w:t>*</w:t>
            </w:r>
          </w:p>
        </w:tc>
      </w:tr>
      <w:tr w:rsidR="00940DB7" w:rsidRPr="001B6BE1" w14:paraId="63F24840" w14:textId="77777777" w:rsidTr="00011F57">
        <w:trPr>
          <w:jc w:val="center"/>
        </w:trPr>
        <w:tc>
          <w:tcPr>
            <w:tcW w:w="2410" w:type="dxa"/>
          </w:tcPr>
          <w:p w14:paraId="572741DD" w14:textId="1EC29B06" w:rsidR="00940DB7" w:rsidRPr="001B6BE1" w:rsidRDefault="00940DB7" w:rsidP="002C79D7">
            <w:r w:rsidRPr="001B6BE1">
              <w:t>2.3 and 2.4</w:t>
            </w:r>
          </w:p>
        </w:tc>
        <w:tc>
          <w:tcPr>
            <w:tcW w:w="851" w:type="dxa"/>
          </w:tcPr>
          <w:p w14:paraId="1816AC5B" w14:textId="3396F996" w:rsidR="00940DB7" w:rsidRPr="001B6BE1" w:rsidRDefault="001849D8" w:rsidP="002C79D7">
            <w:r w:rsidRPr="001B6BE1">
              <w:t>Yes</w:t>
            </w:r>
          </w:p>
        </w:tc>
        <w:tc>
          <w:tcPr>
            <w:tcW w:w="850" w:type="dxa"/>
          </w:tcPr>
          <w:p w14:paraId="38DED635" w14:textId="5B9B8515" w:rsidR="00940DB7" w:rsidRPr="001B6BE1" w:rsidRDefault="001849D8" w:rsidP="002C79D7">
            <w:r w:rsidRPr="001B6BE1">
              <w:t>Yes</w:t>
            </w:r>
          </w:p>
        </w:tc>
        <w:tc>
          <w:tcPr>
            <w:tcW w:w="851" w:type="dxa"/>
          </w:tcPr>
          <w:p w14:paraId="57CC7D1A" w14:textId="148C0B55" w:rsidR="00940DB7" w:rsidRPr="001B6BE1" w:rsidRDefault="001849D8" w:rsidP="002C79D7">
            <w:r w:rsidRPr="001B6BE1">
              <w:t>Yes</w:t>
            </w:r>
          </w:p>
        </w:tc>
        <w:tc>
          <w:tcPr>
            <w:tcW w:w="850" w:type="dxa"/>
          </w:tcPr>
          <w:p w14:paraId="5AE84415" w14:textId="2CD0E24D" w:rsidR="00940DB7" w:rsidRPr="001B6BE1" w:rsidRDefault="001849D8" w:rsidP="002C79D7">
            <w:r w:rsidRPr="001B6BE1">
              <w:t>Yes</w:t>
            </w:r>
          </w:p>
        </w:tc>
        <w:tc>
          <w:tcPr>
            <w:tcW w:w="851" w:type="dxa"/>
          </w:tcPr>
          <w:p w14:paraId="1B88BA37" w14:textId="5CE9AD58" w:rsidR="00940DB7" w:rsidRPr="001B6BE1" w:rsidRDefault="001849D8" w:rsidP="002C79D7">
            <w:r w:rsidRPr="001B6BE1">
              <w:t>*</w:t>
            </w:r>
          </w:p>
        </w:tc>
        <w:tc>
          <w:tcPr>
            <w:tcW w:w="816" w:type="dxa"/>
          </w:tcPr>
          <w:p w14:paraId="675C88A0" w14:textId="4586F6C4" w:rsidR="00940DB7" w:rsidRPr="001B6BE1" w:rsidRDefault="001849D8" w:rsidP="002C79D7">
            <w:r w:rsidRPr="001B6BE1">
              <w:t>*</w:t>
            </w:r>
          </w:p>
        </w:tc>
      </w:tr>
      <w:tr w:rsidR="00940DB7" w:rsidRPr="001B6BE1" w14:paraId="095D199D" w14:textId="77777777" w:rsidTr="00011F57">
        <w:trPr>
          <w:jc w:val="center"/>
        </w:trPr>
        <w:tc>
          <w:tcPr>
            <w:tcW w:w="2410" w:type="dxa"/>
          </w:tcPr>
          <w:p w14:paraId="60CAAF31" w14:textId="486DFD6B" w:rsidR="00940DB7" w:rsidRPr="001B6BE1" w:rsidRDefault="00940DB7" w:rsidP="002C79D7">
            <w:r w:rsidRPr="001B6BE1">
              <w:t>2.5, 2.6 and 2.7</w:t>
            </w:r>
          </w:p>
        </w:tc>
        <w:tc>
          <w:tcPr>
            <w:tcW w:w="851" w:type="dxa"/>
          </w:tcPr>
          <w:p w14:paraId="5AAFD2E0" w14:textId="41F1CD3A" w:rsidR="00940DB7" w:rsidRPr="001B6BE1" w:rsidRDefault="001849D8" w:rsidP="002C79D7">
            <w:r w:rsidRPr="001B6BE1">
              <w:t>Yes</w:t>
            </w:r>
          </w:p>
        </w:tc>
        <w:tc>
          <w:tcPr>
            <w:tcW w:w="850" w:type="dxa"/>
          </w:tcPr>
          <w:p w14:paraId="2639C0AE" w14:textId="784D6239" w:rsidR="00940DB7" w:rsidRPr="001B6BE1" w:rsidRDefault="001849D8" w:rsidP="002C79D7">
            <w:r w:rsidRPr="001B6BE1">
              <w:t>Yes</w:t>
            </w:r>
          </w:p>
        </w:tc>
        <w:tc>
          <w:tcPr>
            <w:tcW w:w="851" w:type="dxa"/>
          </w:tcPr>
          <w:p w14:paraId="10A19CDE" w14:textId="57A95B41" w:rsidR="00940DB7" w:rsidRPr="001B6BE1" w:rsidRDefault="001849D8" w:rsidP="002C79D7">
            <w:r w:rsidRPr="001B6BE1">
              <w:t>Yes</w:t>
            </w:r>
          </w:p>
        </w:tc>
        <w:tc>
          <w:tcPr>
            <w:tcW w:w="850" w:type="dxa"/>
          </w:tcPr>
          <w:p w14:paraId="230BB955" w14:textId="2D4435CE" w:rsidR="00940DB7" w:rsidRPr="001B6BE1" w:rsidRDefault="001849D8" w:rsidP="002C79D7">
            <w:r w:rsidRPr="001B6BE1">
              <w:t>Yes</w:t>
            </w:r>
          </w:p>
        </w:tc>
        <w:tc>
          <w:tcPr>
            <w:tcW w:w="851" w:type="dxa"/>
          </w:tcPr>
          <w:p w14:paraId="13D1ACB3" w14:textId="0BAC03A1" w:rsidR="00940DB7" w:rsidRPr="001B6BE1" w:rsidRDefault="001849D8" w:rsidP="002C79D7">
            <w:r w:rsidRPr="001B6BE1">
              <w:t>*</w:t>
            </w:r>
          </w:p>
        </w:tc>
        <w:tc>
          <w:tcPr>
            <w:tcW w:w="816" w:type="dxa"/>
          </w:tcPr>
          <w:p w14:paraId="6DDB190E" w14:textId="2933DBE0" w:rsidR="00940DB7" w:rsidRPr="001B6BE1" w:rsidRDefault="001849D8" w:rsidP="002C79D7">
            <w:r w:rsidRPr="001B6BE1">
              <w:t>*</w:t>
            </w:r>
          </w:p>
        </w:tc>
      </w:tr>
      <w:tr w:rsidR="00940DB7" w:rsidRPr="001B6BE1" w14:paraId="739BA793" w14:textId="77777777" w:rsidTr="00011F57">
        <w:trPr>
          <w:jc w:val="center"/>
        </w:trPr>
        <w:tc>
          <w:tcPr>
            <w:tcW w:w="2410" w:type="dxa"/>
          </w:tcPr>
          <w:p w14:paraId="53AC4253" w14:textId="661C1244" w:rsidR="00940DB7" w:rsidRPr="001B6BE1" w:rsidRDefault="00940DB7" w:rsidP="002C79D7">
            <w:r w:rsidRPr="001B6BE1">
              <w:t>2.8, 2.9, 2.10 and 2.11</w:t>
            </w:r>
          </w:p>
        </w:tc>
        <w:tc>
          <w:tcPr>
            <w:tcW w:w="851" w:type="dxa"/>
          </w:tcPr>
          <w:p w14:paraId="12793D07" w14:textId="745B0CD3" w:rsidR="00940DB7" w:rsidRPr="001B6BE1" w:rsidRDefault="001849D8" w:rsidP="002C79D7">
            <w:r w:rsidRPr="001B6BE1">
              <w:t>Yes</w:t>
            </w:r>
          </w:p>
        </w:tc>
        <w:tc>
          <w:tcPr>
            <w:tcW w:w="850" w:type="dxa"/>
          </w:tcPr>
          <w:p w14:paraId="5026E4F9" w14:textId="4BBE1E9D" w:rsidR="00940DB7" w:rsidRPr="001B6BE1" w:rsidRDefault="001849D8" w:rsidP="002C79D7">
            <w:r w:rsidRPr="001B6BE1">
              <w:t>Yes</w:t>
            </w:r>
          </w:p>
        </w:tc>
        <w:tc>
          <w:tcPr>
            <w:tcW w:w="851" w:type="dxa"/>
          </w:tcPr>
          <w:p w14:paraId="7F2AFD78" w14:textId="171EADDF" w:rsidR="00940DB7" w:rsidRPr="001B6BE1" w:rsidRDefault="001849D8" w:rsidP="002C79D7">
            <w:r w:rsidRPr="001B6BE1">
              <w:t>Yes</w:t>
            </w:r>
          </w:p>
        </w:tc>
        <w:tc>
          <w:tcPr>
            <w:tcW w:w="850" w:type="dxa"/>
          </w:tcPr>
          <w:p w14:paraId="2F4ADCB5" w14:textId="0F011503" w:rsidR="00940DB7" w:rsidRPr="001B6BE1" w:rsidRDefault="001849D8" w:rsidP="002C79D7">
            <w:r w:rsidRPr="001B6BE1">
              <w:t>Yes</w:t>
            </w:r>
          </w:p>
        </w:tc>
        <w:tc>
          <w:tcPr>
            <w:tcW w:w="851" w:type="dxa"/>
          </w:tcPr>
          <w:p w14:paraId="6601C5D2" w14:textId="79E04F04" w:rsidR="00940DB7" w:rsidRPr="001B6BE1" w:rsidRDefault="001849D8" w:rsidP="002C79D7">
            <w:r w:rsidRPr="001B6BE1">
              <w:t>Yes</w:t>
            </w:r>
          </w:p>
        </w:tc>
        <w:tc>
          <w:tcPr>
            <w:tcW w:w="816" w:type="dxa"/>
          </w:tcPr>
          <w:p w14:paraId="6D0F00B9" w14:textId="44F20CC0" w:rsidR="00940DB7" w:rsidRPr="001B6BE1" w:rsidRDefault="001849D8" w:rsidP="002C79D7">
            <w:r w:rsidRPr="001B6BE1">
              <w:t>*</w:t>
            </w:r>
          </w:p>
        </w:tc>
      </w:tr>
      <w:tr w:rsidR="00940DB7" w:rsidRPr="001B6BE1" w14:paraId="13FD5D40" w14:textId="77777777" w:rsidTr="00011F57">
        <w:trPr>
          <w:jc w:val="center"/>
        </w:trPr>
        <w:tc>
          <w:tcPr>
            <w:tcW w:w="2410" w:type="dxa"/>
          </w:tcPr>
          <w:p w14:paraId="57917DA8" w14:textId="4CE2327F" w:rsidR="00940DB7" w:rsidRPr="001B6BE1" w:rsidRDefault="00940DB7" w:rsidP="000D0ACC">
            <w:pPr>
              <w:tabs>
                <w:tab w:val="center" w:pos="1097"/>
              </w:tabs>
            </w:pPr>
            <w:r w:rsidRPr="001B6BE1">
              <w:t>2.12</w:t>
            </w:r>
            <w:r w:rsidR="000D0ACC" w:rsidRPr="001B6BE1">
              <w:t xml:space="preserve"> and later</w:t>
            </w:r>
            <w:r w:rsidR="000D0ACC" w:rsidRPr="001B6BE1">
              <w:tab/>
            </w:r>
          </w:p>
        </w:tc>
        <w:tc>
          <w:tcPr>
            <w:tcW w:w="851" w:type="dxa"/>
          </w:tcPr>
          <w:p w14:paraId="038E8B26" w14:textId="6407E3ED" w:rsidR="00940DB7" w:rsidRPr="001B6BE1" w:rsidRDefault="001849D8" w:rsidP="002C79D7">
            <w:r w:rsidRPr="001B6BE1">
              <w:t>Yes</w:t>
            </w:r>
          </w:p>
        </w:tc>
        <w:tc>
          <w:tcPr>
            <w:tcW w:w="850" w:type="dxa"/>
          </w:tcPr>
          <w:p w14:paraId="0E7CE09D" w14:textId="1DBFDCE2" w:rsidR="00940DB7" w:rsidRPr="001B6BE1" w:rsidRDefault="001849D8" w:rsidP="002C79D7">
            <w:r w:rsidRPr="001B6BE1">
              <w:t>Yes</w:t>
            </w:r>
          </w:p>
        </w:tc>
        <w:tc>
          <w:tcPr>
            <w:tcW w:w="851" w:type="dxa"/>
          </w:tcPr>
          <w:p w14:paraId="67C1962A" w14:textId="68B119C7" w:rsidR="00940DB7" w:rsidRPr="001B6BE1" w:rsidRDefault="001849D8" w:rsidP="002C79D7">
            <w:r w:rsidRPr="001B6BE1">
              <w:t>Yes</w:t>
            </w:r>
          </w:p>
        </w:tc>
        <w:tc>
          <w:tcPr>
            <w:tcW w:w="850" w:type="dxa"/>
          </w:tcPr>
          <w:p w14:paraId="08AAACC4" w14:textId="6D36E3BF" w:rsidR="00940DB7" w:rsidRPr="001B6BE1" w:rsidRDefault="001849D8" w:rsidP="002C79D7">
            <w:r w:rsidRPr="001B6BE1">
              <w:t>Yes</w:t>
            </w:r>
          </w:p>
        </w:tc>
        <w:tc>
          <w:tcPr>
            <w:tcW w:w="851" w:type="dxa"/>
          </w:tcPr>
          <w:p w14:paraId="16B29713" w14:textId="6DCC0B46" w:rsidR="00940DB7" w:rsidRPr="001B6BE1" w:rsidRDefault="001849D8" w:rsidP="002C79D7">
            <w:r w:rsidRPr="001B6BE1">
              <w:t>Yes</w:t>
            </w:r>
          </w:p>
        </w:tc>
        <w:tc>
          <w:tcPr>
            <w:tcW w:w="816" w:type="dxa"/>
          </w:tcPr>
          <w:p w14:paraId="5C5A6C66" w14:textId="47D9640E" w:rsidR="00940DB7" w:rsidRPr="001B6BE1" w:rsidRDefault="001849D8" w:rsidP="002C79D7">
            <w:r w:rsidRPr="001B6BE1">
              <w:t>Yes</w:t>
            </w:r>
          </w:p>
        </w:tc>
      </w:tr>
    </w:tbl>
    <w:p w14:paraId="3F13C67D" w14:textId="31B68F46" w:rsidR="00F5081F" w:rsidRPr="001B6BE1" w:rsidRDefault="00011F57" w:rsidP="00F5081F">
      <w:pPr>
        <w:pStyle w:val="ListParagraph"/>
        <w:ind w:left="360"/>
        <w:jc w:val="center"/>
      </w:pPr>
      <w:r w:rsidRPr="001B6BE1">
        <w:t>* - Supported but some features are missing</w:t>
      </w:r>
    </w:p>
    <w:p w14:paraId="704C53A7" w14:textId="77777777" w:rsidR="003B0752" w:rsidRPr="001B6BE1" w:rsidRDefault="003B0752" w:rsidP="003B0752">
      <w:pPr>
        <w:pStyle w:val="Heading2"/>
        <w:rPr>
          <w:rFonts w:cs="Times"/>
        </w:rPr>
      </w:pPr>
      <w:bookmarkStart w:id="33" w:name="_Toc108739180"/>
      <w:bookmarkStart w:id="34" w:name="_Toc115032491"/>
      <w:r w:rsidRPr="001B6BE1">
        <w:rPr>
          <w:rFonts w:cs="Times"/>
        </w:rPr>
        <w:lastRenderedPageBreak/>
        <w:t>Virtual Emulated Environment</w:t>
      </w:r>
      <w:bookmarkEnd w:id="33"/>
      <w:bookmarkEnd w:id="34"/>
    </w:p>
    <w:p w14:paraId="3B3219B7" w14:textId="10C520F5" w:rsidR="003B0752" w:rsidRPr="001B6BE1" w:rsidRDefault="003B0752" w:rsidP="003B0752">
      <w:pPr>
        <w:pStyle w:val="Heading3"/>
        <w:rPr>
          <w:rFonts w:cs="Times"/>
          <w:lang w:val="en-GB"/>
        </w:rPr>
      </w:pPr>
      <w:bookmarkStart w:id="35" w:name="_Toc108739181"/>
      <w:bookmarkStart w:id="36" w:name="_Toc115032492"/>
      <w:r w:rsidRPr="001B6BE1">
        <w:rPr>
          <w:rFonts w:cs="Times"/>
          <w:lang w:val="en-GB"/>
        </w:rPr>
        <w:t>Mininet</w:t>
      </w:r>
      <w:bookmarkEnd w:id="35"/>
      <w:bookmarkEnd w:id="36"/>
    </w:p>
    <w:p w14:paraId="43BFE29F" w14:textId="0E49E000" w:rsidR="00397261" w:rsidRPr="001B6BE1" w:rsidRDefault="00BF4AAA" w:rsidP="00BF4AAA">
      <w:pPr>
        <w:rPr>
          <w:rFonts w:cs="Times"/>
        </w:rPr>
      </w:pPr>
      <w:r w:rsidRPr="001B6BE1">
        <w:t>Mininet</w:t>
      </w:r>
      <w:r w:rsidR="00802184" w:rsidRPr="001B6BE1">
        <w:t xml:space="preserve"> </w:t>
      </w:r>
      <w:sdt>
        <w:sdtPr>
          <w:id w:val="-1386866651"/>
          <w:citation/>
        </w:sdtPr>
        <w:sdtContent>
          <w:r w:rsidR="00802184" w:rsidRPr="001B6BE1">
            <w:fldChar w:fldCharType="begin"/>
          </w:r>
          <w:r w:rsidR="00802184" w:rsidRPr="001B6BE1">
            <w:instrText xml:space="preserve"> CITATION Min \l 1033 </w:instrText>
          </w:r>
          <w:r w:rsidR="00802184" w:rsidRPr="001B6BE1">
            <w:fldChar w:fldCharType="separate"/>
          </w:r>
          <w:r w:rsidR="00E54C4E" w:rsidRPr="001B6BE1">
            <w:t>[41]</w:t>
          </w:r>
          <w:r w:rsidR="00802184" w:rsidRPr="001B6BE1">
            <w:fldChar w:fldCharType="end"/>
          </w:r>
        </w:sdtContent>
      </w:sdt>
      <w:r w:rsidRPr="001B6BE1">
        <w:t xml:space="preserve"> is a software developed specially to implement the software-</w:t>
      </w:r>
      <w:r w:rsidRPr="001B6BE1">
        <w:rPr>
          <w:rFonts w:cs="Times"/>
        </w:rPr>
        <w:t xml:space="preserve">defined </w:t>
      </w:r>
      <w:r w:rsidRPr="001B6BE1">
        <w:t xml:space="preserve">networks. It is a network emulator designed to create </w:t>
      </w:r>
      <w:r w:rsidR="00397261" w:rsidRPr="001B6BE1">
        <w:t xml:space="preserve">the desired SDN network topology and analyse the performance of desired component. Mininet provides the ready to deploy network testbed for the SDN applications developers </w:t>
      </w:r>
      <w:r w:rsidR="00397261" w:rsidRPr="001B6BE1">
        <w:rPr>
          <w:rFonts w:cs="Times"/>
        </w:rPr>
        <w:t xml:space="preserve">without the need to set up a physical environment. </w:t>
      </w:r>
    </w:p>
    <w:p w14:paraId="758E0D06" w14:textId="574E1E55" w:rsidR="00BF4AAA" w:rsidRPr="001B6BE1" w:rsidRDefault="00B45B1F" w:rsidP="00BF4AAA">
      <w:r w:rsidRPr="001B6BE1">
        <w:rPr>
          <w:rFonts w:cs="Times"/>
        </w:rPr>
        <w:t>Mininet created the realistic virtual network consisting of SDN controller, OpenFlow switches and host devices. All these network elements run on</w:t>
      </w:r>
      <w:r w:rsidR="00465158" w:rsidRPr="001B6BE1">
        <w:rPr>
          <w:rFonts w:cs="Times"/>
        </w:rPr>
        <w:t xml:space="preserve"> real</w:t>
      </w:r>
      <w:r w:rsidRPr="001B6BE1">
        <w:rPr>
          <w:rFonts w:cs="Times"/>
        </w:rPr>
        <w:t xml:space="preserve"> kernel</w:t>
      </w:r>
      <w:r w:rsidR="00465158" w:rsidRPr="001B6BE1">
        <w:rPr>
          <w:rFonts w:cs="Times"/>
        </w:rPr>
        <w:t xml:space="preserve"> along with application code, everything on a single machine.</w:t>
      </w:r>
      <w:r w:rsidR="00F71556" w:rsidRPr="001B6BE1">
        <w:rPr>
          <w:rFonts w:cs="Times"/>
        </w:rPr>
        <w:t xml:space="preserve"> </w:t>
      </w:r>
      <w:r w:rsidR="00F71556" w:rsidRPr="001B6BE1">
        <w:t>It also includes a CLI that is topology aware and OpenFlow aware, which makes it easier for developers for debugging and analysing the complete network.</w:t>
      </w:r>
      <w:r w:rsidR="00E92134" w:rsidRPr="001B6BE1">
        <w:t xml:space="preserve"> </w:t>
      </w:r>
      <w:r w:rsidR="006D1E3F" w:rsidRPr="001B6BE1">
        <w:t xml:space="preserve">Mininet supports various SDN controllers such as OpenFlow controller, OpenFlow reference controller, Open vSwitch’s ovs-controller, NOX and Ryu. </w:t>
      </w:r>
      <w:r w:rsidR="00287CA1" w:rsidRPr="001B6BE1">
        <w:t xml:space="preserve">A desired SDN controller can be selected for implementing the SDN network. Furthermore, Mininet provides the option to connect the network with the external SDN controller which might also be running on different machine. </w:t>
      </w:r>
      <w:r w:rsidR="009B0235" w:rsidRPr="001B6BE1">
        <w:t>By default, Mininet runs Open vSwitch in OpenFlow mode, which requires an OpenFlow controller.</w:t>
      </w:r>
    </w:p>
    <w:p w14:paraId="1852AF3D" w14:textId="77777777" w:rsidR="00333599" w:rsidRPr="001B6BE1" w:rsidRDefault="0099154A" w:rsidP="0099154A">
      <w:r w:rsidRPr="001B6BE1">
        <w:t>Mininet supports creation of many different topologies and running different tests on the network.</w:t>
      </w:r>
      <w:r w:rsidR="00EB364F" w:rsidRPr="001B6BE1">
        <w:t xml:space="preserve"> Mininet is developed with in-built network topologies</w:t>
      </w:r>
      <w:r w:rsidR="002104C7" w:rsidRPr="001B6BE1">
        <w:t xml:space="preserve"> like linear and tree topology</w:t>
      </w:r>
      <w:r w:rsidR="00EB364F" w:rsidRPr="001B6BE1">
        <w:t xml:space="preserve"> that can be selected while initiating the network. </w:t>
      </w:r>
      <w:r w:rsidR="005200B2" w:rsidRPr="001B6BE1">
        <w:t>Also, the desired custom topologies can be created specifying the details of the network devices and links between them.</w:t>
      </w:r>
      <w:r w:rsidR="009C0887" w:rsidRPr="001B6BE1">
        <w:t xml:space="preserve"> </w:t>
      </w:r>
      <w:r w:rsidR="00563898" w:rsidRPr="001B6BE1">
        <w:t xml:space="preserve">With just simple command of </w:t>
      </w:r>
      <w:r w:rsidR="00563898" w:rsidRPr="001B6BE1">
        <w:rPr>
          <w:i/>
          <w:iCs/>
        </w:rPr>
        <w:t xml:space="preserve">sudo mn </w:t>
      </w:r>
      <w:r w:rsidR="00563898" w:rsidRPr="001B6BE1">
        <w:t>the SDN network can be deployed consisting of two hosts, one Open vSwitch and one OpenFlow controller</w:t>
      </w:r>
      <w:r w:rsidR="00E92134" w:rsidRPr="001B6BE1">
        <w:t>.</w:t>
      </w:r>
    </w:p>
    <w:p w14:paraId="0A2AAB9C" w14:textId="4F840F7B" w:rsidR="00326614" w:rsidRPr="001B6BE1" w:rsidRDefault="0099154A" w:rsidP="0099154A">
      <w:r w:rsidRPr="001B6BE1">
        <w:t>When the Mininet is instructed to create the network, by default, the switches and the controller are put in the root namespace of the machine whereas only the hosts are put in their own separate namespaces.</w:t>
      </w:r>
      <w:r w:rsidR="005A4FDA" w:rsidRPr="001B6BE1">
        <w:t xml:space="preserve"> </w:t>
      </w:r>
      <w:r w:rsidRPr="001B6BE1">
        <w:t xml:space="preserve">Nevertheless, the switches can be initiated in their own namespace, by passing the </w:t>
      </w:r>
      <w:r w:rsidRPr="001B6BE1">
        <w:rPr>
          <w:i/>
          <w:iCs/>
        </w:rPr>
        <w:t>--innamespace</w:t>
      </w:r>
      <w:r w:rsidRPr="001B6BE1">
        <w:t xml:space="preserve"> argument while starting the Mininet. This option does provide an example of how to isolate different switches. In terms of functionality this results in, the switches will talk to the controller through a separately bridged control connection instead of using a loopback interface.</w:t>
      </w:r>
      <w:r w:rsidR="00163DD4" w:rsidRPr="001B6BE1">
        <w:t xml:space="preserve"> </w:t>
      </w:r>
      <w:r w:rsidR="00970660" w:rsidRPr="001B6BE1">
        <w:t xml:space="preserve">Mininet also provides the access to </w:t>
      </w:r>
      <w:r w:rsidR="00FE6070" w:rsidRPr="001B6BE1">
        <w:t xml:space="preserve">the CLI of </w:t>
      </w:r>
      <w:r w:rsidR="00970660" w:rsidRPr="001B6BE1">
        <w:t>these network elements created in different namespaces</w:t>
      </w:r>
      <w:r w:rsidR="00326614" w:rsidRPr="001B6BE1">
        <w:t xml:space="preserve"> to </w:t>
      </w:r>
      <w:r w:rsidR="00FE6070" w:rsidRPr="001B6BE1">
        <w:t>get the network view from respective network element’s point of view.</w:t>
      </w:r>
    </w:p>
    <w:p w14:paraId="3A18B41A" w14:textId="77777777" w:rsidR="00167DEE" w:rsidRPr="001B6BE1" w:rsidRDefault="00163DD4" w:rsidP="003B0752">
      <w:pPr>
        <w:rPr>
          <w:rFonts w:cs="Times"/>
        </w:rPr>
      </w:pPr>
      <w:r w:rsidRPr="001B6BE1">
        <w:rPr>
          <w:rFonts w:cs="Times"/>
        </w:rPr>
        <w:t>Mininet</w:t>
      </w:r>
      <w:r w:rsidR="003B0752" w:rsidRPr="001B6BE1">
        <w:rPr>
          <w:rFonts w:cs="Times"/>
        </w:rPr>
        <w:t xml:space="preserve"> also gives the flexibility to integrate python API, thereby paving the way for creating and experimenting with networks. Mininet is majorly used as a learning tool to test, experiment, and learn about software-defined networks and it is preferable because it is very fast and helps to create customizable topologies.</w:t>
      </w:r>
    </w:p>
    <w:p w14:paraId="7E4B9FBA" w14:textId="40E16954" w:rsidR="00326614" w:rsidRPr="001B6BE1" w:rsidRDefault="00326614" w:rsidP="003B0752">
      <w:r w:rsidRPr="001B6BE1">
        <w:t xml:space="preserve">Mininet is available to be installed as a packet or from the source code. The community has created a </w:t>
      </w:r>
      <w:r w:rsidR="00BB55D5" w:rsidRPr="001B6BE1">
        <w:t xml:space="preserve">VM image pre-installed with Mininet over the Ubuntu operating system </w:t>
      </w:r>
      <w:sdt>
        <w:sdtPr>
          <w:id w:val="-2067795492"/>
          <w:citation/>
        </w:sdtPr>
        <w:sdtContent>
          <w:r w:rsidR="00BB55D5" w:rsidRPr="001B6BE1">
            <w:fldChar w:fldCharType="begin"/>
          </w:r>
          <w:r w:rsidR="00BB55D5" w:rsidRPr="001B6BE1">
            <w:instrText xml:space="preserve"> CITATION Dow \l 1033 </w:instrText>
          </w:r>
          <w:r w:rsidR="00BB55D5" w:rsidRPr="001B6BE1">
            <w:fldChar w:fldCharType="separate"/>
          </w:r>
          <w:r w:rsidR="00E54C4E" w:rsidRPr="001B6BE1">
            <w:t>[42]</w:t>
          </w:r>
          <w:r w:rsidR="00BB55D5" w:rsidRPr="001B6BE1">
            <w:fldChar w:fldCharType="end"/>
          </w:r>
        </w:sdtContent>
      </w:sdt>
      <w:r w:rsidR="00BB55D5" w:rsidRPr="001B6BE1">
        <w:t xml:space="preserve">. The Mininet VM image supports all varieties of hypervisors like VirtualBox, KVM, Qemu, Microsoft Hyper-V, VMware Fusion and VMware Workstation Player. </w:t>
      </w:r>
    </w:p>
    <w:p w14:paraId="08946EB8" w14:textId="1D182F58" w:rsidR="007B271B" w:rsidRPr="001B6BE1" w:rsidRDefault="007B271B" w:rsidP="003B0752">
      <w:pPr>
        <w:rPr>
          <w:rFonts w:cs="Times"/>
        </w:rPr>
      </w:pPr>
      <w:r w:rsidRPr="001B6BE1">
        <w:t>Due to the single server implementation of Mininet, it faced performance challenges.</w:t>
      </w:r>
      <w:r w:rsidR="008012C3" w:rsidRPr="001B6BE1">
        <w:t xml:space="preserve"> To resolve this problem,</w:t>
      </w:r>
      <w:r w:rsidRPr="001B6BE1">
        <w:t xml:space="preserve"> Maxinet </w:t>
      </w:r>
      <w:sdt>
        <w:sdtPr>
          <w:id w:val="2041318033"/>
          <w:citation/>
        </w:sdtPr>
        <w:sdtContent>
          <w:r w:rsidRPr="001B6BE1">
            <w:fldChar w:fldCharType="begin"/>
          </w:r>
          <w:r w:rsidRPr="001B6BE1">
            <w:instrText xml:space="preserve"> CITATION Wet \l 1033 </w:instrText>
          </w:r>
          <w:r w:rsidRPr="001B6BE1">
            <w:fldChar w:fldCharType="separate"/>
          </w:r>
          <w:r w:rsidR="00E54C4E" w:rsidRPr="001B6BE1">
            <w:t>[43]</w:t>
          </w:r>
          <w:r w:rsidRPr="001B6BE1">
            <w:fldChar w:fldCharType="end"/>
          </w:r>
        </w:sdtContent>
      </w:sdt>
      <w:r w:rsidRPr="001B6BE1">
        <w:t xml:space="preserve"> an extension of Mininet and Distributed OpenFlow Testbed (DOT)</w:t>
      </w:r>
      <w:r w:rsidR="00D41927" w:rsidRPr="001B6BE1">
        <w:t xml:space="preserve"> </w:t>
      </w:r>
      <w:sdt>
        <w:sdtPr>
          <w:id w:val="-1716885636"/>
          <w:citation/>
        </w:sdtPr>
        <w:sdtContent>
          <w:r w:rsidR="00D41927" w:rsidRPr="001B6BE1">
            <w:fldChar w:fldCharType="begin"/>
          </w:r>
          <w:r w:rsidR="00D41927" w:rsidRPr="001B6BE1">
            <w:instrText xml:space="preserve"> CITATION Aru \l 1033 </w:instrText>
          </w:r>
          <w:r w:rsidR="00D41927" w:rsidRPr="001B6BE1">
            <w:fldChar w:fldCharType="separate"/>
          </w:r>
          <w:r w:rsidR="00E54C4E" w:rsidRPr="001B6BE1">
            <w:t>[44]</w:t>
          </w:r>
          <w:r w:rsidR="00D41927" w:rsidRPr="001B6BE1">
            <w:fldChar w:fldCharType="end"/>
          </w:r>
        </w:sdtContent>
      </w:sdt>
      <w:r w:rsidRPr="001B6BE1">
        <w:t xml:space="preserve"> were developed.</w:t>
      </w:r>
    </w:p>
    <w:p w14:paraId="1081AF1F" w14:textId="46232ECB" w:rsidR="003B0752" w:rsidRPr="001B6BE1" w:rsidRDefault="003B0752" w:rsidP="003B0752">
      <w:pPr>
        <w:rPr>
          <w:rFonts w:cs="Times"/>
        </w:rPr>
      </w:pPr>
      <w:r w:rsidRPr="001B6BE1">
        <w:rPr>
          <w:rFonts w:cs="Times"/>
        </w:rPr>
        <w:t>Advantages of Mininet:</w:t>
      </w:r>
    </w:p>
    <w:p w14:paraId="5A27E631" w14:textId="77777777" w:rsidR="003B0752" w:rsidRPr="001B6BE1" w:rsidRDefault="003B0752">
      <w:pPr>
        <w:pStyle w:val="ListParagraph"/>
        <w:numPr>
          <w:ilvl w:val="0"/>
          <w:numId w:val="9"/>
        </w:numPr>
        <w:spacing w:before="240"/>
        <w:rPr>
          <w:rFonts w:cs="Times"/>
        </w:rPr>
      </w:pPr>
      <w:r w:rsidRPr="001B6BE1">
        <w:rPr>
          <w:rFonts w:cs="Times"/>
        </w:rPr>
        <w:t>It is very fast and takes very little time for booting.</w:t>
      </w:r>
    </w:p>
    <w:p w14:paraId="47B6CCE7" w14:textId="77777777" w:rsidR="003B0752" w:rsidRPr="001B6BE1" w:rsidRDefault="003B0752">
      <w:pPr>
        <w:pStyle w:val="ListParagraph"/>
        <w:numPr>
          <w:ilvl w:val="0"/>
          <w:numId w:val="9"/>
        </w:numPr>
        <w:spacing w:before="240"/>
        <w:rPr>
          <w:rFonts w:cs="Times"/>
        </w:rPr>
      </w:pPr>
      <w:r w:rsidRPr="001B6BE1">
        <w:rPr>
          <w:rFonts w:cs="Times"/>
        </w:rPr>
        <w:t>It is easy to install and use.</w:t>
      </w:r>
    </w:p>
    <w:p w14:paraId="4ADF915C" w14:textId="77777777" w:rsidR="003B0752" w:rsidRPr="001B6BE1" w:rsidRDefault="003B0752">
      <w:pPr>
        <w:pStyle w:val="ListParagraph"/>
        <w:numPr>
          <w:ilvl w:val="0"/>
          <w:numId w:val="9"/>
        </w:numPr>
        <w:spacing w:before="240"/>
        <w:rPr>
          <w:rFonts w:cs="Times"/>
        </w:rPr>
      </w:pPr>
      <w:r w:rsidRPr="001B6BE1">
        <w:rPr>
          <w:rFonts w:cs="Times"/>
        </w:rPr>
        <w:t>It saves money because the emulators are cost-effective instead of testing with hardware devices.</w:t>
      </w:r>
    </w:p>
    <w:p w14:paraId="05263561" w14:textId="54217567" w:rsidR="00BF2971" w:rsidRPr="001B6BE1" w:rsidRDefault="003B0752" w:rsidP="00BF2971">
      <w:pPr>
        <w:pStyle w:val="ListParagraph"/>
        <w:numPr>
          <w:ilvl w:val="0"/>
          <w:numId w:val="9"/>
        </w:numPr>
        <w:spacing w:before="240"/>
        <w:rPr>
          <w:rFonts w:cs="Times"/>
        </w:rPr>
      </w:pPr>
      <w:r w:rsidRPr="001B6BE1">
        <w:rPr>
          <w:rFonts w:cs="Times"/>
        </w:rPr>
        <w:t>It is also very easy to connect with other network devices.</w:t>
      </w:r>
    </w:p>
    <w:p w14:paraId="1B007960" w14:textId="0E29235B" w:rsidR="00BF2971" w:rsidRPr="001B6BE1" w:rsidRDefault="00BF2971" w:rsidP="00BF2971">
      <w:pPr>
        <w:rPr>
          <w:rFonts w:cs="Times"/>
        </w:rPr>
      </w:pPr>
      <w:r w:rsidRPr="001B6BE1">
        <w:rPr>
          <w:rFonts w:cs="Times"/>
        </w:rPr>
        <w:t>Disadvantages of Mininet:</w:t>
      </w:r>
    </w:p>
    <w:p w14:paraId="6F56A7F9" w14:textId="60C22588" w:rsidR="003B0752" w:rsidRPr="001B6BE1" w:rsidRDefault="00AF422B" w:rsidP="00E9512D">
      <w:pPr>
        <w:pStyle w:val="ListParagraph"/>
        <w:numPr>
          <w:ilvl w:val="0"/>
          <w:numId w:val="33"/>
        </w:numPr>
      </w:pPr>
      <w:r w:rsidRPr="001B6BE1">
        <w:rPr>
          <w:rFonts w:cs="Times"/>
        </w:rPr>
        <w:t>Deployed network elements cannot exceed the CPU and bandwidth available on host machine.</w:t>
      </w:r>
    </w:p>
    <w:p w14:paraId="1326B551" w14:textId="7DB41EF2" w:rsidR="00167DEE" w:rsidRPr="001B6BE1" w:rsidRDefault="00167DEE" w:rsidP="00E9512D">
      <w:pPr>
        <w:pStyle w:val="ListParagraph"/>
        <w:numPr>
          <w:ilvl w:val="0"/>
          <w:numId w:val="33"/>
        </w:numPr>
      </w:pPr>
      <w:r w:rsidRPr="001B6BE1">
        <w:rPr>
          <w:rFonts w:cs="Times"/>
        </w:rPr>
        <w:t>Single server implementation gave rise to the performance problems.</w:t>
      </w:r>
    </w:p>
    <w:p w14:paraId="021425C6" w14:textId="7A96064D" w:rsidR="00167DEE" w:rsidRPr="001B6BE1" w:rsidRDefault="00333599" w:rsidP="00C97A1F">
      <w:pPr>
        <w:pStyle w:val="ListParagraph"/>
        <w:numPr>
          <w:ilvl w:val="0"/>
          <w:numId w:val="33"/>
        </w:numPr>
      </w:pPr>
      <w:r w:rsidRPr="001B6BE1">
        <w:t>All Mininet hosts share the host file system and PID space</w:t>
      </w:r>
      <w:r w:rsidR="004C5F35" w:rsidRPr="001B6BE1">
        <w:t>, a careful assessment of running daemons is required for process of debugging.</w:t>
      </w:r>
    </w:p>
    <w:p w14:paraId="6A76F237" w14:textId="229360F3" w:rsidR="003B0752" w:rsidRPr="001B6BE1" w:rsidRDefault="003B0752" w:rsidP="003B0752">
      <w:pPr>
        <w:pStyle w:val="Heading3"/>
        <w:rPr>
          <w:rFonts w:cs="Times"/>
          <w:lang w:val="en-GB"/>
        </w:rPr>
      </w:pPr>
      <w:bookmarkStart w:id="37" w:name="_Toc108739182"/>
      <w:bookmarkStart w:id="38" w:name="_Toc115032493"/>
      <w:r w:rsidRPr="001B6BE1">
        <w:rPr>
          <w:rFonts w:cs="Times"/>
          <w:lang w:val="en-GB"/>
        </w:rPr>
        <w:lastRenderedPageBreak/>
        <w:t>GNS3</w:t>
      </w:r>
      <w:bookmarkEnd w:id="37"/>
      <w:bookmarkEnd w:id="38"/>
    </w:p>
    <w:p w14:paraId="7037246F" w14:textId="7F044045" w:rsidR="003B0752" w:rsidRPr="001B6BE1" w:rsidRDefault="003B0752" w:rsidP="003B0752">
      <w:r w:rsidRPr="001B6BE1">
        <w:t>GNS3 (Graphical Network Simulation 3)</w:t>
      </w:r>
      <w:r w:rsidR="00DF42E2" w:rsidRPr="001B6BE1">
        <w:t xml:space="preserve"> </w:t>
      </w:r>
      <w:sdt>
        <w:sdtPr>
          <w:id w:val="1246770135"/>
          <w:citation/>
        </w:sdtPr>
        <w:sdtContent>
          <w:r w:rsidR="00DF42E2" w:rsidRPr="001B6BE1">
            <w:fldChar w:fldCharType="begin"/>
          </w:r>
          <w:r w:rsidR="00DF42E2" w:rsidRPr="001B6BE1">
            <w:instrText xml:space="preserve"> CITATION Gra \l 1033 </w:instrText>
          </w:r>
          <w:r w:rsidR="00DF42E2" w:rsidRPr="001B6BE1">
            <w:fldChar w:fldCharType="separate"/>
          </w:r>
          <w:r w:rsidR="00E54C4E" w:rsidRPr="001B6BE1">
            <w:t>[45]</w:t>
          </w:r>
          <w:r w:rsidR="00DF42E2" w:rsidRPr="001B6BE1">
            <w:fldChar w:fldCharType="end"/>
          </w:r>
        </w:sdtContent>
      </w:sdt>
      <w:r w:rsidRPr="001B6BE1">
        <w:t xml:space="preserve"> is an open source, free network software emulator, which emulates and interconnects networking devices, including routers, switches, firewalls, and other devices which are interconnectable within OSI model. GNS3 is used to configure, test and troubleshoot virtual and real networks. Latest version (Version 2.2.3</w:t>
      </w:r>
      <w:r w:rsidR="002F48C7" w:rsidRPr="001B6BE1">
        <w:t>4</w:t>
      </w:r>
      <w:r w:rsidRPr="001B6BE1">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2A19B846" w:rsidR="003B0752" w:rsidRPr="001B6BE1" w:rsidRDefault="003B0752" w:rsidP="003B0752">
      <w:r w:rsidRPr="001B6BE1">
        <w:t xml:space="preserve">GNS3 emulates the hardware of a device and runs real images in the virtual device, so it can be used to design complex networks and </w:t>
      </w:r>
      <w:r w:rsidR="00DF42E2" w:rsidRPr="001B6BE1">
        <w:t>perform</w:t>
      </w:r>
      <w:r w:rsidRPr="001B6BE1">
        <w:t xml:space="preserve"> simulations about them. Since it runs real images, it is necessary to have the images of the devices to be simulated. GNS3 offers</w:t>
      </w:r>
      <w:r w:rsidR="00DF42E2" w:rsidRPr="001B6BE1">
        <w:t xml:space="preserve"> a marketplace </w:t>
      </w:r>
      <w:sdt>
        <w:sdtPr>
          <w:id w:val="-626316023"/>
          <w:citation/>
        </w:sdtPr>
        <w:sdtContent>
          <w:r w:rsidR="00DF42E2" w:rsidRPr="001B6BE1">
            <w:fldChar w:fldCharType="begin"/>
          </w:r>
          <w:r w:rsidR="00DF42E2" w:rsidRPr="001B6BE1">
            <w:instrText xml:space="preserve"> CITATION GNS \l 1033 </w:instrText>
          </w:r>
          <w:r w:rsidR="00DF42E2" w:rsidRPr="001B6BE1">
            <w:fldChar w:fldCharType="separate"/>
          </w:r>
          <w:r w:rsidR="00E54C4E" w:rsidRPr="001B6BE1">
            <w:t>[46]</w:t>
          </w:r>
          <w:r w:rsidR="00DF42E2" w:rsidRPr="001B6BE1">
            <w:fldChar w:fldCharType="end"/>
          </w:r>
        </w:sdtContent>
      </w:sdt>
      <w:r w:rsidRPr="001B6BE1">
        <w:t xml:space="preserve"> on </w:t>
      </w:r>
      <w:r w:rsidR="00DF42E2" w:rsidRPr="001B6BE1">
        <w:t>its</w:t>
      </w:r>
      <w:r w:rsidRPr="001B6BE1">
        <w:t xml:space="preserve"> official website</w:t>
      </w:r>
      <w:r w:rsidR="00DF42E2" w:rsidRPr="001B6BE1">
        <w:t xml:space="preserve"> which is basically a platform for</w:t>
      </w:r>
      <w:r w:rsidRPr="001B6BE1">
        <w:t xml:space="preserve"> different appliances that </w:t>
      </w:r>
      <w:r w:rsidR="00DF42E2" w:rsidRPr="001B6BE1">
        <w:t>are</w:t>
      </w:r>
      <w:r w:rsidRPr="001B6BE1">
        <w:t xml:space="preserve"> </w:t>
      </w:r>
      <w:r w:rsidR="00110ADD" w:rsidRPr="001B6BE1">
        <w:t>pre-</w:t>
      </w:r>
      <w:r w:rsidRPr="001B6BE1">
        <w:t>configured image</w:t>
      </w:r>
      <w:r w:rsidR="00110ADD" w:rsidRPr="001B6BE1">
        <w:t>s</w:t>
      </w:r>
      <w:r w:rsidRPr="001B6BE1">
        <w:t xml:space="preserve"> and can be used to emulate a</w:t>
      </w:r>
      <w:r w:rsidR="00110ADD" w:rsidRPr="001B6BE1">
        <w:t xml:space="preserve"> network</w:t>
      </w:r>
      <w:r w:rsidRPr="001B6BE1">
        <w:t xml:space="preserve"> device.</w:t>
      </w:r>
    </w:p>
    <w:p w14:paraId="061E1E3F" w14:textId="77777777" w:rsidR="003B0752" w:rsidRPr="001B6BE1" w:rsidRDefault="003B0752" w:rsidP="003B0752">
      <w:r w:rsidRPr="001B6BE1">
        <w:t>GNS3 consists of two software components:</w:t>
      </w:r>
    </w:p>
    <w:p w14:paraId="4C7B1261" w14:textId="77777777" w:rsidR="003B0752" w:rsidRPr="001B6BE1" w:rsidRDefault="003B0752" w:rsidP="00B456BA">
      <w:pPr>
        <w:pStyle w:val="ListParagraph"/>
        <w:numPr>
          <w:ilvl w:val="0"/>
          <w:numId w:val="32"/>
        </w:numPr>
        <w:spacing w:before="240"/>
      </w:pPr>
      <w:r w:rsidRPr="001B6BE1">
        <w:t>Client part: The GNS3-all-in-one software (GUI)</w:t>
      </w:r>
    </w:p>
    <w:p w14:paraId="287CF59F" w14:textId="77777777" w:rsidR="003B0752" w:rsidRPr="001B6BE1" w:rsidRDefault="003B0752" w:rsidP="00B456BA">
      <w:pPr>
        <w:pStyle w:val="ListParagraph"/>
        <w:numPr>
          <w:ilvl w:val="0"/>
          <w:numId w:val="32"/>
        </w:numPr>
        <w:spacing w:before="240"/>
      </w:pPr>
      <w:r w:rsidRPr="001B6BE1">
        <w:t>Server part: The GNS3 virtual machine (GNS3 VM)</w:t>
      </w:r>
    </w:p>
    <w:p w14:paraId="5CE79B31" w14:textId="77777777" w:rsidR="003B0752" w:rsidRPr="001B6BE1" w:rsidRDefault="003B0752" w:rsidP="003B0752">
      <w:r w:rsidRPr="001B6BE1">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1B6BE1" w:rsidRDefault="003B0752">
      <w:pPr>
        <w:pStyle w:val="ListParagraph"/>
        <w:numPr>
          <w:ilvl w:val="0"/>
          <w:numId w:val="13"/>
        </w:numPr>
        <w:spacing w:before="240"/>
      </w:pPr>
      <w:r w:rsidRPr="001B6BE1">
        <w:t>Local GNS3 server: run on the same PC where the GUI is installed.</w:t>
      </w:r>
    </w:p>
    <w:p w14:paraId="094D341C" w14:textId="77777777" w:rsidR="003B0752" w:rsidRPr="001B6BE1" w:rsidRDefault="003B0752">
      <w:pPr>
        <w:pStyle w:val="ListParagraph"/>
        <w:numPr>
          <w:ilvl w:val="0"/>
          <w:numId w:val="13"/>
        </w:numPr>
        <w:spacing w:before="240"/>
      </w:pPr>
      <w:r w:rsidRPr="001B6BE1">
        <w:t>Local GNS3 VM: run on the same PC using virtualization software such as VirtualBox or VMware.</w:t>
      </w:r>
    </w:p>
    <w:p w14:paraId="71D4D017" w14:textId="77777777" w:rsidR="003B0752" w:rsidRPr="001B6BE1" w:rsidRDefault="003B0752">
      <w:pPr>
        <w:pStyle w:val="ListParagraph"/>
        <w:numPr>
          <w:ilvl w:val="0"/>
          <w:numId w:val="13"/>
        </w:numPr>
        <w:spacing w:before="240"/>
      </w:pPr>
      <w:r w:rsidRPr="001B6BE1">
        <w:t>Remote GNS3 VM: run remotely using VMware ESXi or in the cloud.</w:t>
      </w:r>
    </w:p>
    <w:p w14:paraId="0C3FEBDC" w14:textId="4123BA3C" w:rsidR="003B0752" w:rsidRPr="001B6BE1" w:rsidRDefault="002F48C7" w:rsidP="003B0752">
      <w:r w:rsidRPr="001B6BE1">
        <w:t xml:space="preserve">Both of these GNS3 software components are easy to install and configure </w:t>
      </w:r>
      <w:sdt>
        <w:sdtPr>
          <w:id w:val="-553843589"/>
          <w:citation/>
        </w:sdtPr>
        <w:sdtContent>
          <w:r w:rsidRPr="001B6BE1">
            <w:fldChar w:fldCharType="begin"/>
          </w:r>
          <w:r w:rsidRPr="001B6BE1">
            <w:instrText xml:space="preserve"> CITATION GNS1 \l 1033 </w:instrText>
          </w:r>
          <w:r w:rsidRPr="001B6BE1">
            <w:fldChar w:fldCharType="separate"/>
          </w:r>
          <w:r w:rsidR="00E54C4E" w:rsidRPr="001B6BE1">
            <w:t>[47]</w:t>
          </w:r>
          <w:r w:rsidRPr="001B6BE1">
            <w:fldChar w:fldCharType="end"/>
          </w:r>
        </w:sdtContent>
      </w:sdt>
      <w:r w:rsidRPr="001B6BE1">
        <w:t xml:space="preserve">. </w:t>
      </w:r>
      <w:r w:rsidR="003B0752" w:rsidRPr="001B6BE1">
        <w:t>For this Thesis</w:t>
      </w:r>
      <w:r w:rsidR="007772E5" w:rsidRPr="001B6BE1">
        <w:t>,</w:t>
      </w:r>
      <w:r w:rsidR="003B0752" w:rsidRPr="001B6BE1">
        <w:t xml:space="preserve"> VirtualBox was preferred to host the devices on the GNS3 VM.</w:t>
      </w:r>
      <w:r w:rsidR="001D1C2D" w:rsidRPr="001B6BE1">
        <w:t xml:space="preserve"> GNS3 also provides the option to utilise other virtual machines installed in the VirtualBox or other hypervisors. </w:t>
      </w:r>
      <w:r w:rsidR="00606111" w:rsidRPr="001B6BE1">
        <w:t xml:space="preserve">A virtual machine that is separately installed in hypervisor can be imported inside the GNS3 software and utilised as a network device, server or just as an Ubuntu desktop client. </w:t>
      </w:r>
      <w:r w:rsidR="008960C4" w:rsidRPr="001B6BE1">
        <w:t>For</w:t>
      </w:r>
      <w:r w:rsidR="00606111" w:rsidRPr="001B6BE1">
        <w:t xml:space="preserve"> this Thesis, SDN controllers were installed on different virtual machines in VirtualBox and imported inside the GNS3 software.</w:t>
      </w:r>
    </w:p>
    <w:p w14:paraId="0B4800CF" w14:textId="77777777" w:rsidR="003B0752" w:rsidRPr="001B6BE1" w:rsidRDefault="003B0752" w:rsidP="003B0752">
      <w:r w:rsidRPr="001B6BE1">
        <w:rPr>
          <w:rFonts w:cs="Times"/>
        </w:rPr>
        <w:t>Advantages of GNS3:</w:t>
      </w:r>
    </w:p>
    <w:p w14:paraId="7DF712F4" w14:textId="7A29AE2A" w:rsidR="003B0752" w:rsidRPr="001B6BE1" w:rsidRDefault="003B0752" w:rsidP="002F48C7">
      <w:pPr>
        <w:pStyle w:val="ListParagraph"/>
        <w:numPr>
          <w:ilvl w:val="0"/>
          <w:numId w:val="10"/>
        </w:numPr>
        <w:spacing w:before="240"/>
        <w:rPr>
          <w:rFonts w:cs="Times"/>
        </w:rPr>
      </w:pPr>
      <w:r w:rsidRPr="001B6BE1">
        <w:rPr>
          <w:rFonts w:cs="Times"/>
        </w:rPr>
        <w:t xml:space="preserve">Free and </w:t>
      </w:r>
      <w:r w:rsidR="001D1C2D" w:rsidRPr="001B6BE1">
        <w:rPr>
          <w:rFonts w:cs="Times"/>
        </w:rPr>
        <w:t>o</w:t>
      </w:r>
      <w:r w:rsidRPr="001B6BE1">
        <w:rPr>
          <w:rFonts w:cs="Times"/>
        </w:rPr>
        <w:t>pen</w:t>
      </w:r>
      <w:r w:rsidR="001D1C2D" w:rsidRPr="001B6BE1">
        <w:rPr>
          <w:rFonts w:cs="Times"/>
        </w:rPr>
        <w:t>-s</w:t>
      </w:r>
      <w:r w:rsidRPr="001B6BE1">
        <w:rPr>
          <w:rFonts w:cs="Times"/>
        </w:rPr>
        <w:t>ource software</w:t>
      </w:r>
    </w:p>
    <w:p w14:paraId="0A9F05A4" w14:textId="38765485" w:rsidR="003B0752" w:rsidRPr="001B6BE1" w:rsidRDefault="003B0752">
      <w:pPr>
        <w:pStyle w:val="ListParagraph"/>
        <w:numPr>
          <w:ilvl w:val="0"/>
          <w:numId w:val="10"/>
        </w:numPr>
        <w:spacing w:before="240"/>
        <w:rPr>
          <w:rFonts w:cs="Times"/>
        </w:rPr>
      </w:pPr>
      <w:r w:rsidRPr="001B6BE1">
        <w:rPr>
          <w:rFonts w:cs="Times"/>
        </w:rPr>
        <w:t xml:space="preserve">No limitation on number of devices (only limitation is the </w:t>
      </w:r>
      <w:r w:rsidR="002F48C7" w:rsidRPr="001B6BE1">
        <w:rPr>
          <w:rFonts w:cs="Times"/>
        </w:rPr>
        <w:t>host</w:t>
      </w:r>
      <w:r w:rsidRPr="001B6BE1">
        <w:rPr>
          <w:rFonts w:cs="Times"/>
        </w:rPr>
        <w:t xml:space="preserve"> hardware: CPU and memory)</w:t>
      </w:r>
    </w:p>
    <w:p w14:paraId="2E954783" w14:textId="6E009400" w:rsidR="007B286F" w:rsidRPr="001B6BE1" w:rsidRDefault="009C7DAE" w:rsidP="007B286F">
      <w:pPr>
        <w:pStyle w:val="ListParagraph"/>
        <w:numPr>
          <w:ilvl w:val="0"/>
          <w:numId w:val="10"/>
        </w:numPr>
        <w:spacing w:before="240"/>
        <w:rPr>
          <w:rFonts w:cs="Times"/>
        </w:rPr>
      </w:pPr>
      <w:r w:rsidRPr="001B6BE1">
        <w:rPr>
          <w:rFonts w:cs="Times"/>
        </w:rPr>
        <w:t>Free s</w:t>
      </w:r>
      <w:r w:rsidR="007B286F" w:rsidRPr="001B6BE1">
        <w:rPr>
          <w:rFonts w:cs="Times"/>
        </w:rPr>
        <w:t>oftware from multiple vendors available</w:t>
      </w:r>
    </w:p>
    <w:p w14:paraId="11A826BE" w14:textId="77777777" w:rsidR="003B0752" w:rsidRPr="001B6BE1" w:rsidRDefault="003B0752">
      <w:pPr>
        <w:pStyle w:val="ListParagraph"/>
        <w:numPr>
          <w:ilvl w:val="0"/>
          <w:numId w:val="10"/>
        </w:numPr>
        <w:spacing w:before="240"/>
        <w:rPr>
          <w:rFonts w:cs="Times"/>
        </w:rPr>
      </w:pPr>
      <w:r w:rsidRPr="001B6BE1">
        <w:rPr>
          <w:rFonts w:cs="Times"/>
        </w:rPr>
        <w:t>Supports multiple switching options (Open vSwitch, Cumulus Linux Switches, IOU/IOL Layer 2 images, VIRL IOSvL2):</w:t>
      </w:r>
    </w:p>
    <w:p w14:paraId="7AE30968" w14:textId="77777777" w:rsidR="003B0752" w:rsidRPr="001B6BE1" w:rsidRDefault="003B0752">
      <w:pPr>
        <w:pStyle w:val="ListParagraph"/>
        <w:numPr>
          <w:ilvl w:val="0"/>
          <w:numId w:val="10"/>
        </w:numPr>
        <w:spacing w:before="240"/>
        <w:rPr>
          <w:rFonts w:cs="Times"/>
        </w:rPr>
      </w:pPr>
      <w:r w:rsidRPr="001B6BE1">
        <w:rPr>
          <w:rFonts w:cs="Times"/>
        </w:rPr>
        <w:t>Supports all VIRL images (</w:t>
      </w:r>
      <w:proofErr w:type="spellStart"/>
      <w:r w:rsidRPr="001B6BE1">
        <w:rPr>
          <w:rFonts w:cs="Times"/>
        </w:rPr>
        <w:t>IOSv</w:t>
      </w:r>
      <w:proofErr w:type="spellEnd"/>
      <w:r w:rsidRPr="001B6BE1">
        <w:rPr>
          <w:rFonts w:cs="Times"/>
        </w:rPr>
        <w:t>, IOSvL2, IOS-</w:t>
      </w:r>
      <w:proofErr w:type="spellStart"/>
      <w:r w:rsidRPr="001B6BE1">
        <w:rPr>
          <w:rFonts w:cs="Times"/>
        </w:rPr>
        <w:t>XRv</w:t>
      </w:r>
      <w:proofErr w:type="spellEnd"/>
      <w:r w:rsidRPr="001B6BE1">
        <w:rPr>
          <w:rFonts w:cs="Times"/>
        </w:rPr>
        <w:t>, CSR1000v, NX-</w:t>
      </w:r>
      <w:proofErr w:type="spellStart"/>
      <w:r w:rsidRPr="001B6BE1">
        <w:rPr>
          <w:rFonts w:cs="Times"/>
        </w:rPr>
        <w:t>OSv</w:t>
      </w:r>
      <w:proofErr w:type="spellEnd"/>
      <w:r w:rsidRPr="001B6BE1">
        <w:rPr>
          <w:rFonts w:cs="Times"/>
        </w:rPr>
        <w:t xml:space="preserve">, </w:t>
      </w:r>
      <w:proofErr w:type="spellStart"/>
      <w:r w:rsidRPr="001B6BE1">
        <w:rPr>
          <w:rFonts w:cs="Times"/>
        </w:rPr>
        <w:t>ASAv</w:t>
      </w:r>
      <w:proofErr w:type="spellEnd"/>
      <w:r w:rsidRPr="001B6BE1">
        <w:rPr>
          <w:rFonts w:cs="Times"/>
        </w:rPr>
        <w:t>)</w:t>
      </w:r>
    </w:p>
    <w:p w14:paraId="72ECD86F" w14:textId="77777777" w:rsidR="003B0752" w:rsidRPr="001B6BE1" w:rsidRDefault="003B0752">
      <w:pPr>
        <w:pStyle w:val="ListParagraph"/>
        <w:numPr>
          <w:ilvl w:val="0"/>
          <w:numId w:val="10"/>
        </w:numPr>
        <w:spacing w:before="240"/>
        <w:rPr>
          <w:rFonts w:cs="Times"/>
        </w:rPr>
      </w:pPr>
      <w:r w:rsidRPr="001B6BE1">
        <w:rPr>
          <w:rFonts w:cs="Times"/>
        </w:rPr>
        <w:t>Supports multi-vendor environments</w:t>
      </w:r>
    </w:p>
    <w:p w14:paraId="03380BB2" w14:textId="77777777" w:rsidR="003B0752" w:rsidRPr="001B6BE1" w:rsidRDefault="003B0752">
      <w:pPr>
        <w:pStyle w:val="ListParagraph"/>
        <w:numPr>
          <w:ilvl w:val="0"/>
          <w:numId w:val="10"/>
        </w:numPr>
        <w:spacing w:before="240"/>
        <w:rPr>
          <w:rFonts w:cs="Times"/>
        </w:rPr>
      </w:pPr>
      <w:r w:rsidRPr="001B6BE1">
        <w:rPr>
          <w:rFonts w:cs="Times"/>
        </w:rPr>
        <w:t>Can be run with or without hypervisors</w:t>
      </w:r>
    </w:p>
    <w:p w14:paraId="18255866" w14:textId="1A35A2B8" w:rsidR="003B0752" w:rsidRPr="001B6BE1" w:rsidRDefault="003B0752">
      <w:pPr>
        <w:pStyle w:val="ListParagraph"/>
        <w:numPr>
          <w:ilvl w:val="0"/>
          <w:numId w:val="10"/>
        </w:numPr>
        <w:spacing w:before="240"/>
        <w:rPr>
          <w:rFonts w:cs="Times"/>
        </w:rPr>
      </w:pPr>
      <w:r w:rsidRPr="001B6BE1">
        <w:rPr>
          <w:rFonts w:cs="Times"/>
        </w:rPr>
        <w:t xml:space="preserve">Supports both free and commercial hypervisors (VirtualBox, </w:t>
      </w:r>
      <w:r w:rsidR="005C3788" w:rsidRPr="001B6BE1">
        <w:rPr>
          <w:rFonts w:cs="Times"/>
        </w:rPr>
        <w:t>Hyper V</w:t>
      </w:r>
      <w:r w:rsidRPr="001B6BE1">
        <w:rPr>
          <w:rFonts w:cs="Times"/>
        </w:rPr>
        <w:t>, VMware workstation, Fusion)</w:t>
      </w:r>
    </w:p>
    <w:p w14:paraId="4D84B0FB" w14:textId="36149AD0" w:rsidR="003B0752" w:rsidRPr="001B6BE1" w:rsidRDefault="00EB0C7B" w:rsidP="002D29D3">
      <w:pPr>
        <w:pStyle w:val="ListParagraph"/>
        <w:numPr>
          <w:ilvl w:val="0"/>
          <w:numId w:val="10"/>
        </w:numPr>
        <w:spacing w:before="240"/>
        <w:rPr>
          <w:rFonts w:cs="Times"/>
        </w:rPr>
      </w:pPr>
      <w:r w:rsidRPr="001B6BE1">
        <w:rPr>
          <w:rFonts w:cs="Times"/>
        </w:rPr>
        <w:t>P</w:t>
      </w:r>
      <w:r w:rsidR="003B0752" w:rsidRPr="001B6BE1">
        <w:rPr>
          <w:rFonts w:cs="Times"/>
        </w:rPr>
        <w:t>re-configured and optimized appliances available to simplify deployment</w:t>
      </w:r>
    </w:p>
    <w:p w14:paraId="20897C0E" w14:textId="5EF729AD" w:rsidR="003B0752" w:rsidRPr="001B6BE1" w:rsidRDefault="003B0752">
      <w:pPr>
        <w:pStyle w:val="ListParagraph"/>
        <w:numPr>
          <w:ilvl w:val="0"/>
          <w:numId w:val="10"/>
        </w:numPr>
        <w:spacing w:before="240"/>
        <w:rPr>
          <w:rFonts w:cs="Times"/>
        </w:rPr>
      </w:pPr>
      <w:r w:rsidRPr="001B6BE1">
        <w:rPr>
          <w:rFonts w:cs="Times"/>
        </w:rPr>
        <w:t>Large and active community</w:t>
      </w:r>
    </w:p>
    <w:p w14:paraId="5568F5EF" w14:textId="42428D07" w:rsidR="003B0752" w:rsidRPr="001B6BE1" w:rsidRDefault="003B0752" w:rsidP="003B0752">
      <w:pPr>
        <w:rPr>
          <w:rFonts w:cs="Times"/>
        </w:rPr>
      </w:pPr>
      <w:r w:rsidRPr="001B6BE1">
        <w:rPr>
          <w:rFonts w:cs="Times"/>
        </w:rPr>
        <w:t>Disadvantages</w:t>
      </w:r>
      <w:r w:rsidR="007974D7" w:rsidRPr="001B6BE1">
        <w:rPr>
          <w:rFonts w:cs="Times"/>
        </w:rPr>
        <w:t xml:space="preserve"> of GNS3</w:t>
      </w:r>
      <w:r w:rsidRPr="001B6BE1">
        <w:rPr>
          <w:rFonts w:cs="Times"/>
        </w:rPr>
        <w:t>:</w:t>
      </w:r>
    </w:p>
    <w:p w14:paraId="36AFAB4A" w14:textId="16C176E7" w:rsidR="003B0752" w:rsidRPr="001B6BE1" w:rsidRDefault="003B0752">
      <w:pPr>
        <w:pStyle w:val="ListParagraph"/>
        <w:numPr>
          <w:ilvl w:val="0"/>
          <w:numId w:val="11"/>
        </w:numPr>
        <w:spacing w:before="240"/>
        <w:rPr>
          <w:rFonts w:cs="Times"/>
        </w:rPr>
      </w:pPr>
      <w:r w:rsidRPr="001B6BE1">
        <w:rPr>
          <w:rFonts w:cs="Times"/>
        </w:rPr>
        <w:t xml:space="preserve">Cisco as well as other software images </w:t>
      </w:r>
      <w:r w:rsidR="00AF58FA" w:rsidRPr="001B6BE1">
        <w:rPr>
          <w:rFonts w:cs="Times"/>
        </w:rPr>
        <w:t>are required</w:t>
      </w:r>
      <w:r w:rsidRPr="001B6BE1">
        <w:rPr>
          <w:rFonts w:cs="Times"/>
        </w:rPr>
        <w:t xml:space="preserve"> to be supplied by user (download from Cisco.com, or purchase VIRL license, or copy from physical device).</w:t>
      </w:r>
    </w:p>
    <w:p w14:paraId="0C4B0B14" w14:textId="77777777" w:rsidR="003B0752" w:rsidRPr="001B6BE1" w:rsidRDefault="003B0752">
      <w:pPr>
        <w:pStyle w:val="ListParagraph"/>
        <w:numPr>
          <w:ilvl w:val="0"/>
          <w:numId w:val="11"/>
        </w:numPr>
        <w:spacing w:before="240"/>
        <w:rPr>
          <w:rFonts w:cs="Times"/>
        </w:rPr>
      </w:pPr>
      <w:r w:rsidRPr="001B6BE1">
        <w:rPr>
          <w:rFonts w:cs="Times"/>
        </w:rPr>
        <w:t>Not a self-contained package, but requires a local installation of software (GUI).</w:t>
      </w:r>
    </w:p>
    <w:p w14:paraId="14D247EA" w14:textId="4397D309" w:rsidR="00914445" w:rsidRPr="001B6BE1" w:rsidRDefault="003B0752">
      <w:pPr>
        <w:pStyle w:val="ListParagraph"/>
        <w:numPr>
          <w:ilvl w:val="0"/>
          <w:numId w:val="11"/>
        </w:numPr>
        <w:spacing w:before="240"/>
        <w:rPr>
          <w:rFonts w:cs="Times"/>
        </w:rPr>
      </w:pPr>
      <w:r w:rsidRPr="001B6BE1">
        <w:rPr>
          <w:rFonts w:cs="Times"/>
        </w:rPr>
        <w:t>GNS3 can be affected by PC’s setup and limitations because of local installation (firewall and security settings, company laptop policies etc.).</w:t>
      </w:r>
    </w:p>
    <w:p w14:paraId="3287CD99" w14:textId="77777777" w:rsidR="005C3788" w:rsidRPr="001B6BE1" w:rsidRDefault="005C3788" w:rsidP="007214BC">
      <w:pPr>
        <w:spacing w:before="240"/>
        <w:rPr>
          <w:rFonts w:cs="Times"/>
        </w:rPr>
      </w:pPr>
    </w:p>
    <w:p w14:paraId="67F73370" w14:textId="716C91BB" w:rsidR="00914445" w:rsidRPr="001B6BE1" w:rsidRDefault="00914445" w:rsidP="00914445">
      <w:pPr>
        <w:pStyle w:val="Heading2"/>
      </w:pPr>
      <w:bookmarkStart w:id="39" w:name="_Toc115032494"/>
      <w:r w:rsidRPr="001B6BE1">
        <w:lastRenderedPageBreak/>
        <w:t>OpenFlow</w:t>
      </w:r>
      <w:r w:rsidR="00E97372" w:rsidRPr="001B6BE1">
        <w:t xml:space="preserve"> Protocol</w:t>
      </w:r>
      <w:bookmarkEnd w:id="39"/>
    </w:p>
    <w:p w14:paraId="39D7D17F" w14:textId="1AE65E8E" w:rsidR="00674430" w:rsidRPr="001B6BE1" w:rsidRDefault="00674430" w:rsidP="00674430">
      <w:r w:rsidRPr="001B6BE1">
        <w:t>The most commonly used Southbound interface protocol</w:t>
      </w:r>
      <w:r w:rsidR="00BF3227" w:rsidRPr="001B6BE1">
        <w:t xml:space="preserve"> in SDN architecture is OpenFlow protocol</w:t>
      </w:r>
      <w:r w:rsidR="00F72325" w:rsidRPr="001B6BE1">
        <w:t xml:space="preserve">. </w:t>
      </w:r>
      <w:r w:rsidR="008B17E1" w:rsidRPr="001B6BE1">
        <w:t>OpenFlow protocol was designed by Nick McKeown’s team from Stanford University in 200</w:t>
      </w:r>
      <w:r w:rsidR="00CB5044" w:rsidRPr="001B6BE1">
        <w:t>7</w:t>
      </w:r>
      <w:r w:rsidR="008B17E1" w:rsidRPr="001B6BE1">
        <w:t xml:space="preserve"> </w:t>
      </w:r>
      <w:sdt>
        <w:sdtPr>
          <w:id w:val="-2135467487"/>
          <w:citation/>
        </w:sdtPr>
        <w:sdtContent>
          <w:r w:rsidR="008B17E1" w:rsidRPr="001B6BE1">
            <w:fldChar w:fldCharType="begin"/>
          </w:r>
          <w:r w:rsidR="008B17E1" w:rsidRPr="001B6BE1">
            <w:instrText xml:space="preserve"> CITATION Nic \l 1033 </w:instrText>
          </w:r>
          <w:r w:rsidR="008B17E1" w:rsidRPr="001B6BE1">
            <w:fldChar w:fldCharType="separate"/>
          </w:r>
          <w:r w:rsidR="00E54C4E" w:rsidRPr="001B6BE1">
            <w:t>[48]</w:t>
          </w:r>
          <w:r w:rsidR="008B17E1" w:rsidRPr="001B6BE1">
            <w:fldChar w:fldCharType="end"/>
          </w:r>
        </w:sdtContent>
      </w:sdt>
      <w:r w:rsidR="00B344F7" w:rsidRPr="001B6BE1">
        <w:t xml:space="preserve"> w</w:t>
      </w:r>
      <w:r w:rsidR="001E6968" w:rsidRPr="001B6BE1">
        <w:t>ith the</w:t>
      </w:r>
      <w:r w:rsidR="00B344F7" w:rsidRPr="001B6BE1">
        <w:t xml:space="preserve"> basic</w:t>
      </w:r>
      <w:r w:rsidR="001E6968" w:rsidRPr="001B6BE1">
        <w:t xml:space="preserve"> idea to centrally manage the global policies, a </w:t>
      </w:r>
      <w:r w:rsidR="001E6968" w:rsidRPr="001B6BE1">
        <w:rPr>
          <w:i/>
          <w:iCs/>
        </w:rPr>
        <w:t>flow-based network</w:t>
      </w:r>
      <w:r w:rsidR="001E6968" w:rsidRPr="001B6BE1">
        <w:t xml:space="preserve"> was proposed</w:t>
      </w:r>
      <w:r w:rsidR="001B4C87" w:rsidRPr="001B6BE1">
        <w:t xml:space="preserve"> which eventually </w:t>
      </w:r>
      <w:r w:rsidR="00882E70" w:rsidRPr="001B6BE1">
        <w:t>gained the popularity in</w:t>
      </w:r>
      <w:r w:rsidR="001B4C87" w:rsidRPr="001B6BE1">
        <w:t xml:space="preserve"> the software-defined networks</w:t>
      </w:r>
      <w:r w:rsidR="001E6968" w:rsidRPr="001B6BE1">
        <w:t>.</w:t>
      </w:r>
      <w:r w:rsidR="001B4C87" w:rsidRPr="001B6BE1">
        <w:t xml:space="preserve"> </w:t>
      </w:r>
      <w:r w:rsidR="00A25364" w:rsidRPr="001B6BE1">
        <w:t>A</w:t>
      </w:r>
      <w:r w:rsidR="00D36B5E" w:rsidRPr="001B6BE1">
        <w:t xml:space="preserve">fter the </w:t>
      </w:r>
      <w:r w:rsidR="00A25364" w:rsidRPr="001B6BE1">
        <w:t>establishment</w:t>
      </w:r>
      <w:r w:rsidR="00D36B5E" w:rsidRPr="001B6BE1">
        <w:t xml:space="preserve"> of Open Network Foundation (ONF) for standardi</w:t>
      </w:r>
      <w:r w:rsidR="00A25364" w:rsidRPr="001B6BE1">
        <w:t>sing the emerging network technologies, OpenFlow protocol went through rapid growth and development.</w:t>
      </w:r>
      <w:r w:rsidR="000F31E9" w:rsidRPr="001B6BE1">
        <w:t xml:space="preserve"> </w:t>
      </w:r>
    </w:p>
    <w:p w14:paraId="78521F47" w14:textId="5F6C45BC" w:rsidR="00AC7ED9" w:rsidRPr="001B6BE1" w:rsidRDefault="00B24665" w:rsidP="00674430">
      <w:r w:rsidRPr="001B6BE1">
        <w:t>Over the years new features were developed to support the different network services.</w:t>
      </w:r>
      <w:r w:rsidR="003F7504" w:rsidRPr="001B6BE1">
        <w:t xml:space="preserve"> Six different versions of protocol</w:t>
      </w:r>
      <w:r w:rsidR="00F507DA" w:rsidRPr="001B6BE1">
        <w:t xml:space="preserve"> from version 1.0 till version 1.5</w:t>
      </w:r>
      <w:r w:rsidR="003F7504" w:rsidRPr="001B6BE1">
        <w:t xml:space="preserve"> </w:t>
      </w:r>
      <w:r w:rsidR="00250418" w:rsidRPr="001B6BE1">
        <w:t>and later updated versions after few modifications were released</w:t>
      </w:r>
      <w:r w:rsidR="000B3A83" w:rsidRPr="001B6BE1">
        <w:t>.</w:t>
      </w:r>
      <w:r w:rsidR="00250418" w:rsidRPr="001B6BE1">
        <w:t xml:space="preserve"> </w:t>
      </w:r>
      <w:r w:rsidR="00AF473E" w:rsidRPr="001B6BE1">
        <w:t>The first version</w:t>
      </w:r>
      <w:r w:rsidR="00857E0A" w:rsidRPr="001B6BE1">
        <w:t xml:space="preserve"> </w:t>
      </w:r>
      <w:sdt>
        <w:sdtPr>
          <w:id w:val="-1726984390"/>
          <w:citation/>
        </w:sdtPr>
        <w:sdtContent>
          <w:r w:rsidR="00857E0A" w:rsidRPr="001B6BE1">
            <w:fldChar w:fldCharType="begin"/>
          </w:r>
          <w:r w:rsidR="00857E0A" w:rsidRPr="001B6BE1">
            <w:instrText xml:space="preserve"> CITATION Ope09 \l 1033 </w:instrText>
          </w:r>
          <w:r w:rsidR="00857E0A" w:rsidRPr="001B6BE1">
            <w:fldChar w:fldCharType="separate"/>
          </w:r>
          <w:r w:rsidR="00E54C4E" w:rsidRPr="001B6BE1">
            <w:t>[49]</w:t>
          </w:r>
          <w:r w:rsidR="00857E0A" w:rsidRPr="001B6BE1">
            <w:fldChar w:fldCharType="end"/>
          </w:r>
        </w:sdtContent>
      </w:sdt>
      <w:r w:rsidR="00AF473E" w:rsidRPr="001B6BE1">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rsidRPr="001B6BE1">
        <w:t xml:space="preserve"> </w:t>
      </w:r>
      <w:sdt>
        <w:sdtPr>
          <w:id w:val="1246840684"/>
          <w:citation/>
        </w:sdtPr>
        <w:sdtContent>
          <w:r w:rsidR="00857E0A" w:rsidRPr="001B6BE1">
            <w:fldChar w:fldCharType="begin"/>
          </w:r>
          <w:r w:rsidR="00857E0A" w:rsidRPr="001B6BE1">
            <w:instrText xml:space="preserve"> CITATION Ope111 \l 1033 </w:instrText>
          </w:r>
          <w:r w:rsidR="00857E0A" w:rsidRPr="001B6BE1">
            <w:fldChar w:fldCharType="separate"/>
          </w:r>
          <w:r w:rsidR="00E54C4E" w:rsidRPr="001B6BE1">
            <w:t>[50]</w:t>
          </w:r>
          <w:r w:rsidR="00857E0A" w:rsidRPr="001B6BE1">
            <w:fldChar w:fldCharType="end"/>
          </w:r>
        </w:sdtContent>
      </w:sdt>
      <w:r w:rsidR="00AF473E" w:rsidRPr="001B6BE1">
        <w:t xml:space="preserve"> of the protocol. </w:t>
      </w:r>
      <w:r w:rsidR="000A7285" w:rsidRPr="001B6BE1">
        <w:t>The next 1.2</w:t>
      </w:r>
      <w:r w:rsidR="003D17D7" w:rsidRPr="001B6BE1">
        <w:t xml:space="preserve"> version</w:t>
      </w:r>
      <w:r w:rsidR="00857E0A" w:rsidRPr="001B6BE1">
        <w:t xml:space="preserve"> </w:t>
      </w:r>
      <w:sdt>
        <w:sdtPr>
          <w:id w:val="-1011985806"/>
          <w:citation/>
        </w:sdtPr>
        <w:sdtContent>
          <w:r w:rsidR="00857E0A" w:rsidRPr="001B6BE1">
            <w:fldChar w:fldCharType="begin"/>
          </w:r>
          <w:r w:rsidR="00857E0A" w:rsidRPr="001B6BE1">
            <w:instrText xml:space="preserve"> CITATION Ope11 \l 1033 </w:instrText>
          </w:r>
          <w:r w:rsidR="00857E0A" w:rsidRPr="001B6BE1">
            <w:fldChar w:fldCharType="separate"/>
          </w:r>
          <w:r w:rsidR="00E54C4E" w:rsidRPr="001B6BE1">
            <w:t>[51]</w:t>
          </w:r>
          <w:r w:rsidR="00857E0A" w:rsidRPr="001B6BE1">
            <w:fldChar w:fldCharType="end"/>
          </w:r>
        </w:sdtContent>
      </w:sdt>
      <w:r w:rsidR="000A7285" w:rsidRPr="001B6BE1">
        <w:t xml:space="preserve"> release</w:t>
      </w:r>
      <w:r w:rsidR="003D17D7" w:rsidRPr="001B6BE1">
        <w:t>d</w:t>
      </w:r>
      <w:r w:rsidR="000A7285" w:rsidRPr="001B6BE1">
        <w:t xml:space="preserve"> extended the support for IPv6 addressing scheme and additional matching capabilities were added. </w:t>
      </w:r>
      <w:r w:rsidR="00BB13F8" w:rsidRPr="001B6BE1">
        <w:t>The OpenFlow version 1.3</w:t>
      </w:r>
      <w:r w:rsidR="00857E0A" w:rsidRPr="001B6BE1">
        <w:t xml:space="preserve"> </w:t>
      </w:r>
      <w:sdt>
        <w:sdtPr>
          <w:id w:val="-1250029292"/>
          <w:citation/>
        </w:sdtPr>
        <w:sdtContent>
          <w:r w:rsidR="00857E0A" w:rsidRPr="001B6BE1">
            <w:fldChar w:fldCharType="begin"/>
          </w:r>
          <w:r w:rsidR="00857E0A" w:rsidRPr="001B6BE1">
            <w:instrText xml:space="preserve"> CITATION Ope12 \l 1033 </w:instrText>
          </w:r>
          <w:r w:rsidR="00857E0A" w:rsidRPr="001B6BE1">
            <w:fldChar w:fldCharType="separate"/>
          </w:r>
          <w:r w:rsidR="00E54C4E" w:rsidRPr="001B6BE1">
            <w:t>[52]</w:t>
          </w:r>
          <w:r w:rsidR="00857E0A" w:rsidRPr="001B6BE1">
            <w:fldChar w:fldCharType="end"/>
          </w:r>
        </w:sdtContent>
      </w:sdt>
      <w:r w:rsidR="00BB13F8" w:rsidRPr="001B6BE1">
        <w:t xml:space="preserve"> </w:t>
      </w:r>
      <w:r w:rsidR="00465ED6" w:rsidRPr="001B6BE1">
        <w:t>introduced new features like meter table to support QoS, extended support for multiple controllers for better load balancing and support for IPv6 header extension.</w:t>
      </w:r>
      <w:r w:rsidR="00D608AE" w:rsidRPr="001B6BE1">
        <w:t xml:space="preserve"> </w:t>
      </w:r>
      <w:r w:rsidR="003D17D7" w:rsidRPr="001B6BE1">
        <w:t>The next 1.4 version</w:t>
      </w:r>
      <w:r w:rsidR="00C4699A" w:rsidRPr="001B6BE1">
        <w:t xml:space="preserve"> </w:t>
      </w:r>
      <w:sdt>
        <w:sdtPr>
          <w:id w:val="-1097318172"/>
          <w:citation/>
        </w:sdtPr>
        <w:sdtContent>
          <w:r w:rsidR="00C4699A" w:rsidRPr="001B6BE1">
            <w:fldChar w:fldCharType="begin"/>
          </w:r>
          <w:r w:rsidR="00C4699A" w:rsidRPr="001B6BE1">
            <w:instrText xml:space="preserve"> CITATION Ope13 \l 1033 </w:instrText>
          </w:r>
          <w:r w:rsidR="00C4699A" w:rsidRPr="001B6BE1">
            <w:fldChar w:fldCharType="separate"/>
          </w:r>
          <w:r w:rsidR="00E54C4E" w:rsidRPr="001B6BE1">
            <w:t>[53]</w:t>
          </w:r>
          <w:r w:rsidR="00C4699A" w:rsidRPr="001B6BE1">
            <w:fldChar w:fldCharType="end"/>
          </w:r>
        </w:sdtContent>
      </w:sdt>
      <w:r w:rsidR="003D17D7" w:rsidRPr="001B6BE1">
        <w:t xml:space="preserve"> released </w:t>
      </w:r>
      <w:r w:rsidR="00C1380D" w:rsidRPr="001B6BE1">
        <w:t>added bundle mechanism and support for table synchronization. Also the default TCP port of protocol was changed from 6633 to 6653. The last major release of protocol, version 1.5</w:t>
      </w:r>
      <w:r w:rsidR="00C4699A" w:rsidRPr="001B6BE1">
        <w:t xml:space="preserve"> </w:t>
      </w:r>
      <w:sdt>
        <w:sdtPr>
          <w:id w:val="695729238"/>
          <w:citation/>
        </w:sdtPr>
        <w:sdtContent>
          <w:r w:rsidR="00C4699A" w:rsidRPr="001B6BE1">
            <w:fldChar w:fldCharType="begin"/>
          </w:r>
          <w:r w:rsidR="00C4699A" w:rsidRPr="001B6BE1">
            <w:instrText xml:space="preserve"> CITATION Ope14 \l 1033 </w:instrText>
          </w:r>
          <w:r w:rsidR="00C4699A" w:rsidRPr="001B6BE1">
            <w:fldChar w:fldCharType="separate"/>
          </w:r>
          <w:r w:rsidR="00E54C4E" w:rsidRPr="001B6BE1">
            <w:t>[54]</w:t>
          </w:r>
          <w:r w:rsidR="00C4699A" w:rsidRPr="001B6BE1">
            <w:fldChar w:fldCharType="end"/>
          </w:r>
        </w:sdtContent>
      </w:sdt>
      <w:r w:rsidR="00C1380D" w:rsidRPr="001B6BE1">
        <w:t xml:space="preserve"> added egress table and modified pipeline to be aware of packet type. The </w:t>
      </w:r>
      <w:r w:rsidR="00AC7ED9" w:rsidRPr="001B6BE1">
        <w:t>modified</w:t>
      </w:r>
      <w:r w:rsidR="00C1380D" w:rsidRPr="001B6BE1">
        <w:t xml:space="preserve"> version of OpenFlow protocol 1.5.1 added the new error in flow-mod type for unmatched meter ID</w:t>
      </w:r>
      <w:sdt>
        <w:sdtPr>
          <w:id w:val="-162317863"/>
          <w:citation/>
        </w:sdtPr>
        <w:sdtContent>
          <w:r w:rsidR="00C4699A" w:rsidRPr="001B6BE1">
            <w:fldChar w:fldCharType="begin"/>
          </w:r>
          <w:r w:rsidR="00C4699A" w:rsidRPr="001B6BE1">
            <w:instrText xml:space="preserve"> CITATION Ope15 \l 1033 </w:instrText>
          </w:r>
          <w:r w:rsidR="00C4699A" w:rsidRPr="001B6BE1">
            <w:fldChar w:fldCharType="separate"/>
          </w:r>
          <w:r w:rsidR="00E54C4E" w:rsidRPr="001B6BE1">
            <w:t xml:space="preserve"> [2]</w:t>
          </w:r>
          <w:r w:rsidR="00C4699A" w:rsidRPr="001B6BE1">
            <w:fldChar w:fldCharType="end"/>
          </w:r>
        </w:sdtContent>
      </w:sdt>
      <w:r w:rsidR="00C1380D" w:rsidRPr="001B6BE1">
        <w:t>.</w:t>
      </w:r>
      <w:r w:rsidR="00AC7ED9" w:rsidRPr="001B6BE1">
        <w:t xml:space="preserve"> The latest</w:t>
      </w:r>
      <w:r w:rsidR="00C1380D" w:rsidRPr="001B6BE1">
        <w:t xml:space="preserve"> </w:t>
      </w:r>
      <w:r w:rsidR="00AC7ED9" w:rsidRPr="001B6BE1">
        <w:t>version 1.6 was released in 2016, but it is only accessible to ONF's members.</w:t>
      </w:r>
    </w:p>
    <w:p w14:paraId="43F3EC8E" w14:textId="39F7F4BD" w:rsidR="00584D0B" w:rsidRPr="001B6BE1" w:rsidRDefault="00C1380D" w:rsidP="00B6261C">
      <w:r w:rsidRPr="001B6BE1">
        <w:t>The following table displays the major features released in each version of protocol.</w:t>
      </w:r>
    </w:p>
    <w:p w14:paraId="45572143" w14:textId="6BC511D4" w:rsidR="00B6261C" w:rsidRPr="001B6BE1" w:rsidRDefault="00B6261C" w:rsidP="00B6261C">
      <w:pPr>
        <w:pStyle w:val="Caption"/>
        <w:keepNext/>
        <w:jc w:val="center"/>
      </w:pPr>
      <w:bookmarkStart w:id="40" w:name="_Toc114937970"/>
      <w:r w:rsidRPr="001B6BE1">
        <w:t xml:space="preserve">Table 2. </w:t>
      </w:r>
      <w:r w:rsidRPr="001B6BE1">
        <w:fldChar w:fldCharType="begin"/>
      </w:r>
      <w:r w:rsidRPr="001B6BE1">
        <w:instrText xml:space="preserve"> SEQ Table_2. \* ARABIC </w:instrText>
      </w:r>
      <w:r w:rsidRPr="001B6BE1">
        <w:fldChar w:fldCharType="separate"/>
      </w:r>
      <w:r w:rsidRPr="001B6BE1">
        <w:t>3</w:t>
      </w:r>
      <w:r w:rsidRPr="001B6BE1">
        <w:fldChar w:fldCharType="end"/>
      </w:r>
      <w:r w:rsidRPr="001B6BE1">
        <w:t xml:space="preserve"> Major modifications in OpenFlow protocol versions</w:t>
      </w:r>
      <w:bookmarkEnd w:id="40"/>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rsidRPr="001B6BE1"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Pr="001B6BE1" w:rsidRDefault="00584D0B" w:rsidP="00E50A70">
            <w:pPr>
              <w:jc w:val="center"/>
            </w:pPr>
            <w:r w:rsidRPr="001B6BE1">
              <w:t>Version 1.0</w:t>
            </w:r>
          </w:p>
        </w:tc>
        <w:tc>
          <w:tcPr>
            <w:tcW w:w="1548" w:type="dxa"/>
          </w:tcPr>
          <w:p w14:paraId="10AF76A5" w14:textId="13E6B92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1.1</w:t>
            </w:r>
          </w:p>
        </w:tc>
        <w:tc>
          <w:tcPr>
            <w:tcW w:w="1548" w:type="dxa"/>
          </w:tcPr>
          <w:p w14:paraId="366756E2" w14:textId="1559F0E7"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1.2</w:t>
            </w:r>
          </w:p>
        </w:tc>
        <w:tc>
          <w:tcPr>
            <w:tcW w:w="1548" w:type="dxa"/>
          </w:tcPr>
          <w:p w14:paraId="357CE5C2" w14:textId="367B7854"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1.3</w:t>
            </w:r>
          </w:p>
        </w:tc>
        <w:tc>
          <w:tcPr>
            <w:tcW w:w="1548" w:type="dxa"/>
          </w:tcPr>
          <w:p w14:paraId="13870C29" w14:textId="39C40103"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1.4</w:t>
            </w:r>
          </w:p>
        </w:tc>
        <w:tc>
          <w:tcPr>
            <w:tcW w:w="1548" w:type="dxa"/>
          </w:tcPr>
          <w:p w14:paraId="3EEA3BB7" w14:textId="2F67A96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1.5</w:t>
            </w:r>
          </w:p>
        </w:tc>
      </w:tr>
      <w:tr w:rsidR="00584D0B" w:rsidRPr="001B6BE1"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1B6BE1" w:rsidRDefault="00584D0B" w:rsidP="00584D0B">
            <w:pPr>
              <w:jc w:val="left"/>
              <w:rPr>
                <w:b w:val="0"/>
                <w:bCs w:val="0"/>
              </w:rPr>
            </w:pPr>
            <w:r w:rsidRPr="001B6BE1">
              <w:rPr>
                <w:b w:val="0"/>
                <w:bCs w:val="0"/>
              </w:rPr>
              <w:t>Single flow table entry</w:t>
            </w:r>
          </w:p>
        </w:tc>
        <w:tc>
          <w:tcPr>
            <w:tcW w:w="1548" w:type="dxa"/>
          </w:tcPr>
          <w:p w14:paraId="6B2E2D53" w14:textId="0152C983"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Multiple flow table</w:t>
            </w:r>
          </w:p>
        </w:tc>
        <w:tc>
          <w:tcPr>
            <w:tcW w:w="1548" w:type="dxa"/>
          </w:tcPr>
          <w:p w14:paraId="658DBB6B" w14:textId="60094BD4"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w:t>
            </w:r>
          </w:p>
        </w:tc>
        <w:tc>
          <w:tcPr>
            <w:tcW w:w="1548" w:type="dxa"/>
          </w:tcPr>
          <w:p w14:paraId="095BD1DD" w14:textId="5FAEE86B"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 extension header</w:t>
            </w:r>
          </w:p>
        </w:tc>
        <w:tc>
          <w:tcPr>
            <w:tcW w:w="1548" w:type="dxa"/>
          </w:tcPr>
          <w:p w14:paraId="228EC488" w14:textId="54174575"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Add in bundle mechanism</w:t>
            </w:r>
          </w:p>
        </w:tc>
        <w:tc>
          <w:tcPr>
            <w:tcW w:w="1548" w:type="dxa"/>
          </w:tcPr>
          <w:p w14:paraId="5A16668D" w14:textId="1BD08B9F"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Egress table</w:t>
            </w:r>
          </w:p>
        </w:tc>
      </w:tr>
      <w:tr w:rsidR="00CE15E5" w:rsidRPr="001B6BE1"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1B6BE1" w:rsidRDefault="00CE15E5" w:rsidP="00CE15E5">
            <w:pPr>
              <w:jc w:val="left"/>
              <w:rPr>
                <w:b w:val="0"/>
                <w:bCs w:val="0"/>
              </w:rPr>
            </w:pPr>
            <w:r w:rsidRPr="001B6BE1">
              <w:rPr>
                <w:b w:val="0"/>
                <w:bCs w:val="0"/>
              </w:rPr>
              <w:t>Single Controller</w:t>
            </w:r>
          </w:p>
        </w:tc>
        <w:tc>
          <w:tcPr>
            <w:tcW w:w="1548" w:type="dxa"/>
          </w:tcPr>
          <w:p w14:paraId="45DF484F" w14:textId="0402E3C1"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Group table</w:t>
            </w:r>
          </w:p>
        </w:tc>
        <w:tc>
          <w:tcPr>
            <w:tcW w:w="1548" w:type="dxa"/>
          </w:tcPr>
          <w:p w14:paraId="21E5E354" w14:textId="56AC740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 xml:space="preserve">Extensible </w:t>
            </w:r>
            <w:r w:rsidR="00CA7B45" w:rsidRPr="001B6BE1">
              <w:t>match</w:t>
            </w:r>
            <w:r w:rsidRPr="001B6BE1">
              <w:t xml:space="preserve"> support</w:t>
            </w:r>
          </w:p>
        </w:tc>
        <w:tc>
          <w:tcPr>
            <w:tcW w:w="1548" w:type="dxa"/>
          </w:tcPr>
          <w:p w14:paraId="0B4EE52F" w14:textId="6E7B751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Flow meter</w:t>
            </w:r>
          </w:p>
        </w:tc>
        <w:tc>
          <w:tcPr>
            <w:tcW w:w="1548" w:type="dxa"/>
          </w:tcPr>
          <w:p w14:paraId="6CBB037A" w14:textId="11480B2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synchronization</w:t>
            </w:r>
          </w:p>
        </w:tc>
        <w:tc>
          <w:tcPr>
            <w:tcW w:w="1548" w:type="dxa"/>
          </w:tcPr>
          <w:p w14:paraId="5D81637E" w14:textId="13E0FE0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Packet type aware Pipeline</w:t>
            </w:r>
          </w:p>
        </w:tc>
      </w:tr>
      <w:tr w:rsidR="00CE15E5" w:rsidRPr="001B6BE1"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1B6BE1" w:rsidRDefault="00CE15E5" w:rsidP="00CE15E5">
            <w:pPr>
              <w:jc w:val="left"/>
              <w:rPr>
                <w:b w:val="0"/>
                <w:bCs w:val="0"/>
              </w:rPr>
            </w:pPr>
            <w:r w:rsidRPr="001B6BE1">
              <w:rPr>
                <w:b w:val="0"/>
                <w:bCs w:val="0"/>
              </w:rPr>
              <w:t>Support for IPv4</w:t>
            </w:r>
          </w:p>
        </w:tc>
        <w:tc>
          <w:tcPr>
            <w:tcW w:w="1548" w:type="dxa"/>
          </w:tcPr>
          <w:p w14:paraId="6E9363F6" w14:textId="7DE80833"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Virtual ports</w:t>
            </w:r>
          </w:p>
        </w:tc>
        <w:tc>
          <w:tcPr>
            <w:tcW w:w="1548" w:type="dxa"/>
          </w:tcPr>
          <w:p w14:paraId="276ECBBB" w14:textId="0FB229DB"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Simplified behaviour of flow-mod request</w:t>
            </w:r>
          </w:p>
        </w:tc>
        <w:tc>
          <w:tcPr>
            <w:tcW w:w="1548" w:type="dxa"/>
          </w:tcPr>
          <w:p w14:paraId="608A860B" w14:textId="7EF25114"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miss</w:t>
            </w:r>
          </w:p>
        </w:tc>
        <w:tc>
          <w:tcPr>
            <w:tcW w:w="1548" w:type="dxa"/>
          </w:tcPr>
          <w:p w14:paraId="3D454E48" w14:textId="2470A026"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Change default TCP port to 6653</w:t>
            </w:r>
          </w:p>
        </w:tc>
        <w:tc>
          <w:tcPr>
            <w:tcW w:w="1548" w:type="dxa"/>
          </w:tcPr>
          <w:p w14:paraId="26D8E46B" w14:textId="311D76A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Extensible flow entry statistics</w:t>
            </w:r>
          </w:p>
        </w:tc>
      </w:tr>
      <w:tr w:rsidR="00CE15E5" w:rsidRPr="001B6BE1"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1B6BE1" w:rsidRDefault="00CE15E5" w:rsidP="00CE15E5">
            <w:pPr>
              <w:jc w:val="left"/>
              <w:rPr>
                <w:b w:val="0"/>
                <w:bCs w:val="0"/>
              </w:rPr>
            </w:pPr>
          </w:p>
        </w:tc>
        <w:tc>
          <w:tcPr>
            <w:tcW w:w="1548" w:type="dxa"/>
          </w:tcPr>
          <w:p w14:paraId="670C1B2F" w14:textId="052851FE"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Pipeline Processing</w:t>
            </w:r>
          </w:p>
        </w:tc>
        <w:tc>
          <w:tcPr>
            <w:tcW w:w="1548" w:type="dxa"/>
          </w:tcPr>
          <w:p w14:paraId="567BB69C" w14:textId="4AEE0BFD"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On demand flow counters</w:t>
            </w:r>
          </w:p>
        </w:tc>
        <w:tc>
          <w:tcPr>
            <w:tcW w:w="1548" w:type="dxa"/>
          </w:tcPr>
          <w:p w14:paraId="604575AA"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rsidRPr="001B6BE1"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1B6BE1" w:rsidRDefault="00CE15E5" w:rsidP="00CE15E5">
            <w:pPr>
              <w:jc w:val="left"/>
              <w:rPr>
                <w:b w:val="0"/>
                <w:bCs w:val="0"/>
              </w:rPr>
            </w:pPr>
          </w:p>
        </w:tc>
        <w:tc>
          <w:tcPr>
            <w:tcW w:w="1548" w:type="dxa"/>
          </w:tcPr>
          <w:p w14:paraId="5F92BFA8" w14:textId="76DE2C40"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VLAN and MPLS</w:t>
            </w:r>
          </w:p>
        </w:tc>
        <w:tc>
          <w:tcPr>
            <w:tcW w:w="1548" w:type="dxa"/>
          </w:tcPr>
          <w:p w14:paraId="1BCF76D6" w14:textId="294EC05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Pr="001B6BE1" w:rsidRDefault="00584D0B" w:rsidP="00584D0B">
      <w:pPr>
        <w:jc w:val="left"/>
      </w:pPr>
    </w:p>
    <w:p w14:paraId="6F80E08A" w14:textId="54B5213D" w:rsidR="00A769D0" w:rsidRPr="001B6BE1" w:rsidRDefault="00F30926" w:rsidP="00A326C8">
      <w:r w:rsidRPr="001B6BE1">
        <w:t xml:space="preserve">The OpenFlow protocol allows the SDN controller to control the OpenFlow switch networks </w:t>
      </w:r>
      <w:r w:rsidR="00951110" w:rsidRPr="001B6BE1">
        <w:t xml:space="preserve">without the need to disclose the source code of switches. OpenFlow functions on the different components. </w:t>
      </w:r>
      <w:r w:rsidR="00A769D0" w:rsidRPr="001B6BE1">
        <w:t>The main components of the OpenFlow protocol are Flow table, Group table, Meter table and OpenFlow channel.</w:t>
      </w:r>
      <w:r w:rsidR="00166633" w:rsidRPr="001B6BE1">
        <w:t xml:space="preserve"> </w:t>
      </w:r>
      <w:r w:rsidR="00461963" w:rsidRPr="001B6BE1">
        <w:t>OpenFlow channels</w:t>
      </w:r>
      <w:r w:rsidR="00F964F6" w:rsidRPr="001B6BE1">
        <w:t xml:space="preserve"> acts as an interface to connect the </w:t>
      </w:r>
      <w:r w:rsidR="00A326C8" w:rsidRPr="001B6BE1">
        <w:t>OpenFlow</w:t>
      </w:r>
      <w:r w:rsidR="00F964F6" w:rsidRPr="001B6BE1">
        <w:t xml:space="preserve"> switches with the </w:t>
      </w:r>
      <w:r w:rsidR="00A326C8" w:rsidRPr="001B6BE1">
        <w:t>SDN controllers.</w:t>
      </w:r>
      <w:r w:rsidR="00461963" w:rsidRPr="001B6BE1">
        <w:t xml:space="preserve"> </w:t>
      </w:r>
      <w:r w:rsidR="00A326C8" w:rsidRPr="001B6BE1">
        <w:t>D</w:t>
      </w:r>
      <w:r w:rsidR="00461963" w:rsidRPr="001B6BE1">
        <w:t>ifferent channels</w:t>
      </w:r>
      <w:r w:rsidR="00A326C8" w:rsidRPr="001B6BE1">
        <w:t xml:space="preserve"> are used to set up</w:t>
      </w:r>
      <w:r w:rsidR="00461963" w:rsidRPr="001B6BE1">
        <w:t xml:space="preserve"> </w:t>
      </w:r>
      <w:r w:rsidR="00A326C8" w:rsidRPr="001B6BE1">
        <w:t>the connection with</w:t>
      </w:r>
      <w:r w:rsidR="00461963" w:rsidRPr="001B6BE1">
        <w:t xml:space="preserve"> different SDN controllers</w:t>
      </w:r>
      <w:r w:rsidR="007818C2" w:rsidRPr="001B6BE1">
        <w:t xml:space="preserve"> connected</w:t>
      </w:r>
      <w:r w:rsidR="0050711B" w:rsidRPr="001B6BE1">
        <w:t xml:space="preserve"> in the control plane of SDN.</w:t>
      </w:r>
      <w:r w:rsidR="007F0FFD" w:rsidRPr="001B6BE1">
        <w:t xml:space="preserve"> </w:t>
      </w:r>
      <w:r w:rsidR="00BF650C" w:rsidRPr="001B6BE1">
        <w:t>The flow table and group table perform packe</w:t>
      </w:r>
      <w:r w:rsidR="00E4238F" w:rsidRPr="001B6BE1">
        <w:t>t</w:t>
      </w:r>
      <w:r w:rsidR="00BF650C" w:rsidRPr="001B6BE1">
        <w:t xml:space="preserve"> lookups and forwarding. </w:t>
      </w:r>
      <w:r w:rsidR="00BF20CE" w:rsidRPr="001B6BE1">
        <w:t>The flow table consists of flow entries and group table consists of group entries. To define the per-flow meters, the meter table consists of meter entries</w:t>
      </w:r>
      <w:r w:rsidR="00937905" w:rsidRPr="001B6BE1">
        <w:t xml:space="preserve"> which help set up the required QoS policies.</w:t>
      </w:r>
      <w:r w:rsidR="00BF20CE" w:rsidRPr="001B6BE1">
        <w:t xml:space="preserve"> </w:t>
      </w:r>
    </w:p>
    <w:p w14:paraId="423E0EAD" w14:textId="61C5E633" w:rsidR="00FA086B" w:rsidRPr="001B6BE1" w:rsidRDefault="00FA086B" w:rsidP="00A326C8"/>
    <w:p w14:paraId="27C19045" w14:textId="63604FF2" w:rsidR="00BF20CE" w:rsidRPr="001B6BE1" w:rsidRDefault="00B77F24" w:rsidP="00A326C8">
      <w:r w:rsidRPr="001B6BE1">
        <w:lastRenderedPageBreak/>
        <w:t>The following figure displays the main components utilised by OpenFlow protocol.</w:t>
      </w:r>
    </w:p>
    <w:p w14:paraId="3306C44B" w14:textId="77777777" w:rsidR="00B6261C" w:rsidRPr="001B6BE1" w:rsidRDefault="00A769D0" w:rsidP="00B6261C">
      <w:pPr>
        <w:keepNext/>
        <w:jc w:val="center"/>
      </w:pPr>
      <w:r w:rsidRPr="001B6BE1">
        <w:rPr>
          <w:noProof/>
        </w:rPr>
        <w:drawing>
          <wp:inline distT="0" distB="0" distL="0" distR="0" wp14:anchorId="366BE7E6" wp14:editId="24559930">
            <wp:extent cx="3163258" cy="2611395"/>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20"/>
                    <a:stretch>
                      <a:fillRect/>
                    </a:stretch>
                  </pic:blipFill>
                  <pic:spPr>
                    <a:xfrm>
                      <a:off x="0" y="0"/>
                      <a:ext cx="3189194" cy="2632806"/>
                    </a:xfrm>
                    <a:prstGeom prst="rect">
                      <a:avLst/>
                    </a:prstGeom>
                  </pic:spPr>
                </pic:pic>
              </a:graphicData>
            </a:graphic>
          </wp:inline>
        </w:drawing>
      </w:r>
    </w:p>
    <w:p w14:paraId="5C877C83" w14:textId="56C56B15" w:rsidR="00B77F24" w:rsidRPr="001B6BE1" w:rsidRDefault="00B6261C" w:rsidP="00B6261C">
      <w:pPr>
        <w:pStyle w:val="Caption"/>
        <w:jc w:val="center"/>
      </w:pPr>
      <w:bookmarkStart w:id="41" w:name="_Toc114937928"/>
      <w:r w:rsidRPr="001B6BE1">
        <w:t xml:space="preserve">Figure 2. </w:t>
      </w:r>
      <w:r w:rsidRPr="001B6BE1">
        <w:fldChar w:fldCharType="begin"/>
      </w:r>
      <w:r w:rsidRPr="001B6BE1">
        <w:instrText xml:space="preserve"> SEQ Figure_2. \* ARABIC </w:instrText>
      </w:r>
      <w:r w:rsidRPr="001B6BE1">
        <w:fldChar w:fldCharType="separate"/>
      </w:r>
      <w:r w:rsidR="00793912" w:rsidRPr="001B6BE1">
        <w:t>6</w:t>
      </w:r>
      <w:r w:rsidRPr="001B6BE1">
        <w:fldChar w:fldCharType="end"/>
      </w:r>
      <w:r w:rsidRPr="001B6BE1">
        <w:t xml:space="preserve"> OpenFlow protocol components </w:t>
      </w:r>
      <w:sdt>
        <w:sdtPr>
          <w:id w:val="613940084"/>
          <w:citation/>
        </w:sdtPr>
        <w:sdtContent>
          <w:r w:rsidR="00B77F24" w:rsidRPr="001B6BE1">
            <w:fldChar w:fldCharType="begin"/>
          </w:r>
          <w:r w:rsidR="00B77F24" w:rsidRPr="001B6BE1">
            <w:instrText xml:space="preserve"> CITATION Ope15 \l 1033 </w:instrText>
          </w:r>
          <w:r w:rsidR="00B77F24" w:rsidRPr="001B6BE1">
            <w:fldChar w:fldCharType="separate"/>
          </w:r>
          <w:r w:rsidR="00E54C4E" w:rsidRPr="001B6BE1">
            <w:t>[2]</w:t>
          </w:r>
          <w:r w:rsidR="00B77F24" w:rsidRPr="001B6BE1">
            <w:fldChar w:fldCharType="end"/>
          </w:r>
        </w:sdtContent>
      </w:sdt>
      <w:bookmarkEnd w:id="41"/>
    </w:p>
    <w:p w14:paraId="2F286611" w14:textId="41B2561D" w:rsidR="00A36F96" w:rsidRPr="001B6BE1" w:rsidRDefault="00CA7F26" w:rsidP="00A326C8">
      <w:r w:rsidRPr="001B6BE1">
        <w:t xml:space="preserve">When the data packet arrives at the switchport of OpenFlow switch, it reviews the packet header and checks the flow table for matching of flow entry. An OpenFlow switch should at least have one flow table </w:t>
      </w:r>
      <w:r w:rsidR="008B3B44" w:rsidRPr="001B6BE1">
        <w:t>but can consists of multiple flow tables.</w:t>
      </w:r>
      <w:r w:rsidRPr="001B6BE1">
        <w:t xml:space="preserve"> The flow table </w:t>
      </w:r>
      <w:r w:rsidR="008B3B44" w:rsidRPr="001B6BE1">
        <w:t>consists of multiple flow entries and can have maximum of 65535 flow entries in a single flow table.</w:t>
      </w:r>
      <w:r w:rsidR="00970478" w:rsidRPr="001B6BE1">
        <w:t xml:space="preserve"> All the flow tables are numbered, starting from flow table 0 and are arranged in the pipeline.</w:t>
      </w:r>
      <w:r w:rsidR="009937EB" w:rsidRPr="001B6BE1">
        <w:t xml:space="preserve"> When the packet is checked for flow entry</w:t>
      </w:r>
      <w:r w:rsidR="004B770F" w:rsidRPr="001B6BE1">
        <w:t xml:space="preserve">, the match fields such as packet header, ingress port, source and destination addresses are checked. If the flow entry of the match fields is found, as per the action set instructions, action is performed on the packet. The action set can consists of actions such as, to instruct packet from which egress port to </w:t>
      </w:r>
      <w:r w:rsidR="00656C2E" w:rsidRPr="001B6BE1">
        <w:t>move out from</w:t>
      </w:r>
      <w:r w:rsidR="004B770F" w:rsidRPr="001B6BE1">
        <w:t xml:space="preserve"> </w:t>
      </w:r>
      <w:r w:rsidR="00656C2E" w:rsidRPr="001B6BE1">
        <w:t>and also packets can be redirected to other flow tables</w:t>
      </w:r>
      <w:r w:rsidR="004B770F" w:rsidRPr="001B6BE1">
        <w:t xml:space="preserve"> if required</w:t>
      </w:r>
      <w:r w:rsidR="00656C2E" w:rsidRPr="001B6BE1">
        <w:t xml:space="preserve">. 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rsidRPr="001B6BE1">
        <w:t xml:space="preserve">install the corresponding flow entry in the flow table. </w:t>
      </w:r>
      <w:r w:rsidR="008A6547" w:rsidRPr="001B6BE1">
        <w:t>Most commonly, the controller sets up the whole path for the packet in the network by modifying the flow entries of all switches on the path.</w:t>
      </w:r>
      <w:sdt>
        <w:sdtPr>
          <w:id w:val="-1255211392"/>
          <w:citation/>
        </w:sdtPr>
        <w:sdtContent>
          <w:r w:rsidR="00D6059A" w:rsidRPr="001B6BE1">
            <w:fldChar w:fldCharType="begin"/>
          </w:r>
          <w:r w:rsidR="00D6059A" w:rsidRPr="001B6BE1">
            <w:instrText xml:space="preserve"> CITATION Ope12 \l 1033 </w:instrText>
          </w:r>
          <w:r w:rsidR="00D6059A" w:rsidRPr="001B6BE1">
            <w:fldChar w:fldCharType="separate"/>
          </w:r>
          <w:r w:rsidR="00E54C4E" w:rsidRPr="001B6BE1">
            <w:t xml:space="preserve"> [52]</w:t>
          </w:r>
          <w:r w:rsidR="00D6059A" w:rsidRPr="001B6BE1">
            <w:fldChar w:fldCharType="end"/>
          </w:r>
        </w:sdtContent>
      </w:sdt>
    </w:p>
    <w:p w14:paraId="156E197E" w14:textId="3D9BEA5C" w:rsidR="009704E9" w:rsidRPr="001B6BE1" w:rsidRDefault="008C3966" w:rsidP="00A326C8">
      <w:r w:rsidRPr="001B6BE1">
        <w:t xml:space="preserve">The group table consists of set of actions for flooding and more complex forwarding semantics such as multipath, fast reroute and link aggregation. An OpenFlow </w:t>
      </w:r>
      <w:r w:rsidR="003E78D7" w:rsidRPr="001B6BE1">
        <w:t xml:space="preserve">switch </w:t>
      </w:r>
      <w:r w:rsidRPr="001B6BE1">
        <w:t xml:space="preserve">can have </w:t>
      </w:r>
      <w:r w:rsidR="003E78D7" w:rsidRPr="001B6BE1">
        <w:t>maximum of 1024 group tables</w:t>
      </w:r>
      <w:r w:rsidR="00970726" w:rsidRPr="001B6BE1">
        <w:t>.</w:t>
      </w:r>
      <w:r w:rsidR="008D265C" w:rsidRPr="001B6BE1">
        <w:t xml:space="preserve"> The group table consists of group entries and each group entry consists of action buckets.</w:t>
      </w:r>
      <w:r w:rsidR="00970726" w:rsidRPr="001B6BE1">
        <w:t xml:space="preserve"> Four types of group tables exists:</w:t>
      </w:r>
      <w:r w:rsidR="00CE54BF" w:rsidRPr="001B6BE1">
        <w:t xml:space="preserve"> </w:t>
      </w:r>
      <w:r w:rsidR="00970726" w:rsidRPr="001B6BE1">
        <w:t xml:space="preserve">All, Select, Indirect and Fast failover. </w:t>
      </w:r>
      <w:r w:rsidR="00D6384B" w:rsidRPr="001B6BE1">
        <w:t>All type</w:t>
      </w:r>
      <w:r w:rsidR="005D4C7D" w:rsidRPr="001B6BE1">
        <w:t xml:space="preserve"> of</w:t>
      </w:r>
      <w:r w:rsidR="00D6384B" w:rsidRPr="001B6BE1">
        <w:t xml:space="preserve"> group tables execute all the action buckets in the group. </w:t>
      </w:r>
      <w:r w:rsidR="00F6176D" w:rsidRPr="001B6BE1">
        <w:t>Select type</w:t>
      </w:r>
      <w:r w:rsidR="005D4C7D" w:rsidRPr="001B6BE1">
        <w:t xml:space="preserve"> of</w:t>
      </w:r>
      <w:r w:rsidR="00F6176D" w:rsidRPr="001B6BE1">
        <w:t xml:space="preserve"> group tables execute the </w:t>
      </w:r>
      <w:r w:rsidR="00C83D61" w:rsidRPr="001B6BE1">
        <w:t>any one</w:t>
      </w:r>
      <w:r w:rsidR="00F6176D" w:rsidRPr="001B6BE1">
        <w:t xml:space="preserve"> action bucket from the group depending on the</w:t>
      </w:r>
      <w:r w:rsidR="000E5915" w:rsidRPr="001B6BE1">
        <w:t xml:space="preserve"> round-robin selection method</w:t>
      </w:r>
      <w:r w:rsidR="00F6176D" w:rsidRPr="001B6BE1">
        <w:t xml:space="preserve">. </w:t>
      </w:r>
      <w:r w:rsidR="005D4C7D" w:rsidRPr="001B6BE1">
        <w:t>The Indirect type of group execute the one defined action bucket from the group. And Fast failover type of group executes the first live action bucket in the group.</w:t>
      </w:r>
      <w:r w:rsidR="00962F73" w:rsidRPr="001B6BE1">
        <w:t xml:space="preserve"> </w:t>
      </w:r>
      <w:r w:rsidR="00B615F9" w:rsidRPr="001B6BE1">
        <w:t xml:space="preserve">The meter table consists of meter entries which enables OpenFlow to implement QoS functionalities like rate limiting. A meter table consists of meter entry components such as Meter ID, Meter bands and counters. </w:t>
      </w:r>
      <w:r w:rsidR="000F426C" w:rsidRPr="001B6BE1">
        <w:t>A meter table can have multiple meter bands in itself, which are used to specify the rate at which the packet should be processed. Counters are incremented once the packet is processed by the meter table.</w:t>
      </w:r>
      <w:r w:rsidR="00FA31F0" w:rsidRPr="001B6BE1">
        <w:t xml:space="preserve"> Queues are utilised to schedule the forwarding of packets as per the priority set in QoS policies.</w:t>
      </w:r>
      <w:r w:rsidR="00B93D5A" w:rsidRPr="001B6BE1">
        <w:t xml:space="preserve"> Multiple flow entries can leverage on the same meter table</w:t>
      </w:r>
      <w:r w:rsidR="00BC46EE" w:rsidRPr="001B6BE1">
        <w:t xml:space="preserve"> and a packet can be processed by the multiple meter tables</w:t>
      </w:r>
      <w:r w:rsidR="00B93D5A" w:rsidRPr="001B6BE1">
        <w:t xml:space="preserve">. </w:t>
      </w:r>
      <w:sdt>
        <w:sdtPr>
          <w:id w:val="436342347"/>
          <w:citation/>
        </w:sdtPr>
        <w:sdtContent>
          <w:r w:rsidR="00D6059A" w:rsidRPr="001B6BE1">
            <w:fldChar w:fldCharType="begin"/>
          </w:r>
          <w:r w:rsidR="00D6059A" w:rsidRPr="001B6BE1">
            <w:instrText xml:space="preserve"> CITATION Ope14 \l 1033 </w:instrText>
          </w:r>
          <w:r w:rsidR="00D6059A" w:rsidRPr="001B6BE1">
            <w:fldChar w:fldCharType="separate"/>
          </w:r>
          <w:r w:rsidR="00E54C4E" w:rsidRPr="001B6BE1">
            <w:t>[54]</w:t>
          </w:r>
          <w:r w:rsidR="00D6059A" w:rsidRPr="001B6BE1">
            <w:fldChar w:fldCharType="end"/>
          </w:r>
        </w:sdtContent>
      </w:sdt>
    </w:p>
    <w:p w14:paraId="2D60FBF3" w14:textId="2EA00B55" w:rsidR="00810D03" w:rsidRPr="001B6BE1" w:rsidRDefault="009609E1" w:rsidP="00A326C8">
      <w:r w:rsidRPr="001B6BE1">
        <w:t xml:space="preserve">OpenFlow protocol supports three types of message: </w:t>
      </w:r>
      <w:r w:rsidRPr="001B6BE1">
        <w:rPr>
          <w:b/>
          <w:bCs/>
          <w:i/>
          <w:iCs/>
        </w:rPr>
        <w:t>Controller-to-switch, Asynchronous and Symmetric</w:t>
      </w:r>
      <w:r w:rsidRPr="001B6BE1">
        <w:t>.</w:t>
      </w:r>
      <w:r w:rsidR="00C91FEA" w:rsidRPr="001B6BE1">
        <w:t xml:space="preserve"> The Controller-to-switch message types are send by the SDN controller to OpenFlow switch consisting of controlling commands. </w:t>
      </w:r>
      <w:r w:rsidR="0040190E" w:rsidRPr="001B6BE1">
        <w:t xml:space="preserve">These message type includes </w:t>
      </w:r>
      <w:r w:rsidR="00C278C6" w:rsidRPr="001B6BE1">
        <w:t xml:space="preserve">Handshake, Switch configuration, flow table configuration, modify state messages, multipart messages, Packet-Out, Barrier messages, Role request, Bundle messages and set asynchronous configuration messages. </w:t>
      </w:r>
      <w:r w:rsidR="00810D03" w:rsidRPr="001B6BE1">
        <w:t>All these messages types are used by the SDN controller to request information from the switch or to implement a set of rules on the switch.</w:t>
      </w:r>
    </w:p>
    <w:p w14:paraId="5FE4014B" w14:textId="49127702" w:rsidR="0095423C" w:rsidRPr="001B6BE1" w:rsidRDefault="0095423C" w:rsidP="00A326C8"/>
    <w:p w14:paraId="3A76C58D" w14:textId="75D719BE" w:rsidR="00F04AB7" w:rsidRPr="001B6BE1" w:rsidRDefault="002E534B" w:rsidP="005A5308">
      <w:r w:rsidRPr="001B6BE1">
        <w:lastRenderedPageBreak/>
        <w:t>Asynchronous message</w:t>
      </w:r>
      <w:r w:rsidR="002A2C59" w:rsidRPr="001B6BE1">
        <w:t xml:space="preserve"> types are utilised by the OpenFlow switch to communicate with the SDN controller. These message type includes Packet-In, Flow removed, Port status, Controller role status, Table status, Request forward messages and Controller status messages.</w:t>
      </w:r>
      <w:r w:rsidR="00B46F37" w:rsidRPr="001B6BE1">
        <w:t xml:space="preserve"> The Symmetric message types can be originated either by the SDN controller or even OpenFlow switch. </w:t>
      </w:r>
      <w:r w:rsidR="00CD522D" w:rsidRPr="001B6BE1">
        <w:t>These message type includes Hello, Echo request, Echo reply, Error message and Experimenter message.</w:t>
      </w:r>
      <w:r w:rsidR="006534D7" w:rsidRPr="001B6BE1">
        <w:t xml:space="preserve"> These type of messages are sent without solicitation. The following figure displays the initial message types exchanged between SDN controller and OpenFlow switch while and after setting up the connection.</w:t>
      </w:r>
      <w:sdt>
        <w:sdtPr>
          <w:id w:val="319540906"/>
          <w:citation/>
        </w:sdtPr>
        <w:sdtContent>
          <w:r w:rsidR="00534257" w:rsidRPr="001B6BE1">
            <w:fldChar w:fldCharType="begin"/>
          </w:r>
          <w:r w:rsidR="00534257" w:rsidRPr="001B6BE1">
            <w:instrText xml:space="preserve"> CITATION Ope15 \l 1033 </w:instrText>
          </w:r>
          <w:r w:rsidR="00534257" w:rsidRPr="001B6BE1">
            <w:fldChar w:fldCharType="separate"/>
          </w:r>
          <w:r w:rsidR="00E54C4E" w:rsidRPr="001B6BE1">
            <w:t xml:space="preserve"> [2]</w:t>
          </w:r>
          <w:r w:rsidR="00534257" w:rsidRPr="001B6BE1">
            <w:fldChar w:fldCharType="end"/>
          </w:r>
        </w:sdtContent>
      </w:sdt>
    </w:p>
    <w:p w14:paraId="17CD14E1" w14:textId="77777777" w:rsidR="00793912" w:rsidRPr="001B6BE1" w:rsidRDefault="005A5308" w:rsidP="00793912">
      <w:pPr>
        <w:keepNext/>
        <w:jc w:val="center"/>
      </w:pPr>
      <w:r w:rsidRPr="001B6BE1">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21"/>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2AFF82B8" w:rsidR="00A80D23" w:rsidRPr="001B6BE1" w:rsidRDefault="00793912" w:rsidP="00793912">
      <w:pPr>
        <w:pStyle w:val="Caption"/>
        <w:jc w:val="center"/>
      </w:pPr>
      <w:bookmarkStart w:id="42" w:name="_Toc114937929"/>
      <w:r w:rsidRPr="001B6BE1">
        <w:t xml:space="preserve">Figure 2. </w:t>
      </w:r>
      <w:r w:rsidRPr="001B6BE1">
        <w:fldChar w:fldCharType="begin"/>
      </w:r>
      <w:r w:rsidRPr="001B6BE1">
        <w:instrText xml:space="preserve"> SEQ Figure_2. \* ARABIC </w:instrText>
      </w:r>
      <w:r w:rsidRPr="001B6BE1">
        <w:fldChar w:fldCharType="separate"/>
      </w:r>
      <w:r w:rsidRPr="001B6BE1">
        <w:t>7</w:t>
      </w:r>
      <w:r w:rsidRPr="001B6BE1">
        <w:fldChar w:fldCharType="end"/>
      </w:r>
      <w:r w:rsidRPr="001B6BE1">
        <w:t xml:space="preserve"> OpenFlow Message types</w:t>
      </w:r>
      <w:bookmarkEnd w:id="42"/>
    </w:p>
    <w:p w14:paraId="163EDEE8" w14:textId="7ECF212C" w:rsidR="006534D7" w:rsidRPr="001B6BE1" w:rsidRDefault="001557A0" w:rsidP="006534D7">
      <w:r w:rsidRPr="001B6BE1">
        <w:t xml:space="preserve">The first packet is initiated by the OpenFlow switch (192.168.122.209) to the SDN controller (192.168.0.114) with the Symmetric message type </w:t>
      </w:r>
      <w:r w:rsidRPr="001B6BE1">
        <w:rPr>
          <w:i/>
          <w:iCs/>
        </w:rPr>
        <w:t>OFPT_HELLO</w:t>
      </w:r>
      <w:r w:rsidR="006D1777" w:rsidRPr="001B6BE1">
        <w:t xml:space="preserve">. This is the first handshake message containing OpenFlow header is initiated by OpenFlow switch. </w:t>
      </w:r>
      <w:r w:rsidR="00EA657A" w:rsidRPr="001B6BE1">
        <w:t xml:space="preserve">SDN controller replies with the </w:t>
      </w:r>
      <w:r w:rsidR="00EA657A" w:rsidRPr="001B6BE1">
        <w:rPr>
          <w:i/>
          <w:iCs/>
        </w:rPr>
        <w:t>OFPT_FEATURES_REQUEST</w:t>
      </w:r>
      <w:r w:rsidR="00EA657A" w:rsidRPr="001B6BE1">
        <w:t xml:space="preserve"> message, which consists of some attributed request like DPID, number of tables</w:t>
      </w:r>
      <w:r w:rsidR="00EE297D" w:rsidRPr="001B6BE1">
        <w:t xml:space="preserve"> and</w:t>
      </w:r>
      <w:r w:rsidR="00EA657A" w:rsidRPr="001B6BE1">
        <w:t xml:space="preserve"> </w:t>
      </w:r>
      <w:r w:rsidR="00EE297D" w:rsidRPr="001B6BE1">
        <w:t xml:space="preserve">Maximum packets buffering capacity. Datapath unique ID (DPID) identifies a data path in the OpenFlow topology and consists of lower 48 bits of MAC address and upper 16 bits defined by implementer. </w:t>
      </w:r>
      <w:r w:rsidR="003235CE" w:rsidRPr="001B6BE1">
        <w:t xml:space="preserve">The OpenFlow switch replies with </w:t>
      </w:r>
      <w:r w:rsidR="003235CE" w:rsidRPr="001B6BE1">
        <w:rPr>
          <w:i/>
          <w:iCs/>
        </w:rPr>
        <w:t>OFPT_FEATURES_REPLY</w:t>
      </w:r>
      <w:r w:rsidR="003235CE" w:rsidRPr="001B6BE1">
        <w:t xml:space="preserve"> message </w:t>
      </w:r>
      <w:r w:rsidR="00C53A0B" w:rsidRPr="001B6BE1">
        <w:t>consisting of the number of tables supported by the switch, each of which can have a different set of supported match fields, actions and number of entries.</w:t>
      </w:r>
      <w:r w:rsidR="000822AF" w:rsidRPr="001B6BE1">
        <w:t xml:space="preserve"> Then controller </w:t>
      </w:r>
      <w:r w:rsidR="00613FEE" w:rsidRPr="001B6BE1">
        <w:t xml:space="preserve">makes various other requests to get complete information about the connected OpenFlow switch via </w:t>
      </w:r>
      <w:r w:rsidR="00613FEE" w:rsidRPr="001B6BE1">
        <w:rPr>
          <w:i/>
          <w:iCs/>
        </w:rPr>
        <w:t>OFPT_MULTIPART</w:t>
      </w:r>
      <w:r w:rsidR="00ED1438" w:rsidRPr="001B6BE1">
        <w:rPr>
          <w:i/>
          <w:iCs/>
        </w:rPr>
        <w:t>_REQUEST</w:t>
      </w:r>
      <w:r w:rsidR="00613FEE" w:rsidRPr="001B6BE1">
        <w:t xml:space="preserve"> message types</w:t>
      </w:r>
      <w:r w:rsidR="00ED1438" w:rsidRPr="001B6BE1">
        <w:t xml:space="preserve"> and OpenFlow switch replies back with </w:t>
      </w:r>
      <w:r w:rsidR="00ED1438" w:rsidRPr="001B6BE1">
        <w:rPr>
          <w:i/>
          <w:iCs/>
        </w:rPr>
        <w:t xml:space="preserve">OFPT_MULTIPART_REPLY </w:t>
      </w:r>
      <w:r w:rsidR="00ED1438" w:rsidRPr="001B6BE1">
        <w:t>message types</w:t>
      </w:r>
      <w:r w:rsidR="00613FEE" w:rsidRPr="001B6BE1">
        <w:t xml:space="preserve">. As seen in the above figure, the controller requests for port description of switch via </w:t>
      </w:r>
      <w:r w:rsidR="00613FEE" w:rsidRPr="001B6BE1">
        <w:rPr>
          <w:i/>
          <w:iCs/>
        </w:rPr>
        <w:t>OFPMP_PORT_DESC</w:t>
      </w:r>
      <w:r w:rsidR="00613FEE" w:rsidRPr="001B6BE1">
        <w:t xml:space="preserve"> message</w:t>
      </w:r>
      <w:r w:rsidR="00ED1438" w:rsidRPr="001B6BE1">
        <w:t xml:space="preserve">. The OpenFlow switch replies back with </w:t>
      </w:r>
      <w:r w:rsidR="00ED1438" w:rsidRPr="001B6BE1">
        <w:rPr>
          <w:i/>
          <w:iCs/>
        </w:rPr>
        <w:t>OFPMP_PORT_DESC</w:t>
      </w:r>
      <w:r w:rsidR="00ED1438" w:rsidRPr="001B6BE1">
        <w:t xml:space="preserve"> message</w:t>
      </w:r>
      <w:r w:rsidR="00AC0325" w:rsidRPr="001B6BE1">
        <w:t xml:space="preserve"> consisting of port information like port number, name, state, MAC address, etc. of all switchports.</w:t>
      </w:r>
      <w:r w:rsidR="00E730D0" w:rsidRPr="001B6BE1">
        <w:t xml:space="preserve"> Similarly, other information is communicated between SDN controller and switch through OpenFlow protocol</w:t>
      </w:r>
      <w:r w:rsidR="00252D83" w:rsidRPr="001B6BE1">
        <w:t>.</w:t>
      </w:r>
    </w:p>
    <w:p w14:paraId="0AA84880" w14:textId="71297CFC" w:rsidR="003B0752" w:rsidRPr="001B6BE1" w:rsidRDefault="00BE5891" w:rsidP="008E6836">
      <w:r w:rsidRPr="001B6BE1">
        <w:t>The major vendors such as Cisco, Juniper, Big Switch Networks, VMware, IBM, Versa Networks</w:t>
      </w:r>
      <w:r w:rsidR="00E20E9A" w:rsidRPr="001B6BE1">
        <w:t>, HPE, Google</w:t>
      </w:r>
      <w:r w:rsidRPr="001B6BE1">
        <w:t xml:space="preserve"> have built their devices to support OpenFlow protocol.</w:t>
      </w:r>
      <w:r w:rsidR="00E16B3E" w:rsidRPr="001B6BE1">
        <w:t xml:space="preserve"> </w:t>
      </w:r>
      <w:r w:rsidR="00572146" w:rsidRPr="001B6BE1">
        <w:t xml:space="preserve">Other Southbound interface protocols like OpFlex </w:t>
      </w:r>
      <w:sdt>
        <w:sdtPr>
          <w:id w:val="-1312563709"/>
          <w:citation/>
        </w:sdtPr>
        <w:sdtContent>
          <w:r w:rsidR="00572146" w:rsidRPr="001B6BE1">
            <w:fldChar w:fldCharType="begin"/>
          </w:r>
          <w:r w:rsidR="00572146" w:rsidRPr="001B6BE1">
            <w:instrText xml:space="preserve"> CITATION OpF14 \l 1033 </w:instrText>
          </w:r>
          <w:r w:rsidR="00572146" w:rsidRPr="001B6BE1">
            <w:fldChar w:fldCharType="separate"/>
          </w:r>
          <w:r w:rsidR="00E54C4E" w:rsidRPr="001B6BE1">
            <w:t>[55]</w:t>
          </w:r>
          <w:r w:rsidR="00572146" w:rsidRPr="001B6BE1">
            <w:fldChar w:fldCharType="end"/>
          </w:r>
        </w:sdtContent>
      </w:sdt>
      <w:r w:rsidR="00572146" w:rsidRPr="001B6BE1">
        <w:t>, which distributes the complexity of controlling the network devices through policy based model and ForCES</w:t>
      </w:r>
      <w:r w:rsidR="00E60AC7" w:rsidRPr="001B6BE1">
        <w:t xml:space="preserve"> </w:t>
      </w:r>
      <w:sdt>
        <w:sdtPr>
          <w:id w:val="1241607474"/>
          <w:citation/>
        </w:sdtPr>
        <w:sdtContent>
          <w:r w:rsidR="00E60AC7" w:rsidRPr="001B6BE1">
            <w:fldChar w:fldCharType="begin"/>
          </w:r>
          <w:r w:rsidR="00E60AC7" w:rsidRPr="001B6BE1">
            <w:instrText xml:space="preserve"> CITATION For \l 1033 </w:instrText>
          </w:r>
          <w:r w:rsidR="00E60AC7" w:rsidRPr="001B6BE1">
            <w:fldChar w:fldCharType="separate"/>
          </w:r>
          <w:r w:rsidR="00E54C4E" w:rsidRPr="001B6BE1">
            <w:t>[56]</w:t>
          </w:r>
          <w:r w:rsidR="00E60AC7" w:rsidRPr="001B6BE1">
            <w:fldChar w:fldCharType="end"/>
          </w:r>
        </w:sdtContent>
      </w:sdt>
      <w:r w:rsidR="00761FF9" w:rsidRPr="001B6BE1">
        <w:t>, which was developed before the popularity of SDN provides the framework to manage the network without the requirement of centralised controller</w:t>
      </w:r>
      <w:r w:rsidR="000952DF" w:rsidRPr="001B6BE1">
        <w:t xml:space="preserve"> and Programming Protocol-independent Packet Processors (P4) </w:t>
      </w:r>
      <w:sdt>
        <w:sdtPr>
          <w:id w:val="-1864588269"/>
          <w:citation/>
        </w:sdtPr>
        <w:sdtContent>
          <w:r w:rsidR="000952DF" w:rsidRPr="001B6BE1">
            <w:fldChar w:fldCharType="begin"/>
          </w:r>
          <w:r w:rsidR="000952DF" w:rsidRPr="001B6BE1">
            <w:instrText xml:space="preserve"> CITATION Ope6 \l 1033 </w:instrText>
          </w:r>
          <w:r w:rsidR="000952DF" w:rsidRPr="001B6BE1">
            <w:fldChar w:fldCharType="separate"/>
          </w:r>
          <w:r w:rsidR="00E54C4E" w:rsidRPr="001B6BE1">
            <w:t>[57]</w:t>
          </w:r>
          <w:r w:rsidR="000952DF" w:rsidRPr="001B6BE1">
            <w:fldChar w:fldCharType="end"/>
          </w:r>
        </w:sdtContent>
      </w:sdt>
      <w:r w:rsidR="000952DF" w:rsidRPr="001B6BE1">
        <w:t>, which was a programming language designed to control the network</w:t>
      </w:r>
      <w:r w:rsidR="009D305D" w:rsidRPr="001B6BE1">
        <w:t xml:space="preserve"> devices. P4 was considered as successor of OpenFlow protocol, </w:t>
      </w:r>
      <w:r w:rsidR="00F209C8" w:rsidRPr="001B6BE1">
        <w:t>by stating the</w:t>
      </w:r>
      <w:r w:rsidR="009D305D" w:rsidRPr="001B6BE1">
        <w:t xml:space="preserve"> differences between them</w:t>
      </w:r>
      <w:r w:rsidR="00F209C8" w:rsidRPr="001B6BE1">
        <w:t xml:space="preserve">, it was clear that how both can combined together to work for the enhancement of networks </w:t>
      </w:r>
      <w:sdt>
        <w:sdtPr>
          <w:id w:val="-2043044753"/>
          <w:citation/>
        </w:sdtPr>
        <w:sdtContent>
          <w:r w:rsidR="00F209C8" w:rsidRPr="001B6BE1">
            <w:fldChar w:fldCharType="begin"/>
          </w:r>
          <w:r w:rsidR="00F209C8" w:rsidRPr="001B6BE1">
            <w:instrText xml:space="preserve"> CITATION Cla \l 1033 </w:instrText>
          </w:r>
          <w:r w:rsidR="00F209C8" w:rsidRPr="001B6BE1">
            <w:fldChar w:fldCharType="separate"/>
          </w:r>
          <w:r w:rsidR="00E54C4E" w:rsidRPr="001B6BE1">
            <w:t>[58]</w:t>
          </w:r>
          <w:r w:rsidR="00F209C8" w:rsidRPr="001B6BE1">
            <w:fldChar w:fldCharType="end"/>
          </w:r>
        </w:sdtContent>
      </w:sdt>
      <w:r w:rsidR="00F209C8" w:rsidRPr="001B6BE1">
        <w:t>.</w:t>
      </w:r>
    </w:p>
    <w:p w14:paraId="7B5B7A57" w14:textId="77777777" w:rsidR="000A59F7" w:rsidRPr="001B6BE1" w:rsidRDefault="000A59F7" w:rsidP="008E6836">
      <w:pPr>
        <w:sectPr w:rsidR="000A59F7" w:rsidRPr="001B6BE1" w:rsidSect="005B3F86">
          <w:headerReference w:type="default" r:id="rId22"/>
          <w:headerReference w:type="first" r:id="rId23"/>
          <w:pgSz w:w="11907" w:h="16840" w:code="9"/>
          <w:pgMar w:top="1452" w:right="1134" w:bottom="1418" w:left="1701" w:header="1134" w:footer="567" w:gutter="0"/>
          <w:cols w:space="720"/>
          <w:titlePg/>
          <w:docGrid w:linePitch="272"/>
        </w:sectPr>
      </w:pPr>
    </w:p>
    <w:p w14:paraId="7B96B7C9" w14:textId="3BFB5904" w:rsidR="00C4188C" w:rsidRPr="001B6BE1" w:rsidRDefault="000A59F7" w:rsidP="000A59F7">
      <w:pPr>
        <w:pStyle w:val="Heading1"/>
        <w:spacing w:before="0"/>
      </w:pPr>
      <w:bookmarkStart w:id="43" w:name="_Toc115032495"/>
      <w:r w:rsidRPr="001B6BE1">
        <w:lastRenderedPageBreak/>
        <w:t>R</w:t>
      </w:r>
      <w:r w:rsidR="00905888" w:rsidRPr="001B6BE1">
        <w:t>equirements</w:t>
      </w:r>
      <w:r w:rsidR="00CE6790" w:rsidRPr="001B6BE1">
        <w:t xml:space="preserve"> Analysis</w:t>
      </w:r>
      <w:bookmarkEnd w:id="43"/>
    </w:p>
    <w:p w14:paraId="6A54B974" w14:textId="2AFD1167" w:rsidR="005568EF" w:rsidRPr="001B6BE1" w:rsidRDefault="00EB2CE9" w:rsidP="003B0752">
      <w:pPr>
        <w:rPr>
          <w:rFonts w:cs="Times"/>
        </w:rPr>
      </w:pPr>
      <w:r w:rsidRPr="001B6BE1">
        <w:rPr>
          <w:rFonts w:cs="Times"/>
        </w:rPr>
        <w:t xml:space="preserve">With the advancement of software-defined networks, </w:t>
      </w:r>
      <w:r w:rsidR="0075574F" w:rsidRPr="001B6BE1">
        <w:rPr>
          <w:rFonts w:cs="Times"/>
        </w:rPr>
        <w:t>several</w:t>
      </w:r>
      <w:r w:rsidRPr="001B6BE1">
        <w:rPr>
          <w:rFonts w:cs="Times"/>
        </w:rPr>
        <w:t xml:space="preserve"> </w:t>
      </w:r>
      <w:r w:rsidR="008949BF" w:rsidRPr="001B6BE1">
        <w:rPr>
          <w:rFonts w:cs="Times"/>
        </w:rPr>
        <w:t>network</w:t>
      </w:r>
      <w:r w:rsidRPr="001B6BE1">
        <w:rPr>
          <w:rFonts w:cs="Times"/>
        </w:rPr>
        <w:t xml:space="preserve"> components were developed by different communities with different perspective</w:t>
      </w:r>
      <w:r w:rsidR="008949BF" w:rsidRPr="001B6BE1">
        <w:rPr>
          <w:rFonts w:cs="Times"/>
        </w:rPr>
        <w:t xml:space="preserve"> in mind</w:t>
      </w:r>
      <w:r w:rsidR="009251A8" w:rsidRPr="001B6BE1">
        <w:rPr>
          <w:rFonts w:cs="Times"/>
        </w:rPr>
        <w:t>.</w:t>
      </w:r>
      <w:r w:rsidR="00101908" w:rsidRPr="001B6BE1">
        <w:rPr>
          <w:rFonts w:cs="Times"/>
        </w:rPr>
        <w:t xml:space="preserve"> </w:t>
      </w:r>
      <w:r w:rsidR="00423C30" w:rsidRPr="001B6BE1">
        <w:rPr>
          <w:rFonts w:cs="Times"/>
        </w:rPr>
        <w:t>SDN Controller, t</w:t>
      </w:r>
      <w:r w:rsidR="00101908" w:rsidRPr="001B6BE1">
        <w:rPr>
          <w:rFonts w:cs="Times"/>
        </w:rPr>
        <w:t>he main component of</w:t>
      </w:r>
      <w:r w:rsidR="00423C30" w:rsidRPr="001B6BE1">
        <w:rPr>
          <w:rFonts w:cs="Times"/>
        </w:rPr>
        <w:t xml:space="preserve"> the</w:t>
      </w:r>
      <w:r w:rsidR="00101908" w:rsidRPr="001B6BE1">
        <w:rPr>
          <w:rFonts w:cs="Times"/>
        </w:rPr>
        <w:t xml:space="preserve"> SDN acquired several </w:t>
      </w:r>
      <w:r w:rsidR="00423C30" w:rsidRPr="001B6BE1">
        <w:rPr>
          <w:rFonts w:cs="Times"/>
        </w:rPr>
        <w:t xml:space="preserve">production </w:t>
      </w:r>
      <w:r w:rsidR="00101908" w:rsidRPr="001B6BE1">
        <w:rPr>
          <w:rFonts w:cs="Times"/>
        </w:rPr>
        <w:t>competitors.</w:t>
      </w:r>
      <w:r w:rsidRPr="001B6BE1">
        <w:rPr>
          <w:rFonts w:cs="Times"/>
        </w:rPr>
        <w:t xml:space="preserve"> Even though they support the similar network services and try to answer the same difficulties, a large number of differences are observed in the development and functionality</w:t>
      </w:r>
      <w:r w:rsidR="0075574F" w:rsidRPr="001B6BE1">
        <w:rPr>
          <w:rFonts w:cs="Times"/>
        </w:rPr>
        <w:t xml:space="preserve"> of the</w:t>
      </w:r>
      <w:r w:rsidR="008213E6" w:rsidRPr="001B6BE1">
        <w:rPr>
          <w:rFonts w:cs="Times"/>
        </w:rPr>
        <w:t xml:space="preserve"> component</w:t>
      </w:r>
      <w:r w:rsidRPr="001B6BE1">
        <w:rPr>
          <w:rFonts w:cs="Times"/>
        </w:rPr>
        <w:t>.</w:t>
      </w:r>
      <w:r w:rsidR="0081139F" w:rsidRPr="001B6BE1">
        <w:rPr>
          <w:rFonts w:cs="Times"/>
        </w:rPr>
        <w:t xml:space="preserve"> The well-known </w:t>
      </w:r>
      <w:r w:rsidR="00242BE5" w:rsidRPr="001B6BE1">
        <w:rPr>
          <w:rFonts w:cs="Times"/>
        </w:rPr>
        <w:t>SDN controllers popular amongst the researchers, developers and commercial users</w:t>
      </w:r>
      <w:r w:rsidR="0081139F" w:rsidRPr="001B6BE1">
        <w:rPr>
          <w:rFonts w:cs="Times"/>
        </w:rPr>
        <w:t xml:space="preserve"> were more focused by communities for the software upgradation and modification </w:t>
      </w:r>
      <w:r w:rsidR="007F489B" w:rsidRPr="001B6BE1">
        <w:rPr>
          <w:rFonts w:cs="Times"/>
        </w:rPr>
        <w:t>from</w:t>
      </w:r>
      <w:r w:rsidR="0081139F" w:rsidRPr="001B6BE1">
        <w:rPr>
          <w:rFonts w:cs="Times"/>
        </w:rPr>
        <w:t xml:space="preserve"> their base versions.</w:t>
      </w:r>
      <w:r w:rsidR="007A3469" w:rsidRPr="001B6BE1">
        <w:rPr>
          <w:rFonts w:cs="Times"/>
        </w:rPr>
        <w:t xml:space="preserve"> Various different SDN controllers were developed based on the framework designed by different controllers. These</w:t>
      </w:r>
      <w:r w:rsidR="003D28C2" w:rsidRPr="001B6BE1">
        <w:rPr>
          <w:rFonts w:cs="Times"/>
        </w:rPr>
        <w:t xml:space="preserve"> newer versions of</w:t>
      </w:r>
      <w:r w:rsidR="007A3469" w:rsidRPr="001B6BE1">
        <w:rPr>
          <w:rFonts w:cs="Times"/>
        </w:rPr>
        <w:t xml:space="preserve"> developed controllers were found to be rich in features and functionality along with solving the problems faced by the base controller.</w:t>
      </w:r>
      <w:r w:rsidR="00146B3B" w:rsidRPr="001B6BE1">
        <w:rPr>
          <w:rFonts w:cs="Times"/>
        </w:rPr>
        <w:t xml:space="preserve"> </w:t>
      </w:r>
      <w:r w:rsidR="007B2B43" w:rsidRPr="001B6BE1">
        <w:rPr>
          <w:rFonts w:cs="Times"/>
        </w:rPr>
        <w:t>Other components of SDN</w:t>
      </w:r>
      <w:r w:rsidR="003D28C2" w:rsidRPr="001B6BE1">
        <w:rPr>
          <w:rFonts w:cs="Times"/>
        </w:rPr>
        <w:t xml:space="preserve"> such as</w:t>
      </w:r>
      <w:r w:rsidR="00C871F4" w:rsidRPr="001B6BE1">
        <w:rPr>
          <w:rFonts w:cs="Times"/>
        </w:rPr>
        <w:t xml:space="preserve"> software</w:t>
      </w:r>
      <w:r w:rsidR="007B2B43" w:rsidRPr="001B6BE1">
        <w:rPr>
          <w:rFonts w:cs="Times"/>
        </w:rPr>
        <w:t xml:space="preserve"> switches</w:t>
      </w:r>
      <w:r w:rsidR="00D16729" w:rsidRPr="001B6BE1">
        <w:rPr>
          <w:rFonts w:cs="Times"/>
        </w:rPr>
        <w:t xml:space="preserve"> and </w:t>
      </w:r>
      <w:r w:rsidR="00146B3B" w:rsidRPr="001B6BE1">
        <w:rPr>
          <w:rFonts w:cs="Times"/>
        </w:rPr>
        <w:t xml:space="preserve">their </w:t>
      </w:r>
      <w:r w:rsidR="00D16729" w:rsidRPr="001B6BE1">
        <w:rPr>
          <w:rFonts w:cs="Times"/>
        </w:rPr>
        <w:t>supported</w:t>
      </w:r>
      <w:r w:rsidR="007B2B43" w:rsidRPr="001B6BE1">
        <w:rPr>
          <w:rFonts w:cs="Times"/>
        </w:rPr>
        <w:t xml:space="preserve"> protocols</w:t>
      </w:r>
      <w:r w:rsidR="00C871F4" w:rsidRPr="001B6BE1">
        <w:rPr>
          <w:rFonts w:cs="Times"/>
        </w:rPr>
        <w:t xml:space="preserve"> </w:t>
      </w:r>
      <w:r w:rsidR="00146B3B" w:rsidRPr="001B6BE1">
        <w:rPr>
          <w:rFonts w:cs="Times"/>
        </w:rPr>
        <w:t>also observed several participant</w:t>
      </w:r>
      <w:r w:rsidR="00092A9F" w:rsidRPr="001B6BE1">
        <w:rPr>
          <w:rFonts w:cs="Times"/>
        </w:rPr>
        <w:t>s</w:t>
      </w:r>
      <w:r w:rsidR="007B2B43" w:rsidRPr="001B6BE1">
        <w:rPr>
          <w:rFonts w:cs="Times"/>
        </w:rPr>
        <w:t>.</w:t>
      </w:r>
      <w:r w:rsidR="005568EF" w:rsidRPr="001B6BE1">
        <w:rPr>
          <w:rFonts w:cs="Times"/>
        </w:rPr>
        <w:t xml:space="preserve"> Before implement</w:t>
      </w:r>
      <w:r w:rsidR="00C7255B" w:rsidRPr="001B6BE1">
        <w:rPr>
          <w:rFonts w:cs="Times"/>
        </w:rPr>
        <w:t>ing</w:t>
      </w:r>
      <w:r w:rsidR="005568EF" w:rsidRPr="001B6BE1">
        <w:rPr>
          <w:rFonts w:cs="Times"/>
        </w:rPr>
        <w:t xml:space="preserve"> all these components of SDN in real-world networks, the detailed performance analysation of each component is </w:t>
      </w:r>
      <w:r w:rsidR="00595D69" w:rsidRPr="001B6BE1">
        <w:rPr>
          <w:rFonts w:cs="Times"/>
        </w:rPr>
        <w:t>crucial</w:t>
      </w:r>
      <w:r w:rsidR="005568EF" w:rsidRPr="001B6BE1">
        <w:rPr>
          <w:rFonts w:cs="Times"/>
        </w:rPr>
        <w:t xml:space="preserve">. </w:t>
      </w:r>
      <w:r w:rsidR="0049103C" w:rsidRPr="001B6BE1">
        <w:rPr>
          <w:rFonts w:cs="Times"/>
        </w:rPr>
        <w:t>To evaluate the functionality of SDN, v</w:t>
      </w:r>
      <w:r w:rsidR="005568EF" w:rsidRPr="001B6BE1">
        <w:rPr>
          <w:rFonts w:cs="Times"/>
        </w:rPr>
        <w:t xml:space="preserve">arious testbeds are available with promising real-world network resemblance in emulation environment. </w:t>
      </w:r>
      <w:r w:rsidR="0049103C" w:rsidRPr="001B6BE1">
        <w:rPr>
          <w:rFonts w:cs="Times"/>
        </w:rPr>
        <w:t>All these</w:t>
      </w:r>
      <w:r w:rsidR="00D91F21" w:rsidRPr="001B6BE1">
        <w:rPr>
          <w:rFonts w:cs="Times"/>
        </w:rPr>
        <w:t xml:space="preserve"> </w:t>
      </w:r>
      <w:r w:rsidR="00DD4E54" w:rsidRPr="001B6BE1">
        <w:rPr>
          <w:rFonts w:cs="Times"/>
        </w:rPr>
        <w:t xml:space="preserve">different </w:t>
      </w:r>
      <w:r w:rsidR="00D91F21" w:rsidRPr="001B6BE1">
        <w:rPr>
          <w:rFonts w:cs="Times"/>
        </w:rPr>
        <w:t>aspects</w:t>
      </w:r>
      <w:r w:rsidR="0049103C" w:rsidRPr="001B6BE1">
        <w:rPr>
          <w:rFonts w:cs="Times"/>
        </w:rPr>
        <w:t xml:space="preserve"> </w:t>
      </w:r>
      <w:r w:rsidR="00DD4E54" w:rsidRPr="001B6BE1">
        <w:rPr>
          <w:rFonts w:cs="Times"/>
        </w:rPr>
        <w:t xml:space="preserve">of SDN </w:t>
      </w:r>
      <w:r w:rsidR="0049103C" w:rsidRPr="001B6BE1">
        <w:rPr>
          <w:rFonts w:cs="Times"/>
        </w:rPr>
        <w:t>were</w:t>
      </w:r>
      <w:r w:rsidR="00D91F21" w:rsidRPr="001B6BE1">
        <w:rPr>
          <w:rFonts w:cs="Times"/>
        </w:rPr>
        <w:t xml:space="preserve"> studied</w:t>
      </w:r>
      <w:r w:rsidR="0049103C" w:rsidRPr="001B6BE1">
        <w:rPr>
          <w:rFonts w:cs="Times"/>
        </w:rPr>
        <w:t xml:space="preserve"> over the course of this thesis.</w:t>
      </w:r>
    </w:p>
    <w:p w14:paraId="4C3B7F15" w14:textId="24C33EE6" w:rsidR="003B0752" w:rsidRPr="001B6BE1" w:rsidRDefault="003B0752" w:rsidP="003B0752">
      <w:pPr>
        <w:pStyle w:val="Heading2"/>
        <w:rPr>
          <w:rFonts w:cs="Times"/>
        </w:rPr>
      </w:pPr>
      <w:bookmarkStart w:id="44" w:name="_Toc431391102"/>
      <w:bookmarkStart w:id="45" w:name="_Toc108739185"/>
      <w:bookmarkStart w:id="46" w:name="_Toc115032496"/>
      <w:r w:rsidRPr="001B6BE1">
        <w:rPr>
          <w:rFonts w:cs="Times"/>
        </w:rPr>
        <w:t>General Objectives</w:t>
      </w:r>
      <w:bookmarkEnd w:id="44"/>
      <w:bookmarkEnd w:id="45"/>
      <w:bookmarkEnd w:id="46"/>
    </w:p>
    <w:p w14:paraId="7150BA05" w14:textId="686D865E" w:rsidR="006B1742" w:rsidRPr="001B6BE1" w:rsidRDefault="006B1742" w:rsidP="006B1742">
      <w:r w:rsidRPr="001B6BE1">
        <w:rPr>
          <w:rFonts w:cs="Times"/>
          <w:color w:val="000000" w:themeColor="text1"/>
        </w:rPr>
        <w:t>The aim of this Thesis was to study the functionalities of Software-defined Networks and practically develop the real-world resembling environment in the network emulator environment</w:t>
      </w:r>
      <w:r w:rsidR="00E40A89" w:rsidRPr="001B6BE1">
        <w:rPr>
          <w:rFonts w:cs="Times"/>
          <w:color w:val="000000" w:themeColor="text1"/>
        </w:rPr>
        <w:t xml:space="preserve"> to evaluate the performance of</w:t>
      </w:r>
      <w:r w:rsidR="00101908" w:rsidRPr="001B6BE1">
        <w:rPr>
          <w:rFonts w:cs="Times"/>
          <w:color w:val="000000" w:themeColor="text1"/>
        </w:rPr>
        <w:t xml:space="preserve"> </w:t>
      </w:r>
      <w:r w:rsidR="00101908" w:rsidRPr="001B6BE1">
        <w:rPr>
          <w:rFonts w:cs="Times"/>
        </w:rPr>
        <w:t>different</w:t>
      </w:r>
      <w:r w:rsidR="00E40A89" w:rsidRPr="001B6BE1">
        <w:rPr>
          <w:rFonts w:cs="Times"/>
          <w:color w:val="000000" w:themeColor="text1"/>
        </w:rPr>
        <w:t xml:space="preserve"> SDN components</w:t>
      </w:r>
      <w:r w:rsidRPr="001B6BE1">
        <w:rPr>
          <w:rFonts w:cs="Times"/>
          <w:color w:val="000000" w:themeColor="text1"/>
        </w:rPr>
        <w:t>.</w:t>
      </w:r>
    </w:p>
    <w:p w14:paraId="218723D2" w14:textId="48A6C41A" w:rsidR="003B0752" w:rsidRPr="001B6BE1" w:rsidRDefault="003B0752" w:rsidP="003B0752">
      <w:pPr>
        <w:rPr>
          <w:rFonts w:cs="Times"/>
        </w:rPr>
      </w:pPr>
      <w:r w:rsidRPr="001B6BE1">
        <w:rPr>
          <w:rFonts w:cs="Times"/>
        </w:rPr>
        <w:t xml:space="preserve">The detailed requirements for this thesis and the involved tasks are </w:t>
      </w:r>
      <w:r w:rsidR="002276CC" w:rsidRPr="001B6BE1">
        <w:rPr>
          <w:rFonts w:cs="Times"/>
        </w:rPr>
        <w:t>listed</w:t>
      </w:r>
      <w:r w:rsidRPr="001B6BE1">
        <w:rPr>
          <w:rFonts w:cs="Times"/>
        </w:rPr>
        <w:t xml:space="preserve"> below:</w:t>
      </w:r>
    </w:p>
    <w:p w14:paraId="5875E4F0" w14:textId="6032FA7F" w:rsidR="003B0752" w:rsidRPr="001B6BE1" w:rsidRDefault="003B0752">
      <w:pPr>
        <w:pStyle w:val="ListParagraph"/>
        <w:numPr>
          <w:ilvl w:val="0"/>
          <w:numId w:val="15"/>
        </w:numPr>
        <w:spacing w:before="240"/>
        <w:rPr>
          <w:rFonts w:cs="Times"/>
        </w:rPr>
      </w:pPr>
      <w:r w:rsidRPr="001B6BE1">
        <w:rPr>
          <w:rFonts w:cs="Times"/>
        </w:rPr>
        <w:t>Build a suitable network with different network devices in the</w:t>
      </w:r>
      <w:r w:rsidR="00484332" w:rsidRPr="001B6BE1">
        <w:rPr>
          <w:rFonts w:cs="Times"/>
        </w:rPr>
        <w:t xml:space="preserve"> network</w:t>
      </w:r>
      <w:r w:rsidRPr="001B6BE1">
        <w:rPr>
          <w:rFonts w:cs="Times"/>
        </w:rPr>
        <w:t xml:space="preserve"> emulat</w:t>
      </w:r>
      <w:r w:rsidR="00484332" w:rsidRPr="001B6BE1">
        <w:rPr>
          <w:rFonts w:cs="Times"/>
        </w:rPr>
        <w:t>or</w:t>
      </w:r>
      <w:r w:rsidRPr="001B6BE1">
        <w:rPr>
          <w:rFonts w:cs="Times"/>
        </w:rPr>
        <w:t xml:space="preserve"> software.</w:t>
      </w:r>
    </w:p>
    <w:p w14:paraId="3DDCA720" w14:textId="2D160462" w:rsidR="003B0752" w:rsidRPr="001B6BE1" w:rsidRDefault="003B0752">
      <w:pPr>
        <w:pStyle w:val="ListParagraph"/>
        <w:numPr>
          <w:ilvl w:val="0"/>
          <w:numId w:val="15"/>
        </w:numPr>
        <w:spacing w:before="240"/>
        <w:rPr>
          <w:rFonts w:cs="Times"/>
        </w:rPr>
      </w:pPr>
      <w:r w:rsidRPr="001B6BE1">
        <w:rPr>
          <w:rFonts w:cs="Times"/>
        </w:rPr>
        <w:t>Manage different services and network configurations</w:t>
      </w:r>
      <w:r w:rsidR="00565090" w:rsidRPr="001B6BE1">
        <w:rPr>
          <w:rFonts w:cs="Times"/>
        </w:rPr>
        <w:t xml:space="preserve"> of network devices</w:t>
      </w:r>
      <w:r w:rsidRPr="001B6BE1">
        <w:rPr>
          <w:rFonts w:cs="Times"/>
        </w:rPr>
        <w:t xml:space="preserve"> </w:t>
      </w:r>
      <w:r w:rsidR="00565090" w:rsidRPr="001B6BE1">
        <w:rPr>
          <w:rFonts w:cs="Times"/>
        </w:rPr>
        <w:t xml:space="preserve">from the </w:t>
      </w:r>
      <w:r w:rsidRPr="001B6BE1">
        <w:rPr>
          <w:rFonts w:cs="Times"/>
        </w:rPr>
        <w:t>SDN controller in an emulated environment.</w:t>
      </w:r>
    </w:p>
    <w:p w14:paraId="55044B98" w14:textId="6E242BBA" w:rsidR="003B0752" w:rsidRPr="001B6BE1" w:rsidRDefault="003B0752">
      <w:pPr>
        <w:pStyle w:val="ListParagraph"/>
        <w:numPr>
          <w:ilvl w:val="0"/>
          <w:numId w:val="15"/>
        </w:numPr>
        <w:spacing w:before="240"/>
        <w:rPr>
          <w:rFonts w:cs="Times"/>
        </w:rPr>
      </w:pPr>
      <w:r w:rsidRPr="001B6BE1">
        <w:rPr>
          <w:rFonts w:cs="Times"/>
        </w:rPr>
        <w:t>Create and distribute the network configurations for network devices</w:t>
      </w:r>
      <w:r w:rsidR="00565090" w:rsidRPr="001B6BE1">
        <w:rPr>
          <w:rFonts w:cs="Times"/>
        </w:rPr>
        <w:t xml:space="preserve"> through possible different methods</w:t>
      </w:r>
      <w:r w:rsidRPr="001B6BE1">
        <w:rPr>
          <w:rFonts w:cs="Times"/>
        </w:rPr>
        <w:t>.</w:t>
      </w:r>
    </w:p>
    <w:p w14:paraId="20D4DF50" w14:textId="77777777" w:rsidR="003B0752" w:rsidRPr="001B6BE1" w:rsidRDefault="003B0752">
      <w:pPr>
        <w:pStyle w:val="ListParagraph"/>
        <w:numPr>
          <w:ilvl w:val="0"/>
          <w:numId w:val="15"/>
        </w:numPr>
        <w:spacing w:before="240"/>
        <w:rPr>
          <w:rFonts w:cs="Times"/>
        </w:rPr>
      </w:pPr>
      <w:r w:rsidRPr="001B6BE1">
        <w:rPr>
          <w:rFonts w:cs="Times"/>
        </w:rPr>
        <w:t>Develop a rationale and setup an IPv4 and IPv6 scheme for the network.</w:t>
      </w:r>
    </w:p>
    <w:p w14:paraId="2187B26B" w14:textId="70F6A298" w:rsidR="003B0752" w:rsidRPr="001B6BE1" w:rsidRDefault="003B0752">
      <w:pPr>
        <w:pStyle w:val="ListParagraph"/>
        <w:numPr>
          <w:ilvl w:val="0"/>
          <w:numId w:val="15"/>
        </w:numPr>
        <w:spacing w:before="240"/>
        <w:rPr>
          <w:rFonts w:cs="Times"/>
        </w:rPr>
      </w:pPr>
      <w:r w:rsidRPr="001B6BE1">
        <w:rPr>
          <w:rFonts w:cs="Times"/>
        </w:rPr>
        <w:t>Provide services and user groups that have different requirements.</w:t>
      </w:r>
    </w:p>
    <w:p w14:paraId="6AA0ACAB" w14:textId="52092EE1" w:rsidR="004324DD" w:rsidRPr="001B6BE1" w:rsidRDefault="004324DD" w:rsidP="004324DD">
      <w:pPr>
        <w:pStyle w:val="ListParagraph"/>
        <w:numPr>
          <w:ilvl w:val="0"/>
          <w:numId w:val="15"/>
        </w:numPr>
        <w:spacing w:before="240"/>
        <w:rPr>
          <w:rFonts w:cs="Times"/>
        </w:rPr>
      </w:pPr>
      <w:r w:rsidRPr="001B6BE1">
        <w:rPr>
          <w:rFonts w:cs="Times"/>
        </w:rPr>
        <w:t>Proof and validation of functioning failover mechanisms</w:t>
      </w:r>
      <w:r w:rsidR="009947E5" w:rsidRPr="001B6BE1">
        <w:rPr>
          <w:rFonts w:cs="Times"/>
        </w:rPr>
        <w:t xml:space="preserve"> of SDN controller and other aspects of network</w:t>
      </w:r>
      <w:r w:rsidRPr="001B6BE1">
        <w:rPr>
          <w:rFonts w:cs="Times"/>
        </w:rPr>
        <w:t xml:space="preserve"> to improve resilience.</w:t>
      </w:r>
    </w:p>
    <w:p w14:paraId="40C898F4" w14:textId="3FC80A6F" w:rsidR="004324DD" w:rsidRPr="001B6BE1" w:rsidRDefault="004324DD">
      <w:pPr>
        <w:pStyle w:val="ListParagraph"/>
        <w:numPr>
          <w:ilvl w:val="0"/>
          <w:numId w:val="15"/>
        </w:numPr>
        <w:spacing w:before="240"/>
        <w:rPr>
          <w:rFonts w:cs="Times"/>
        </w:rPr>
      </w:pPr>
      <w:r w:rsidRPr="001B6BE1">
        <w:rPr>
          <w:rFonts w:cs="Times"/>
        </w:rPr>
        <w:t>Integrate SDN network with legacy network</w:t>
      </w:r>
      <w:r w:rsidR="005A32CA" w:rsidRPr="001B6BE1">
        <w:rPr>
          <w:rFonts w:cs="Times"/>
        </w:rPr>
        <w:t>s</w:t>
      </w:r>
      <w:r w:rsidRPr="001B6BE1">
        <w:rPr>
          <w:rFonts w:cs="Times"/>
        </w:rPr>
        <w:t xml:space="preserve"> and answer difficulties faced by ISPs.</w:t>
      </w:r>
    </w:p>
    <w:p w14:paraId="6DD468BE" w14:textId="77777777" w:rsidR="003B0752" w:rsidRPr="001B6BE1" w:rsidRDefault="003B0752">
      <w:pPr>
        <w:pStyle w:val="ListParagraph"/>
        <w:numPr>
          <w:ilvl w:val="0"/>
          <w:numId w:val="15"/>
        </w:numPr>
        <w:spacing w:before="240"/>
        <w:rPr>
          <w:rFonts w:cs="Times"/>
        </w:rPr>
      </w:pPr>
      <w:r w:rsidRPr="001B6BE1">
        <w:rPr>
          <w:rFonts w:cs="Times"/>
        </w:rPr>
        <w:t>Evaluate advantages and disadvantages of network with SDN controller over traditional network.</w:t>
      </w:r>
    </w:p>
    <w:p w14:paraId="435CDA67" w14:textId="485059D9" w:rsidR="003B0752" w:rsidRPr="001B6BE1" w:rsidRDefault="003B0752" w:rsidP="003B0752"/>
    <w:p w14:paraId="5C338991" w14:textId="77777777" w:rsidR="003B0752" w:rsidRPr="001B6BE1" w:rsidRDefault="003B0752" w:rsidP="003B0752">
      <w:r w:rsidRPr="001B6BE1">
        <w:t>Throughout this thesis, the following research questions are answered:</w:t>
      </w:r>
    </w:p>
    <w:p w14:paraId="40316BF3" w14:textId="77777777" w:rsidR="003B0752" w:rsidRPr="001B6BE1" w:rsidRDefault="003B0752">
      <w:pPr>
        <w:pStyle w:val="ListParagraph"/>
        <w:numPr>
          <w:ilvl w:val="0"/>
          <w:numId w:val="14"/>
        </w:numPr>
        <w:spacing w:before="240"/>
        <w:rPr>
          <w:rFonts w:cs="Times"/>
        </w:rPr>
      </w:pPr>
      <w:r w:rsidRPr="001B6BE1">
        <w:rPr>
          <w:rFonts w:cs="Times"/>
        </w:rPr>
        <w:t>Research possible open-source SDN controllers to implement.</w:t>
      </w:r>
    </w:p>
    <w:p w14:paraId="00D00A9F" w14:textId="3D46E598" w:rsidR="003B0752" w:rsidRPr="001B6BE1" w:rsidRDefault="003B0752" w:rsidP="004324DD">
      <w:pPr>
        <w:pStyle w:val="ListParagraph"/>
        <w:numPr>
          <w:ilvl w:val="0"/>
          <w:numId w:val="14"/>
        </w:numPr>
        <w:spacing w:before="240"/>
        <w:rPr>
          <w:rFonts w:cs="Times"/>
        </w:rPr>
      </w:pPr>
      <w:r w:rsidRPr="001B6BE1">
        <w:rPr>
          <w:rFonts w:cs="Times"/>
        </w:rPr>
        <w:t xml:space="preserve">Research alternative configuration methods with the goal of finding the best possible method to configure and manage the network through </w:t>
      </w:r>
      <w:r w:rsidR="00A729D8" w:rsidRPr="001B6BE1">
        <w:rPr>
          <w:rFonts w:cs="Times"/>
        </w:rPr>
        <w:t>the SDN</w:t>
      </w:r>
      <w:r w:rsidRPr="001B6BE1">
        <w:rPr>
          <w:rFonts w:cs="Times"/>
        </w:rPr>
        <w:t xml:space="preserve"> Controller.</w:t>
      </w:r>
    </w:p>
    <w:p w14:paraId="48342D0F" w14:textId="642C0291" w:rsidR="003B0752" w:rsidRPr="001B6BE1" w:rsidRDefault="003B0752">
      <w:pPr>
        <w:pStyle w:val="ListParagraph"/>
        <w:numPr>
          <w:ilvl w:val="0"/>
          <w:numId w:val="14"/>
        </w:numPr>
        <w:spacing w:before="240"/>
        <w:rPr>
          <w:rFonts w:cs="Times"/>
        </w:rPr>
      </w:pPr>
      <w:r w:rsidRPr="001B6BE1">
        <w:rPr>
          <w:rFonts w:cs="Times"/>
        </w:rPr>
        <w:t>Algorithms that are responsible for the optimization of the paths.</w:t>
      </w:r>
    </w:p>
    <w:p w14:paraId="076B53C3" w14:textId="3F0DE506" w:rsidR="00332AA7" w:rsidRPr="001B6BE1" w:rsidRDefault="00332AA7">
      <w:pPr>
        <w:pStyle w:val="ListParagraph"/>
        <w:numPr>
          <w:ilvl w:val="0"/>
          <w:numId w:val="14"/>
        </w:numPr>
        <w:spacing w:before="240"/>
        <w:rPr>
          <w:rFonts w:cs="Times"/>
        </w:rPr>
      </w:pPr>
      <w:r w:rsidRPr="001B6BE1">
        <w:rPr>
          <w:rFonts w:cs="Times"/>
        </w:rPr>
        <w:t>Different architectures of SDN and challenges faces by them.</w:t>
      </w:r>
    </w:p>
    <w:p w14:paraId="4FC29D85" w14:textId="780DDB1B" w:rsidR="00105C55" w:rsidRPr="001B6BE1" w:rsidRDefault="00E05BD7" w:rsidP="00105C55">
      <w:pPr>
        <w:pStyle w:val="ListParagraph"/>
        <w:numPr>
          <w:ilvl w:val="0"/>
          <w:numId w:val="14"/>
        </w:numPr>
        <w:spacing w:before="240"/>
        <w:rPr>
          <w:rFonts w:cs="Times"/>
        </w:rPr>
      </w:pPr>
      <w:r w:rsidRPr="001B6BE1">
        <w:rPr>
          <w:rFonts w:cs="Times"/>
        </w:rPr>
        <w:t>Research about different components required in the software-defined networks such as</w:t>
      </w:r>
      <w:r w:rsidR="00680193" w:rsidRPr="001B6BE1">
        <w:rPr>
          <w:rFonts w:cs="Times"/>
        </w:rPr>
        <w:t xml:space="preserve"> network devices and</w:t>
      </w:r>
      <w:r w:rsidRPr="001B6BE1">
        <w:rPr>
          <w:rFonts w:cs="Times"/>
        </w:rPr>
        <w:t xml:space="preserve"> </w:t>
      </w:r>
      <w:r w:rsidR="005A7C77" w:rsidRPr="001B6BE1">
        <w:rPr>
          <w:rFonts w:cs="Times"/>
        </w:rPr>
        <w:t xml:space="preserve">supported </w:t>
      </w:r>
      <w:r w:rsidRPr="001B6BE1">
        <w:rPr>
          <w:rFonts w:cs="Times"/>
        </w:rPr>
        <w:t xml:space="preserve">protocols. </w:t>
      </w:r>
    </w:p>
    <w:p w14:paraId="79B75484" w14:textId="45F7D567" w:rsidR="00E3280C" w:rsidRPr="001B6BE1" w:rsidRDefault="00E3280C" w:rsidP="00105C55">
      <w:pPr>
        <w:spacing w:before="240"/>
        <w:rPr>
          <w:rFonts w:cs="Times"/>
        </w:rPr>
      </w:pPr>
      <w:r w:rsidRPr="001B6BE1">
        <w:rPr>
          <w:rFonts w:cs="Times"/>
        </w:rPr>
        <w:t xml:space="preserve">The main research question was to carry out detailed study about open-source SDN controllers with respect to their base architecture, functionality, features and network services they support and their respective applications availability. </w:t>
      </w:r>
    </w:p>
    <w:p w14:paraId="76C51AA7" w14:textId="77777777" w:rsidR="003B0752" w:rsidRPr="001B6BE1" w:rsidRDefault="003B0752" w:rsidP="003B0752">
      <w:pPr>
        <w:pStyle w:val="Heading2"/>
        <w:rPr>
          <w:rFonts w:cs="Times"/>
        </w:rPr>
      </w:pPr>
      <w:bookmarkStart w:id="47" w:name="_Toc108739186"/>
      <w:bookmarkStart w:id="48" w:name="_Toc115032497"/>
      <w:r w:rsidRPr="001B6BE1">
        <w:rPr>
          <w:rFonts w:cs="Times"/>
        </w:rPr>
        <w:lastRenderedPageBreak/>
        <w:t>Work Plan</w:t>
      </w:r>
      <w:bookmarkEnd w:id="47"/>
      <w:bookmarkEnd w:id="48"/>
    </w:p>
    <w:p w14:paraId="029C785A" w14:textId="590D82A7" w:rsidR="003B0752" w:rsidRPr="001B6BE1" w:rsidRDefault="003B0752" w:rsidP="003B0752">
      <w:r w:rsidRPr="001B6BE1">
        <w:t>Work flow for this Thesis is as follows</w:t>
      </w:r>
      <w:r w:rsidR="00D91EC5" w:rsidRPr="001B6BE1">
        <w:t>:</w:t>
      </w:r>
    </w:p>
    <w:p w14:paraId="47C1B597" w14:textId="0EA96B32" w:rsidR="003B0752" w:rsidRPr="001B6BE1" w:rsidRDefault="003B0752">
      <w:pPr>
        <w:pStyle w:val="ListParagraph"/>
        <w:numPr>
          <w:ilvl w:val="0"/>
          <w:numId w:val="16"/>
        </w:numPr>
        <w:spacing w:before="240"/>
      </w:pPr>
      <w:r w:rsidRPr="001B6BE1">
        <w:t xml:space="preserve">Research about </w:t>
      </w:r>
      <w:r w:rsidR="00467D9F" w:rsidRPr="001B6BE1">
        <w:t>different open-source</w:t>
      </w:r>
      <w:r w:rsidRPr="001B6BE1">
        <w:t xml:space="preserve"> SDN controllers</w:t>
      </w:r>
      <w:r w:rsidR="00467D9F" w:rsidRPr="001B6BE1">
        <w:t>, their architectures and challenges faced b</w:t>
      </w:r>
      <w:r w:rsidR="008E10DE" w:rsidRPr="001B6BE1">
        <w:t>y</w:t>
      </w:r>
      <w:r w:rsidR="00467D9F" w:rsidRPr="001B6BE1">
        <w:t xml:space="preserve"> them.</w:t>
      </w:r>
    </w:p>
    <w:p w14:paraId="6D6031BB" w14:textId="454851C9" w:rsidR="003B0752" w:rsidRPr="001B6BE1" w:rsidRDefault="003B0752">
      <w:pPr>
        <w:pStyle w:val="ListParagraph"/>
        <w:numPr>
          <w:ilvl w:val="0"/>
          <w:numId w:val="16"/>
        </w:numPr>
        <w:spacing w:before="240"/>
      </w:pPr>
      <w:r w:rsidRPr="001B6BE1">
        <w:t>Research about the</w:t>
      </w:r>
      <w:r w:rsidR="00947823" w:rsidRPr="001B6BE1">
        <w:t xml:space="preserve"> network</w:t>
      </w:r>
      <w:r w:rsidRPr="001B6BE1">
        <w:t xml:space="preserve"> emulation </w:t>
      </w:r>
      <w:r w:rsidR="00947823" w:rsidRPr="001B6BE1">
        <w:t>software</w:t>
      </w:r>
      <w:r w:rsidRPr="001B6BE1">
        <w:t>.</w:t>
      </w:r>
    </w:p>
    <w:p w14:paraId="1E60B58B" w14:textId="6742EA4E" w:rsidR="003B0752" w:rsidRPr="001B6BE1" w:rsidRDefault="00FE5ABC">
      <w:pPr>
        <w:pStyle w:val="ListParagraph"/>
        <w:numPr>
          <w:ilvl w:val="0"/>
          <w:numId w:val="16"/>
        </w:numPr>
        <w:spacing w:before="240"/>
      </w:pPr>
      <w:r w:rsidRPr="001B6BE1">
        <w:t xml:space="preserve">Installing </w:t>
      </w:r>
      <w:r w:rsidR="003B0752" w:rsidRPr="001B6BE1">
        <w:t>and testing of different SDN controllers</w:t>
      </w:r>
      <w:r w:rsidR="00FA3BB0" w:rsidRPr="001B6BE1">
        <w:t xml:space="preserve"> in different emulated environments.</w:t>
      </w:r>
    </w:p>
    <w:p w14:paraId="7F214A78" w14:textId="4FCD9AA8" w:rsidR="003B0752" w:rsidRPr="001B6BE1" w:rsidRDefault="003B0752">
      <w:pPr>
        <w:pStyle w:val="ListParagraph"/>
        <w:numPr>
          <w:ilvl w:val="0"/>
          <w:numId w:val="16"/>
        </w:numPr>
        <w:spacing w:before="240"/>
      </w:pPr>
      <w:r w:rsidRPr="001B6BE1">
        <w:t>Configuration of these SDN controllers.</w:t>
      </w:r>
    </w:p>
    <w:p w14:paraId="1DB305C3" w14:textId="67480AE0" w:rsidR="009E6C41" w:rsidRPr="001B6BE1" w:rsidRDefault="009E6C41">
      <w:pPr>
        <w:pStyle w:val="ListParagraph"/>
        <w:numPr>
          <w:ilvl w:val="0"/>
          <w:numId w:val="16"/>
        </w:numPr>
        <w:spacing w:before="240"/>
      </w:pPr>
      <w:r w:rsidRPr="001B6BE1">
        <w:t>Studying the different SDN applications implemented for network services.</w:t>
      </w:r>
    </w:p>
    <w:p w14:paraId="3B32C78B" w14:textId="77777777" w:rsidR="003B0752" w:rsidRPr="001B6BE1" w:rsidRDefault="003B0752">
      <w:pPr>
        <w:pStyle w:val="ListParagraph"/>
        <w:numPr>
          <w:ilvl w:val="0"/>
          <w:numId w:val="16"/>
        </w:numPr>
        <w:spacing w:before="240"/>
      </w:pPr>
      <w:r w:rsidRPr="001B6BE1">
        <w:t>Installing and activating the features required for the services and applications running on the SDN controller.</w:t>
      </w:r>
    </w:p>
    <w:p w14:paraId="261DF358" w14:textId="1D22D683" w:rsidR="003B0752" w:rsidRPr="001B6BE1" w:rsidRDefault="003B0752">
      <w:pPr>
        <w:pStyle w:val="ListParagraph"/>
        <w:numPr>
          <w:ilvl w:val="0"/>
          <w:numId w:val="16"/>
        </w:numPr>
        <w:spacing w:before="240"/>
      </w:pPr>
      <w:r w:rsidRPr="001B6BE1">
        <w:t>Installing different</w:t>
      </w:r>
      <w:r w:rsidR="006B60A2" w:rsidRPr="001B6BE1">
        <w:t xml:space="preserve"> open-source</w:t>
      </w:r>
      <w:r w:rsidRPr="001B6BE1">
        <w:t xml:space="preserve"> network devices to run inside the emulated environment.</w:t>
      </w:r>
    </w:p>
    <w:p w14:paraId="660D3442" w14:textId="11B5184D" w:rsidR="003B0752" w:rsidRPr="001B6BE1" w:rsidRDefault="003B0752">
      <w:pPr>
        <w:pStyle w:val="ListParagraph"/>
        <w:numPr>
          <w:ilvl w:val="0"/>
          <w:numId w:val="16"/>
        </w:numPr>
        <w:spacing w:before="240"/>
      </w:pPr>
      <w:r w:rsidRPr="001B6BE1">
        <w:t>Setting up the</w:t>
      </w:r>
      <w:r w:rsidR="00937DA2" w:rsidRPr="001B6BE1">
        <w:t xml:space="preserve"> testbed in the emulation software with</w:t>
      </w:r>
      <w:r w:rsidRPr="001B6BE1">
        <w:t xml:space="preserve"> these networking devices and the SDN controller.</w:t>
      </w:r>
    </w:p>
    <w:p w14:paraId="239AB825" w14:textId="77777777" w:rsidR="003B0752" w:rsidRPr="001B6BE1" w:rsidRDefault="003B0752">
      <w:pPr>
        <w:pStyle w:val="ListParagraph"/>
        <w:numPr>
          <w:ilvl w:val="0"/>
          <w:numId w:val="16"/>
        </w:numPr>
        <w:spacing w:before="240"/>
      </w:pPr>
      <w:r w:rsidRPr="001B6BE1">
        <w:t>Document the difficulties and errors found while installation and debugging the connectivity between the different network devices and SDN controller</w:t>
      </w:r>
    </w:p>
    <w:p w14:paraId="01973A10" w14:textId="77777777" w:rsidR="003B0752" w:rsidRPr="001B6BE1" w:rsidRDefault="003B0752">
      <w:pPr>
        <w:pStyle w:val="ListParagraph"/>
        <w:numPr>
          <w:ilvl w:val="0"/>
          <w:numId w:val="16"/>
        </w:numPr>
        <w:spacing w:before="240"/>
      </w:pPr>
      <w:r w:rsidRPr="001B6BE1">
        <w:t>Creating and implementing different network topologies.</w:t>
      </w:r>
    </w:p>
    <w:p w14:paraId="219B2A64" w14:textId="3E49F782" w:rsidR="003B0752" w:rsidRPr="001B6BE1" w:rsidRDefault="003B0752">
      <w:pPr>
        <w:pStyle w:val="ListParagraph"/>
        <w:numPr>
          <w:ilvl w:val="0"/>
          <w:numId w:val="16"/>
        </w:numPr>
        <w:spacing w:before="240"/>
      </w:pPr>
      <w:r w:rsidRPr="001B6BE1">
        <w:t xml:space="preserve">Creating use cases </w:t>
      </w:r>
      <w:r w:rsidR="0056388F" w:rsidRPr="001B6BE1">
        <w:t>to test the performance of</w:t>
      </w:r>
      <w:r w:rsidRPr="001B6BE1">
        <w:t xml:space="preserve"> SDN controller in the emulated environment.</w:t>
      </w:r>
    </w:p>
    <w:p w14:paraId="58B6091B" w14:textId="09F8A31D" w:rsidR="003B0752" w:rsidRPr="001B6BE1" w:rsidRDefault="003B0752">
      <w:pPr>
        <w:pStyle w:val="ListParagraph"/>
        <w:numPr>
          <w:ilvl w:val="0"/>
          <w:numId w:val="16"/>
        </w:numPr>
        <w:spacing w:before="240"/>
      </w:pPr>
      <w:r w:rsidRPr="001B6BE1">
        <w:t xml:space="preserve">Implementing and testing these use cases in </w:t>
      </w:r>
      <w:r w:rsidR="009A3FF2" w:rsidRPr="001B6BE1">
        <w:t xml:space="preserve">different </w:t>
      </w:r>
      <w:r w:rsidRPr="001B6BE1">
        <w:t>emulated environment</w:t>
      </w:r>
      <w:r w:rsidR="00907C87" w:rsidRPr="001B6BE1">
        <w:t>s</w:t>
      </w:r>
      <w:r w:rsidRPr="001B6BE1">
        <w:t>.</w:t>
      </w:r>
    </w:p>
    <w:p w14:paraId="39D52076" w14:textId="561755E2" w:rsidR="00F47D72" w:rsidRPr="001B6BE1" w:rsidRDefault="00F47D72">
      <w:pPr>
        <w:pStyle w:val="ListParagraph"/>
        <w:numPr>
          <w:ilvl w:val="0"/>
          <w:numId w:val="16"/>
        </w:numPr>
        <w:spacing w:before="240"/>
      </w:pPr>
      <w:r w:rsidRPr="001B6BE1">
        <w:t>Evaluating the outcomes of these use cases.</w:t>
      </w:r>
    </w:p>
    <w:p w14:paraId="5A8840CA" w14:textId="77777777" w:rsidR="003B0752" w:rsidRPr="001B6BE1" w:rsidRDefault="003B0752" w:rsidP="003B0752">
      <w:pPr>
        <w:pStyle w:val="Heading2"/>
        <w:rPr>
          <w:rFonts w:cs="Times"/>
        </w:rPr>
      </w:pPr>
      <w:bookmarkStart w:id="49" w:name="_Toc108739187"/>
      <w:bookmarkStart w:id="50" w:name="_Toc115032498"/>
      <w:r w:rsidRPr="001B6BE1">
        <w:rPr>
          <w:rFonts w:cs="Times"/>
        </w:rPr>
        <w:t>Previous Work</w:t>
      </w:r>
      <w:bookmarkEnd w:id="49"/>
      <w:bookmarkEnd w:id="50"/>
    </w:p>
    <w:p w14:paraId="250222D5" w14:textId="2AFF2671" w:rsidR="00714DA3" w:rsidRPr="001B6BE1" w:rsidRDefault="003B0752" w:rsidP="003B0752">
      <w:r w:rsidRPr="001B6BE1">
        <w:t>Through the</w:t>
      </w:r>
      <w:r w:rsidR="00B55DD5" w:rsidRPr="001B6BE1">
        <w:t xml:space="preserve"> research and</w:t>
      </w:r>
      <w:r w:rsidRPr="001B6BE1">
        <w:t xml:space="preserve"> study about </w:t>
      </w:r>
      <w:r w:rsidR="00CF37E0" w:rsidRPr="001B6BE1">
        <w:rPr>
          <w:rFonts w:cs="Times"/>
        </w:rPr>
        <w:t xml:space="preserve">different aspects of SDN </w:t>
      </w:r>
      <w:r w:rsidR="00B55DD5" w:rsidRPr="001B6BE1">
        <w:rPr>
          <w:rFonts w:cs="Times"/>
        </w:rPr>
        <w:t>such as</w:t>
      </w:r>
      <w:r w:rsidR="00CF37E0" w:rsidRPr="001B6BE1">
        <w:rPr>
          <w:rFonts w:cs="Times"/>
        </w:rPr>
        <w:t xml:space="preserve"> popular SDN </w:t>
      </w:r>
      <w:r w:rsidRPr="001B6BE1">
        <w:t>controllers</w:t>
      </w:r>
      <w:r w:rsidR="00CF37E0" w:rsidRPr="001B6BE1">
        <w:t xml:space="preserve"> and software switches and their implementation</w:t>
      </w:r>
      <w:r w:rsidRPr="001B6BE1">
        <w:t xml:space="preserve"> in virtual environments, the following points were found</w:t>
      </w:r>
      <w:r w:rsidR="00EB61AA" w:rsidRPr="001B6BE1">
        <w:t>:</w:t>
      </w:r>
    </w:p>
    <w:p w14:paraId="38BE5B69" w14:textId="4C50F2CB" w:rsidR="0013509D" w:rsidRPr="001B6BE1" w:rsidRDefault="0013509D" w:rsidP="0013509D">
      <w:pPr>
        <w:pStyle w:val="ListParagraph"/>
        <w:numPr>
          <w:ilvl w:val="0"/>
          <w:numId w:val="5"/>
        </w:numPr>
        <w:spacing w:before="240" w:after="0" w:line="240" w:lineRule="auto"/>
        <w:rPr>
          <w:rFonts w:cs="Times"/>
        </w:rPr>
      </w:pPr>
      <w:r w:rsidRPr="001B6BE1">
        <w:rPr>
          <w:rFonts w:cs="Times"/>
        </w:rPr>
        <w:t>Various different research surveys have been carried out to study the different aspects of SDN such as the design architecture of SDN controller, different framework they are developed on, challenges they face and their countermeasures.</w:t>
      </w:r>
    </w:p>
    <w:p w14:paraId="4C5D41D6" w14:textId="3E5F5CA5" w:rsidR="003B0752" w:rsidRPr="001B6BE1" w:rsidRDefault="003B0752">
      <w:pPr>
        <w:pStyle w:val="ListParagraph"/>
        <w:numPr>
          <w:ilvl w:val="0"/>
          <w:numId w:val="5"/>
        </w:numPr>
        <w:spacing w:before="240" w:after="0" w:line="240" w:lineRule="auto"/>
        <w:rPr>
          <w:rFonts w:cs="Times"/>
        </w:rPr>
      </w:pPr>
      <w:r w:rsidRPr="001B6BE1">
        <w:rPr>
          <w:rFonts w:cs="Times"/>
        </w:rPr>
        <w:t xml:space="preserve">Currently various </w:t>
      </w:r>
      <w:r w:rsidR="00EA191D" w:rsidRPr="001B6BE1">
        <w:rPr>
          <w:rFonts w:cs="Times"/>
        </w:rPr>
        <w:t>o</w:t>
      </w:r>
      <w:r w:rsidRPr="001B6BE1">
        <w:rPr>
          <w:rFonts w:cs="Times"/>
        </w:rPr>
        <w:t>pen-source SDN controllers are available to be implemented and tested in the</w:t>
      </w:r>
      <w:r w:rsidR="008C3C53" w:rsidRPr="001B6BE1">
        <w:rPr>
          <w:rFonts w:cs="Times"/>
        </w:rPr>
        <w:t xml:space="preserve"> emulated</w:t>
      </w:r>
      <w:r w:rsidRPr="001B6BE1">
        <w:rPr>
          <w:rFonts w:cs="Times"/>
        </w:rPr>
        <w:t xml:space="preserve"> environment. To name</w:t>
      </w:r>
      <w:r w:rsidR="00AF0B9F" w:rsidRPr="001B6BE1">
        <w:rPr>
          <w:rFonts w:cs="Times"/>
        </w:rPr>
        <w:t xml:space="preserve"> few which are popular amongst researchers and developers</w:t>
      </w:r>
      <w:r w:rsidRPr="001B6BE1">
        <w:rPr>
          <w:rFonts w:cs="Times"/>
        </w:rPr>
        <w:t xml:space="preserve"> </w:t>
      </w:r>
      <w:r w:rsidR="00AF0B9F" w:rsidRPr="001B6BE1">
        <w:rPr>
          <w:rFonts w:cs="Times"/>
        </w:rPr>
        <w:t>are</w:t>
      </w:r>
      <w:r w:rsidRPr="001B6BE1">
        <w:rPr>
          <w:rFonts w:cs="Times"/>
        </w:rPr>
        <w:t xml:space="preserve">, </w:t>
      </w:r>
      <w:r w:rsidR="00002272" w:rsidRPr="001B6BE1">
        <w:rPr>
          <w:rFonts w:cs="Times"/>
        </w:rPr>
        <w:t>OpenDaylight</w:t>
      </w:r>
      <w:r w:rsidRPr="001B6BE1">
        <w:rPr>
          <w:rFonts w:cs="Times"/>
        </w:rPr>
        <w:t xml:space="preserve"> (ODL), Open Network Operating System (ONOS)</w:t>
      </w:r>
      <w:r w:rsidR="00AF0B9F" w:rsidRPr="001B6BE1">
        <w:rPr>
          <w:rFonts w:cs="Times"/>
        </w:rPr>
        <w:t xml:space="preserve"> and</w:t>
      </w:r>
      <w:r w:rsidRPr="001B6BE1">
        <w:rPr>
          <w:rFonts w:cs="Times"/>
        </w:rPr>
        <w:t xml:space="preserve"> Ryu.</w:t>
      </w:r>
    </w:p>
    <w:p w14:paraId="6B71F058" w14:textId="28DA3DBC" w:rsidR="00135DC2" w:rsidRPr="001B6BE1" w:rsidRDefault="00135DC2">
      <w:pPr>
        <w:pStyle w:val="ListParagraph"/>
        <w:numPr>
          <w:ilvl w:val="0"/>
          <w:numId w:val="5"/>
        </w:numPr>
        <w:spacing w:before="240" w:after="0" w:line="240" w:lineRule="auto"/>
        <w:rPr>
          <w:rFonts w:cs="Times"/>
        </w:rPr>
      </w:pPr>
      <w:r w:rsidRPr="001B6BE1">
        <w:rPr>
          <w:rFonts w:cs="Times"/>
        </w:rPr>
        <w:t>Outcome of the research presented that these three SDN controllers have some similarities and more differences in terms of functionality</w:t>
      </w:r>
      <w:r w:rsidR="00407D50" w:rsidRPr="001B6BE1">
        <w:rPr>
          <w:rFonts w:cs="Times"/>
        </w:rPr>
        <w:t>, design architectures, development platform and support for different network services.</w:t>
      </w:r>
    </w:p>
    <w:p w14:paraId="4CCDD36C" w14:textId="5AF11B2B" w:rsidR="0013509D" w:rsidRPr="001B6BE1" w:rsidRDefault="00D14020" w:rsidP="00C1613D">
      <w:pPr>
        <w:pStyle w:val="ListParagraph"/>
        <w:numPr>
          <w:ilvl w:val="0"/>
          <w:numId w:val="5"/>
        </w:numPr>
        <w:spacing w:before="240" w:after="0" w:line="240" w:lineRule="auto"/>
        <w:rPr>
          <w:rFonts w:cs="Times"/>
        </w:rPr>
      </w:pPr>
      <w:r w:rsidRPr="001B6BE1">
        <w:rPr>
          <w:rFonts w:cs="Times"/>
        </w:rPr>
        <w:t>Some projects were developed t</w:t>
      </w:r>
      <w:r w:rsidR="0013509D" w:rsidRPr="001B6BE1">
        <w:rPr>
          <w:rFonts w:cs="Times"/>
        </w:rPr>
        <w:t>o study the SDN application</w:t>
      </w:r>
      <w:r w:rsidRPr="001B6BE1">
        <w:rPr>
          <w:rFonts w:cs="Times"/>
        </w:rPr>
        <w:t xml:space="preserve"> of a certain controller</w:t>
      </w:r>
      <w:r w:rsidR="0013509D" w:rsidRPr="001B6BE1">
        <w:rPr>
          <w:rFonts w:cs="Times"/>
        </w:rPr>
        <w:t xml:space="preserve"> for testing the</w:t>
      </w:r>
      <w:r w:rsidRPr="001B6BE1">
        <w:rPr>
          <w:rFonts w:cs="Times"/>
        </w:rPr>
        <w:t xml:space="preserve"> particular</w:t>
      </w:r>
      <w:r w:rsidR="0013509D" w:rsidRPr="001B6BE1">
        <w:rPr>
          <w:rFonts w:cs="Times"/>
        </w:rPr>
        <w:t xml:space="preserve"> network service</w:t>
      </w:r>
      <w:r w:rsidRPr="001B6BE1">
        <w:rPr>
          <w:rFonts w:cs="Times"/>
        </w:rPr>
        <w:t xml:space="preserve">, testbeds were created. These testbeds were implemented on local servers or different virtual machines each acting as a single network component of </w:t>
      </w:r>
      <w:r w:rsidR="00AF5F94" w:rsidRPr="001B6BE1">
        <w:rPr>
          <w:rFonts w:cs="Times"/>
        </w:rPr>
        <w:t>the SDN network.</w:t>
      </w:r>
      <w:r w:rsidR="00D27CD3" w:rsidRPr="001B6BE1">
        <w:rPr>
          <w:rFonts w:cs="Times"/>
        </w:rPr>
        <w:t xml:space="preserve"> This approach of experimenting consumed a large amount of machine resources and could not practically test the performance of SDN network in terms of scalability and high availability.</w:t>
      </w:r>
    </w:p>
    <w:p w14:paraId="3FF7ACC8" w14:textId="611B713E" w:rsidR="000E2494" w:rsidRPr="001B6BE1" w:rsidRDefault="00237858" w:rsidP="00E85F61">
      <w:pPr>
        <w:pStyle w:val="ListParagraph"/>
        <w:numPr>
          <w:ilvl w:val="0"/>
          <w:numId w:val="5"/>
        </w:numPr>
        <w:spacing w:before="240" w:after="0" w:line="240" w:lineRule="auto"/>
        <w:rPr>
          <w:rFonts w:cs="Times"/>
        </w:rPr>
      </w:pPr>
      <w:r w:rsidRPr="001B6BE1">
        <w:rPr>
          <w:rFonts w:cs="Times"/>
        </w:rPr>
        <w:t xml:space="preserve">Contrastingly, a complete virtual testbed, specially designed to implement SDN networks and analyse the </w:t>
      </w:r>
      <w:r w:rsidR="007275B5" w:rsidRPr="001B6BE1">
        <w:rPr>
          <w:rFonts w:cs="Times"/>
        </w:rPr>
        <w:t>different features of SDN, was heavily utilised to experiment with the SDN networks.</w:t>
      </w:r>
      <w:r w:rsidR="000E2494" w:rsidRPr="001B6BE1">
        <w:rPr>
          <w:rFonts w:cs="Times"/>
        </w:rPr>
        <w:t xml:space="preserve"> </w:t>
      </w:r>
      <w:r w:rsidR="00C1613D" w:rsidRPr="001B6BE1">
        <w:rPr>
          <w:rFonts w:cs="Times"/>
        </w:rPr>
        <w:t>Mininet</w:t>
      </w:r>
      <w:r w:rsidR="000E2494" w:rsidRPr="001B6BE1">
        <w:rPr>
          <w:rFonts w:cs="Times"/>
        </w:rPr>
        <w:t>, the virtual</w:t>
      </w:r>
      <w:r w:rsidR="00C1613D" w:rsidRPr="001B6BE1">
        <w:rPr>
          <w:rFonts w:cs="Times"/>
        </w:rPr>
        <w:t xml:space="preserve"> network emulator used to deploy quick</w:t>
      </w:r>
      <w:r w:rsidR="000E2494" w:rsidRPr="001B6BE1">
        <w:rPr>
          <w:rFonts w:cs="Times"/>
        </w:rPr>
        <w:t xml:space="preserve"> SDN </w:t>
      </w:r>
      <w:r w:rsidR="00C1613D" w:rsidRPr="001B6BE1">
        <w:rPr>
          <w:rFonts w:cs="Times"/>
        </w:rPr>
        <w:t>network</w:t>
      </w:r>
      <w:r w:rsidR="000E2494" w:rsidRPr="001B6BE1">
        <w:rPr>
          <w:rFonts w:cs="Times"/>
        </w:rPr>
        <w:t xml:space="preserve"> consisting of SDN controller, OpenFlow switches and </w:t>
      </w:r>
      <w:r w:rsidR="00CD1F8E">
        <w:rPr>
          <w:rFonts w:cs="Times"/>
        </w:rPr>
        <w:t>endpoints</w:t>
      </w:r>
      <w:r w:rsidR="000E2494" w:rsidRPr="001B6BE1">
        <w:rPr>
          <w:rFonts w:cs="Times"/>
        </w:rPr>
        <w:t xml:space="preserve"> provides supports to varieties of SDN components.</w:t>
      </w:r>
      <w:r w:rsidR="007019A4" w:rsidRPr="001B6BE1">
        <w:rPr>
          <w:rFonts w:cs="Times"/>
        </w:rPr>
        <w:t xml:space="preserve"> Some of which are </w:t>
      </w:r>
      <w:r w:rsidR="00686276" w:rsidRPr="001B6BE1">
        <w:rPr>
          <w:rFonts w:cs="Times"/>
        </w:rPr>
        <w:t xml:space="preserve">in-built, if not, an option to program that component or attach it externally is available. Every component deployed in the Mininet, is the virtual replica of the </w:t>
      </w:r>
      <w:r w:rsidR="00267E48" w:rsidRPr="001B6BE1">
        <w:rPr>
          <w:rFonts w:cs="Times"/>
        </w:rPr>
        <w:t>network component</w:t>
      </w:r>
      <w:r w:rsidR="00A37124" w:rsidRPr="001B6BE1">
        <w:rPr>
          <w:rFonts w:cs="Times"/>
        </w:rPr>
        <w:t>s</w:t>
      </w:r>
      <w:r w:rsidR="00267E48" w:rsidRPr="001B6BE1">
        <w:rPr>
          <w:rFonts w:cs="Times"/>
        </w:rPr>
        <w:t>.</w:t>
      </w:r>
      <w:r w:rsidR="00686276" w:rsidRPr="001B6BE1">
        <w:rPr>
          <w:rFonts w:cs="Times"/>
        </w:rPr>
        <w:t xml:space="preserve"> </w:t>
      </w:r>
    </w:p>
    <w:p w14:paraId="01F713A8" w14:textId="24CDB9B0" w:rsidR="00C1613D" w:rsidRPr="001B6BE1" w:rsidRDefault="00A37124" w:rsidP="00E85F61">
      <w:pPr>
        <w:pStyle w:val="ListParagraph"/>
        <w:numPr>
          <w:ilvl w:val="0"/>
          <w:numId w:val="5"/>
        </w:numPr>
        <w:spacing w:before="240" w:after="0" w:line="240" w:lineRule="auto"/>
        <w:rPr>
          <w:rFonts w:cs="Times"/>
        </w:rPr>
      </w:pPr>
      <w:r w:rsidRPr="001B6BE1">
        <w:rPr>
          <w:rFonts w:cs="Times"/>
        </w:rPr>
        <w:t xml:space="preserve">Another network emulation environment which deploys the real images of the network components could be the ideal </w:t>
      </w:r>
      <w:r w:rsidR="00144AFC" w:rsidRPr="001B6BE1">
        <w:rPr>
          <w:rFonts w:cs="Times"/>
        </w:rPr>
        <w:t xml:space="preserve">platform for testing the performance of SDN networks. The GNS3 application, which helps create the real-world resembling networks implemented on the single machine could bring the evaluation results more close to the real-world scenarios. Not enough research and quite few </w:t>
      </w:r>
      <w:r w:rsidR="005B3763" w:rsidRPr="001B6BE1">
        <w:rPr>
          <w:rFonts w:cs="Times"/>
        </w:rPr>
        <w:t>experimental set up with this network emulator was discovered.</w:t>
      </w:r>
    </w:p>
    <w:p w14:paraId="698D5A4F" w14:textId="14055126" w:rsidR="00C1613D" w:rsidRPr="001B6BE1" w:rsidRDefault="005B3763" w:rsidP="005B3763">
      <w:pPr>
        <w:pStyle w:val="ListParagraph"/>
        <w:numPr>
          <w:ilvl w:val="0"/>
          <w:numId w:val="5"/>
        </w:numPr>
        <w:spacing w:before="240" w:after="0" w:line="240" w:lineRule="auto"/>
        <w:rPr>
          <w:rFonts w:cs="Times"/>
        </w:rPr>
      </w:pPr>
      <w:r w:rsidRPr="001B6BE1">
        <w:rPr>
          <w:rFonts w:cs="Times"/>
        </w:rPr>
        <w:t>During the course of this thesis, the performance of SDN components for different network services was tested on both, Mininet and GNS3 network emulation environments.</w:t>
      </w:r>
    </w:p>
    <w:p w14:paraId="31642B6F" w14:textId="77777777" w:rsidR="009470BC" w:rsidRPr="001B6BE1" w:rsidRDefault="009470BC" w:rsidP="009470BC">
      <w:pPr>
        <w:spacing w:before="240" w:after="0" w:line="240" w:lineRule="auto"/>
        <w:ind w:left="360"/>
        <w:rPr>
          <w:rFonts w:cs="Times"/>
        </w:rPr>
        <w:sectPr w:rsidR="009470BC" w:rsidRPr="001B6BE1" w:rsidSect="005B3F86">
          <w:headerReference w:type="default" r:id="rId24"/>
          <w:headerReference w:type="first" r:id="rId25"/>
          <w:pgSz w:w="11907" w:h="16840" w:code="9"/>
          <w:pgMar w:top="1452" w:right="1134" w:bottom="1418" w:left="1701" w:header="1134" w:footer="567" w:gutter="0"/>
          <w:cols w:space="720"/>
          <w:titlePg/>
          <w:docGrid w:linePitch="272"/>
        </w:sectPr>
      </w:pPr>
    </w:p>
    <w:p w14:paraId="2B06DFEB" w14:textId="77777777" w:rsidR="009470BC" w:rsidRPr="001B6BE1" w:rsidRDefault="009470BC" w:rsidP="009470BC">
      <w:pPr>
        <w:spacing w:after="0" w:line="240" w:lineRule="auto"/>
        <w:ind w:left="360"/>
        <w:rPr>
          <w:rFonts w:cs="Times"/>
        </w:rPr>
      </w:pPr>
    </w:p>
    <w:p w14:paraId="10B072AD" w14:textId="54652684" w:rsidR="00DE1A29" w:rsidRPr="001B6BE1" w:rsidRDefault="005405F0" w:rsidP="004211EC">
      <w:pPr>
        <w:pStyle w:val="Heading1"/>
        <w:spacing w:before="0" w:after="240"/>
      </w:pPr>
      <w:bookmarkStart w:id="51" w:name="_Toc115032499"/>
      <w:r w:rsidRPr="001B6BE1">
        <w:t>Realization</w:t>
      </w:r>
      <w:bookmarkEnd w:id="51"/>
    </w:p>
    <w:p w14:paraId="70AACB3C" w14:textId="481957E2" w:rsidR="004D2D10" w:rsidRPr="001B6BE1" w:rsidRDefault="004D2D10" w:rsidP="004D2D10">
      <w:pPr>
        <w:rPr>
          <w:rFonts w:cs="Times"/>
        </w:rPr>
      </w:pPr>
      <w:r w:rsidRPr="001B6BE1">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sidRPr="001B6BE1">
        <w:rPr>
          <w:rFonts w:cs="Times"/>
        </w:rPr>
        <w:t>OpenDaylight</w:t>
      </w:r>
      <w:r w:rsidRPr="001B6BE1">
        <w:rPr>
          <w:rFonts w:cs="Times"/>
        </w:rPr>
        <w:t xml:space="preserve"> (ODL) and Ryu. Similarly, to create the network with network elements, two emulation software </w:t>
      </w:r>
      <w:r w:rsidR="004A7FE8" w:rsidRPr="001B6BE1">
        <w:rPr>
          <w:rFonts w:cs="Times"/>
        </w:rPr>
        <w:t>we</w:t>
      </w:r>
      <w:r w:rsidRPr="001B6BE1">
        <w:rPr>
          <w:rFonts w:cs="Times"/>
        </w:rPr>
        <w:t>re selected, namely, Mininet and GNS3.</w:t>
      </w:r>
    </w:p>
    <w:p w14:paraId="6343BCC6" w14:textId="11E653D4" w:rsidR="004D2D10" w:rsidRPr="001B6BE1" w:rsidRDefault="004D2D10" w:rsidP="004211EC">
      <w:pPr>
        <w:pStyle w:val="Heading2"/>
        <w:spacing w:before="360"/>
      </w:pPr>
      <w:bookmarkStart w:id="52" w:name="_Toc115032500"/>
      <w:r w:rsidRPr="001B6BE1">
        <w:t>Installation</w:t>
      </w:r>
      <w:r w:rsidR="006E5C1F" w:rsidRPr="001B6BE1">
        <w:t xml:space="preserve"> of testbed</w:t>
      </w:r>
      <w:bookmarkEnd w:id="52"/>
    </w:p>
    <w:p w14:paraId="38ADDB10" w14:textId="26E25ADB" w:rsidR="004D2D10" w:rsidRPr="001B6BE1" w:rsidRDefault="004D2D10" w:rsidP="004D2D10">
      <w:pPr>
        <w:rPr>
          <w:rFonts w:cs="Times"/>
        </w:rPr>
      </w:pPr>
      <w:r w:rsidRPr="001B6BE1">
        <w:rPr>
          <w:rFonts w:cs="Times"/>
        </w:rPr>
        <w:t>For setting up the testbed for this Thesis work, all the major components were installed on the Oracle VM VirtualBox virtualization application. Different virtual machines were created for each SDN controller.</w:t>
      </w:r>
    </w:p>
    <w:p w14:paraId="0A6D1E52" w14:textId="77777777" w:rsidR="00213CC7" w:rsidRPr="001B6BE1" w:rsidRDefault="004D2D10" w:rsidP="0019001F">
      <w:pPr>
        <w:rPr>
          <w:rFonts w:cs="Times"/>
        </w:rPr>
      </w:pPr>
      <w:r w:rsidRPr="001B6BE1">
        <w:rPr>
          <w:rFonts w:cs="Times"/>
        </w:rPr>
        <w:t xml:space="preserve">Mininet-VM and GNS3 VM were also running on different instances of Virtual Machines. Mininet-VM is capable of creating topologies with Open vSwitches, </w:t>
      </w:r>
      <w:r w:rsidR="00F87A51" w:rsidRPr="001B6BE1">
        <w:rPr>
          <w:rFonts w:cs="Times"/>
        </w:rPr>
        <w:t>h</w:t>
      </w:r>
      <w:r w:rsidRPr="001B6BE1">
        <w:rPr>
          <w:rFonts w:cs="Times"/>
        </w:rPr>
        <w:t xml:space="preserve">osts and SDN </w:t>
      </w:r>
      <w:r w:rsidR="00F87A51" w:rsidRPr="001B6BE1">
        <w:rPr>
          <w:rFonts w:cs="Times"/>
        </w:rPr>
        <w:t>c</w:t>
      </w:r>
      <w:r w:rsidRPr="001B6BE1">
        <w:rPr>
          <w:rFonts w:cs="Times"/>
        </w:rPr>
        <w:t>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w:t>
      </w:r>
    </w:p>
    <w:p w14:paraId="5751678C" w14:textId="222F44BF" w:rsidR="00793912" w:rsidRPr="001B6BE1" w:rsidRDefault="0019001F" w:rsidP="0019001F">
      <w:pPr>
        <w:rPr>
          <w:rFonts w:cs="Times"/>
        </w:rPr>
      </w:pPr>
      <w:r w:rsidRPr="001B6BE1">
        <w:rPr>
          <w:noProof/>
        </w:rPr>
        <w:drawing>
          <wp:inline distT="0" distB="0" distL="0" distR="0" wp14:anchorId="2AA7B24B" wp14:editId="5E5F2E54">
            <wp:extent cx="5760720" cy="3084195"/>
            <wp:effectExtent l="0" t="0" r="0" b="190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26"/>
                    <a:stretch>
                      <a:fillRect/>
                    </a:stretch>
                  </pic:blipFill>
                  <pic:spPr>
                    <a:xfrm>
                      <a:off x="0" y="0"/>
                      <a:ext cx="5760720" cy="3084195"/>
                    </a:xfrm>
                    <a:prstGeom prst="rect">
                      <a:avLst/>
                    </a:prstGeom>
                  </pic:spPr>
                </pic:pic>
              </a:graphicData>
            </a:graphic>
          </wp:inline>
        </w:drawing>
      </w:r>
    </w:p>
    <w:p w14:paraId="6F42FBFD" w14:textId="54BA4F90" w:rsidR="004D2D10" w:rsidRPr="001B6BE1" w:rsidRDefault="00793912" w:rsidP="00793912">
      <w:pPr>
        <w:pStyle w:val="Caption"/>
        <w:jc w:val="center"/>
        <w:rPr>
          <w:rFonts w:cs="Times"/>
        </w:rPr>
      </w:pPr>
      <w:bookmarkStart w:id="53" w:name="_Toc114937930"/>
      <w:bookmarkStart w:id="54" w:name="_Toc114943098"/>
      <w:r w:rsidRPr="001B6BE1">
        <w:t xml:space="preserve">Figure 4. </w:t>
      </w:r>
      <w:r w:rsidRPr="001B6BE1">
        <w:fldChar w:fldCharType="begin"/>
      </w:r>
      <w:r w:rsidRPr="001B6BE1">
        <w:instrText xml:space="preserve"> SEQ Figure_4. \* ARABIC </w:instrText>
      </w:r>
      <w:r w:rsidRPr="001B6BE1">
        <w:fldChar w:fldCharType="separate"/>
      </w:r>
      <w:r w:rsidR="00F5756A" w:rsidRPr="001B6BE1">
        <w:t>1</w:t>
      </w:r>
      <w:r w:rsidRPr="001B6BE1">
        <w:fldChar w:fldCharType="end"/>
      </w:r>
      <w:r w:rsidRPr="001B6BE1">
        <w:t xml:space="preserve"> Different virtual machine instances in VirtualBox</w:t>
      </w:r>
      <w:bookmarkEnd w:id="53"/>
      <w:bookmarkEnd w:id="54"/>
    </w:p>
    <w:p w14:paraId="5B013AAB" w14:textId="25070417" w:rsidR="004D2D10" w:rsidRPr="001B6BE1" w:rsidRDefault="004D2D10" w:rsidP="004D2D10">
      <w:pPr>
        <w:rPr>
          <w:rFonts w:cs="Times"/>
        </w:rPr>
      </w:pPr>
      <w:r w:rsidRPr="001B6BE1">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1B6BE1">
        <w:rPr>
          <w:rFonts w:cs="Times"/>
        </w:rPr>
        <w:t xml:space="preserve"> All these SDN controllers and </w:t>
      </w:r>
      <w:r w:rsidR="00563C86" w:rsidRPr="001B6BE1">
        <w:rPr>
          <w:rFonts w:cs="Times"/>
        </w:rPr>
        <w:t>emulation software</w:t>
      </w:r>
      <w:r w:rsidR="00B34771" w:rsidRPr="001B6BE1">
        <w:rPr>
          <w:rFonts w:cs="Times"/>
        </w:rPr>
        <w:t xml:space="preserve"> were set up using standard scripts</w:t>
      </w:r>
      <w:r w:rsidR="00563C86" w:rsidRPr="001B6BE1">
        <w:rPr>
          <w:rFonts w:cs="Times"/>
        </w:rPr>
        <w:t xml:space="preserve"> and</w:t>
      </w:r>
      <w:r w:rsidR="00B34771" w:rsidRPr="001B6BE1">
        <w:rPr>
          <w:rFonts w:cs="Times"/>
        </w:rPr>
        <w:t xml:space="preserve"> no special optimization</w:t>
      </w:r>
      <w:r w:rsidR="00563C86" w:rsidRPr="001B6BE1">
        <w:rPr>
          <w:rFonts w:cs="Times"/>
        </w:rPr>
        <w:t xml:space="preserve"> was performed.</w:t>
      </w:r>
    </w:p>
    <w:p w14:paraId="2917D32D" w14:textId="2CF20B47" w:rsidR="00820225" w:rsidRPr="001B6BE1" w:rsidRDefault="00594D6A" w:rsidP="00833599">
      <w:pPr>
        <w:rPr>
          <w:rFonts w:cs="Times"/>
        </w:rPr>
      </w:pPr>
      <w:r w:rsidRPr="001B6BE1">
        <w:rPr>
          <w:rFonts w:cs="Times"/>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1B6BE1">
        <w:rPr>
          <w:rFonts w:cs="Times"/>
        </w:rPr>
        <w:t xml:space="preserve">large amount of resources. And for this reason multiple controllers were installed as Docker containers and separate virtual machine named </w:t>
      </w:r>
      <w:r w:rsidR="00B34771" w:rsidRPr="001B6BE1">
        <w:rPr>
          <w:rFonts w:cs="Times"/>
          <w:i/>
          <w:iCs/>
        </w:rPr>
        <w:t>ONOS Docker</w:t>
      </w:r>
      <w:r w:rsidR="00B34771" w:rsidRPr="001B6BE1">
        <w:rPr>
          <w:rFonts w:cs="Times"/>
        </w:rPr>
        <w:t xml:space="preserve"> was created for this use case.</w:t>
      </w:r>
    </w:p>
    <w:p w14:paraId="1DF68BE0" w14:textId="5F7A5730" w:rsidR="00820225" w:rsidRPr="001B6BE1" w:rsidRDefault="00820225" w:rsidP="00833599">
      <w:pPr>
        <w:rPr>
          <w:rFonts w:cs="Times"/>
        </w:rPr>
      </w:pPr>
      <w:r w:rsidRPr="001B6BE1">
        <w:rPr>
          <w:rFonts w:cs="Times"/>
        </w:rPr>
        <w:t xml:space="preserve">For the tasks associated with this master thesis, following is the list of software and machine configuration </w:t>
      </w:r>
      <w:r w:rsidR="007C480B" w:rsidRPr="001B6BE1">
        <w:rPr>
          <w:rFonts w:cs="Times"/>
        </w:rPr>
        <w:t>utili</w:t>
      </w:r>
      <w:r w:rsidR="00860B1A" w:rsidRPr="001B6BE1">
        <w:rPr>
          <w:rFonts w:cs="Times"/>
        </w:rPr>
        <w:t>s</w:t>
      </w:r>
      <w:r w:rsidR="007C480B" w:rsidRPr="001B6BE1">
        <w:rPr>
          <w:rFonts w:cs="Times"/>
        </w:rPr>
        <w:t>ed.</w:t>
      </w:r>
    </w:p>
    <w:p w14:paraId="03A0A080" w14:textId="16A03574" w:rsidR="00D67780" w:rsidRPr="001B6BE1" w:rsidRDefault="00D67780" w:rsidP="00D67780">
      <w:pPr>
        <w:pStyle w:val="Caption"/>
        <w:keepNext/>
        <w:jc w:val="center"/>
      </w:pPr>
      <w:bookmarkStart w:id="55" w:name="_Toc114943224"/>
      <w:r w:rsidRPr="001B6BE1">
        <w:lastRenderedPageBreak/>
        <w:t xml:space="preserve">Table 4. </w:t>
      </w:r>
      <w:r w:rsidRPr="001B6BE1">
        <w:fldChar w:fldCharType="begin"/>
      </w:r>
      <w:r w:rsidRPr="001B6BE1">
        <w:instrText xml:space="preserve"> SEQ Table_4. \* ARABIC </w:instrText>
      </w:r>
      <w:r w:rsidRPr="001B6BE1">
        <w:fldChar w:fldCharType="separate"/>
      </w:r>
      <w:r w:rsidR="00610BF0" w:rsidRPr="001B6BE1">
        <w:t>1</w:t>
      </w:r>
      <w:r w:rsidRPr="001B6BE1">
        <w:fldChar w:fldCharType="end"/>
      </w:r>
      <w:r w:rsidRPr="001B6BE1">
        <w:t xml:space="preserve"> Software and their versions utilised for implementation</w:t>
      </w:r>
      <w:bookmarkEnd w:id="55"/>
    </w:p>
    <w:tbl>
      <w:tblPr>
        <w:tblStyle w:val="TableGrid"/>
        <w:tblW w:w="0" w:type="auto"/>
        <w:tblLook w:val="04A0" w:firstRow="1" w:lastRow="0" w:firstColumn="1" w:lastColumn="0" w:noHBand="0" w:noVBand="1"/>
      </w:tblPr>
      <w:tblGrid>
        <w:gridCol w:w="4219"/>
        <w:gridCol w:w="2693"/>
        <w:gridCol w:w="2376"/>
      </w:tblGrid>
      <w:tr w:rsidR="007C480B" w:rsidRPr="001B6BE1" w14:paraId="72C5C2B1" w14:textId="77777777" w:rsidTr="00CA2442">
        <w:tc>
          <w:tcPr>
            <w:tcW w:w="4219" w:type="dxa"/>
          </w:tcPr>
          <w:p w14:paraId="2249F858" w14:textId="229690EE" w:rsidR="007C480B" w:rsidRPr="001B6BE1" w:rsidRDefault="007C480B" w:rsidP="007C480B">
            <w:pPr>
              <w:jc w:val="center"/>
              <w:rPr>
                <w:rFonts w:cs="Times"/>
                <w:b/>
                <w:bCs/>
              </w:rPr>
            </w:pPr>
            <w:r w:rsidRPr="001B6BE1">
              <w:rPr>
                <w:rFonts w:cs="Times"/>
                <w:b/>
                <w:bCs/>
              </w:rPr>
              <w:t>Category</w:t>
            </w:r>
          </w:p>
        </w:tc>
        <w:tc>
          <w:tcPr>
            <w:tcW w:w="2693" w:type="dxa"/>
          </w:tcPr>
          <w:p w14:paraId="0AC91B71" w14:textId="676D6D70" w:rsidR="007C480B" w:rsidRPr="001B6BE1" w:rsidRDefault="007C480B" w:rsidP="007C480B">
            <w:pPr>
              <w:jc w:val="center"/>
              <w:rPr>
                <w:rFonts w:cs="Times"/>
                <w:b/>
                <w:bCs/>
              </w:rPr>
            </w:pPr>
            <w:r w:rsidRPr="001B6BE1">
              <w:rPr>
                <w:rFonts w:cs="Times"/>
                <w:b/>
                <w:bCs/>
              </w:rPr>
              <w:t>Software</w:t>
            </w:r>
          </w:p>
        </w:tc>
        <w:tc>
          <w:tcPr>
            <w:tcW w:w="2376" w:type="dxa"/>
          </w:tcPr>
          <w:p w14:paraId="602E7EDD" w14:textId="6C0C5B4C" w:rsidR="007C480B" w:rsidRPr="001B6BE1" w:rsidRDefault="007C480B" w:rsidP="007C480B">
            <w:pPr>
              <w:jc w:val="center"/>
              <w:rPr>
                <w:rFonts w:cs="Times"/>
                <w:b/>
                <w:bCs/>
              </w:rPr>
            </w:pPr>
            <w:r w:rsidRPr="001B6BE1">
              <w:rPr>
                <w:rFonts w:cs="Times"/>
                <w:b/>
                <w:bCs/>
              </w:rPr>
              <w:t>Version</w:t>
            </w:r>
          </w:p>
        </w:tc>
      </w:tr>
      <w:tr w:rsidR="007C480B" w:rsidRPr="001B6BE1" w14:paraId="39DD2239" w14:textId="77777777" w:rsidTr="00CA2442">
        <w:tc>
          <w:tcPr>
            <w:tcW w:w="4219" w:type="dxa"/>
          </w:tcPr>
          <w:p w14:paraId="27CAFB69" w14:textId="3615B7A6" w:rsidR="007C480B" w:rsidRPr="001B6BE1" w:rsidRDefault="00BC05E4" w:rsidP="007C480B">
            <w:pPr>
              <w:rPr>
                <w:rFonts w:cs="Times"/>
              </w:rPr>
            </w:pPr>
            <w:r w:rsidRPr="001B6BE1">
              <w:rPr>
                <w:rFonts w:cs="Times"/>
              </w:rPr>
              <w:t xml:space="preserve">Host Machine </w:t>
            </w:r>
            <w:r w:rsidR="007C480B" w:rsidRPr="001B6BE1">
              <w:rPr>
                <w:rFonts w:cs="Times"/>
              </w:rPr>
              <w:t>Operating system</w:t>
            </w:r>
          </w:p>
        </w:tc>
        <w:tc>
          <w:tcPr>
            <w:tcW w:w="2693" w:type="dxa"/>
          </w:tcPr>
          <w:p w14:paraId="311BAF68" w14:textId="700F1728" w:rsidR="007C480B" w:rsidRPr="001B6BE1" w:rsidRDefault="007C480B" w:rsidP="007C480B">
            <w:pPr>
              <w:rPr>
                <w:rFonts w:cs="Times"/>
              </w:rPr>
            </w:pPr>
            <w:r w:rsidRPr="001B6BE1">
              <w:rPr>
                <w:rFonts w:cs="Times"/>
              </w:rPr>
              <w:t>Windows 10 Home</w:t>
            </w:r>
          </w:p>
        </w:tc>
        <w:tc>
          <w:tcPr>
            <w:tcW w:w="2376" w:type="dxa"/>
          </w:tcPr>
          <w:p w14:paraId="0E24EE78" w14:textId="54E9A4FD" w:rsidR="007C480B" w:rsidRPr="001B6BE1" w:rsidRDefault="007C480B" w:rsidP="007C480B">
            <w:pPr>
              <w:rPr>
                <w:rFonts w:cs="Times"/>
              </w:rPr>
            </w:pPr>
            <w:r w:rsidRPr="001B6BE1">
              <w:rPr>
                <w:rFonts w:cs="Times"/>
              </w:rPr>
              <w:t>2</w:t>
            </w:r>
            <w:r w:rsidR="00961833" w:rsidRPr="001B6BE1">
              <w:rPr>
                <w:rFonts w:cs="Times"/>
              </w:rPr>
              <w:t>1</w:t>
            </w:r>
            <w:r w:rsidRPr="001B6BE1">
              <w:rPr>
                <w:rFonts w:cs="Times"/>
              </w:rPr>
              <w:t>H2</w:t>
            </w:r>
            <w:r w:rsidR="00961833" w:rsidRPr="001B6BE1">
              <w:rPr>
                <w:rFonts w:cs="Times"/>
              </w:rPr>
              <w:t xml:space="preserve"> OS build 22000.856</w:t>
            </w:r>
          </w:p>
        </w:tc>
      </w:tr>
      <w:tr w:rsidR="007C480B" w:rsidRPr="001B6BE1" w14:paraId="372CB83E" w14:textId="77777777" w:rsidTr="00CA2442">
        <w:tc>
          <w:tcPr>
            <w:tcW w:w="4219" w:type="dxa"/>
          </w:tcPr>
          <w:p w14:paraId="7376BA1F" w14:textId="704B08EA" w:rsidR="007C480B" w:rsidRPr="001B6BE1" w:rsidRDefault="00BC05E4" w:rsidP="007C480B">
            <w:pPr>
              <w:rPr>
                <w:rFonts w:cs="Times"/>
              </w:rPr>
            </w:pPr>
            <w:r w:rsidRPr="001B6BE1">
              <w:rPr>
                <w:rFonts w:cs="Times"/>
              </w:rPr>
              <w:t xml:space="preserve">Host Machine </w:t>
            </w:r>
            <w:r w:rsidR="007C480B" w:rsidRPr="001B6BE1">
              <w:rPr>
                <w:rFonts w:cs="Times"/>
              </w:rPr>
              <w:t>Processor</w:t>
            </w:r>
          </w:p>
        </w:tc>
        <w:tc>
          <w:tcPr>
            <w:tcW w:w="2693" w:type="dxa"/>
          </w:tcPr>
          <w:p w14:paraId="2CCF3A2A" w14:textId="4E8CA3AF" w:rsidR="007C480B" w:rsidRPr="001B6BE1" w:rsidRDefault="007C480B" w:rsidP="007C480B">
            <w:pPr>
              <w:rPr>
                <w:rFonts w:cs="Times"/>
              </w:rPr>
            </w:pPr>
            <w:r w:rsidRPr="001B6BE1">
              <w:rPr>
                <w:rFonts w:cs="Times"/>
              </w:rPr>
              <w:t xml:space="preserve">Intel(R) Core(TM) i7-1065G7 </w:t>
            </w:r>
            <w:r w:rsidR="00CA2442" w:rsidRPr="001B6BE1">
              <w:rPr>
                <w:rFonts w:cs="Times"/>
              </w:rPr>
              <w:t xml:space="preserve">8 </w:t>
            </w:r>
            <w:r w:rsidRPr="001B6BE1">
              <w:rPr>
                <w:rFonts w:cs="Times"/>
              </w:rPr>
              <w:t>CPU</w:t>
            </w:r>
            <w:r w:rsidR="00CA2442" w:rsidRPr="001B6BE1">
              <w:rPr>
                <w:rFonts w:cs="Times"/>
              </w:rPr>
              <w:t>s</w:t>
            </w:r>
            <w:r w:rsidRPr="001B6BE1">
              <w:rPr>
                <w:rFonts w:cs="Times"/>
              </w:rPr>
              <w:t xml:space="preserve"> @ 1.30GHz 1.50 GHz</w:t>
            </w:r>
          </w:p>
        </w:tc>
        <w:tc>
          <w:tcPr>
            <w:tcW w:w="2376" w:type="dxa"/>
          </w:tcPr>
          <w:p w14:paraId="24F71D53" w14:textId="77777777" w:rsidR="007C480B" w:rsidRPr="001B6BE1" w:rsidRDefault="007C480B" w:rsidP="007C480B">
            <w:pPr>
              <w:rPr>
                <w:rFonts w:cs="Times"/>
              </w:rPr>
            </w:pPr>
          </w:p>
        </w:tc>
      </w:tr>
      <w:tr w:rsidR="00BC05E4" w:rsidRPr="001B6BE1" w14:paraId="19EED697" w14:textId="77777777" w:rsidTr="00CA2442">
        <w:tc>
          <w:tcPr>
            <w:tcW w:w="4219" w:type="dxa"/>
          </w:tcPr>
          <w:p w14:paraId="5B723CD0" w14:textId="3B51CB5C" w:rsidR="00BC05E4" w:rsidRPr="001B6BE1" w:rsidRDefault="00BC05E4" w:rsidP="007C480B">
            <w:pPr>
              <w:rPr>
                <w:rFonts w:cs="Times"/>
              </w:rPr>
            </w:pPr>
            <w:r w:rsidRPr="001B6BE1">
              <w:rPr>
                <w:rFonts w:cs="Times"/>
              </w:rPr>
              <w:t>Host Machine RAM</w:t>
            </w:r>
          </w:p>
        </w:tc>
        <w:tc>
          <w:tcPr>
            <w:tcW w:w="2693" w:type="dxa"/>
          </w:tcPr>
          <w:p w14:paraId="4893F059" w14:textId="34010157" w:rsidR="00BC05E4" w:rsidRPr="001B6BE1" w:rsidRDefault="00BC05E4" w:rsidP="007C480B">
            <w:pPr>
              <w:rPr>
                <w:rFonts w:cs="Times"/>
              </w:rPr>
            </w:pPr>
            <w:r w:rsidRPr="001B6BE1">
              <w:rPr>
                <w:rFonts w:cs="Times"/>
              </w:rPr>
              <w:t>16.0 GB</w:t>
            </w:r>
          </w:p>
        </w:tc>
        <w:tc>
          <w:tcPr>
            <w:tcW w:w="2376" w:type="dxa"/>
          </w:tcPr>
          <w:p w14:paraId="6E7858AD" w14:textId="77777777" w:rsidR="00BC05E4" w:rsidRPr="001B6BE1" w:rsidRDefault="00BC05E4" w:rsidP="007C480B">
            <w:pPr>
              <w:rPr>
                <w:rFonts w:cs="Times"/>
              </w:rPr>
            </w:pPr>
          </w:p>
        </w:tc>
      </w:tr>
      <w:tr w:rsidR="00BC05E4" w:rsidRPr="001B6BE1" w14:paraId="2ED14D3F" w14:textId="77777777" w:rsidTr="00CA2442">
        <w:tc>
          <w:tcPr>
            <w:tcW w:w="4219" w:type="dxa"/>
          </w:tcPr>
          <w:p w14:paraId="1B4687E7" w14:textId="0E1BAB87" w:rsidR="00BC05E4" w:rsidRPr="001B6BE1" w:rsidRDefault="00BC05E4" w:rsidP="007C480B">
            <w:pPr>
              <w:rPr>
                <w:rFonts w:cs="Times"/>
              </w:rPr>
            </w:pPr>
            <w:r w:rsidRPr="001B6BE1">
              <w:rPr>
                <w:rFonts w:cs="Times"/>
              </w:rPr>
              <w:t>Host Machine Graphics</w:t>
            </w:r>
          </w:p>
        </w:tc>
        <w:tc>
          <w:tcPr>
            <w:tcW w:w="2693" w:type="dxa"/>
          </w:tcPr>
          <w:p w14:paraId="7BD873B1" w14:textId="7B9E88B0" w:rsidR="00BC05E4" w:rsidRPr="001B6BE1" w:rsidRDefault="00BC05E4" w:rsidP="007C480B">
            <w:pPr>
              <w:rPr>
                <w:rFonts w:cs="Times"/>
              </w:rPr>
            </w:pPr>
            <w:r w:rsidRPr="001B6BE1">
              <w:rPr>
                <w:rFonts w:cs="Times"/>
              </w:rPr>
              <w:t>Intel(R) Iris(R) Plus</w:t>
            </w:r>
          </w:p>
        </w:tc>
        <w:tc>
          <w:tcPr>
            <w:tcW w:w="2376" w:type="dxa"/>
          </w:tcPr>
          <w:p w14:paraId="39DB5825" w14:textId="77777777" w:rsidR="00BC05E4" w:rsidRPr="001B6BE1" w:rsidRDefault="00BC05E4" w:rsidP="007C480B">
            <w:pPr>
              <w:rPr>
                <w:rFonts w:cs="Times"/>
              </w:rPr>
            </w:pPr>
          </w:p>
        </w:tc>
      </w:tr>
      <w:tr w:rsidR="006368E1" w:rsidRPr="001B6BE1" w14:paraId="6507B132" w14:textId="77777777" w:rsidTr="00CA2442">
        <w:tc>
          <w:tcPr>
            <w:tcW w:w="4219" w:type="dxa"/>
          </w:tcPr>
          <w:p w14:paraId="73B7397F" w14:textId="683E63D6" w:rsidR="006368E1" w:rsidRPr="001B6BE1" w:rsidRDefault="00265CB3" w:rsidP="007C480B">
            <w:pPr>
              <w:rPr>
                <w:rFonts w:cs="Times"/>
              </w:rPr>
            </w:pPr>
            <w:r w:rsidRPr="001B6BE1">
              <w:rPr>
                <w:rFonts w:cs="Times"/>
              </w:rPr>
              <w:t xml:space="preserve">Software </w:t>
            </w:r>
            <w:r w:rsidR="000F7785" w:rsidRPr="001B6BE1">
              <w:rPr>
                <w:rFonts w:cs="Times"/>
              </w:rPr>
              <w:t>Swi</w:t>
            </w:r>
            <w:r w:rsidR="00084E1C" w:rsidRPr="001B6BE1">
              <w:rPr>
                <w:rFonts w:cs="Times"/>
              </w:rPr>
              <w:t>t</w:t>
            </w:r>
            <w:r w:rsidR="000F7785" w:rsidRPr="001B6BE1">
              <w:rPr>
                <w:rFonts w:cs="Times"/>
              </w:rPr>
              <w:t>ch</w:t>
            </w:r>
          </w:p>
        </w:tc>
        <w:tc>
          <w:tcPr>
            <w:tcW w:w="2693" w:type="dxa"/>
          </w:tcPr>
          <w:p w14:paraId="5725B938" w14:textId="1444A29F" w:rsidR="006368E1" w:rsidRPr="001B6BE1" w:rsidRDefault="00265CB3" w:rsidP="007C480B">
            <w:pPr>
              <w:rPr>
                <w:rFonts w:cs="Times"/>
              </w:rPr>
            </w:pPr>
            <w:r w:rsidRPr="001B6BE1">
              <w:rPr>
                <w:rFonts w:cs="Times"/>
              </w:rPr>
              <w:t>Open vSwitch</w:t>
            </w:r>
          </w:p>
        </w:tc>
        <w:tc>
          <w:tcPr>
            <w:tcW w:w="2376" w:type="dxa"/>
          </w:tcPr>
          <w:p w14:paraId="5D3F6B64" w14:textId="55E1085A" w:rsidR="006368E1" w:rsidRPr="001B6BE1" w:rsidRDefault="001B1708" w:rsidP="007C480B">
            <w:pPr>
              <w:rPr>
                <w:rFonts w:cs="Times"/>
              </w:rPr>
            </w:pPr>
            <w:r w:rsidRPr="001B6BE1">
              <w:rPr>
                <w:rFonts w:cs="Times"/>
              </w:rPr>
              <w:t>2.12.3</w:t>
            </w:r>
          </w:p>
        </w:tc>
      </w:tr>
      <w:tr w:rsidR="006368E1" w:rsidRPr="001B6BE1" w14:paraId="4F4855CA" w14:textId="77777777" w:rsidTr="00CA2442">
        <w:tc>
          <w:tcPr>
            <w:tcW w:w="4219" w:type="dxa"/>
          </w:tcPr>
          <w:p w14:paraId="1916ED40" w14:textId="01CDF457" w:rsidR="006368E1" w:rsidRPr="001B6BE1" w:rsidRDefault="00CF4B32" w:rsidP="007C480B">
            <w:pPr>
              <w:rPr>
                <w:rFonts w:cs="Times"/>
              </w:rPr>
            </w:pPr>
            <w:r w:rsidRPr="001B6BE1">
              <w:rPr>
                <w:rFonts w:cs="Times"/>
              </w:rPr>
              <w:t>GNS 3 - Client part</w:t>
            </w:r>
          </w:p>
        </w:tc>
        <w:tc>
          <w:tcPr>
            <w:tcW w:w="2693" w:type="dxa"/>
          </w:tcPr>
          <w:p w14:paraId="1F9867ED" w14:textId="02CC72EC" w:rsidR="006368E1" w:rsidRPr="001B6BE1" w:rsidRDefault="00CF4B32" w:rsidP="007C480B">
            <w:pPr>
              <w:rPr>
                <w:rFonts w:cs="Times"/>
              </w:rPr>
            </w:pPr>
            <w:r w:rsidRPr="001B6BE1">
              <w:rPr>
                <w:rFonts w:cs="Times"/>
              </w:rPr>
              <w:t>GNS3-all-in-one software</w:t>
            </w:r>
          </w:p>
        </w:tc>
        <w:tc>
          <w:tcPr>
            <w:tcW w:w="2376" w:type="dxa"/>
          </w:tcPr>
          <w:p w14:paraId="34D7A100" w14:textId="0DC0D8E2" w:rsidR="006368E1" w:rsidRPr="001B6BE1" w:rsidRDefault="00CF4B32" w:rsidP="007C480B">
            <w:pPr>
              <w:rPr>
                <w:rFonts w:cs="Times"/>
              </w:rPr>
            </w:pPr>
            <w:r w:rsidRPr="001B6BE1">
              <w:rPr>
                <w:rFonts w:cs="Times"/>
              </w:rPr>
              <w:t>2.2.33.1</w:t>
            </w:r>
          </w:p>
        </w:tc>
      </w:tr>
      <w:tr w:rsidR="006368E1" w:rsidRPr="001B6BE1" w14:paraId="73E8D186" w14:textId="77777777" w:rsidTr="00CA2442">
        <w:tc>
          <w:tcPr>
            <w:tcW w:w="4219" w:type="dxa"/>
          </w:tcPr>
          <w:p w14:paraId="06E7EE36" w14:textId="45FE17AF" w:rsidR="006368E1" w:rsidRPr="001B6BE1" w:rsidRDefault="00227E40" w:rsidP="007C480B">
            <w:pPr>
              <w:rPr>
                <w:rFonts w:cs="Times"/>
              </w:rPr>
            </w:pPr>
            <w:r w:rsidRPr="001B6BE1">
              <w:rPr>
                <w:rFonts w:cs="Times"/>
              </w:rPr>
              <w:t xml:space="preserve">Traffic Analyzer </w:t>
            </w:r>
          </w:p>
        </w:tc>
        <w:tc>
          <w:tcPr>
            <w:tcW w:w="2693" w:type="dxa"/>
          </w:tcPr>
          <w:p w14:paraId="0AAA551A" w14:textId="3FDF669F" w:rsidR="006368E1" w:rsidRPr="001B6BE1" w:rsidRDefault="00227E40" w:rsidP="007C480B">
            <w:pPr>
              <w:rPr>
                <w:rFonts w:cs="Times"/>
              </w:rPr>
            </w:pPr>
            <w:r w:rsidRPr="001B6BE1">
              <w:rPr>
                <w:rFonts w:cs="Times"/>
              </w:rPr>
              <w:t>Wireshark</w:t>
            </w:r>
          </w:p>
        </w:tc>
        <w:tc>
          <w:tcPr>
            <w:tcW w:w="2376" w:type="dxa"/>
          </w:tcPr>
          <w:p w14:paraId="438F84DC" w14:textId="09ECC0ED" w:rsidR="006368E1" w:rsidRPr="001B6BE1" w:rsidRDefault="001B1708" w:rsidP="007C480B">
            <w:pPr>
              <w:rPr>
                <w:rFonts w:cs="Times"/>
              </w:rPr>
            </w:pPr>
            <w:r w:rsidRPr="001B6BE1">
              <w:rPr>
                <w:rFonts w:cs="Times"/>
              </w:rPr>
              <w:t>3.6.6</w:t>
            </w:r>
          </w:p>
        </w:tc>
      </w:tr>
      <w:tr w:rsidR="007C480B" w:rsidRPr="001B6BE1" w14:paraId="25446B56" w14:textId="77777777" w:rsidTr="00CA2442">
        <w:tc>
          <w:tcPr>
            <w:tcW w:w="4219" w:type="dxa"/>
          </w:tcPr>
          <w:p w14:paraId="49A4FA1D" w14:textId="0356DB59" w:rsidR="007C480B" w:rsidRPr="001B6BE1" w:rsidRDefault="007C480B" w:rsidP="007C480B">
            <w:pPr>
              <w:rPr>
                <w:rFonts w:cs="Times"/>
              </w:rPr>
            </w:pPr>
            <w:r w:rsidRPr="001B6BE1">
              <w:rPr>
                <w:rFonts w:cs="Times"/>
              </w:rPr>
              <w:t>Virtual Machine</w:t>
            </w:r>
            <w:r w:rsidR="00BC05E4" w:rsidRPr="001B6BE1">
              <w:rPr>
                <w:rFonts w:cs="Times"/>
              </w:rPr>
              <w:t>s</w:t>
            </w:r>
            <w:r w:rsidR="00D75D14" w:rsidRPr="001B6BE1">
              <w:rPr>
                <w:rFonts w:cs="Times"/>
              </w:rPr>
              <w:t xml:space="preserve"> Hypervisor</w:t>
            </w:r>
            <w:r w:rsidR="00BC05E4" w:rsidRPr="001B6BE1">
              <w:rPr>
                <w:rFonts w:cs="Times"/>
              </w:rPr>
              <w:t xml:space="preserve"> Manager</w:t>
            </w:r>
          </w:p>
        </w:tc>
        <w:tc>
          <w:tcPr>
            <w:tcW w:w="2693" w:type="dxa"/>
          </w:tcPr>
          <w:p w14:paraId="591C1156" w14:textId="21947B6C" w:rsidR="007C480B" w:rsidRPr="001B6BE1" w:rsidRDefault="007C480B" w:rsidP="007C480B">
            <w:pPr>
              <w:rPr>
                <w:rFonts w:cs="Times"/>
              </w:rPr>
            </w:pPr>
            <w:r w:rsidRPr="001B6BE1">
              <w:rPr>
                <w:rFonts w:cs="Times"/>
              </w:rPr>
              <w:t>Oracle Virtual Box</w:t>
            </w:r>
          </w:p>
        </w:tc>
        <w:tc>
          <w:tcPr>
            <w:tcW w:w="2376" w:type="dxa"/>
          </w:tcPr>
          <w:p w14:paraId="24D1F22D" w14:textId="30B19436" w:rsidR="007C480B" w:rsidRPr="001B6BE1" w:rsidRDefault="00BC05E4" w:rsidP="007C480B">
            <w:pPr>
              <w:rPr>
                <w:rFonts w:cs="Times"/>
              </w:rPr>
            </w:pPr>
            <w:r w:rsidRPr="001B6BE1">
              <w:rPr>
                <w:rFonts w:cs="Times"/>
              </w:rPr>
              <w:t>6.1.36 r152435 (Qt5.6.2)</w:t>
            </w:r>
          </w:p>
        </w:tc>
      </w:tr>
      <w:tr w:rsidR="00D8246E" w:rsidRPr="001B6BE1" w14:paraId="0EBCB1C8" w14:textId="77777777" w:rsidTr="00CA2442">
        <w:tc>
          <w:tcPr>
            <w:tcW w:w="4219" w:type="dxa"/>
          </w:tcPr>
          <w:p w14:paraId="1FEFC4D1" w14:textId="7E972235" w:rsidR="00D8246E" w:rsidRPr="001B6BE1" w:rsidRDefault="00D8246E">
            <w:pPr>
              <w:pStyle w:val="ListParagraph"/>
              <w:numPr>
                <w:ilvl w:val="0"/>
                <w:numId w:val="21"/>
              </w:numPr>
              <w:ind w:left="470" w:hanging="357"/>
              <w:rPr>
                <w:rFonts w:cs="Times"/>
              </w:rPr>
            </w:pPr>
            <w:r w:rsidRPr="001B6BE1">
              <w:rPr>
                <w:rFonts w:cs="Times"/>
              </w:rPr>
              <w:t>GNS3 VM</w:t>
            </w:r>
          </w:p>
        </w:tc>
        <w:tc>
          <w:tcPr>
            <w:tcW w:w="2693" w:type="dxa"/>
          </w:tcPr>
          <w:p w14:paraId="4C5E5BA5" w14:textId="77777777" w:rsidR="00D8246E" w:rsidRPr="001B6BE1" w:rsidRDefault="00D8246E" w:rsidP="00D8246E">
            <w:pPr>
              <w:rPr>
                <w:rFonts w:cs="Times"/>
              </w:rPr>
            </w:pPr>
          </w:p>
        </w:tc>
        <w:tc>
          <w:tcPr>
            <w:tcW w:w="2376" w:type="dxa"/>
          </w:tcPr>
          <w:p w14:paraId="5AEE9AFD" w14:textId="77777777" w:rsidR="00D8246E" w:rsidRPr="001B6BE1" w:rsidRDefault="00D8246E" w:rsidP="00D8246E">
            <w:pPr>
              <w:rPr>
                <w:rFonts w:cs="Times"/>
              </w:rPr>
            </w:pPr>
          </w:p>
        </w:tc>
      </w:tr>
      <w:tr w:rsidR="00D8246E" w:rsidRPr="001B6BE1" w14:paraId="10D2C114" w14:textId="77777777" w:rsidTr="00CA2442">
        <w:tc>
          <w:tcPr>
            <w:tcW w:w="4219" w:type="dxa"/>
          </w:tcPr>
          <w:p w14:paraId="73EEE394" w14:textId="551FDB94" w:rsidR="00D8246E" w:rsidRPr="001B6BE1" w:rsidRDefault="00D8246E">
            <w:pPr>
              <w:pStyle w:val="ListParagraph"/>
              <w:numPr>
                <w:ilvl w:val="1"/>
                <w:numId w:val="21"/>
              </w:numPr>
              <w:ind w:left="924" w:hanging="357"/>
              <w:rPr>
                <w:rFonts w:cs="Times"/>
              </w:rPr>
            </w:pPr>
            <w:bookmarkStart w:id="56" w:name="_Hlk113717251"/>
            <w:r w:rsidRPr="001B6BE1">
              <w:rPr>
                <w:rFonts w:cs="Times"/>
              </w:rPr>
              <w:t>GNS3 VM</w:t>
            </w:r>
          </w:p>
        </w:tc>
        <w:tc>
          <w:tcPr>
            <w:tcW w:w="2693" w:type="dxa"/>
          </w:tcPr>
          <w:p w14:paraId="2E9D8B32" w14:textId="4B6E4ADA" w:rsidR="00D8246E" w:rsidRPr="001B6BE1" w:rsidRDefault="00D8246E" w:rsidP="00D8246E">
            <w:pPr>
              <w:rPr>
                <w:rFonts w:cs="Times"/>
              </w:rPr>
            </w:pPr>
            <w:r w:rsidRPr="001B6BE1">
              <w:rPr>
                <w:rFonts w:cs="Times"/>
              </w:rPr>
              <w:t>Server</w:t>
            </w:r>
          </w:p>
        </w:tc>
        <w:tc>
          <w:tcPr>
            <w:tcW w:w="2376" w:type="dxa"/>
          </w:tcPr>
          <w:p w14:paraId="6CF1BC54" w14:textId="32C19A75" w:rsidR="00D8246E" w:rsidRPr="001B6BE1" w:rsidRDefault="00D8246E" w:rsidP="00D8246E">
            <w:pPr>
              <w:rPr>
                <w:rFonts w:cs="Times"/>
              </w:rPr>
            </w:pPr>
            <w:r w:rsidRPr="001B6BE1">
              <w:rPr>
                <w:rFonts w:cs="Times"/>
              </w:rPr>
              <w:t>2.2.33.1</w:t>
            </w:r>
          </w:p>
        </w:tc>
      </w:tr>
      <w:tr w:rsidR="00D8246E" w:rsidRPr="001B6BE1" w14:paraId="4E3859E4" w14:textId="77777777" w:rsidTr="00CA2442">
        <w:tc>
          <w:tcPr>
            <w:tcW w:w="4219" w:type="dxa"/>
          </w:tcPr>
          <w:p w14:paraId="77FCFF46" w14:textId="0708391A" w:rsidR="00D8246E" w:rsidRPr="001B6BE1" w:rsidRDefault="00D8246E">
            <w:pPr>
              <w:pStyle w:val="ListParagraph"/>
              <w:numPr>
                <w:ilvl w:val="1"/>
                <w:numId w:val="21"/>
              </w:numPr>
              <w:ind w:left="924" w:hanging="357"/>
              <w:rPr>
                <w:rFonts w:cs="Times"/>
              </w:rPr>
            </w:pPr>
            <w:r w:rsidRPr="001B6BE1">
              <w:rPr>
                <w:rFonts w:cs="Times"/>
              </w:rPr>
              <w:t>GNS3 VM Operating System</w:t>
            </w:r>
          </w:p>
        </w:tc>
        <w:tc>
          <w:tcPr>
            <w:tcW w:w="2693" w:type="dxa"/>
          </w:tcPr>
          <w:p w14:paraId="3FDA146B" w14:textId="61835902" w:rsidR="00D8246E" w:rsidRPr="001B6BE1" w:rsidRDefault="00D8246E" w:rsidP="00D8246E">
            <w:pPr>
              <w:rPr>
                <w:rFonts w:cs="Times"/>
              </w:rPr>
            </w:pPr>
            <w:r w:rsidRPr="001B6BE1">
              <w:rPr>
                <w:rFonts w:cs="Times"/>
              </w:rPr>
              <w:t xml:space="preserve">Ubuntu </w:t>
            </w:r>
          </w:p>
        </w:tc>
        <w:tc>
          <w:tcPr>
            <w:tcW w:w="2376" w:type="dxa"/>
          </w:tcPr>
          <w:p w14:paraId="2C4E2D9B" w14:textId="06FA9545" w:rsidR="00D8246E" w:rsidRPr="001B6BE1" w:rsidRDefault="00D8246E" w:rsidP="00D8246E">
            <w:pPr>
              <w:rPr>
                <w:rFonts w:cs="Times"/>
              </w:rPr>
            </w:pPr>
            <w:r w:rsidRPr="001B6BE1">
              <w:rPr>
                <w:rFonts w:cs="Times"/>
              </w:rPr>
              <w:t>20.04 Desktop</w:t>
            </w:r>
          </w:p>
        </w:tc>
      </w:tr>
      <w:tr w:rsidR="00D8246E" w:rsidRPr="001B6BE1" w14:paraId="50977EE4" w14:textId="77777777" w:rsidTr="00CA2442">
        <w:tc>
          <w:tcPr>
            <w:tcW w:w="4219" w:type="dxa"/>
          </w:tcPr>
          <w:p w14:paraId="62DD5DB6" w14:textId="689A6DA3" w:rsidR="00D8246E" w:rsidRPr="001B6BE1" w:rsidRDefault="00D8246E">
            <w:pPr>
              <w:pStyle w:val="ListParagraph"/>
              <w:numPr>
                <w:ilvl w:val="1"/>
                <w:numId w:val="21"/>
              </w:numPr>
              <w:ind w:left="924" w:hanging="357"/>
              <w:rPr>
                <w:rFonts w:cs="Times"/>
              </w:rPr>
            </w:pPr>
            <w:r w:rsidRPr="001B6BE1">
              <w:rPr>
                <w:rFonts w:cs="Times"/>
              </w:rPr>
              <w:t>GNS3 VM RAM</w:t>
            </w:r>
            <w:r w:rsidR="00265CB3" w:rsidRPr="001B6BE1">
              <w:rPr>
                <w:rFonts w:cs="Times"/>
              </w:rPr>
              <w:t>, Memory, CPUs</w:t>
            </w:r>
          </w:p>
        </w:tc>
        <w:tc>
          <w:tcPr>
            <w:tcW w:w="2693" w:type="dxa"/>
          </w:tcPr>
          <w:p w14:paraId="6160FFCF" w14:textId="576037ED" w:rsidR="00D8246E" w:rsidRPr="001B6BE1" w:rsidRDefault="00265CB3" w:rsidP="00D8246E">
            <w:pPr>
              <w:rPr>
                <w:rFonts w:cs="Times"/>
              </w:rPr>
            </w:pPr>
            <w:r w:rsidRPr="001B6BE1">
              <w:rPr>
                <w:rFonts w:cs="Times"/>
              </w:rPr>
              <w:t>8.0</w:t>
            </w:r>
            <w:r w:rsidR="00D8246E" w:rsidRPr="001B6BE1">
              <w:rPr>
                <w:rFonts w:cs="Times"/>
              </w:rPr>
              <w:t xml:space="preserve"> GB</w:t>
            </w:r>
            <w:r w:rsidRPr="001B6BE1">
              <w:rPr>
                <w:rFonts w:cs="Times"/>
              </w:rPr>
              <w:t>, 40 GB, 3</w:t>
            </w:r>
          </w:p>
        </w:tc>
        <w:tc>
          <w:tcPr>
            <w:tcW w:w="2376" w:type="dxa"/>
          </w:tcPr>
          <w:p w14:paraId="6142893B" w14:textId="77777777" w:rsidR="00D8246E" w:rsidRPr="001B6BE1" w:rsidRDefault="00D8246E" w:rsidP="00D8246E">
            <w:pPr>
              <w:rPr>
                <w:rFonts w:cs="Times"/>
              </w:rPr>
            </w:pPr>
          </w:p>
        </w:tc>
      </w:tr>
      <w:bookmarkEnd w:id="56"/>
      <w:tr w:rsidR="00D8246E" w:rsidRPr="001B6BE1" w14:paraId="54918801" w14:textId="77777777" w:rsidTr="00CA2442">
        <w:tc>
          <w:tcPr>
            <w:tcW w:w="4219" w:type="dxa"/>
          </w:tcPr>
          <w:p w14:paraId="7ECD2E43" w14:textId="56FAC2B3" w:rsidR="00D8246E" w:rsidRPr="001B6BE1" w:rsidRDefault="00D8246E">
            <w:pPr>
              <w:pStyle w:val="ListParagraph"/>
              <w:numPr>
                <w:ilvl w:val="0"/>
                <w:numId w:val="21"/>
              </w:numPr>
              <w:ind w:left="470" w:hanging="357"/>
              <w:rPr>
                <w:rFonts w:cs="Times"/>
              </w:rPr>
            </w:pPr>
            <w:r w:rsidRPr="001B6BE1">
              <w:rPr>
                <w:rFonts w:cs="Times"/>
              </w:rPr>
              <w:t>Mininet-VM</w:t>
            </w:r>
          </w:p>
        </w:tc>
        <w:tc>
          <w:tcPr>
            <w:tcW w:w="2693" w:type="dxa"/>
          </w:tcPr>
          <w:p w14:paraId="2074C125" w14:textId="77777777" w:rsidR="00D8246E" w:rsidRPr="001B6BE1" w:rsidRDefault="00D8246E" w:rsidP="00D8246E">
            <w:pPr>
              <w:rPr>
                <w:rFonts w:cs="Times"/>
              </w:rPr>
            </w:pPr>
          </w:p>
        </w:tc>
        <w:tc>
          <w:tcPr>
            <w:tcW w:w="2376" w:type="dxa"/>
          </w:tcPr>
          <w:p w14:paraId="3A226535" w14:textId="77777777" w:rsidR="00D8246E" w:rsidRPr="001B6BE1" w:rsidRDefault="00D8246E" w:rsidP="00D8246E">
            <w:pPr>
              <w:rPr>
                <w:rFonts w:cs="Times"/>
              </w:rPr>
            </w:pPr>
          </w:p>
        </w:tc>
      </w:tr>
      <w:tr w:rsidR="00D8246E" w:rsidRPr="001B6BE1" w14:paraId="20EE09F7" w14:textId="77777777" w:rsidTr="00CA2442">
        <w:tc>
          <w:tcPr>
            <w:tcW w:w="4219" w:type="dxa"/>
          </w:tcPr>
          <w:p w14:paraId="6E1B81D3" w14:textId="69090C06" w:rsidR="00D8246E" w:rsidRPr="001B6BE1" w:rsidRDefault="00FA3357">
            <w:pPr>
              <w:pStyle w:val="ListParagraph"/>
              <w:numPr>
                <w:ilvl w:val="1"/>
                <w:numId w:val="21"/>
              </w:numPr>
              <w:ind w:left="924" w:hanging="357"/>
              <w:rPr>
                <w:rFonts w:cs="Times"/>
              </w:rPr>
            </w:pPr>
            <w:r w:rsidRPr="001B6BE1">
              <w:rPr>
                <w:rFonts w:cs="Times"/>
              </w:rPr>
              <w:t>Mininet</w:t>
            </w:r>
          </w:p>
        </w:tc>
        <w:tc>
          <w:tcPr>
            <w:tcW w:w="2693" w:type="dxa"/>
          </w:tcPr>
          <w:p w14:paraId="30507856" w14:textId="77777777" w:rsidR="00D8246E" w:rsidRPr="001B6BE1" w:rsidRDefault="00D8246E" w:rsidP="00D8246E">
            <w:pPr>
              <w:rPr>
                <w:rFonts w:cs="Times"/>
              </w:rPr>
            </w:pPr>
          </w:p>
        </w:tc>
        <w:tc>
          <w:tcPr>
            <w:tcW w:w="2376" w:type="dxa"/>
          </w:tcPr>
          <w:p w14:paraId="1A253850" w14:textId="42FDEAE1" w:rsidR="00D8246E" w:rsidRPr="001B6BE1" w:rsidRDefault="00FA3357" w:rsidP="00D8246E">
            <w:pPr>
              <w:rPr>
                <w:rFonts w:cs="Times"/>
              </w:rPr>
            </w:pPr>
            <w:r w:rsidRPr="001B6BE1">
              <w:rPr>
                <w:rFonts w:cs="Times"/>
              </w:rPr>
              <w:t>2.3.0</w:t>
            </w:r>
          </w:p>
        </w:tc>
      </w:tr>
      <w:tr w:rsidR="00D8246E" w:rsidRPr="001B6BE1" w14:paraId="0C48C960" w14:textId="77777777" w:rsidTr="00CA2442">
        <w:tc>
          <w:tcPr>
            <w:tcW w:w="4219" w:type="dxa"/>
          </w:tcPr>
          <w:p w14:paraId="67010558" w14:textId="43E26BE5"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Operating System</w:t>
            </w:r>
          </w:p>
        </w:tc>
        <w:tc>
          <w:tcPr>
            <w:tcW w:w="2693" w:type="dxa"/>
          </w:tcPr>
          <w:p w14:paraId="2D36FF26" w14:textId="263959B4" w:rsidR="00D8246E" w:rsidRPr="001B6BE1" w:rsidRDefault="00D8246E" w:rsidP="00D8246E">
            <w:pPr>
              <w:rPr>
                <w:rFonts w:cs="Times"/>
              </w:rPr>
            </w:pPr>
            <w:r w:rsidRPr="001B6BE1">
              <w:rPr>
                <w:rFonts w:cs="Times"/>
              </w:rPr>
              <w:t xml:space="preserve">Ubuntu </w:t>
            </w:r>
          </w:p>
        </w:tc>
        <w:tc>
          <w:tcPr>
            <w:tcW w:w="2376" w:type="dxa"/>
          </w:tcPr>
          <w:p w14:paraId="31E72A26" w14:textId="013309BD" w:rsidR="00D8246E" w:rsidRPr="001B6BE1" w:rsidRDefault="00D8246E" w:rsidP="00D8246E">
            <w:pPr>
              <w:rPr>
                <w:rFonts w:cs="Times"/>
              </w:rPr>
            </w:pPr>
            <w:r w:rsidRPr="001B6BE1">
              <w:rPr>
                <w:rFonts w:cs="Times"/>
              </w:rPr>
              <w:t>20.04 Desktop</w:t>
            </w:r>
          </w:p>
        </w:tc>
      </w:tr>
      <w:tr w:rsidR="00D8246E" w:rsidRPr="001B6BE1" w14:paraId="77D1A15E" w14:textId="77777777" w:rsidTr="00CA2442">
        <w:tc>
          <w:tcPr>
            <w:tcW w:w="4219" w:type="dxa"/>
          </w:tcPr>
          <w:p w14:paraId="5F622BFC" w14:textId="78C3A0B3"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RAM</w:t>
            </w:r>
            <w:r w:rsidR="00265CB3" w:rsidRPr="001B6BE1">
              <w:rPr>
                <w:rFonts w:cs="Times"/>
              </w:rPr>
              <w:t>, Memory, CPUs</w:t>
            </w:r>
          </w:p>
        </w:tc>
        <w:tc>
          <w:tcPr>
            <w:tcW w:w="2693" w:type="dxa"/>
          </w:tcPr>
          <w:p w14:paraId="543E40A8" w14:textId="2187A2AF" w:rsidR="00D8246E" w:rsidRPr="001B6BE1" w:rsidRDefault="00FA3357" w:rsidP="00D8246E">
            <w:pPr>
              <w:rPr>
                <w:rFonts w:cs="Times"/>
              </w:rPr>
            </w:pPr>
            <w:r w:rsidRPr="001B6BE1">
              <w:rPr>
                <w:rFonts w:cs="Times"/>
              </w:rPr>
              <w:t>2.0</w:t>
            </w:r>
            <w:r w:rsidR="00D8246E" w:rsidRPr="001B6BE1">
              <w:rPr>
                <w:rFonts w:cs="Times"/>
              </w:rPr>
              <w:t xml:space="preserve"> GB</w:t>
            </w:r>
            <w:r w:rsidR="00265CB3" w:rsidRPr="001B6BE1">
              <w:rPr>
                <w:rFonts w:cs="Times"/>
              </w:rPr>
              <w:t>, 10 GB, 2</w:t>
            </w:r>
          </w:p>
        </w:tc>
        <w:tc>
          <w:tcPr>
            <w:tcW w:w="2376" w:type="dxa"/>
          </w:tcPr>
          <w:p w14:paraId="73434C43" w14:textId="77777777" w:rsidR="00D8246E" w:rsidRPr="001B6BE1" w:rsidRDefault="00D8246E" w:rsidP="00D8246E">
            <w:pPr>
              <w:rPr>
                <w:rFonts w:cs="Times"/>
              </w:rPr>
            </w:pPr>
          </w:p>
        </w:tc>
      </w:tr>
      <w:tr w:rsidR="00FA3357" w:rsidRPr="001B6BE1" w14:paraId="3B64F9EF" w14:textId="77777777" w:rsidTr="00CA2442">
        <w:tc>
          <w:tcPr>
            <w:tcW w:w="4219" w:type="dxa"/>
          </w:tcPr>
          <w:p w14:paraId="0FF01027" w14:textId="3632C425" w:rsidR="00FA3357" w:rsidRPr="001B6BE1" w:rsidRDefault="00FA3357">
            <w:pPr>
              <w:pStyle w:val="ListParagraph"/>
              <w:numPr>
                <w:ilvl w:val="0"/>
                <w:numId w:val="21"/>
              </w:numPr>
              <w:ind w:left="470" w:hanging="357"/>
              <w:rPr>
                <w:rFonts w:cs="Times"/>
              </w:rPr>
            </w:pPr>
            <w:r w:rsidRPr="001B6BE1">
              <w:rPr>
                <w:rFonts w:cs="Times"/>
              </w:rPr>
              <w:t>ONOS</w:t>
            </w:r>
            <w:r w:rsidR="006F14DF" w:rsidRPr="001B6BE1">
              <w:rPr>
                <w:rFonts w:cs="Times"/>
              </w:rPr>
              <w:t>-VM</w:t>
            </w:r>
          </w:p>
        </w:tc>
        <w:tc>
          <w:tcPr>
            <w:tcW w:w="2693" w:type="dxa"/>
          </w:tcPr>
          <w:p w14:paraId="07A86C6E" w14:textId="77777777" w:rsidR="00FA3357" w:rsidRPr="001B6BE1" w:rsidRDefault="00FA3357" w:rsidP="00FA3357">
            <w:pPr>
              <w:rPr>
                <w:rFonts w:cs="Times"/>
              </w:rPr>
            </w:pPr>
          </w:p>
        </w:tc>
        <w:tc>
          <w:tcPr>
            <w:tcW w:w="2376" w:type="dxa"/>
          </w:tcPr>
          <w:p w14:paraId="63547DA4" w14:textId="77777777" w:rsidR="00FA3357" w:rsidRPr="001B6BE1" w:rsidRDefault="00FA3357" w:rsidP="00FA3357">
            <w:pPr>
              <w:rPr>
                <w:rFonts w:cs="Times"/>
              </w:rPr>
            </w:pPr>
          </w:p>
        </w:tc>
      </w:tr>
      <w:tr w:rsidR="00FA3357" w:rsidRPr="001B6BE1" w14:paraId="009B2DF6" w14:textId="77777777" w:rsidTr="00CA2442">
        <w:tc>
          <w:tcPr>
            <w:tcW w:w="4219" w:type="dxa"/>
          </w:tcPr>
          <w:p w14:paraId="2BD51B3E" w14:textId="2E4C2D7B" w:rsidR="00FA3357" w:rsidRPr="001B6BE1" w:rsidRDefault="00FA3357">
            <w:pPr>
              <w:pStyle w:val="ListParagraph"/>
              <w:numPr>
                <w:ilvl w:val="1"/>
                <w:numId w:val="21"/>
              </w:numPr>
              <w:ind w:left="924" w:hanging="357"/>
              <w:rPr>
                <w:rFonts w:cs="Times"/>
              </w:rPr>
            </w:pPr>
            <w:r w:rsidRPr="001B6BE1">
              <w:rPr>
                <w:rFonts w:cs="Times"/>
              </w:rPr>
              <w:t>ONOS</w:t>
            </w:r>
          </w:p>
        </w:tc>
        <w:tc>
          <w:tcPr>
            <w:tcW w:w="2693" w:type="dxa"/>
          </w:tcPr>
          <w:p w14:paraId="2982F610" w14:textId="45FD7E20" w:rsidR="00FA3357" w:rsidRPr="001B6BE1" w:rsidRDefault="00614749" w:rsidP="00FA3357">
            <w:pPr>
              <w:rPr>
                <w:rFonts w:cs="Times"/>
              </w:rPr>
            </w:pPr>
            <w:r w:rsidRPr="001B6BE1">
              <w:rPr>
                <w:rFonts w:cs="Times"/>
              </w:rPr>
              <w:t>X-Wing (LTS)</w:t>
            </w:r>
          </w:p>
        </w:tc>
        <w:tc>
          <w:tcPr>
            <w:tcW w:w="2376" w:type="dxa"/>
          </w:tcPr>
          <w:p w14:paraId="202683CE" w14:textId="0727EEF0" w:rsidR="00FA3357" w:rsidRPr="001B6BE1" w:rsidRDefault="00614749" w:rsidP="00FA3357">
            <w:pPr>
              <w:rPr>
                <w:rFonts w:cs="Times"/>
              </w:rPr>
            </w:pPr>
            <w:r w:rsidRPr="001B6BE1">
              <w:rPr>
                <w:rFonts w:cs="Times"/>
              </w:rPr>
              <w:t>2.7.0</w:t>
            </w:r>
          </w:p>
        </w:tc>
      </w:tr>
      <w:tr w:rsidR="00FA3357" w:rsidRPr="001B6BE1" w14:paraId="7B4C2E2C" w14:textId="77777777" w:rsidTr="00CA2442">
        <w:tc>
          <w:tcPr>
            <w:tcW w:w="4219" w:type="dxa"/>
          </w:tcPr>
          <w:p w14:paraId="5C3EEBB7" w14:textId="2577B75A" w:rsidR="00FA3357" w:rsidRPr="001B6BE1" w:rsidRDefault="00FA3357">
            <w:pPr>
              <w:pStyle w:val="ListParagraph"/>
              <w:numPr>
                <w:ilvl w:val="1"/>
                <w:numId w:val="21"/>
              </w:numPr>
              <w:ind w:left="924" w:hanging="357"/>
              <w:rPr>
                <w:rFonts w:cs="Times"/>
              </w:rPr>
            </w:pPr>
            <w:r w:rsidRPr="001B6BE1">
              <w:rPr>
                <w:rFonts w:cs="Times"/>
              </w:rPr>
              <w:t>ONOS-VM Operating System</w:t>
            </w:r>
          </w:p>
        </w:tc>
        <w:tc>
          <w:tcPr>
            <w:tcW w:w="2693" w:type="dxa"/>
          </w:tcPr>
          <w:p w14:paraId="74E5B1E8" w14:textId="30D4F20B" w:rsidR="00FA3357" w:rsidRPr="001B6BE1" w:rsidRDefault="00FA3357" w:rsidP="00FA3357">
            <w:pPr>
              <w:rPr>
                <w:rFonts w:cs="Times"/>
              </w:rPr>
            </w:pPr>
            <w:r w:rsidRPr="001B6BE1">
              <w:rPr>
                <w:rFonts w:cs="Times"/>
              </w:rPr>
              <w:t xml:space="preserve">Ubuntu </w:t>
            </w:r>
          </w:p>
        </w:tc>
        <w:tc>
          <w:tcPr>
            <w:tcW w:w="2376" w:type="dxa"/>
          </w:tcPr>
          <w:p w14:paraId="2AE70233" w14:textId="74566D6E" w:rsidR="00FA3357" w:rsidRPr="001B6BE1" w:rsidRDefault="00FA3357" w:rsidP="00FA3357">
            <w:pPr>
              <w:rPr>
                <w:rFonts w:cs="Times"/>
              </w:rPr>
            </w:pPr>
            <w:r w:rsidRPr="001B6BE1">
              <w:rPr>
                <w:rFonts w:cs="Times"/>
              </w:rPr>
              <w:t>20.04 Desktop</w:t>
            </w:r>
          </w:p>
        </w:tc>
      </w:tr>
      <w:tr w:rsidR="00FA3357" w:rsidRPr="001B6BE1" w14:paraId="56168F09" w14:textId="77777777" w:rsidTr="00CA2442">
        <w:tc>
          <w:tcPr>
            <w:tcW w:w="4219" w:type="dxa"/>
          </w:tcPr>
          <w:p w14:paraId="34945169" w14:textId="03F8E346" w:rsidR="00FA3357" w:rsidRPr="001B6BE1" w:rsidRDefault="00FA3357">
            <w:pPr>
              <w:pStyle w:val="ListParagraph"/>
              <w:numPr>
                <w:ilvl w:val="1"/>
                <w:numId w:val="21"/>
              </w:numPr>
              <w:ind w:left="924" w:hanging="357"/>
              <w:rPr>
                <w:rFonts w:cs="Times"/>
              </w:rPr>
            </w:pPr>
            <w:r w:rsidRPr="001B6BE1">
              <w:rPr>
                <w:rFonts w:cs="Times"/>
              </w:rPr>
              <w:t>ONOS-VM RAM</w:t>
            </w:r>
            <w:r w:rsidR="00265CB3" w:rsidRPr="001B6BE1">
              <w:rPr>
                <w:rFonts w:cs="Times"/>
              </w:rPr>
              <w:t>, Memory, CPUs</w:t>
            </w:r>
          </w:p>
        </w:tc>
        <w:tc>
          <w:tcPr>
            <w:tcW w:w="2693" w:type="dxa"/>
          </w:tcPr>
          <w:p w14:paraId="3903F3B3" w14:textId="0BE2A56D" w:rsidR="00FA3357" w:rsidRPr="001B6BE1" w:rsidRDefault="00022B29" w:rsidP="00FA3357">
            <w:pPr>
              <w:rPr>
                <w:rFonts w:cs="Times"/>
              </w:rPr>
            </w:pPr>
            <w:r w:rsidRPr="001B6BE1">
              <w:rPr>
                <w:rFonts w:cs="Times"/>
              </w:rPr>
              <w:t>4</w:t>
            </w:r>
            <w:r w:rsidR="00FA3357" w:rsidRPr="001B6BE1">
              <w:rPr>
                <w:rFonts w:cs="Times"/>
              </w:rPr>
              <w:t>.0 GB</w:t>
            </w:r>
            <w:r w:rsidR="00265CB3" w:rsidRPr="001B6BE1">
              <w:rPr>
                <w:rFonts w:cs="Times"/>
              </w:rPr>
              <w:t>, 15 GB, 3</w:t>
            </w:r>
          </w:p>
        </w:tc>
        <w:tc>
          <w:tcPr>
            <w:tcW w:w="2376" w:type="dxa"/>
          </w:tcPr>
          <w:p w14:paraId="67A8E999" w14:textId="77777777" w:rsidR="00FA3357" w:rsidRPr="001B6BE1" w:rsidRDefault="00FA3357" w:rsidP="00FA3357">
            <w:pPr>
              <w:rPr>
                <w:rFonts w:cs="Times"/>
              </w:rPr>
            </w:pPr>
          </w:p>
        </w:tc>
      </w:tr>
      <w:tr w:rsidR="00614749" w:rsidRPr="001B6BE1" w14:paraId="38100C41" w14:textId="77777777" w:rsidTr="00CA2442">
        <w:tc>
          <w:tcPr>
            <w:tcW w:w="4219" w:type="dxa"/>
          </w:tcPr>
          <w:p w14:paraId="2B4FB05C" w14:textId="549B8A98" w:rsidR="00614749" w:rsidRPr="001B6BE1" w:rsidRDefault="00614749">
            <w:pPr>
              <w:pStyle w:val="ListParagraph"/>
              <w:numPr>
                <w:ilvl w:val="0"/>
                <w:numId w:val="21"/>
              </w:numPr>
              <w:ind w:left="470" w:hanging="357"/>
              <w:rPr>
                <w:rFonts w:cs="Times"/>
              </w:rPr>
            </w:pPr>
            <w:r w:rsidRPr="001B6BE1">
              <w:rPr>
                <w:rFonts w:cs="Times"/>
              </w:rPr>
              <w:t>ODL</w:t>
            </w:r>
            <w:r w:rsidR="006F14DF" w:rsidRPr="001B6BE1">
              <w:rPr>
                <w:rFonts w:cs="Times"/>
              </w:rPr>
              <w:t>-VM</w:t>
            </w:r>
          </w:p>
        </w:tc>
        <w:tc>
          <w:tcPr>
            <w:tcW w:w="2693" w:type="dxa"/>
          </w:tcPr>
          <w:p w14:paraId="2B2D8507" w14:textId="77777777" w:rsidR="00614749" w:rsidRPr="001B6BE1" w:rsidRDefault="00614749" w:rsidP="00614749">
            <w:pPr>
              <w:rPr>
                <w:rFonts w:cs="Times"/>
              </w:rPr>
            </w:pPr>
          </w:p>
        </w:tc>
        <w:tc>
          <w:tcPr>
            <w:tcW w:w="2376" w:type="dxa"/>
          </w:tcPr>
          <w:p w14:paraId="0C551B96" w14:textId="77777777" w:rsidR="00614749" w:rsidRPr="001B6BE1" w:rsidRDefault="00614749" w:rsidP="00614749">
            <w:pPr>
              <w:rPr>
                <w:rFonts w:cs="Times"/>
              </w:rPr>
            </w:pPr>
          </w:p>
        </w:tc>
      </w:tr>
      <w:tr w:rsidR="00614749" w:rsidRPr="001B6BE1" w14:paraId="77553C70" w14:textId="77777777" w:rsidTr="00CA2442">
        <w:tc>
          <w:tcPr>
            <w:tcW w:w="4219" w:type="dxa"/>
          </w:tcPr>
          <w:p w14:paraId="5AB2ED62" w14:textId="1D244279" w:rsidR="00614749" w:rsidRPr="001B6BE1" w:rsidRDefault="00614749">
            <w:pPr>
              <w:pStyle w:val="ListParagraph"/>
              <w:numPr>
                <w:ilvl w:val="1"/>
                <w:numId w:val="21"/>
              </w:numPr>
              <w:ind w:left="924" w:hanging="357"/>
              <w:rPr>
                <w:rFonts w:cs="Times"/>
              </w:rPr>
            </w:pPr>
            <w:r w:rsidRPr="001B6BE1">
              <w:rPr>
                <w:rFonts w:cs="Times"/>
              </w:rPr>
              <w:t>ODL</w:t>
            </w:r>
          </w:p>
        </w:tc>
        <w:tc>
          <w:tcPr>
            <w:tcW w:w="2693" w:type="dxa"/>
          </w:tcPr>
          <w:p w14:paraId="1D49A54A" w14:textId="57ACCFAD" w:rsidR="00614749" w:rsidRPr="001B6BE1" w:rsidRDefault="005C64ED" w:rsidP="00614749">
            <w:pPr>
              <w:rPr>
                <w:rFonts w:cs="Times"/>
              </w:rPr>
            </w:pPr>
            <w:r w:rsidRPr="001B6BE1">
              <w:rPr>
                <w:rFonts w:cs="Times"/>
              </w:rPr>
              <w:t>Sulfur</w:t>
            </w:r>
          </w:p>
        </w:tc>
        <w:tc>
          <w:tcPr>
            <w:tcW w:w="2376" w:type="dxa"/>
          </w:tcPr>
          <w:p w14:paraId="2D56D5CF" w14:textId="10A94EF8" w:rsidR="00614749" w:rsidRPr="001B6BE1" w:rsidRDefault="005C64ED" w:rsidP="00614749">
            <w:pPr>
              <w:rPr>
                <w:rFonts w:cs="Times"/>
              </w:rPr>
            </w:pPr>
            <w:r w:rsidRPr="001B6BE1">
              <w:rPr>
                <w:rFonts w:cs="Times"/>
              </w:rPr>
              <w:t>SR1</w:t>
            </w:r>
          </w:p>
        </w:tc>
      </w:tr>
      <w:tr w:rsidR="00614749" w:rsidRPr="001B6BE1" w14:paraId="6E560EEE" w14:textId="77777777" w:rsidTr="00CA2442">
        <w:tc>
          <w:tcPr>
            <w:tcW w:w="4219" w:type="dxa"/>
          </w:tcPr>
          <w:p w14:paraId="1BFC9784" w14:textId="2A23098E" w:rsidR="00614749" w:rsidRPr="001B6BE1" w:rsidRDefault="00614749">
            <w:pPr>
              <w:pStyle w:val="ListParagraph"/>
              <w:numPr>
                <w:ilvl w:val="1"/>
                <w:numId w:val="21"/>
              </w:numPr>
              <w:ind w:left="924" w:hanging="357"/>
              <w:rPr>
                <w:rFonts w:cs="Times"/>
              </w:rPr>
            </w:pPr>
            <w:r w:rsidRPr="001B6BE1">
              <w:rPr>
                <w:rFonts w:cs="Times"/>
              </w:rPr>
              <w:t>ODL-VM Operating System</w:t>
            </w:r>
          </w:p>
        </w:tc>
        <w:tc>
          <w:tcPr>
            <w:tcW w:w="2693" w:type="dxa"/>
          </w:tcPr>
          <w:p w14:paraId="444D5C20" w14:textId="188A50E3" w:rsidR="00614749" w:rsidRPr="001B6BE1" w:rsidRDefault="00614749" w:rsidP="00614749">
            <w:pPr>
              <w:rPr>
                <w:rFonts w:cs="Times"/>
              </w:rPr>
            </w:pPr>
            <w:r w:rsidRPr="001B6BE1">
              <w:rPr>
                <w:rFonts w:cs="Times"/>
              </w:rPr>
              <w:t xml:space="preserve">Ubuntu </w:t>
            </w:r>
          </w:p>
        </w:tc>
        <w:tc>
          <w:tcPr>
            <w:tcW w:w="2376" w:type="dxa"/>
          </w:tcPr>
          <w:p w14:paraId="66D401CD" w14:textId="0D4DC70B" w:rsidR="00614749" w:rsidRPr="001B6BE1" w:rsidRDefault="00614749" w:rsidP="00614749">
            <w:pPr>
              <w:rPr>
                <w:rFonts w:cs="Times"/>
              </w:rPr>
            </w:pPr>
            <w:r w:rsidRPr="001B6BE1">
              <w:rPr>
                <w:rFonts w:cs="Times"/>
              </w:rPr>
              <w:t>20.04 Desktop</w:t>
            </w:r>
          </w:p>
        </w:tc>
      </w:tr>
      <w:tr w:rsidR="00614749" w:rsidRPr="001B6BE1" w14:paraId="46EBC499" w14:textId="77777777" w:rsidTr="00CA2442">
        <w:tc>
          <w:tcPr>
            <w:tcW w:w="4219" w:type="dxa"/>
          </w:tcPr>
          <w:p w14:paraId="7687AB28" w14:textId="7E33ABCC" w:rsidR="00614749" w:rsidRPr="001B6BE1" w:rsidRDefault="00614749">
            <w:pPr>
              <w:pStyle w:val="ListParagraph"/>
              <w:numPr>
                <w:ilvl w:val="1"/>
                <w:numId w:val="21"/>
              </w:numPr>
              <w:ind w:left="924" w:hanging="357"/>
              <w:rPr>
                <w:rFonts w:cs="Times"/>
              </w:rPr>
            </w:pPr>
            <w:r w:rsidRPr="001B6BE1">
              <w:rPr>
                <w:rFonts w:cs="Times"/>
              </w:rPr>
              <w:t>ODL-VM RAM</w:t>
            </w:r>
            <w:r w:rsidR="00265CB3" w:rsidRPr="001B6BE1">
              <w:rPr>
                <w:rFonts w:cs="Times"/>
              </w:rPr>
              <w:t>, Memory, CPUs</w:t>
            </w:r>
          </w:p>
        </w:tc>
        <w:tc>
          <w:tcPr>
            <w:tcW w:w="2693" w:type="dxa"/>
          </w:tcPr>
          <w:p w14:paraId="4DBE108C" w14:textId="74CD5331"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10GB, 3</w:t>
            </w:r>
          </w:p>
        </w:tc>
        <w:tc>
          <w:tcPr>
            <w:tcW w:w="2376" w:type="dxa"/>
          </w:tcPr>
          <w:p w14:paraId="0F8D9DCF" w14:textId="77777777" w:rsidR="00614749" w:rsidRPr="001B6BE1" w:rsidRDefault="00614749" w:rsidP="00614749">
            <w:pPr>
              <w:rPr>
                <w:rFonts w:cs="Times"/>
              </w:rPr>
            </w:pPr>
          </w:p>
        </w:tc>
      </w:tr>
      <w:tr w:rsidR="00614749" w:rsidRPr="001B6BE1" w14:paraId="0D5560EA" w14:textId="77777777" w:rsidTr="00CA2442">
        <w:tc>
          <w:tcPr>
            <w:tcW w:w="4219" w:type="dxa"/>
          </w:tcPr>
          <w:p w14:paraId="59E5C4B0" w14:textId="6E20CA2C" w:rsidR="00614749" w:rsidRPr="001B6BE1" w:rsidRDefault="00614749">
            <w:pPr>
              <w:pStyle w:val="ListParagraph"/>
              <w:numPr>
                <w:ilvl w:val="0"/>
                <w:numId w:val="21"/>
              </w:numPr>
              <w:ind w:left="470" w:hanging="357"/>
              <w:rPr>
                <w:rFonts w:cs="Times"/>
              </w:rPr>
            </w:pPr>
            <w:r w:rsidRPr="001B6BE1">
              <w:rPr>
                <w:rFonts w:cs="Times"/>
              </w:rPr>
              <w:t>Ryu</w:t>
            </w:r>
            <w:r w:rsidR="006F14DF" w:rsidRPr="001B6BE1">
              <w:rPr>
                <w:rFonts w:cs="Times"/>
              </w:rPr>
              <w:t>-VM</w:t>
            </w:r>
          </w:p>
        </w:tc>
        <w:tc>
          <w:tcPr>
            <w:tcW w:w="2693" w:type="dxa"/>
          </w:tcPr>
          <w:p w14:paraId="5EB7811B" w14:textId="77777777" w:rsidR="00614749" w:rsidRPr="001B6BE1" w:rsidRDefault="00614749" w:rsidP="00614749">
            <w:pPr>
              <w:rPr>
                <w:rFonts w:cs="Times"/>
              </w:rPr>
            </w:pPr>
          </w:p>
        </w:tc>
        <w:tc>
          <w:tcPr>
            <w:tcW w:w="2376" w:type="dxa"/>
          </w:tcPr>
          <w:p w14:paraId="40E0DB99" w14:textId="77777777" w:rsidR="00614749" w:rsidRPr="001B6BE1" w:rsidRDefault="00614749" w:rsidP="00614749">
            <w:pPr>
              <w:rPr>
                <w:rFonts w:cs="Times"/>
              </w:rPr>
            </w:pPr>
          </w:p>
        </w:tc>
      </w:tr>
      <w:tr w:rsidR="00614749" w:rsidRPr="001B6BE1" w14:paraId="1C3B1888" w14:textId="77777777" w:rsidTr="00CA2442">
        <w:tc>
          <w:tcPr>
            <w:tcW w:w="4219" w:type="dxa"/>
          </w:tcPr>
          <w:p w14:paraId="1F73ACCE" w14:textId="4D8C6E8A" w:rsidR="00614749" w:rsidRPr="001B6BE1" w:rsidRDefault="00614749">
            <w:pPr>
              <w:pStyle w:val="ListParagraph"/>
              <w:numPr>
                <w:ilvl w:val="1"/>
                <w:numId w:val="21"/>
              </w:numPr>
              <w:ind w:left="924" w:hanging="357"/>
              <w:rPr>
                <w:rFonts w:cs="Times"/>
              </w:rPr>
            </w:pPr>
            <w:r w:rsidRPr="001B6BE1">
              <w:rPr>
                <w:rFonts w:cs="Times"/>
              </w:rPr>
              <w:t>Ryu</w:t>
            </w:r>
          </w:p>
        </w:tc>
        <w:tc>
          <w:tcPr>
            <w:tcW w:w="2693" w:type="dxa"/>
          </w:tcPr>
          <w:p w14:paraId="33B90C5D" w14:textId="7DA5DD3F" w:rsidR="00614749" w:rsidRPr="001B6BE1" w:rsidRDefault="00614749" w:rsidP="00614749">
            <w:pPr>
              <w:rPr>
                <w:rFonts w:cs="Times"/>
              </w:rPr>
            </w:pPr>
          </w:p>
        </w:tc>
        <w:tc>
          <w:tcPr>
            <w:tcW w:w="2376" w:type="dxa"/>
          </w:tcPr>
          <w:p w14:paraId="5D1C2818" w14:textId="0283B07C" w:rsidR="00614749" w:rsidRPr="001B6BE1" w:rsidRDefault="0073367A" w:rsidP="00614749">
            <w:pPr>
              <w:rPr>
                <w:rFonts w:cs="Times"/>
              </w:rPr>
            </w:pPr>
            <w:r w:rsidRPr="001B6BE1">
              <w:rPr>
                <w:rFonts w:cs="Times"/>
              </w:rPr>
              <w:t>4.34</w:t>
            </w:r>
          </w:p>
        </w:tc>
      </w:tr>
      <w:tr w:rsidR="00614749" w:rsidRPr="001B6BE1" w14:paraId="43FAEA0B" w14:textId="77777777" w:rsidTr="00CA2442">
        <w:tc>
          <w:tcPr>
            <w:tcW w:w="4219" w:type="dxa"/>
          </w:tcPr>
          <w:p w14:paraId="2228DDE5" w14:textId="76FDD9F1" w:rsidR="00614749" w:rsidRPr="001B6BE1" w:rsidRDefault="00614749">
            <w:pPr>
              <w:pStyle w:val="ListParagraph"/>
              <w:numPr>
                <w:ilvl w:val="1"/>
                <w:numId w:val="21"/>
              </w:numPr>
              <w:ind w:left="924" w:hanging="357"/>
              <w:rPr>
                <w:rFonts w:cs="Times"/>
              </w:rPr>
            </w:pPr>
            <w:r w:rsidRPr="001B6BE1">
              <w:rPr>
                <w:rFonts w:cs="Times"/>
              </w:rPr>
              <w:t>Ryu-VM Operating System</w:t>
            </w:r>
          </w:p>
        </w:tc>
        <w:tc>
          <w:tcPr>
            <w:tcW w:w="2693" w:type="dxa"/>
          </w:tcPr>
          <w:p w14:paraId="14D54E6B" w14:textId="23232137" w:rsidR="00614749" w:rsidRPr="001B6BE1" w:rsidRDefault="00614749" w:rsidP="00614749">
            <w:pPr>
              <w:rPr>
                <w:rFonts w:cs="Times"/>
              </w:rPr>
            </w:pPr>
            <w:r w:rsidRPr="001B6BE1">
              <w:rPr>
                <w:rFonts w:cs="Times"/>
              </w:rPr>
              <w:t xml:space="preserve">Ubuntu </w:t>
            </w:r>
          </w:p>
        </w:tc>
        <w:tc>
          <w:tcPr>
            <w:tcW w:w="2376" w:type="dxa"/>
          </w:tcPr>
          <w:p w14:paraId="562E2980" w14:textId="15BE132D" w:rsidR="00614749" w:rsidRPr="001B6BE1" w:rsidRDefault="00614749" w:rsidP="00614749">
            <w:pPr>
              <w:rPr>
                <w:rFonts w:cs="Times"/>
              </w:rPr>
            </w:pPr>
            <w:r w:rsidRPr="001B6BE1">
              <w:rPr>
                <w:rFonts w:cs="Times"/>
              </w:rPr>
              <w:t>20.04 Desktop</w:t>
            </w:r>
          </w:p>
        </w:tc>
      </w:tr>
      <w:tr w:rsidR="00614749" w:rsidRPr="001B6BE1" w14:paraId="70690F7D" w14:textId="77777777" w:rsidTr="00CA2442">
        <w:tc>
          <w:tcPr>
            <w:tcW w:w="4219" w:type="dxa"/>
          </w:tcPr>
          <w:p w14:paraId="0BF179F9" w14:textId="1F52BA3B" w:rsidR="00614749" w:rsidRPr="001B6BE1" w:rsidRDefault="00614749">
            <w:pPr>
              <w:pStyle w:val="ListParagraph"/>
              <w:numPr>
                <w:ilvl w:val="1"/>
                <w:numId w:val="21"/>
              </w:numPr>
              <w:ind w:left="924" w:hanging="357"/>
              <w:rPr>
                <w:rFonts w:cs="Times"/>
              </w:rPr>
            </w:pPr>
            <w:r w:rsidRPr="001B6BE1">
              <w:rPr>
                <w:rFonts w:cs="Times"/>
              </w:rPr>
              <w:t>Ryu-VM RAM</w:t>
            </w:r>
            <w:r w:rsidR="00265CB3" w:rsidRPr="001B6BE1">
              <w:rPr>
                <w:rFonts w:cs="Times"/>
              </w:rPr>
              <w:t>, Memory, CPUs</w:t>
            </w:r>
          </w:p>
        </w:tc>
        <w:tc>
          <w:tcPr>
            <w:tcW w:w="2693" w:type="dxa"/>
          </w:tcPr>
          <w:p w14:paraId="49E0EDFE" w14:textId="03FD683B"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xml:space="preserve">, 10 GB, </w:t>
            </w:r>
            <w:r w:rsidR="00022B29" w:rsidRPr="001B6BE1">
              <w:rPr>
                <w:rFonts w:cs="Times"/>
              </w:rPr>
              <w:t>3</w:t>
            </w:r>
          </w:p>
        </w:tc>
        <w:tc>
          <w:tcPr>
            <w:tcW w:w="2376" w:type="dxa"/>
          </w:tcPr>
          <w:p w14:paraId="55170D60" w14:textId="77777777" w:rsidR="00614749" w:rsidRPr="001B6BE1" w:rsidRDefault="00614749" w:rsidP="00614749">
            <w:pPr>
              <w:rPr>
                <w:rFonts w:cs="Times"/>
              </w:rPr>
            </w:pPr>
          </w:p>
        </w:tc>
      </w:tr>
      <w:tr w:rsidR="00884E9A" w:rsidRPr="001B6BE1" w14:paraId="16F06035" w14:textId="77777777" w:rsidTr="00CA2442">
        <w:tc>
          <w:tcPr>
            <w:tcW w:w="4219" w:type="dxa"/>
          </w:tcPr>
          <w:p w14:paraId="6E674F2B" w14:textId="7AF8FBD5" w:rsidR="00884E9A" w:rsidRPr="001B6BE1" w:rsidRDefault="00884E9A">
            <w:pPr>
              <w:pStyle w:val="ListParagraph"/>
              <w:numPr>
                <w:ilvl w:val="0"/>
                <w:numId w:val="21"/>
              </w:numPr>
              <w:ind w:left="470" w:hanging="357"/>
              <w:rPr>
                <w:rFonts w:cs="Times"/>
              </w:rPr>
            </w:pPr>
            <w:r w:rsidRPr="001B6BE1">
              <w:rPr>
                <w:rFonts w:cs="Times"/>
              </w:rPr>
              <w:t>ONOS Docker</w:t>
            </w:r>
            <w:r w:rsidR="006F14DF" w:rsidRPr="001B6BE1">
              <w:rPr>
                <w:rFonts w:cs="Times"/>
              </w:rPr>
              <w:t>-VM</w:t>
            </w:r>
          </w:p>
        </w:tc>
        <w:tc>
          <w:tcPr>
            <w:tcW w:w="2693" w:type="dxa"/>
          </w:tcPr>
          <w:p w14:paraId="0C552175" w14:textId="77777777" w:rsidR="00884E9A" w:rsidRPr="001B6BE1" w:rsidRDefault="00884E9A" w:rsidP="00884E9A">
            <w:pPr>
              <w:rPr>
                <w:rFonts w:cs="Times"/>
              </w:rPr>
            </w:pPr>
          </w:p>
        </w:tc>
        <w:tc>
          <w:tcPr>
            <w:tcW w:w="2376" w:type="dxa"/>
          </w:tcPr>
          <w:p w14:paraId="38F12A4B" w14:textId="77777777" w:rsidR="00884E9A" w:rsidRPr="001B6BE1" w:rsidRDefault="00884E9A" w:rsidP="00884E9A">
            <w:pPr>
              <w:rPr>
                <w:rFonts w:cs="Times"/>
              </w:rPr>
            </w:pPr>
          </w:p>
        </w:tc>
      </w:tr>
      <w:tr w:rsidR="00884E9A" w:rsidRPr="001B6BE1" w14:paraId="41D4CFB7" w14:textId="77777777" w:rsidTr="00CA2442">
        <w:tc>
          <w:tcPr>
            <w:tcW w:w="4219" w:type="dxa"/>
          </w:tcPr>
          <w:p w14:paraId="1EA78661" w14:textId="54644ED8" w:rsidR="00884E9A" w:rsidRPr="001B6BE1" w:rsidRDefault="00884E9A">
            <w:pPr>
              <w:pStyle w:val="ListParagraph"/>
              <w:numPr>
                <w:ilvl w:val="1"/>
                <w:numId w:val="21"/>
              </w:numPr>
              <w:ind w:left="924" w:hanging="357"/>
              <w:rPr>
                <w:rFonts w:cs="Times"/>
              </w:rPr>
            </w:pPr>
            <w:r w:rsidRPr="001B6BE1">
              <w:rPr>
                <w:rFonts w:cs="Times"/>
              </w:rPr>
              <w:t>ONOS</w:t>
            </w:r>
          </w:p>
        </w:tc>
        <w:tc>
          <w:tcPr>
            <w:tcW w:w="2693" w:type="dxa"/>
          </w:tcPr>
          <w:p w14:paraId="1BDB08C3" w14:textId="43CDA96B" w:rsidR="00884E9A" w:rsidRPr="001B6BE1" w:rsidRDefault="003D6C72" w:rsidP="00884E9A">
            <w:pPr>
              <w:rPr>
                <w:rFonts w:cs="Times"/>
              </w:rPr>
            </w:pPr>
            <w:r w:rsidRPr="001B6BE1">
              <w:rPr>
                <w:rFonts w:cs="Times"/>
              </w:rPr>
              <w:t>Peacock (LTS)</w:t>
            </w:r>
          </w:p>
        </w:tc>
        <w:tc>
          <w:tcPr>
            <w:tcW w:w="2376" w:type="dxa"/>
          </w:tcPr>
          <w:p w14:paraId="3CEBEC4B" w14:textId="0514E8BC" w:rsidR="00884E9A" w:rsidRPr="001B6BE1" w:rsidRDefault="003D6C72" w:rsidP="00884E9A">
            <w:pPr>
              <w:rPr>
                <w:rFonts w:cs="Times"/>
              </w:rPr>
            </w:pPr>
            <w:r w:rsidRPr="001B6BE1">
              <w:rPr>
                <w:rFonts w:cs="Times"/>
              </w:rPr>
              <w:t>1.15.0</w:t>
            </w:r>
          </w:p>
        </w:tc>
      </w:tr>
      <w:tr w:rsidR="00884E9A" w:rsidRPr="001B6BE1" w14:paraId="537CA20E" w14:textId="77777777" w:rsidTr="00CA2442">
        <w:tc>
          <w:tcPr>
            <w:tcW w:w="4219" w:type="dxa"/>
          </w:tcPr>
          <w:p w14:paraId="1C316A7C" w14:textId="5A3C3A78" w:rsidR="00884E9A" w:rsidRPr="001B6BE1" w:rsidRDefault="00884E9A">
            <w:pPr>
              <w:pStyle w:val="ListParagraph"/>
              <w:numPr>
                <w:ilvl w:val="1"/>
                <w:numId w:val="21"/>
              </w:numPr>
              <w:ind w:left="924" w:hanging="357"/>
              <w:rPr>
                <w:rFonts w:cs="Times"/>
              </w:rPr>
            </w:pPr>
            <w:r w:rsidRPr="001B6BE1">
              <w:rPr>
                <w:rFonts w:cs="Times"/>
              </w:rPr>
              <w:t>ONOS</w:t>
            </w:r>
            <w:r w:rsidR="003D6C72" w:rsidRPr="001B6BE1">
              <w:rPr>
                <w:rFonts w:cs="Times"/>
              </w:rPr>
              <w:t xml:space="preserve"> Docker</w:t>
            </w:r>
            <w:r w:rsidRPr="001B6BE1">
              <w:rPr>
                <w:rFonts w:cs="Times"/>
              </w:rPr>
              <w:t>-VM Operating System</w:t>
            </w:r>
          </w:p>
        </w:tc>
        <w:tc>
          <w:tcPr>
            <w:tcW w:w="2693" w:type="dxa"/>
          </w:tcPr>
          <w:p w14:paraId="2ECEEA12" w14:textId="415DD29C" w:rsidR="00884E9A" w:rsidRPr="001B6BE1" w:rsidRDefault="00884E9A" w:rsidP="00884E9A">
            <w:pPr>
              <w:rPr>
                <w:rFonts w:cs="Times"/>
              </w:rPr>
            </w:pPr>
            <w:r w:rsidRPr="001B6BE1">
              <w:rPr>
                <w:rFonts w:cs="Times"/>
              </w:rPr>
              <w:t xml:space="preserve">Ubuntu </w:t>
            </w:r>
          </w:p>
        </w:tc>
        <w:tc>
          <w:tcPr>
            <w:tcW w:w="2376" w:type="dxa"/>
          </w:tcPr>
          <w:p w14:paraId="52F671E8" w14:textId="47657A8C" w:rsidR="00884E9A" w:rsidRPr="001B6BE1" w:rsidRDefault="00884E9A" w:rsidP="00884E9A">
            <w:pPr>
              <w:rPr>
                <w:rFonts w:cs="Times"/>
              </w:rPr>
            </w:pPr>
            <w:r w:rsidRPr="001B6BE1">
              <w:rPr>
                <w:rFonts w:cs="Times"/>
              </w:rPr>
              <w:t>20.04 Desktop</w:t>
            </w:r>
          </w:p>
        </w:tc>
      </w:tr>
      <w:tr w:rsidR="00884E9A" w:rsidRPr="001B6BE1" w14:paraId="70E6427E" w14:textId="77777777" w:rsidTr="00CA2442">
        <w:tc>
          <w:tcPr>
            <w:tcW w:w="4219" w:type="dxa"/>
          </w:tcPr>
          <w:p w14:paraId="14652087" w14:textId="63B42B62" w:rsidR="00884E9A" w:rsidRPr="001B6BE1" w:rsidRDefault="00884E9A">
            <w:pPr>
              <w:pStyle w:val="ListParagraph"/>
              <w:numPr>
                <w:ilvl w:val="1"/>
                <w:numId w:val="21"/>
              </w:numPr>
              <w:ind w:left="924" w:hanging="357"/>
              <w:rPr>
                <w:rFonts w:cs="Times"/>
              </w:rPr>
            </w:pPr>
            <w:r w:rsidRPr="001B6BE1">
              <w:rPr>
                <w:rFonts w:cs="Times"/>
              </w:rPr>
              <w:t>ONOS</w:t>
            </w:r>
            <w:r w:rsidR="00D67780" w:rsidRPr="001B6BE1">
              <w:rPr>
                <w:rFonts w:cs="Times"/>
              </w:rPr>
              <w:t>-</w:t>
            </w:r>
            <w:r w:rsidRPr="001B6BE1">
              <w:rPr>
                <w:rFonts w:cs="Times"/>
              </w:rPr>
              <w:t>VM RAM</w:t>
            </w:r>
            <w:r w:rsidR="00265CB3" w:rsidRPr="001B6BE1">
              <w:rPr>
                <w:rFonts w:cs="Times"/>
              </w:rPr>
              <w:t>, Memory, CPUs</w:t>
            </w:r>
          </w:p>
        </w:tc>
        <w:tc>
          <w:tcPr>
            <w:tcW w:w="2693" w:type="dxa"/>
          </w:tcPr>
          <w:p w14:paraId="069DA035" w14:textId="7AB4CA45" w:rsidR="00884E9A" w:rsidRPr="001B6BE1" w:rsidRDefault="00884E9A" w:rsidP="00884E9A">
            <w:pPr>
              <w:rPr>
                <w:rFonts w:cs="Times"/>
              </w:rPr>
            </w:pPr>
            <w:r w:rsidRPr="001B6BE1">
              <w:rPr>
                <w:rFonts w:cs="Times"/>
              </w:rPr>
              <w:t>3.0 GB</w:t>
            </w:r>
            <w:r w:rsidR="00265CB3" w:rsidRPr="001B6BE1">
              <w:rPr>
                <w:rFonts w:cs="Times"/>
              </w:rPr>
              <w:t xml:space="preserve">, 20 GB, </w:t>
            </w:r>
            <w:r w:rsidR="00262CF2" w:rsidRPr="001B6BE1">
              <w:rPr>
                <w:rFonts w:cs="Times"/>
              </w:rPr>
              <w:t>3</w:t>
            </w:r>
          </w:p>
        </w:tc>
        <w:tc>
          <w:tcPr>
            <w:tcW w:w="2376" w:type="dxa"/>
          </w:tcPr>
          <w:p w14:paraId="6817B777" w14:textId="77777777" w:rsidR="00884E9A" w:rsidRPr="001B6BE1" w:rsidRDefault="00884E9A" w:rsidP="00884E9A">
            <w:pPr>
              <w:rPr>
                <w:rFonts w:cs="Times"/>
              </w:rPr>
            </w:pPr>
          </w:p>
        </w:tc>
      </w:tr>
    </w:tbl>
    <w:p w14:paraId="59349925" w14:textId="623BEC29" w:rsidR="004D2D10" w:rsidRPr="001B6BE1" w:rsidRDefault="004D2D10" w:rsidP="004D2D10">
      <w:pPr>
        <w:pStyle w:val="Heading2"/>
      </w:pPr>
      <w:bookmarkStart w:id="57" w:name="_Toc115032501"/>
      <w:r w:rsidRPr="001B6BE1">
        <w:lastRenderedPageBreak/>
        <w:t>Implementation</w:t>
      </w:r>
      <w:r w:rsidR="00332F90" w:rsidRPr="001B6BE1">
        <w:t xml:space="preserve"> with GNS3</w:t>
      </w:r>
      <w:bookmarkEnd w:id="57"/>
    </w:p>
    <w:p w14:paraId="51E41747" w14:textId="51DE4045" w:rsidR="004D2D10" w:rsidRPr="001B6BE1" w:rsidRDefault="004D2D10" w:rsidP="004D2D10">
      <w:pPr>
        <w:rPr>
          <w:rFonts w:cs="Times"/>
        </w:rPr>
      </w:pPr>
      <w:r w:rsidRPr="001B6BE1">
        <w:rPr>
          <w:rFonts w:cs="Times"/>
        </w:rPr>
        <w:t xml:space="preserve">After complete installation and necessary configuration of the components required for this Thesis work, a topology with four Open vSwitches and </w:t>
      </w:r>
      <w:r w:rsidR="00AB51CA" w:rsidRPr="001B6BE1">
        <w:rPr>
          <w:rFonts w:cs="Times"/>
        </w:rPr>
        <w:t xml:space="preserve">three </w:t>
      </w:r>
      <w:r w:rsidRPr="001B6BE1">
        <w:rPr>
          <w:rFonts w:cs="Times"/>
        </w:rPr>
        <w:t>routers was created in the GNS3 application. For testing</w:t>
      </w:r>
      <w:r w:rsidR="001A58CF" w:rsidRPr="001B6BE1">
        <w:rPr>
          <w:rFonts w:cs="Times"/>
        </w:rPr>
        <w:t xml:space="preserve"> the reliability of network,</w:t>
      </w:r>
      <w:r w:rsidRPr="001B6BE1">
        <w:rPr>
          <w:rFonts w:cs="Times"/>
        </w:rPr>
        <w:t xml:space="preserve"> the routers are deployed at </w:t>
      </w:r>
      <w:r w:rsidR="001366C2" w:rsidRPr="001B6BE1">
        <w:rPr>
          <w:rFonts w:cs="Times"/>
        </w:rPr>
        <w:t>same node and</w:t>
      </w:r>
      <w:r w:rsidRPr="001B6BE1">
        <w:rPr>
          <w:rFonts w:cs="Times"/>
        </w:rPr>
        <w:t xml:space="preserve"> far end</w:t>
      </w:r>
      <w:r w:rsidR="001366C2" w:rsidRPr="001B6BE1">
        <w:rPr>
          <w:rFonts w:cs="Times"/>
        </w:rPr>
        <w:t xml:space="preserve"> nodes </w:t>
      </w:r>
      <w:r w:rsidRPr="001B6BE1">
        <w:rPr>
          <w:rFonts w:cs="Times"/>
        </w:rPr>
        <w:t>of the topology.</w:t>
      </w:r>
    </w:p>
    <w:p w14:paraId="49C54B17" w14:textId="6EE65E1C" w:rsidR="004D2D10" w:rsidRPr="001B6BE1" w:rsidRDefault="004D2D10" w:rsidP="004D2D10">
      <w:pPr>
        <w:rPr>
          <w:rFonts w:cs="Times"/>
        </w:rPr>
      </w:pPr>
      <w:r w:rsidRPr="001B6BE1">
        <w:rPr>
          <w:rFonts w:cs="Times"/>
        </w:rPr>
        <w:t>In GNS</w:t>
      </w:r>
      <w:r w:rsidR="00B36B66" w:rsidRPr="001B6BE1">
        <w:rPr>
          <w:rFonts w:cs="Times"/>
        </w:rPr>
        <w:t xml:space="preserve"> </w:t>
      </w:r>
      <w:r w:rsidRPr="001B6BE1">
        <w:rPr>
          <w:rFonts w:cs="Times"/>
        </w:rPr>
        <w:t>3, to connect any network device to the</w:t>
      </w:r>
      <w:r w:rsidR="00B36B66" w:rsidRPr="001B6BE1">
        <w:rPr>
          <w:rFonts w:cs="Times"/>
        </w:rPr>
        <w:t xml:space="preserve"> Internet or</w:t>
      </w:r>
      <w:r w:rsidRPr="001B6BE1">
        <w:rPr>
          <w:rFonts w:cs="Times"/>
        </w:rPr>
        <w:t xml:space="preserve"> SDN controller</w:t>
      </w:r>
      <w:r w:rsidR="00B36B66" w:rsidRPr="001B6BE1">
        <w:rPr>
          <w:rFonts w:cs="Times"/>
        </w:rPr>
        <w:t>, which is installed and running outside the GNS 3 software,</w:t>
      </w:r>
      <w:r w:rsidRPr="001B6BE1">
        <w:rPr>
          <w:rFonts w:cs="Times"/>
        </w:rPr>
        <w:t xml:space="preserve"> a NAT interface is used. A L2 switch (Switch1 in Figure 4.2) is used so that all devices can be directly connected to the NAT interface with just single interface. SDN controller used here is ONOS controller. </w:t>
      </w:r>
    </w:p>
    <w:p w14:paraId="3EED0637" w14:textId="77777777" w:rsidR="008119F0" w:rsidRPr="001B6BE1" w:rsidRDefault="00F22A42" w:rsidP="008119F0">
      <w:pPr>
        <w:keepNext/>
        <w:jc w:val="center"/>
      </w:pPr>
      <w:r w:rsidRPr="001B6BE1">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27"/>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30DE9D7A" w14:textId="746DEA5F" w:rsidR="004D2D10" w:rsidRPr="001B6BE1" w:rsidRDefault="008119F0" w:rsidP="008119F0">
      <w:pPr>
        <w:pStyle w:val="Caption"/>
        <w:jc w:val="center"/>
        <w:rPr>
          <w:rFonts w:cs="Times"/>
        </w:rPr>
      </w:pPr>
      <w:bookmarkStart w:id="58" w:name="_Toc114937931"/>
      <w:bookmarkStart w:id="59" w:name="_Toc114943099"/>
      <w:r w:rsidRPr="001B6BE1">
        <w:t xml:space="preserve">Figure 4. </w:t>
      </w:r>
      <w:r w:rsidRPr="001B6BE1">
        <w:fldChar w:fldCharType="begin"/>
      </w:r>
      <w:r w:rsidRPr="001B6BE1">
        <w:instrText xml:space="preserve"> SEQ Figure_4. \* ARABIC </w:instrText>
      </w:r>
      <w:r w:rsidRPr="001B6BE1">
        <w:fldChar w:fldCharType="separate"/>
      </w:r>
      <w:r w:rsidR="00F5756A" w:rsidRPr="001B6BE1">
        <w:t>2</w:t>
      </w:r>
      <w:r w:rsidRPr="001B6BE1">
        <w:fldChar w:fldCharType="end"/>
      </w:r>
      <w:r w:rsidRPr="001B6BE1">
        <w:t xml:space="preserve"> Topology created in the GNS3 with four Open vSwitches and three Routers</w:t>
      </w:r>
      <w:bookmarkEnd w:id="58"/>
      <w:bookmarkEnd w:id="59"/>
    </w:p>
    <w:p w14:paraId="0390C017" w14:textId="078C8425" w:rsidR="001B1708" w:rsidRPr="001B6BE1" w:rsidRDefault="004B31D8" w:rsidP="004D2D10">
      <w:pPr>
        <w:rPr>
          <w:rFonts w:cs="Times"/>
        </w:rPr>
      </w:pPr>
      <w:r w:rsidRPr="001B6BE1">
        <w:rPr>
          <w:rFonts w:cs="Times"/>
        </w:rPr>
        <w:t>The eth0 interface of Open vSwitch is the management interface which is used for communication with SDN controller</w:t>
      </w:r>
      <w:r w:rsidR="003B37EB" w:rsidRPr="001B6BE1">
        <w:rPr>
          <w:rFonts w:cs="Times"/>
        </w:rPr>
        <w:t xml:space="preserve"> a</w:t>
      </w:r>
      <w:r w:rsidRPr="001B6BE1">
        <w:rPr>
          <w:rFonts w:cs="Times"/>
        </w:rPr>
        <w:t xml:space="preserve">nd therefore, the eth0 interface </w:t>
      </w:r>
      <w:r w:rsidR="003B37EB" w:rsidRPr="001B6BE1">
        <w:rPr>
          <w:rFonts w:cs="Times"/>
        </w:rPr>
        <w:t xml:space="preserve">needs to have an IP address. Here eth0 interface is configured to have an IP address from the DHCP pool of the GNS 3 Server VM. </w:t>
      </w:r>
      <w:r w:rsidR="004D2D10" w:rsidRPr="001B6BE1">
        <w:rPr>
          <w:rFonts w:cs="Times"/>
        </w:rPr>
        <w:t xml:space="preserve">Before </w:t>
      </w:r>
      <w:r w:rsidR="00916610" w:rsidRPr="001B6BE1">
        <w:rPr>
          <w:rFonts w:cs="Times"/>
        </w:rPr>
        <w:t>boo</w:t>
      </w:r>
      <w:r w:rsidR="004D2D10" w:rsidRPr="001B6BE1">
        <w:rPr>
          <w:rFonts w:cs="Times"/>
        </w:rPr>
        <w:t>ting</w:t>
      </w:r>
      <w:r w:rsidR="00916610" w:rsidRPr="001B6BE1">
        <w:rPr>
          <w:rFonts w:cs="Times"/>
        </w:rPr>
        <w:t xml:space="preserve"> up</w:t>
      </w:r>
      <w:r w:rsidR="004D2D10" w:rsidRPr="001B6BE1">
        <w:rPr>
          <w:rFonts w:cs="Times"/>
        </w:rPr>
        <w:t xml:space="preserve"> the Open vSwitches</w:t>
      </w:r>
      <w:r w:rsidR="003B37EB" w:rsidRPr="001B6BE1">
        <w:t xml:space="preserve">, the configuration file needs to edited to request the </w:t>
      </w:r>
      <w:r w:rsidR="006D3F49" w:rsidRPr="001B6BE1">
        <w:t>address</w:t>
      </w:r>
      <w:r w:rsidR="003B37EB" w:rsidRPr="001B6BE1">
        <w:t xml:space="preserve"> from the DHCP pool.</w:t>
      </w:r>
    </w:p>
    <w:p w14:paraId="15032C75" w14:textId="77777777" w:rsidR="004A297A" w:rsidRPr="001B6BE1" w:rsidRDefault="00916610" w:rsidP="004A297A">
      <w:pPr>
        <w:keepNext/>
        <w:jc w:val="center"/>
      </w:pPr>
      <w:r w:rsidRPr="001B6BE1">
        <w:t xml:space="preserve"> </w:t>
      </w:r>
      <w:r w:rsidR="004B31D8" w:rsidRPr="001B6BE1">
        <w:t xml:space="preserve"> </w:t>
      </w:r>
      <w:r w:rsidR="004B31D8" w:rsidRPr="001B6BE1">
        <w:rPr>
          <w:noProof/>
        </w:rPr>
        <w:drawing>
          <wp:inline distT="0" distB="0" distL="0" distR="0" wp14:anchorId="63EDFA3C" wp14:editId="307D2959">
            <wp:extent cx="2548255" cy="2306594"/>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8"/>
                    <a:srcRect b="19788"/>
                    <a:stretch/>
                  </pic:blipFill>
                  <pic:spPr bwMode="auto">
                    <a:xfrm>
                      <a:off x="0" y="0"/>
                      <a:ext cx="2580919" cy="2336160"/>
                    </a:xfrm>
                    <a:prstGeom prst="rect">
                      <a:avLst/>
                    </a:prstGeom>
                    <a:ln>
                      <a:noFill/>
                    </a:ln>
                    <a:extLst>
                      <a:ext uri="{53640926-AAD7-44D8-BBD7-CCE9431645EC}">
                        <a14:shadowObscured xmlns:a14="http://schemas.microsoft.com/office/drawing/2010/main"/>
                      </a:ext>
                    </a:extLst>
                  </pic:spPr>
                </pic:pic>
              </a:graphicData>
            </a:graphic>
          </wp:inline>
        </w:drawing>
      </w:r>
    </w:p>
    <w:p w14:paraId="5E37750D" w14:textId="61F60950" w:rsidR="004D2D10" w:rsidRPr="001B6BE1" w:rsidRDefault="004A297A" w:rsidP="004A297A">
      <w:pPr>
        <w:pStyle w:val="Caption"/>
        <w:jc w:val="center"/>
        <w:rPr>
          <w:rFonts w:cs="Times"/>
        </w:rPr>
      </w:pPr>
      <w:bookmarkStart w:id="60" w:name="_Toc114937932"/>
      <w:bookmarkStart w:id="61" w:name="_Toc114943100"/>
      <w:r w:rsidRPr="001B6BE1">
        <w:t xml:space="preserve">Figure 4. </w:t>
      </w:r>
      <w:r w:rsidRPr="001B6BE1">
        <w:fldChar w:fldCharType="begin"/>
      </w:r>
      <w:r w:rsidRPr="001B6BE1">
        <w:instrText xml:space="preserve"> SEQ Figure_4. \* ARABIC </w:instrText>
      </w:r>
      <w:r w:rsidRPr="001B6BE1">
        <w:fldChar w:fldCharType="separate"/>
      </w:r>
      <w:r w:rsidR="00F5756A" w:rsidRPr="001B6BE1">
        <w:t>3</w:t>
      </w:r>
      <w:r w:rsidRPr="001B6BE1">
        <w:fldChar w:fldCharType="end"/>
      </w:r>
      <w:r w:rsidRPr="001B6BE1">
        <w:t xml:space="preserve"> Open vSwitch eth0 management interface configuration</w:t>
      </w:r>
      <w:bookmarkEnd w:id="60"/>
      <w:bookmarkEnd w:id="61"/>
    </w:p>
    <w:p w14:paraId="0E85D72D" w14:textId="5243E373" w:rsidR="0089392B" w:rsidRPr="001B6BE1" w:rsidRDefault="0089392B" w:rsidP="004D2D10">
      <w:pPr>
        <w:rPr>
          <w:rFonts w:cs="Times"/>
        </w:rPr>
      </w:pPr>
      <w:r w:rsidRPr="001B6BE1">
        <w:rPr>
          <w:rFonts w:cs="Times"/>
        </w:rPr>
        <w:lastRenderedPageBreak/>
        <w:t>Once the Open vSwitch is booted up and ready to establish connection with the SDN controller,</w:t>
      </w:r>
      <w:r w:rsidR="008E0872" w:rsidRPr="001B6BE1">
        <w:rPr>
          <w:rFonts w:cs="Times"/>
        </w:rPr>
        <w:t xml:space="preserve"> </w:t>
      </w:r>
      <w:r w:rsidR="0014308F" w:rsidRPr="001B6BE1">
        <w:rPr>
          <w:rFonts w:cs="Times"/>
        </w:rPr>
        <w:t xml:space="preserve">it needs to be confirmed that </w:t>
      </w:r>
      <w:r w:rsidR="009C23D9" w:rsidRPr="001B6BE1">
        <w:rPr>
          <w:rFonts w:cs="Times"/>
        </w:rPr>
        <w:t xml:space="preserve">all the other interfaces of the Open vSwitch </w:t>
      </w:r>
      <w:r w:rsidR="0014308F" w:rsidRPr="001B6BE1">
        <w:rPr>
          <w:rFonts w:cs="Times"/>
        </w:rPr>
        <w:t xml:space="preserve">are configured under the same Bridge interface. </w:t>
      </w:r>
      <w:r w:rsidR="00643C7C" w:rsidRPr="001B6BE1">
        <w:rPr>
          <w:rFonts w:cs="Times"/>
        </w:rPr>
        <w:t xml:space="preserve">Ideally all the other interfaces of the Open vSwitch are configured under the Bridge </w:t>
      </w:r>
      <w:r w:rsidR="00643C7C" w:rsidRPr="001B6BE1">
        <w:rPr>
          <w:rFonts w:cs="Times"/>
          <w:i/>
          <w:iCs/>
        </w:rPr>
        <w:t>br0</w:t>
      </w:r>
      <w:r w:rsidR="00643C7C" w:rsidRPr="001B6BE1">
        <w:rPr>
          <w:rFonts w:cs="Times"/>
        </w:rPr>
        <w:t xml:space="preserve"> interface, if not, these needs to be manually configured.</w:t>
      </w:r>
    </w:p>
    <w:p w14:paraId="08FA1959" w14:textId="77777777" w:rsidR="00AE762A" w:rsidRPr="001B6BE1" w:rsidRDefault="00A71BD0" w:rsidP="00AE762A">
      <w:pPr>
        <w:keepNext/>
        <w:jc w:val="center"/>
      </w:pPr>
      <w:r w:rsidRPr="001B6BE1">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29"/>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9660E24" w14:textId="549056A6" w:rsidR="009362FB" w:rsidRPr="001B6BE1" w:rsidRDefault="00AE762A" w:rsidP="00AE762A">
      <w:pPr>
        <w:pStyle w:val="Caption"/>
        <w:jc w:val="center"/>
      </w:pPr>
      <w:bookmarkStart w:id="62" w:name="_Toc114937933"/>
      <w:bookmarkStart w:id="63" w:name="_Toc114943101"/>
      <w:r w:rsidRPr="001B6BE1">
        <w:t xml:space="preserve">Figure 4. </w:t>
      </w:r>
      <w:r w:rsidRPr="001B6BE1">
        <w:fldChar w:fldCharType="begin"/>
      </w:r>
      <w:r w:rsidRPr="001B6BE1">
        <w:instrText xml:space="preserve"> SEQ Figure_4. \* ARABIC </w:instrText>
      </w:r>
      <w:r w:rsidRPr="001B6BE1">
        <w:fldChar w:fldCharType="separate"/>
      </w:r>
      <w:r w:rsidR="00F5756A" w:rsidRPr="001B6BE1">
        <w:t>4</w:t>
      </w:r>
      <w:r w:rsidRPr="001B6BE1">
        <w:fldChar w:fldCharType="end"/>
      </w:r>
      <w:r w:rsidRPr="001B6BE1">
        <w:t xml:space="preserve"> List of ports configured under Bridge 0</w:t>
      </w:r>
      <w:bookmarkEnd w:id="62"/>
      <w:bookmarkEnd w:id="63"/>
    </w:p>
    <w:p w14:paraId="1092568E" w14:textId="1709628A" w:rsidR="004D2D10" w:rsidRPr="001B6BE1" w:rsidRDefault="004D2D10" w:rsidP="004D2D10">
      <w:pPr>
        <w:rPr>
          <w:rFonts w:cs="Times"/>
        </w:rPr>
      </w:pPr>
      <w:r w:rsidRPr="001B6BE1">
        <w:rPr>
          <w:rFonts w:cs="Times"/>
        </w:rPr>
        <w:t>Bridge br0 is the</w:t>
      </w:r>
      <w:r w:rsidR="008E0872" w:rsidRPr="001B6BE1">
        <w:rPr>
          <w:rFonts w:cs="Times"/>
        </w:rPr>
        <w:t xml:space="preserve"> logical</w:t>
      </w:r>
      <w:r w:rsidRPr="001B6BE1">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1B6BE1">
        <w:rPr>
          <w:rFonts w:cs="Times"/>
        </w:rPr>
        <w:t>4</w:t>
      </w:r>
      <w:r w:rsidRPr="001B6BE1">
        <w:rPr>
          <w:rFonts w:cs="Times"/>
        </w:rPr>
        <w:t>) and port number o</w:t>
      </w:r>
      <w:r w:rsidR="00C1315E" w:rsidRPr="001B6BE1">
        <w:rPr>
          <w:rFonts w:cs="Times"/>
        </w:rPr>
        <w:t>n which SDN controller is listening to</w:t>
      </w:r>
      <w:r w:rsidRPr="001B6BE1">
        <w:rPr>
          <w:rFonts w:cs="Times"/>
        </w:rPr>
        <w:t xml:space="preserve"> OpenFlow protocol needs to be specified (here, 6653).</w:t>
      </w:r>
    </w:p>
    <w:p w14:paraId="06E3A3EC" w14:textId="529137B8" w:rsidR="00D40138" w:rsidRPr="001B6BE1" w:rsidRDefault="0014308F" w:rsidP="004D2D10">
      <w:r w:rsidRPr="001B6BE1">
        <w:rPr>
          <w:rFonts w:cs="Times"/>
        </w:rPr>
        <w:t>Before connecting the Open vSwitches to the SDN controller, OpenFlow protocol version (here OpenFlow</w:t>
      </w:r>
      <w:r w:rsidR="00526FB3" w:rsidRPr="001B6BE1">
        <w:rPr>
          <w:rFonts w:cs="Times"/>
        </w:rPr>
        <w:t xml:space="preserve"> protocol</w:t>
      </w:r>
      <w:r w:rsidRPr="001B6BE1">
        <w:rPr>
          <w:rFonts w:cs="Times"/>
        </w:rPr>
        <w:t xml:space="preserve"> version 1.4)</w:t>
      </w:r>
      <w:r w:rsidR="00465CFF" w:rsidRPr="001B6BE1">
        <w:rPr>
          <w:rFonts w:cs="Times"/>
        </w:rPr>
        <w:t xml:space="preserve"> also</w:t>
      </w:r>
      <w:r w:rsidRPr="001B6BE1">
        <w:rPr>
          <w:rFonts w:cs="Times"/>
        </w:rPr>
        <w:t xml:space="preserve"> needs to be specified</w:t>
      </w:r>
      <w:r w:rsidR="00865852" w:rsidRPr="001B6BE1">
        <w:rPr>
          <w:rFonts w:cs="Times"/>
        </w:rPr>
        <w:t xml:space="preserve"> along with the bridge interface being used</w:t>
      </w:r>
      <w:r w:rsidRPr="001B6BE1">
        <w:rPr>
          <w:rFonts w:cs="Times"/>
        </w:rPr>
        <w:t>.</w:t>
      </w:r>
      <w:r w:rsidRPr="001B6BE1">
        <w:t xml:space="preserve"> </w:t>
      </w:r>
      <w:r w:rsidR="00D40138" w:rsidRPr="001B6BE1">
        <w:t xml:space="preserve">In this thesis, mostly </w:t>
      </w:r>
      <w:r w:rsidR="00D40138" w:rsidRPr="001B6BE1">
        <w:rPr>
          <w:rFonts w:cs="Times"/>
        </w:rPr>
        <w:t>OpenFlow protocol version 1.3 and also 1.4 were utilised, which were the stable versions and supported all functionalities of implemented use cases.</w:t>
      </w:r>
    </w:p>
    <w:p w14:paraId="46625C3F" w14:textId="77777777" w:rsidR="00AE762A" w:rsidRPr="001B6BE1" w:rsidRDefault="00C9152F" w:rsidP="00AE762A">
      <w:pPr>
        <w:keepNext/>
        <w:jc w:val="center"/>
      </w:pPr>
      <w:r w:rsidRPr="001B6BE1">
        <w:rPr>
          <w:rFonts w:cs="Times"/>
          <w:noProof/>
        </w:rPr>
        <w:lastRenderedPageBreak/>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0"/>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69BDC4A7" w14:textId="310F785D" w:rsidR="009362FB" w:rsidRPr="001B6BE1" w:rsidRDefault="00AE762A" w:rsidP="00AE762A">
      <w:pPr>
        <w:pStyle w:val="Caption"/>
        <w:jc w:val="center"/>
      </w:pPr>
      <w:bookmarkStart w:id="64" w:name="_Toc114937934"/>
      <w:bookmarkStart w:id="65" w:name="_Toc114943102"/>
      <w:r w:rsidRPr="001B6BE1">
        <w:t xml:space="preserve">Figure 4. </w:t>
      </w:r>
      <w:r w:rsidRPr="001B6BE1">
        <w:fldChar w:fldCharType="begin"/>
      </w:r>
      <w:r w:rsidRPr="001B6BE1">
        <w:instrText xml:space="preserve"> SEQ Figure_4. \* ARABIC </w:instrText>
      </w:r>
      <w:r w:rsidRPr="001B6BE1">
        <w:fldChar w:fldCharType="separate"/>
      </w:r>
      <w:r w:rsidR="00F5756A" w:rsidRPr="001B6BE1">
        <w:t>5</w:t>
      </w:r>
      <w:r w:rsidRPr="001B6BE1">
        <w:fldChar w:fldCharType="end"/>
      </w:r>
      <w:r w:rsidRPr="001B6BE1">
        <w:t xml:space="preserve"> Setting up Open vSwitch to communicate with the SDN controller</w:t>
      </w:r>
      <w:bookmarkEnd w:id="64"/>
      <w:bookmarkEnd w:id="65"/>
    </w:p>
    <w:p w14:paraId="4626B9FC" w14:textId="77777777" w:rsidR="000F4583" w:rsidRPr="001B6BE1" w:rsidRDefault="004D2D10" w:rsidP="004D2D10">
      <w:pPr>
        <w:rPr>
          <w:rFonts w:cs="Times"/>
        </w:rPr>
      </w:pPr>
      <w:r w:rsidRPr="001B6BE1">
        <w:rPr>
          <w:rFonts w:cs="Times"/>
        </w:rPr>
        <w:t xml:space="preserve">As seen in Figure 4.3, interface Br0 was connected to the controller at the given IP address and the Boolean value </w:t>
      </w:r>
      <w:r w:rsidR="00940DF8" w:rsidRPr="001B6BE1">
        <w:rPr>
          <w:rFonts w:cs="Times"/>
        </w:rPr>
        <w:t>i</w:t>
      </w:r>
      <w:r w:rsidRPr="001B6BE1">
        <w:rPr>
          <w:rFonts w:cs="Times"/>
        </w:rPr>
        <w:t xml:space="preserve">s set to </w:t>
      </w:r>
      <w:r w:rsidRPr="001B6BE1">
        <w:rPr>
          <w:rFonts w:cs="Times"/>
          <w:b/>
          <w:bCs/>
        </w:rPr>
        <w:t>True</w:t>
      </w:r>
      <w:r w:rsidRPr="001B6BE1">
        <w:rPr>
          <w:rFonts w:cs="Times"/>
        </w:rPr>
        <w:t>. To confirm the connection from the controller side,</w:t>
      </w:r>
      <w:r w:rsidR="00311237" w:rsidRPr="001B6BE1">
        <w:rPr>
          <w:rFonts w:cs="Times"/>
        </w:rPr>
        <w:t xml:space="preserve"> two options can be utilized</w:t>
      </w:r>
      <w:r w:rsidR="00AC3ABE" w:rsidRPr="001B6BE1">
        <w:rPr>
          <w:rFonts w:cs="Times"/>
        </w:rPr>
        <w:t xml:space="preserve"> first, </w:t>
      </w:r>
      <w:r w:rsidR="00AC3ABE" w:rsidRPr="001B6BE1">
        <w:rPr>
          <w:rFonts w:cs="Times"/>
          <w:i/>
          <w:iCs/>
        </w:rPr>
        <w:t>ONOS CLI</w:t>
      </w:r>
      <w:r w:rsidR="00AC3ABE" w:rsidRPr="001B6BE1">
        <w:rPr>
          <w:rFonts w:cs="Times"/>
        </w:rPr>
        <w:t xml:space="preserve"> and other </w:t>
      </w:r>
      <w:r w:rsidR="00AC3ABE" w:rsidRPr="001B6BE1">
        <w:rPr>
          <w:rFonts w:cs="Times"/>
          <w:i/>
          <w:iCs/>
        </w:rPr>
        <w:t>ONOS GUI</w:t>
      </w:r>
      <w:r w:rsidR="00AC3ABE" w:rsidRPr="001B6BE1">
        <w:rPr>
          <w:rFonts w:cs="Times"/>
        </w:rPr>
        <w:t>.</w:t>
      </w:r>
    </w:p>
    <w:p w14:paraId="4FA7594C" w14:textId="3A6284DF" w:rsidR="00AD75B3" w:rsidRPr="001B6BE1" w:rsidRDefault="000F4583" w:rsidP="004D2D10">
      <w:pPr>
        <w:rPr>
          <w:rFonts w:cs="Times"/>
        </w:rPr>
      </w:pPr>
      <w:r w:rsidRPr="001B6BE1">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1B6BE1">
        <w:rPr>
          <w:rFonts w:cs="Times"/>
        </w:rPr>
        <w:t>local machine itself, following command is used.</w:t>
      </w:r>
    </w:p>
    <w:p w14:paraId="709038FF" w14:textId="046F7724" w:rsidR="00B131C7" w:rsidRPr="001B6BE1" w:rsidRDefault="00B131C7" w:rsidP="00B131C7">
      <w:pPr>
        <w:jc w:val="center"/>
        <w:rPr>
          <w:rFonts w:cs="Times"/>
        </w:rPr>
      </w:pPr>
      <w:r w:rsidRPr="001B6BE1">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31"/>
                    <a:stretch>
                      <a:fillRect/>
                    </a:stretch>
                  </pic:blipFill>
                  <pic:spPr>
                    <a:xfrm>
                      <a:off x="0" y="0"/>
                      <a:ext cx="1370048" cy="403826"/>
                    </a:xfrm>
                    <a:prstGeom prst="rect">
                      <a:avLst/>
                    </a:prstGeom>
                  </pic:spPr>
                </pic:pic>
              </a:graphicData>
            </a:graphic>
          </wp:inline>
        </w:drawing>
      </w:r>
    </w:p>
    <w:p w14:paraId="608EB225" w14:textId="6A151074" w:rsidR="00E877E4" w:rsidRPr="001B6BE1" w:rsidRDefault="00E877E4" w:rsidP="004D2D10">
      <w:pPr>
        <w:rPr>
          <w:rFonts w:cs="Times"/>
        </w:rPr>
      </w:pPr>
      <w:r w:rsidRPr="001B6BE1">
        <w:rPr>
          <w:rFonts w:cs="Times"/>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1B6BE1" w:rsidRDefault="00865278" w:rsidP="00865278">
      <w:pPr>
        <w:jc w:val="center"/>
        <w:rPr>
          <w:rFonts w:cs="Times"/>
        </w:rPr>
      </w:pPr>
      <w:r w:rsidRPr="001B6BE1">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32"/>
                    <a:stretch>
                      <a:fillRect/>
                    </a:stretch>
                  </pic:blipFill>
                  <pic:spPr>
                    <a:xfrm>
                      <a:off x="0" y="0"/>
                      <a:ext cx="2298988" cy="656094"/>
                    </a:xfrm>
                    <a:prstGeom prst="rect">
                      <a:avLst/>
                    </a:prstGeom>
                  </pic:spPr>
                </pic:pic>
              </a:graphicData>
            </a:graphic>
          </wp:inline>
        </w:drawing>
      </w:r>
    </w:p>
    <w:p w14:paraId="1E458464" w14:textId="2AA15869" w:rsidR="00EC4CDE" w:rsidRPr="001B6BE1" w:rsidRDefault="00EC4CDE" w:rsidP="004D2D10">
      <w:pPr>
        <w:rPr>
          <w:rFonts w:cs="Times"/>
        </w:rPr>
      </w:pPr>
      <w:r w:rsidRPr="001B6BE1">
        <w:rPr>
          <w:rFonts w:cs="Times"/>
        </w:rPr>
        <w:t>Or to access the Karaf’s CLI, following login credentials are used.</w:t>
      </w:r>
    </w:p>
    <w:p w14:paraId="355F0ECA" w14:textId="1AC72903" w:rsidR="00601295" w:rsidRPr="001B6BE1" w:rsidRDefault="00865278" w:rsidP="00601295">
      <w:pPr>
        <w:jc w:val="center"/>
        <w:rPr>
          <w:rFonts w:cs="Times"/>
        </w:rPr>
      </w:pPr>
      <w:r w:rsidRPr="001B6BE1">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33"/>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6210283" w14:textId="77777777" w:rsidR="00821401" w:rsidRPr="001B6BE1" w:rsidRDefault="00F12A89" w:rsidP="00821401">
      <w:pPr>
        <w:keepNext/>
        <w:jc w:val="center"/>
      </w:pPr>
      <w:r w:rsidRPr="001B6BE1">
        <w:rPr>
          <w:noProof/>
        </w:rPr>
        <w:lastRenderedPageBreak/>
        <w:drawing>
          <wp:inline distT="0" distB="0" distL="0" distR="0" wp14:anchorId="5C0A000E" wp14:editId="2E1EBB9F">
            <wp:extent cx="3823970" cy="2965621"/>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4"/>
                    <a:srcRect t="24583" b="4543"/>
                    <a:stretch/>
                  </pic:blipFill>
                  <pic:spPr bwMode="auto">
                    <a:xfrm>
                      <a:off x="0" y="0"/>
                      <a:ext cx="3836126" cy="2975048"/>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0C9291D0" w:rsidR="00F12A89" w:rsidRPr="001B6BE1" w:rsidRDefault="00821401" w:rsidP="00821401">
      <w:pPr>
        <w:pStyle w:val="Caption"/>
        <w:jc w:val="center"/>
        <w:rPr>
          <w:rFonts w:cs="Times"/>
        </w:rPr>
      </w:pPr>
      <w:bookmarkStart w:id="66" w:name="_Toc114937935"/>
      <w:bookmarkStart w:id="67" w:name="_Toc114943103"/>
      <w:r w:rsidRPr="001B6BE1">
        <w:t xml:space="preserve">Figure 4. </w:t>
      </w:r>
      <w:r w:rsidRPr="001B6BE1">
        <w:fldChar w:fldCharType="begin"/>
      </w:r>
      <w:r w:rsidRPr="001B6BE1">
        <w:instrText xml:space="preserve"> SEQ Figure_4. \* ARABIC </w:instrText>
      </w:r>
      <w:r w:rsidRPr="001B6BE1">
        <w:fldChar w:fldCharType="separate"/>
      </w:r>
      <w:r w:rsidR="00F5756A" w:rsidRPr="001B6BE1">
        <w:t>6</w:t>
      </w:r>
      <w:r w:rsidRPr="001B6BE1">
        <w:fldChar w:fldCharType="end"/>
      </w:r>
      <w:r w:rsidRPr="001B6BE1">
        <w:t xml:space="preserve"> List of devices (Open vSwitches) connected to the ONOS controller</w:t>
      </w:r>
      <w:bookmarkEnd w:id="66"/>
      <w:bookmarkEnd w:id="67"/>
    </w:p>
    <w:p w14:paraId="5AF1425B" w14:textId="0179469E" w:rsidR="000759F0" w:rsidRPr="001B6BE1" w:rsidRDefault="00D7501A" w:rsidP="00D7501A">
      <w:pPr>
        <w:rPr>
          <w:rFonts w:cs="Times"/>
        </w:rPr>
      </w:pPr>
      <w:r w:rsidRPr="001B6BE1">
        <w:rPr>
          <w:rFonts w:cs="Times"/>
        </w:rPr>
        <w:t xml:space="preserve">On the ONOS CLI, </w:t>
      </w:r>
      <w:r w:rsidRPr="001B6BE1">
        <w:rPr>
          <w:rFonts w:cs="Times"/>
          <w:b/>
          <w:bCs/>
          <w:i/>
          <w:iCs/>
        </w:rPr>
        <w:t xml:space="preserve">devices </w:t>
      </w:r>
      <w:r w:rsidRPr="001B6BE1">
        <w:rPr>
          <w:rFonts w:cs="Times"/>
        </w:rPr>
        <w:t xml:space="preserve">command is used to list out the information about the connected devices </w:t>
      </w:r>
      <w:r w:rsidR="005E27B9" w:rsidRPr="001B6BE1">
        <w:rPr>
          <w:rFonts w:cs="Times"/>
        </w:rPr>
        <w:t xml:space="preserve">( i.e. </w:t>
      </w:r>
      <w:r w:rsidRPr="001B6BE1">
        <w:rPr>
          <w:rFonts w:cs="Times"/>
        </w:rPr>
        <w:t>Open vSwitches</w:t>
      </w:r>
      <w:r w:rsidR="005E27B9" w:rsidRPr="001B6BE1">
        <w:rPr>
          <w:rFonts w:cs="Times"/>
        </w:rPr>
        <w:t>)</w:t>
      </w:r>
      <w:r w:rsidRPr="001B6BE1">
        <w:rPr>
          <w:rFonts w:cs="Times"/>
        </w:rPr>
        <w:t xml:space="preserve"> to the ONOS controller. </w:t>
      </w:r>
      <w:r w:rsidR="005E27B9" w:rsidRPr="001B6BE1">
        <w:rPr>
          <w:rFonts w:cs="Times"/>
        </w:rPr>
        <w:t>The list presents the detailed information of the devices like ID or label of the device, Availability of the device, role of the ONOS controller for that device, protocol used at the Southbound interface, etc.</w:t>
      </w:r>
      <w:r w:rsidR="00AF7DE5" w:rsidRPr="001B6BE1">
        <w:rPr>
          <w:rFonts w:cs="Times"/>
        </w:rPr>
        <w:t xml:space="preserve"> In the above figure it is observed that four devices are connected to the ONOS controller using the OpenFlow protocol version 1.4.</w:t>
      </w:r>
    </w:p>
    <w:p w14:paraId="54CE00B1" w14:textId="07987461" w:rsidR="002E063A" w:rsidRPr="001B6BE1" w:rsidRDefault="00AD75B3" w:rsidP="00F22A42">
      <w:pPr>
        <w:rPr>
          <w:rFonts w:cs="Times"/>
        </w:rPr>
      </w:pPr>
      <w:r w:rsidRPr="001B6BE1">
        <w:rPr>
          <w:rFonts w:cs="Times"/>
        </w:rPr>
        <w:t xml:space="preserve">Alternatively, </w:t>
      </w:r>
      <w:bookmarkStart w:id="68" w:name="_Hlk113745345"/>
      <w:r w:rsidR="004D2D10" w:rsidRPr="001B6BE1">
        <w:rPr>
          <w:rFonts w:cs="Times"/>
        </w:rPr>
        <w:t>ONOS GUI can be</w:t>
      </w:r>
      <w:r w:rsidRPr="001B6BE1">
        <w:rPr>
          <w:rFonts w:cs="Times"/>
        </w:rPr>
        <w:t xml:space="preserve"> also</w:t>
      </w:r>
      <w:r w:rsidR="004D2D10" w:rsidRPr="001B6BE1">
        <w:rPr>
          <w:rFonts w:cs="Times"/>
        </w:rPr>
        <w:t xml:space="preserve"> </w:t>
      </w:r>
      <w:r w:rsidRPr="001B6BE1">
        <w:rPr>
          <w:rFonts w:cs="Times"/>
        </w:rPr>
        <w:t>be used to confirm the connection from the controller side</w:t>
      </w:r>
      <w:r w:rsidR="004D2D10" w:rsidRPr="001B6BE1">
        <w:rPr>
          <w:rFonts w:cs="Times"/>
        </w:rPr>
        <w:t xml:space="preserve">. The </w:t>
      </w:r>
      <w:r w:rsidR="004D2D10" w:rsidRPr="001B6BE1">
        <w:rPr>
          <w:rFonts w:cs="Times"/>
          <w:i/>
          <w:iCs/>
        </w:rPr>
        <w:t>onos</w:t>
      </w:r>
      <w:r w:rsidR="00413F44" w:rsidRPr="001B6BE1">
        <w:rPr>
          <w:rFonts w:cs="Times"/>
          <w:i/>
          <w:iCs/>
        </w:rPr>
        <w:t>-web</w:t>
      </w:r>
      <w:r w:rsidR="004D2D10" w:rsidRPr="001B6BE1">
        <w:rPr>
          <w:rFonts w:cs="Times"/>
          <w:i/>
          <w:iCs/>
        </w:rPr>
        <w:t>-</w:t>
      </w:r>
      <w:proofErr w:type="spellStart"/>
      <w:r w:rsidR="004D2D10" w:rsidRPr="001B6BE1">
        <w:rPr>
          <w:rFonts w:cs="Times"/>
          <w:i/>
          <w:iCs/>
        </w:rPr>
        <w:t>gui</w:t>
      </w:r>
      <w:proofErr w:type="spellEnd"/>
      <w:r w:rsidR="004D2D10" w:rsidRPr="001B6BE1">
        <w:rPr>
          <w:rFonts w:cs="Times"/>
        </w:rPr>
        <w:t xml:space="preserve"> feature</w:t>
      </w:r>
      <w:r w:rsidRPr="001B6BE1">
        <w:rPr>
          <w:rFonts w:cs="Times"/>
        </w:rPr>
        <w:t xml:space="preserve"> application</w:t>
      </w:r>
      <w:r w:rsidR="004D2D10" w:rsidRPr="001B6BE1">
        <w:rPr>
          <w:rFonts w:cs="Times"/>
        </w:rPr>
        <w:t xml:space="preserve"> must be installed</w:t>
      </w:r>
      <w:r w:rsidRPr="001B6BE1">
        <w:rPr>
          <w:rFonts w:cs="Times"/>
        </w:rPr>
        <w:t xml:space="preserve"> and activated</w:t>
      </w:r>
      <w:r w:rsidR="004D2D10" w:rsidRPr="001B6BE1">
        <w:rPr>
          <w:rFonts w:cs="Times"/>
        </w:rPr>
        <w:t xml:space="preserve"> </w:t>
      </w:r>
      <w:r w:rsidRPr="001B6BE1">
        <w:rPr>
          <w:rFonts w:cs="Times"/>
        </w:rPr>
        <w:t>o</w:t>
      </w:r>
      <w:r w:rsidR="004D2D10" w:rsidRPr="001B6BE1">
        <w:rPr>
          <w:rFonts w:cs="Times"/>
        </w:rPr>
        <w:t xml:space="preserve">n </w:t>
      </w:r>
      <w:r w:rsidRPr="001B6BE1">
        <w:rPr>
          <w:rFonts w:cs="Times"/>
        </w:rPr>
        <w:t xml:space="preserve">the </w:t>
      </w:r>
      <w:r w:rsidR="004D2D10" w:rsidRPr="001B6BE1">
        <w:rPr>
          <w:rFonts w:cs="Times"/>
        </w:rPr>
        <w:t xml:space="preserve">ONOS. </w:t>
      </w:r>
      <w:r w:rsidRPr="001B6BE1">
        <w:rPr>
          <w:rFonts w:cs="Times"/>
        </w:rPr>
        <w:t>On the browser, t</w:t>
      </w:r>
      <w:r w:rsidR="004D2D10" w:rsidRPr="001B6BE1">
        <w:rPr>
          <w:rFonts w:cs="Times"/>
        </w:rPr>
        <w:t xml:space="preserve">he </w:t>
      </w:r>
      <w:r w:rsidRPr="001B6BE1">
        <w:rPr>
          <w:rFonts w:cs="Times"/>
        </w:rPr>
        <w:t xml:space="preserve">ONOS </w:t>
      </w:r>
      <w:r w:rsidR="004D2D10" w:rsidRPr="001B6BE1">
        <w:rPr>
          <w:rFonts w:cs="Times"/>
        </w:rPr>
        <w:t>GUI listens on port</w:t>
      </w:r>
      <w:r w:rsidRPr="001B6BE1">
        <w:rPr>
          <w:rFonts w:cs="Times"/>
        </w:rPr>
        <w:t xml:space="preserve"> number</w:t>
      </w:r>
      <w:r w:rsidR="004D2D10" w:rsidRPr="001B6BE1">
        <w:rPr>
          <w:rFonts w:cs="Times"/>
        </w:rPr>
        <w:t xml:space="preserve"> 8181. The base URL is /onos/</w:t>
      </w:r>
      <w:proofErr w:type="spellStart"/>
      <w:r w:rsidR="004D2D10" w:rsidRPr="001B6BE1">
        <w:rPr>
          <w:rFonts w:cs="Times"/>
        </w:rPr>
        <w:t>ui</w:t>
      </w:r>
      <w:proofErr w:type="spellEnd"/>
      <w:r w:rsidR="004D2D10" w:rsidRPr="001B6BE1">
        <w:rPr>
          <w:rFonts w:cs="Times"/>
        </w:rPr>
        <w:t xml:space="preserve">; for example, to access the GUI on localhost, use: </w:t>
      </w:r>
      <w:hyperlink r:id="rId35" w:history="1">
        <w:r w:rsidR="004D2D10" w:rsidRPr="001B6BE1">
          <w:rPr>
            <w:rStyle w:val="Hyperlink"/>
            <w:rFonts w:cs="Times"/>
          </w:rPr>
          <w:t>http://localhost:8181/onos/ui</w:t>
        </w:r>
      </w:hyperlink>
      <w:r w:rsidR="004D2D10" w:rsidRPr="001B6BE1">
        <w:rPr>
          <w:rFonts w:cs="Times"/>
        </w:rPr>
        <w:t xml:space="preserve"> </w:t>
      </w:r>
      <w:r w:rsidRPr="001B6BE1">
        <w:rPr>
          <w:rFonts w:cs="Times"/>
        </w:rPr>
        <w:t xml:space="preserve">or </w:t>
      </w:r>
      <w:hyperlink r:id="rId36" w:history="1">
        <w:r w:rsidRPr="001B6BE1">
          <w:rPr>
            <w:rStyle w:val="Hyperlink"/>
            <w:rFonts w:cs="Times"/>
          </w:rPr>
          <w:t>http://192.168.0.114:8181/onos/ui</w:t>
        </w:r>
      </w:hyperlink>
      <w:r w:rsidR="00B364E5" w:rsidRPr="001B6BE1">
        <w:rPr>
          <w:rFonts w:cs="Times"/>
        </w:rPr>
        <w:t xml:space="preserve">. The default username and password for accessing the ONOS GUI are </w:t>
      </w:r>
      <w:r w:rsidR="00B364E5" w:rsidRPr="001B6BE1">
        <w:rPr>
          <w:rFonts w:cs="Times"/>
          <w:b/>
          <w:bCs/>
          <w:i/>
          <w:iCs/>
        </w:rPr>
        <w:t>onos</w:t>
      </w:r>
      <w:r w:rsidR="00B364E5" w:rsidRPr="001B6BE1">
        <w:rPr>
          <w:rFonts w:cs="Times"/>
        </w:rPr>
        <w:t xml:space="preserve"> and </w:t>
      </w:r>
      <w:r w:rsidR="00B364E5" w:rsidRPr="001B6BE1">
        <w:rPr>
          <w:rFonts w:cs="Times"/>
          <w:b/>
          <w:bCs/>
          <w:i/>
          <w:iCs/>
        </w:rPr>
        <w:t>rocks</w:t>
      </w:r>
      <w:r w:rsidR="00B364E5" w:rsidRPr="001B6BE1">
        <w:rPr>
          <w:rFonts w:cs="Times"/>
        </w:rPr>
        <w:t xml:space="preserve"> respectively.</w:t>
      </w:r>
      <w:bookmarkEnd w:id="68"/>
    </w:p>
    <w:p w14:paraId="275CD27B" w14:textId="77777777" w:rsidR="00821401" w:rsidRPr="001B6BE1" w:rsidRDefault="00F22A42" w:rsidP="00821401">
      <w:pPr>
        <w:keepNext/>
        <w:jc w:val="center"/>
      </w:pPr>
      <w:r w:rsidRPr="001B6BE1">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37"/>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5712C7C2" w14:textId="729E6A56" w:rsidR="00F22A42" w:rsidRPr="001B6BE1" w:rsidRDefault="00821401" w:rsidP="00821401">
      <w:pPr>
        <w:pStyle w:val="Caption"/>
        <w:jc w:val="center"/>
        <w:rPr>
          <w:rFonts w:cs="Times"/>
        </w:rPr>
      </w:pPr>
      <w:bookmarkStart w:id="69" w:name="_Toc114937936"/>
      <w:bookmarkStart w:id="70" w:name="_Toc114943104"/>
      <w:r w:rsidRPr="001B6BE1">
        <w:t xml:space="preserve">Figure 4. </w:t>
      </w:r>
      <w:r w:rsidRPr="001B6BE1">
        <w:fldChar w:fldCharType="begin"/>
      </w:r>
      <w:r w:rsidRPr="001B6BE1">
        <w:instrText xml:space="preserve"> SEQ Figure_4. \* ARABIC </w:instrText>
      </w:r>
      <w:r w:rsidRPr="001B6BE1">
        <w:fldChar w:fldCharType="separate"/>
      </w:r>
      <w:r w:rsidR="00F5756A" w:rsidRPr="001B6BE1">
        <w:t>7</w:t>
      </w:r>
      <w:r w:rsidRPr="001B6BE1">
        <w:fldChar w:fldCharType="end"/>
      </w:r>
      <w:r w:rsidRPr="001B6BE1">
        <w:t xml:space="preserve"> Topology view on the ONOS GUI</w:t>
      </w:r>
      <w:bookmarkEnd w:id="69"/>
      <w:bookmarkEnd w:id="70"/>
    </w:p>
    <w:p w14:paraId="03D38D0B" w14:textId="7524B8DB" w:rsidR="004D2D10" w:rsidRPr="001B6BE1" w:rsidRDefault="004D2D10" w:rsidP="004D2D10">
      <w:r w:rsidRPr="001B6BE1">
        <w:lastRenderedPageBreak/>
        <w:t>A Wireshark</w:t>
      </w:r>
      <w:r w:rsidR="003F2991" w:rsidRPr="001B6BE1">
        <w:t xml:space="preserve"> application</w:t>
      </w:r>
      <w:r w:rsidRPr="001B6BE1">
        <w:t xml:space="preserve"> was r</w:t>
      </w:r>
      <w:r w:rsidR="003F2991" w:rsidRPr="001B6BE1">
        <w:t>u</w:t>
      </w:r>
      <w:r w:rsidRPr="001B6BE1">
        <w:t>n between the ONOS controller and one of the Open vSwitch to re</w:t>
      </w:r>
      <w:r w:rsidR="001663E6" w:rsidRPr="001B6BE1">
        <w:t xml:space="preserve">alize </w:t>
      </w:r>
      <w:r w:rsidRPr="001B6BE1">
        <w:t xml:space="preserve">the packets transferred between them. Southbound </w:t>
      </w:r>
      <w:r w:rsidR="003F2991" w:rsidRPr="001B6BE1">
        <w:t>interface</w:t>
      </w:r>
      <w:r w:rsidRPr="001B6BE1">
        <w:t xml:space="preserve"> OpenFlow</w:t>
      </w:r>
      <w:r w:rsidR="003F2991" w:rsidRPr="001B6BE1">
        <w:t xml:space="preserve"> protocol</w:t>
      </w:r>
      <w:r w:rsidRPr="001B6BE1">
        <w:t xml:space="preserve"> was also captured </w:t>
      </w:r>
      <w:r w:rsidR="003F2991" w:rsidRPr="001B6BE1">
        <w:t>on</w:t>
      </w:r>
      <w:r w:rsidRPr="001B6BE1">
        <w:t xml:space="preserve"> this link and figure 4.</w:t>
      </w:r>
      <w:r w:rsidR="00D4398A" w:rsidRPr="001B6BE1">
        <w:t>6</w:t>
      </w:r>
      <w:r w:rsidRPr="001B6BE1">
        <w:t xml:space="preserve"> shows the Wireshark capture of the same. </w:t>
      </w:r>
      <w:r w:rsidR="00C0328C" w:rsidRPr="001B6BE1">
        <w:t>In the following Wireshark snippet</w:t>
      </w:r>
      <w:r w:rsidR="00D8282A" w:rsidRPr="001B6BE1">
        <w:t>,</w:t>
      </w:r>
      <w:r w:rsidR="00C0328C" w:rsidRPr="001B6BE1">
        <w:t xml:space="preserve"> one can </w:t>
      </w:r>
      <w:r w:rsidR="00D8282A" w:rsidRPr="001B6BE1">
        <w:t xml:space="preserve">observe the initial OpenFlow packets exchanged between the Open vSwitch and ONOS </w:t>
      </w:r>
      <w:r w:rsidR="00F87A51" w:rsidRPr="001B6BE1">
        <w:t>c</w:t>
      </w:r>
      <w:r w:rsidR="00D8282A" w:rsidRPr="001B6BE1">
        <w:t>ontroller for connection establishment</w:t>
      </w:r>
      <w:r w:rsidR="003F2991" w:rsidRPr="001B6BE1">
        <w:t xml:space="preserve"> as described in Chapter 2</w:t>
      </w:r>
      <w:r w:rsidR="00D8282A" w:rsidRPr="001B6BE1">
        <w:t>.</w:t>
      </w:r>
    </w:p>
    <w:p w14:paraId="72E7C7C4" w14:textId="77777777" w:rsidR="00821401" w:rsidRPr="001B6BE1" w:rsidRDefault="00A921E1" w:rsidP="00821401">
      <w:pPr>
        <w:keepNext/>
        <w:jc w:val="center"/>
      </w:pPr>
      <w:r w:rsidRPr="001B6BE1">
        <w:t xml:space="preserve"> </w:t>
      </w:r>
      <w:r w:rsidRPr="001B6BE1">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38"/>
                    <a:stretch>
                      <a:fillRect/>
                    </a:stretch>
                  </pic:blipFill>
                  <pic:spPr>
                    <a:xfrm>
                      <a:off x="0" y="0"/>
                      <a:ext cx="5000577" cy="3778544"/>
                    </a:xfrm>
                    <a:prstGeom prst="rect">
                      <a:avLst/>
                    </a:prstGeom>
                  </pic:spPr>
                </pic:pic>
              </a:graphicData>
            </a:graphic>
          </wp:inline>
        </w:drawing>
      </w:r>
    </w:p>
    <w:p w14:paraId="66E864DD" w14:textId="7F246B00" w:rsidR="00D8282A" w:rsidRPr="001B6BE1" w:rsidRDefault="00821401" w:rsidP="00821401">
      <w:pPr>
        <w:pStyle w:val="Caption"/>
        <w:jc w:val="center"/>
      </w:pPr>
      <w:bookmarkStart w:id="71" w:name="_Toc114937937"/>
      <w:bookmarkStart w:id="72" w:name="_Toc114943105"/>
      <w:r w:rsidRPr="001B6BE1">
        <w:t xml:space="preserve">Figure 4. </w:t>
      </w:r>
      <w:r w:rsidRPr="001B6BE1">
        <w:fldChar w:fldCharType="begin"/>
      </w:r>
      <w:r w:rsidRPr="001B6BE1">
        <w:instrText xml:space="preserve"> SEQ Figure_4. \* ARABIC </w:instrText>
      </w:r>
      <w:r w:rsidRPr="001B6BE1">
        <w:fldChar w:fldCharType="separate"/>
      </w:r>
      <w:r w:rsidR="00F5756A" w:rsidRPr="001B6BE1">
        <w:t>8</w:t>
      </w:r>
      <w:r w:rsidRPr="001B6BE1">
        <w:fldChar w:fldCharType="end"/>
      </w:r>
      <w:r w:rsidRPr="001B6BE1">
        <w:t xml:space="preserve"> OpenFlow protocol packets captured on the Wireshark  between Open vSwitches and ONOS controller</w:t>
      </w:r>
      <w:bookmarkEnd w:id="71"/>
      <w:bookmarkEnd w:id="72"/>
    </w:p>
    <w:p w14:paraId="4E8197E4" w14:textId="1C48E9F7" w:rsidR="004D2D10" w:rsidRPr="001B6BE1" w:rsidRDefault="00C0328C" w:rsidP="004D2D10">
      <w:r w:rsidRPr="001B6BE1">
        <w:t>F</w:t>
      </w:r>
      <w:r w:rsidR="004D2D10" w:rsidRPr="001B6BE1">
        <w:t>igure 4.</w:t>
      </w:r>
      <w:r w:rsidR="00734918" w:rsidRPr="001B6BE1">
        <w:t>7</w:t>
      </w:r>
      <w:r w:rsidRPr="001B6BE1">
        <w:t xml:space="preserve"> is the Wireshark packet snippet of OpenFlow Hello packet send from Open vSwitch to the ONOS Controller for establishing the connection. In the</w:t>
      </w:r>
      <w:r w:rsidR="00D8282A" w:rsidRPr="001B6BE1">
        <w:t xml:space="preserve"> following</w:t>
      </w:r>
      <w:r w:rsidRPr="001B6BE1">
        <w:t xml:space="preserve"> packet</w:t>
      </w:r>
      <w:r w:rsidR="00D8282A" w:rsidRPr="001B6BE1">
        <w:t>,</w:t>
      </w:r>
      <w:r w:rsidRPr="001B6BE1">
        <w:t xml:space="preserve"> </w:t>
      </w:r>
      <w:r w:rsidR="00D8282A" w:rsidRPr="001B6BE1">
        <w:t>one</w:t>
      </w:r>
      <w:r w:rsidR="004D2D10" w:rsidRPr="001B6BE1">
        <w:t xml:space="preserve"> can </w:t>
      </w:r>
      <w:r w:rsidR="00F65592" w:rsidRPr="001B6BE1">
        <w:t>confirm</w:t>
      </w:r>
      <w:r w:rsidR="004D2D10" w:rsidRPr="001B6BE1">
        <w:t xml:space="preserve"> the OpenFlow protocol version 1.</w:t>
      </w:r>
      <w:r w:rsidR="00CA226A" w:rsidRPr="001B6BE1">
        <w:t>4</w:t>
      </w:r>
      <w:r w:rsidR="004D2D10" w:rsidRPr="001B6BE1">
        <w:t xml:space="preserve"> being used for communication between the ONOS controller and Open vSwitches. </w:t>
      </w:r>
    </w:p>
    <w:p w14:paraId="49D322D0" w14:textId="77777777" w:rsidR="00821401" w:rsidRPr="001B6BE1" w:rsidRDefault="001663E6" w:rsidP="00821401">
      <w:pPr>
        <w:keepNext/>
        <w:jc w:val="center"/>
      </w:pPr>
      <w:r w:rsidRPr="001B6BE1">
        <w:t xml:space="preserve"> </w:t>
      </w:r>
      <w:r w:rsidRPr="001B6BE1">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39"/>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48665338" w14:textId="728E9DFE" w:rsidR="00D8282A" w:rsidRPr="001B6BE1" w:rsidRDefault="00821401" w:rsidP="00821401">
      <w:pPr>
        <w:pStyle w:val="Caption"/>
        <w:jc w:val="center"/>
      </w:pPr>
      <w:bookmarkStart w:id="73" w:name="_Toc114937938"/>
      <w:bookmarkStart w:id="74" w:name="_Toc114943106"/>
      <w:r w:rsidRPr="001B6BE1">
        <w:t xml:space="preserve">Figure 4. </w:t>
      </w:r>
      <w:r w:rsidRPr="001B6BE1">
        <w:fldChar w:fldCharType="begin"/>
      </w:r>
      <w:r w:rsidRPr="001B6BE1">
        <w:instrText xml:space="preserve"> SEQ Figure_4. \* ARABIC </w:instrText>
      </w:r>
      <w:r w:rsidRPr="001B6BE1">
        <w:fldChar w:fldCharType="separate"/>
      </w:r>
      <w:r w:rsidR="00F5756A" w:rsidRPr="001B6BE1">
        <w:t>9</w:t>
      </w:r>
      <w:r w:rsidRPr="001B6BE1">
        <w:fldChar w:fldCharType="end"/>
      </w:r>
      <w:r w:rsidRPr="001B6BE1">
        <w:t xml:space="preserve"> OpenFlow handshake message- Hello packet captured on the Wireshark</w:t>
      </w:r>
      <w:bookmarkEnd w:id="73"/>
      <w:bookmarkEnd w:id="74"/>
    </w:p>
    <w:p w14:paraId="0985DE3B" w14:textId="77777777" w:rsidR="00821401" w:rsidRPr="001B6BE1" w:rsidRDefault="00821401" w:rsidP="00821401"/>
    <w:p w14:paraId="7129C1E2" w14:textId="130E3A7D" w:rsidR="0059133D" w:rsidRPr="001B6BE1" w:rsidRDefault="0059133D" w:rsidP="0059133D">
      <w:pPr>
        <w:pStyle w:val="Heading3"/>
        <w:rPr>
          <w:lang w:val="en-GB"/>
        </w:rPr>
      </w:pPr>
      <w:bookmarkStart w:id="75" w:name="_Toc115032502"/>
      <w:r w:rsidRPr="001B6BE1">
        <w:rPr>
          <w:lang w:val="en-GB"/>
        </w:rPr>
        <w:lastRenderedPageBreak/>
        <w:t>ONOS GUI</w:t>
      </w:r>
      <w:bookmarkEnd w:id="75"/>
    </w:p>
    <w:p w14:paraId="0C6E2EF3" w14:textId="468EB792" w:rsidR="004A55A8" w:rsidRPr="001B6BE1" w:rsidRDefault="00053AE1" w:rsidP="00053AE1">
      <w:r w:rsidRPr="001B6BE1">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1B6BE1">
        <w:t>Following two features are required to be installed and activated on the ONOS for accessing the ONOS GUI.</w:t>
      </w:r>
    </w:p>
    <w:p w14:paraId="6C254097" w14:textId="0B3F8433" w:rsidR="00413F44" w:rsidRPr="001B6BE1" w:rsidRDefault="00413F44" w:rsidP="00413F44">
      <w:pPr>
        <w:jc w:val="center"/>
      </w:pPr>
      <w:r w:rsidRPr="001B6BE1">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40"/>
                    <a:stretch>
                      <a:fillRect/>
                    </a:stretch>
                  </pic:blipFill>
                  <pic:spPr>
                    <a:xfrm>
                      <a:off x="0" y="0"/>
                      <a:ext cx="4083612" cy="736418"/>
                    </a:xfrm>
                    <a:prstGeom prst="rect">
                      <a:avLst/>
                    </a:prstGeom>
                  </pic:spPr>
                </pic:pic>
              </a:graphicData>
            </a:graphic>
          </wp:inline>
        </w:drawing>
      </w:r>
    </w:p>
    <w:p w14:paraId="1EBF427D" w14:textId="13B4497F" w:rsidR="00413F44" w:rsidRPr="001B6BE1" w:rsidRDefault="00413F44" w:rsidP="00413F44">
      <w:r w:rsidRPr="001B6BE1">
        <w:t xml:space="preserve">ONOS GUI listens on port number 8181. </w:t>
      </w:r>
      <w:r w:rsidR="00BA3759" w:rsidRPr="001B6BE1">
        <w:rPr>
          <w:rFonts w:cs="Times"/>
        </w:rPr>
        <w:t>The base URL is /onos/</w:t>
      </w:r>
      <w:proofErr w:type="spellStart"/>
      <w:r w:rsidR="00BA3759" w:rsidRPr="001B6BE1">
        <w:rPr>
          <w:rFonts w:cs="Times"/>
        </w:rPr>
        <w:t>ui</w:t>
      </w:r>
      <w:proofErr w:type="spellEnd"/>
      <w:r w:rsidR="00BA3759" w:rsidRPr="001B6BE1">
        <w:rPr>
          <w:rFonts w:cs="Times"/>
        </w:rPr>
        <w:t xml:space="preserve">; for example, to access the GUI on localhost, use: </w:t>
      </w:r>
      <w:hyperlink r:id="rId41" w:history="1">
        <w:r w:rsidR="00BA3759" w:rsidRPr="001B6BE1">
          <w:rPr>
            <w:rStyle w:val="Hyperlink"/>
            <w:rFonts w:cs="Times"/>
          </w:rPr>
          <w:t>http://localhost:8181/onos/ui</w:t>
        </w:r>
      </w:hyperlink>
      <w:r w:rsidR="00BA3759" w:rsidRPr="001B6BE1">
        <w:rPr>
          <w:rFonts w:cs="Times"/>
        </w:rPr>
        <w:t xml:space="preserve"> or </w:t>
      </w:r>
      <w:hyperlink r:id="rId42" w:history="1">
        <w:r w:rsidR="00BA3759" w:rsidRPr="001B6BE1">
          <w:rPr>
            <w:rStyle w:val="Hyperlink"/>
            <w:rFonts w:cs="Times"/>
          </w:rPr>
          <w:t>http://192.168.0.114:8181/onos/ui</w:t>
        </w:r>
      </w:hyperlink>
      <w:r w:rsidR="00BA3759" w:rsidRPr="001B6BE1">
        <w:rPr>
          <w:rFonts w:cs="Times"/>
        </w:rPr>
        <w:t xml:space="preserve">. The default username and password for accessing the ONOS GUI are </w:t>
      </w:r>
      <w:r w:rsidR="00BA3759" w:rsidRPr="001B6BE1">
        <w:rPr>
          <w:rFonts w:cs="Times"/>
          <w:b/>
          <w:bCs/>
          <w:i/>
          <w:iCs/>
        </w:rPr>
        <w:t>onos</w:t>
      </w:r>
      <w:r w:rsidR="00BA3759" w:rsidRPr="001B6BE1">
        <w:rPr>
          <w:rFonts w:cs="Times"/>
        </w:rPr>
        <w:t xml:space="preserve"> and </w:t>
      </w:r>
      <w:r w:rsidR="00BA3759" w:rsidRPr="001B6BE1">
        <w:rPr>
          <w:rFonts w:cs="Times"/>
          <w:b/>
          <w:bCs/>
          <w:i/>
          <w:iCs/>
        </w:rPr>
        <w:t>rocks</w:t>
      </w:r>
      <w:r w:rsidR="00BA3759" w:rsidRPr="001B6BE1">
        <w:rPr>
          <w:rFonts w:cs="Times"/>
        </w:rPr>
        <w:t xml:space="preserve"> respectively.</w:t>
      </w:r>
    </w:p>
    <w:p w14:paraId="489F0990" w14:textId="77777777" w:rsidR="007460DB" w:rsidRPr="001B6BE1" w:rsidRDefault="00053AE1" w:rsidP="007460DB">
      <w:pPr>
        <w:keepNext/>
      </w:pPr>
      <w:r w:rsidRPr="001B6BE1">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43"/>
                    <a:stretch>
                      <a:fillRect/>
                    </a:stretch>
                  </pic:blipFill>
                  <pic:spPr>
                    <a:xfrm>
                      <a:off x="0" y="0"/>
                      <a:ext cx="5760720" cy="4123055"/>
                    </a:xfrm>
                    <a:prstGeom prst="rect">
                      <a:avLst/>
                    </a:prstGeom>
                  </pic:spPr>
                </pic:pic>
              </a:graphicData>
            </a:graphic>
          </wp:inline>
        </w:drawing>
      </w:r>
    </w:p>
    <w:p w14:paraId="743B739B" w14:textId="2EE4CA4B" w:rsidR="00607C58" w:rsidRPr="001B6BE1" w:rsidRDefault="007460DB" w:rsidP="007460DB">
      <w:pPr>
        <w:pStyle w:val="Caption"/>
        <w:jc w:val="center"/>
      </w:pPr>
      <w:bookmarkStart w:id="76" w:name="_Toc114937939"/>
      <w:bookmarkStart w:id="77" w:name="_Toc114943107"/>
      <w:r w:rsidRPr="001B6BE1">
        <w:t xml:space="preserve">Figure 4. </w:t>
      </w:r>
      <w:r w:rsidRPr="001B6BE1">
        <w:fldChar w:fldCharType="begin"/>
      </w:r>
      <w:r w:rsidRPr="001B6BE1">
        <w:instrText xml:space="preserve"> SEQ Figure_4. \* ARABIC </w:instrText>
      </w:r>
      <w:r w:rsidRPr="001B6BE1">
        <w:fldChar w:fldCharType="separate"/>
      </w:r>
      <w:r w:rsidR="00F5756A" w:rsidRPr="001B6BE1">
        <w:t>10</w:t>
      </w:r>
      <w:r w:rsidRPr="001B6BE1">
        <w:fldChar w:fldCharType="end"/>
      </w:r>
      <w:r w:rsidRPr="001B6BE1">
        <w:t xml:space="preserve"> Different components of the ONOS GUI</w:t>
      </w:r>
      <w:bookmarkEnd w:id="76"/>
      <w:bookmarkEnd w:id="77"/>
    </w:p>
    <w:p w14:paraId="6A6C5F19" w14:textId="6C895D52" w:rsidR="00053AE1" w:rsidRPr="001B6BE1" w:rsidRDefault="00053AE1" w:rsidP="00C47B9E">
      <w:r w:rsidRPr="001B6BE1">
        <w:t xml:space="preserve">The ONOS Cluster Node Panel indicates the cluster members (controller instances) in the cluster. The Summary Panel gives a brief summary of properties of the network topology. The Topology Toolbar </w:t>
      </w:r>
      <w:r w:rsidR="00F25F86" w:rsidRPr="001B6BE1">
        <w:t>offer</w:t>
      </w:r>
      <w:r w:rsidRPr="001B6BE1">
        <w:t xml:space="preserve">s push-button / toggle-button actions that interact with the topology view. </w:t>
      </w:r>
      <w:r w:rsidR="00F25F86" w:rsidRPr="001B6BE1">
        <w:t xml:space="preserve">The </w:t>
      </w:r>
      <w:r w:rsidRPr="001B6BE1">
        <w:t xml:space="preserve">Navigation Menu button </w:t>
      </w:r>
      <w:r w:rsidR="00F25F86" w:rsidRPr="001B6BE1">
        <w:t xml:space="preserve">provides access points to the various </w:t>
      </w:r>
      <w:r w:rsidR="00C103A7" w:rsidRPr="001B6BE1">
        <w:t>components of the network, from where one can view and configure various aspects of the network element.</w:t>
      </w:r>
    </w:p>
    <w:p w14:paraId="388C2C4A" w14:textId="77777777" w:rsidR="00FE351E" w:rsidRPr="001B6BE1" w:rsidRDefault="00FE351E" w:rsidP="00C47B9E">
      <w:pPr>
        <w:rPr>
          <w:rFonts w:cs="Times"/>
          <w:szCs w:val="22"/>
        </w:rPr>
      </w:pPr>
    </w:p>
    <w:p w14:paraId="64217119" w14:textId="77777777" w:rsidR="00610BF0" w:rsidRPr="001B6BE1" w:rsidRDefault="00332251" w:rsidP="00610BF0">
      <w:pPr>
        <w:keepNext/>
        <w:jc w:val="center"/>
      </w:pPr>
      <w:r w:rsidRPr="001B6BE1">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4"/>
                    <a:stretch>
                      <a:fillRect/>
                    </a:stretch>
                  </pic:blipFill>
                  <pic:spPr>
                    <a:xfrm>
                      <a:off x="0" y="0"/>
                      <a:ext cx="1586710" cy="2532731"/>
                    </a:xfrm>
                    <a:prstGeom prst="rect">
                      <a:avLst/>
                    </a:prstGeom>
                  </pic:spPr>
                </pic:pic>
              </a:graphicData>
            </a:graphic>
          </wp:inline>
        </w:drawing>
      </w:r>
    </w:p>
    <w:p w14:paraId="739FBB02" w14:textId="0EFCFCF1" w:rsidR="00053AE1" w:rsidRPr="001B6BE1" w:rsidRDefault="00610BF0" w:rsidP="00EB1756">
      <w:pPr>
        <w:pStyle w:val="Caption"/>
        <w:spacing w:after="120"/>
        <w:jc w:val="center"/>
        <w:rPr>
          <w:rFonts w:cs="Times"/>
          <w:szCs w:val="22"/>
        </w:rPr>
      </w:pPr>
      <w:bookmarkStart w:id="78" w:name="_Toc114937940"/>
      <w:bookmarkStart w:id="79" w:name="_Toc114943108"/>
      <w:r w:rsidRPr="001B6BE1">
        <w:t xml:space="preserve">Figure 4. </w:t>
      </w:r>
      <w:r w:rsidRPr="001B6BE1">
        <w:fldChar w:fldCharType="begin"/>
      </w:r>
      <w:r w:rsidRPr="001B6BE1">
        <w:instrText xml:space="preserve"> SEQ Figure_4. \* ARABIC </w:instrText>
      </w:r>
      <w:r w:rsidRPr="001B6BE1">
        <w:fldChar w:fldCharType="separate"/>
      </w:r>
      <w:r w:rsidR="00F5756A" w:rsidRPr="001B6BE1">
        <w:t>11</w:t>
      </w:r>
      <w:r w:rsidRPr="001B6BE1">
        <w:fldChar w:fldCharType="end"/>
      </w:r>
      <w:r w:rsidRPr="001B6BE1">
        <w:t xml:space="preserve"> Different Panels available to navigate on ONOS GUI</w:t>
      </w:r>
      <w:bookmarkEnd w:id="78"/>
      <w:bookmarkEnd w:id="79"/>
    </w:p>
    <w:p w14:paraId="0F625DAD" w14:textId="4626EE19" w:rsidR="00610BF0" w:rsidRPr="001B6BE1" w:rsidRDefault="00610BF0" w:rsidP="00EB1756">
      <w:pPr>
        <w:pStyle w:val="Caption"/>
        <w:keepNext/>
        <w:spacing w:after="240"/>
        <w:jc w:val="center"/>
      </w:pPr>
      <w:bookmarkStart w:id="80" w:name="_Toc114943225"/>
      <w:r w:rsidRPr="001B6BE1">
        <w:t xml:space="preserve">Table 4. </w:t>
      </w:r>
      <w:r w:rsidRPr="001B6BE1">
        <w:fldChar w:fldCharType="begin"/>
      </w:r>
      <w:r w:rsidRPr="001B6BE1">
        <w:instrText xml:space="preserve"> SEQ Table_4. \* ARABIC </w:instrText>
      </w:r>
      <w:r w:rsidRPr="001B6BE1">
        <w:fldChar w:fldCharType="separate"/>
      </w:r>
      <w:r w:rsidRPr="001B6BE1">
        <w:t>2</w:t>
      </w:r>
      <w:r w:rsidRPr="001B6BE1">
        <w:fldChar w:fldCharType="end"/>
      </w:r>
      <w:r w:rsidRPr="001B6BE1">
        <w:t xml:space="preserve"> Description of different panels of ONOS GUI</w:t>
      </w:r>
      <w:bookmarkEnd w:id="80"/>
    </w:p>
    <w:tbl>
      <w:tblPr>
        <w:tblStyle w:val="TableGrid"/>
        <w:tblW w:w="0" w:type="auto"/>
        <w:tblLook w:val="04A0" w:firstRow="1" w:lastRow="0" w:firstColumn="1" w:lastColumn="0" w:noHBand="0" w:noVBand="1"/>
      </w:tblPr>
      <w:tblGrid>
        <w:gridCol w:w="1809"/>
        <w:gridCol w:w="7479"/>
      </w:tblGrid>
      <w:tr w:rsidR="00F25F86" w:rsidRPr="001B6BE1" w14:paraId="1DF028D6" w14:textId="77777777" w:rsidTr="00517168">
        <w:tc>
          <w:tcPr>
            <w:tcW w:w="1809" w:type="dxa"/>
            <w:hideMark/>
          </w:tcPr>
          <w:p w14:paraId="074F93CE" w14:textId="77777777" w:rsidR="00F25F86" w:rsidRPr="001B6BE1" w:rsidRDefault="00F25F86" w:rsidP="00517168">
            <w:pPr>
              <w:spacing w:after="0" w:line="240" w:lineRule="auto"/>
              <w:jc w:val="center"/>
              <w:rPr>
                <w:rFonts w:cs="Times"/>
                <w:b/>
                <w:bCs/>
              </w:rPr>
            </w:pPr>
            <w:r w:rsidRPr="001B6BE1">
              <w:rPr>
                <w:rFonts w:cs="Times"/>
                <w:b/>
                <w:bCs/>
              </w:rPr>
              <w:t>View</w:t>
            </w:r>
          </w:p>
        </w:tc>
        <w:tc>
          <w:tcPr>
            <w:tcW w:w="7479" w:type="dxa"/>
            <w:hideMark/>
          </w:tcPr>
          <w:p w14:paraId="12E608E6" w14:textId="77777777" w:rsidR="00F25F86" w:rsidRPr="001B6BE1" w:rsidRDefault="00F25F86" w:rsidP="00517168">
            <w:pPr>
              <w:jc w:val="center"/>
              <w:rPr>
                <w:rFonts w:cs="Times"/>
                <w:b/>
                <w:bCs/>
              </w:rPr>
            </w:pPr>
            <w:r w:rsidRPr="001B6BE1">
              <w:rPr>
                <w:rFonts w:cs="Times"/>
                <w:b/>
                <w:bCs/>
              </w:rPr>
              <w:t>Description</w:t>
            </w:r>
          </w:p>
        </w:tc>
      </w:tr>
      <w:tr w:rsidR="00F25F86" w:rsidRPr="001B6BE1" w14:paraId="4A1305C3" w14:textId="77777777" w:rsidTr="00517168">
        <w:tc>
          <w:tcPr>
            <w:tcW w:w="1809" w:type="dxa"/>
            <w:hideMark/>
          </w:tcPr>
          <w:p w14:paraId="215B65F2" w14:textId="77777777" w:rsidR="00F25F86" w:rsidRPr="001B6BE1" w:rsidRDefault="00F25F86">
            <w:pPr>
              <w:rPr>
                <w:rFonts w:cs="Times"/>
                <w:b/>
                <w:bCs/>
              </w:rPr>
            </w:pPr>
            <w:r w:rsidRPr="001B6BE1">
              <w:rPr>
                <w:rStyle w:val="Emphasis"/>
                <w:rFonts w:cs="Times"/>
                <w:b/>
                <w:bCs/>
              </w:rPr>
              <w:t>Platform Category</w:t>
            </w:r>
          </w:p>
        </w:tc>
        <w:tc>
          <w:tcPr>
            <w:tcW w:w="7479" w:type="dxa"/>
            <w:hideMark/>
          </w:tcPr>
          <w:p w14:paraId="4A62C456" w14:textId="77777777" w:rsidR="00F25F86" w:rsidRPr="001B6BE1" w:rsidRDefault="00F25F86">
            <w:pPr>
              <w:rPr>
                <w:rFonts w:cs="Times"/>
                <w:b/>
                <w:bCs/>
              </w:rPr>
            </w:pPr>
          </w:p>
        </w:tc>
      </w:tr>
      <w:tr w:rsidR="00F25F86" w:rsidRPr="001B6BE1" w14:paraId="5379D0F9" w14:textId="77777777" w:rsidTr="00517168">
        <w:tc>
          <w:tcPr>
            <w:tcW w:w="1809" w:type="dxa"/>
            <w:hideMark/>
          </w:tcPr>
          <w:p w14:paraId="56D0E09B" w14:textId="77777777" w:rsidR="00F25F86" w:rsidRPr="001B6BE1" w:rsidRDefault="00F25F86">
            <w:pPr>
              <w:rPr>
                <w:rFonts w:cs="Times"/>
              </w:rPr>
            </w:pPr>
            <w:r w:rsidRPr="001B6BE1">
              <w:rPr>
                <w:rFonts w:cs="Times"/>
              </w:rPr>
              <w:t>Applications</w:t>
            </w:r>
          </w:p>
        </w:tc>
        <w:tc>
          <w:tcPr>
            <w:tcW w:w="7479" w:type="dxa"/>
            <w:hideMark/>
          </w:tcPr>
          <w:p w14:paraId="26458130" w14:textId="6CF33FE3" w:rsidR="00F25F86" w:rsidRPr="001B6BE1" w:rsidRDefault="00F25F86">
            <w:pPr>
              <w:rPr>
                <w:rFonts w:cs="Times"/>
              </w:rPr>
            </w:pPr>
            <w:r w:rsidRPr="001B6BE1">
              <w:rPr>
                <w:rFonts w:cs="Times"/>
              </w:rPr>
              <w:t xml:space="preserve">The Application </w:t>
            </w:r>
            <w:r w:rsidR="0051005E" w:rsidRPr="001B6BE1">
              <w:rPr>
                <w:rFonts w:cs="Times"/>
              </w:rPr>
              <w:t>v</w:t>
            </w:r>
            <w:r w:rsidRPr="001B6BE1">
              <w:rPr>
                <w:rFonts w:cs="Times"/>
              </w:rPr>
              <w:t>iew provides a listing of applications installed, as well as interaction with them on the network.</w:t>
            </w:r>
          </w:p>
        </w:tc>
      </w:tr>
      <w:tr w:rsidR="00F25F86" w:rsidRPr="001B6BE1" w14:paraId="79D5CDED" w14:textId="77777777" w:rsidTr="00517168">
        <w:tc>
          <w:tcPr>
            <w:tcW w:w="1809" w:type="dxa"/>
            <w:hideMark/>
          </w:tcPr>
          <w:p w14:paraId="0352C5B0" w14:textId="77777777" w:rsidR="00F25F86" w:rsidRPr="001B6BE1" w:rsidRDefault="00F25F86">
            <w:pPr>
              <w:rPr>
                <w:rFonts w:cs="Times"/>
              </w:rPr>
            </w:pPr>
            <w:r w:rsidRPr="001B6BE1">
              <w:rPr>
                <w:rFonts w:cs="Times"/>
              </w:rPr>
              <w:t>Settings</w:t>
            </w:r>
          </w:p>
        </w:tc>
        <w:tc>
          <w:tcPr>
            <w:tcW w:w="7479" w:type="dxa"/>
            <w:hideMark/>
          </w:tcPr>
          <w:p w14:paraId="1976B3A0" w14:textId="12B4F1F3" w:rsidR="00F25F86" w:rsidRPr="001B6BE1" w:rsidRDefault="00F25F86">
            <w:pPr>
              <w:rPr>
                <w:rFonts w:cs="Times"/>
              </w:rPr>
            </w:pPr>
            <w:r w:rsidRPr="001B6BE1">
              <w:rPr>
                <w:rFonts w:cs="Times"/>
              </w:rPr>
              <w:t xml:space="preserve">The Settings </w:t>
            </w:r>
            <w:r w:rsidR="0051005E" w:rsidRPr="001B6BE1">
              <w:rPr>
                <w:rFonts w:cs="Times"/>
              </w:rPr>
              <w:t>v</w:t>
            </w:r>
            <w:r w:rsidRPr="001B6BE1">
              <w:rPr>
                <w:rFonts w:cs="Times"/>
              </w:rPr>
              <w:t>iew provides information about all configurable settings in the system.</w:t>
            </w:r>
          </w:p>
        </w:tc>
      </w:tr>
      <w:tr w:rsidR="00F25F86" w:rsidRPr="001B6BE1" w14:paraId="5895D372" w14:textId="77777777" w:rsidTr="00517168">
        <w:tc>
          <w:tcPr>
            <w:tcW w:w="1809" w:type="dxa"/>
            <w:hideMark/>
          </w:tcPr>
          <w:p w14:paraId="1A49F4E9" w14:textId="77777777" w:rsidR="00F25F86" w:rsidRPr="001B6BE1" w:rsidRDefault="00F25F86">
            <w:pPr>
              <w:rPr>
                <w:rFonts w:cs="Times"/>
              </w:rPr>
            </w:pPr>
            <w:r w:rsidRPr="001B6BE1">
              <w:rPr>
                <w:rFonts w:cs="Times"/>
              </w:rPr>
              <w:t>Cluster Nodes</w:t>
            </w:r>
          </w:p>
        </w:tc>
        <w:tc>
          <w:tcPr>
            <w:tcW w:w="7479" w:type="dxa"/>
            <w:hideMark/>
          </w:tcPr>
          <w:p w14:paraId="22455335" w14:textId="5C19969A" w:rsidR="00F25F86" w:rsidRPr="001B6BE1" w:rsidRDefault="00F25F86">
            <w:pPr>
              <w:rPr>
                <w:rFonts w:cs="Times"/>
              </w:rPr>
            </w:pPr>
            <w:r w:rsidRPr="001B6BE1">
              <w:rPr>
                <w:rFonts w:cs="Times"/>
              </w:rPr>
              <w:t>The Cluster Node</w:t>
            </w:r>
            <w:r w:rsidR="0051005E" w:rsidRPr="001B6BE1">
              <w:rPr>
                <w:rFonts w:cs="Times"/>
              </w:rPr>
              <w:t>s</w:t>
            </w:r>
            <w:r w:rsidRPr="001B6BE1">
              <w:rPr>
                <w:rFonts w:cs="Times"/>
              </w:rPr>
              <w:t xml:space="preserve"> </w:t>
            </w:r>
            <w:r w:rsidR="0051005E" w:rsidRPr="001B6BE1">
              <w:rPr>
                <w:rFonts w:cs="Times"/>
              </w:rPr>
              <w:t>v</w:t>
            </w:r>
            <w:r w:rsidRPr="001B6BE1">
              <w:rPr>
                <w:rFonts w:cs="Times"/>
              </w:rPr>
              <w:t>iew provides a top level listing of all the cluster nodes, (ONOS instances), in the network.</w:t>
            </w:r>
          </w:p>
        </w:tc>
      </w:tr>
      <w:tr w:rsidR="00F25F86" w:rsidRPr="001B6BE1" w14:paraId="1B199324" w14:textId="77777777" w:rsidTr="00517168">
        <w:tc>
          <w:tcPr>
            <w:tcW w:w="1809" w:type="dxa"/>
            <w:hideMark/>
          </w:tcPr>
          <w:p w14:paraId="06DDA94A" w14:textId="77777777" w:rsidR="00F25F86" w:rsidRPr="001B6BE1" w:rsidRDefault="00F25F86">
            <w:pPr>
              <w:rPr>
                <w:rFonts w:cs="Times"/>
              </w:rPr>
            </w:pPr>
            <w:r w:rsidRPr="001B6BE1">
              <w:rPr>
                <w:rFonts w:cs="Times"/>
              </w:rPr>
              <w:t>Packet Processors</w:t>
            </w:r>
          </w:p>
        </w:tc>
        <w:tc>
          <w:tcPr>
            <w:tcW w:w="7479" w:type="dxa"/>
            <w:hideMark/>
          </w:tcPr>
          <w:p w14:paraId="00B42C71" w14:textId="6C4E97C4" w:rsidR="00F25F86" w:rsidRPr="001B6BE1" w:rsidRDefault="00F25F86">
            <w:pPr>
              <w:rPr>
                <w:rFonts w:cs="Times"/>
              </w:rPr>
            </w:pPr>
            <w:r w:rsidRPr="001B6BE1">
              <w:rPr>
                <w:rFonts w:cs="Times"/>
              </w:rPr>
              <w:t xml:space="preserve">The Packet Processors </w:t>
            </w:r>
            <w:r w:rsidR="0051005E" w:rsidRPr="001B6BE1">
              <w:rPr>
                <w:rFonts w:cs="Times"/>
              </w:rPr>
              <w:t>v</w:t>
            </w:r>
            <w:r w:rsidRPr="001B6BE1">
              <w:rPr>
                <w:rFonts w:cs="Times"/>
              </w:rPr>
              <w:t>iew</w:t>
            </w:r>
            <w:r w:rsidR="00517168" w:rsidRPr="001B6BE1">
              <w:rPr>
                <w:rFonts w:cs="Times"/>
              </w:rPr>
              <w:t xml:space="preserve"> </w:t>
            </w:r>
            <w:r w:rsidRPr="001B6BE1">
              <w:rPr>
                <w:rFonts w:cs="Times"/>
              </w:rPr>
              <w:t>shows the currently configured components that participate in the processing of packets sent to the controller.</w:t>
            </w:r>
          </w:p>
        </w:tc>
      </w:tr>
      <w:tr w:rsidR="00F25F86" w:rsidRPr="001B6BE1" w14:paraId="6B35699A" w14:textId="77777777" w:rsidTr="00517168">
        <w:tc>
          <w:tcPr>
            <w:tcW w:w="1809" w:type="dxa"/>
            <w:hideMark/>
          </w:tcPr>
          <w:p w14:paraId="3F2E8660" w14:textId="77777777" w:rsidR="00F25F86" w:rsidRPr="001B6BE1" w:rsidRDefault="00F25F86">
            <w:pPr>
              <w:rPr>
                <w:rFonts w:cs="Times"/>
              </w:rPr>
            </w:pPr>
            <w:r w:rsidRPr="001B6BE1">
              <w:rPr>
                <w:rFonts w:cs="Times"/>
              </w:rPr>
              <w:t>Partitions</w:t>
            </w:r>
          </w:p>
        </w:tc>
        <w:tc>
          <w:tcPr>
            <w:tcW w:w="7479" w:type="dxa"/>
            <w:hideMark/>
          </w:tcPr>
          <w:p w14:paraId="76E5DBFD" w14:textId="76B4542F" w:rsidR="00F25F86" w:rsidRPr="001B6BE1" w:rsidRDefault="00F25F86">
            <w:pPr>
              <w:rPr>
                <w:rFonts w:cs="Times"/>
              </w:rPr>
            </w:pPr>
            <w:r w:rsidRPr="001B6BE1">
              <w:rPr>
                <w:rFonts w:cs="Times"/>
              </w:rPr>
              <w:t xml:space="preserve">The Partitions </w:t>
            </w:r>
            <w:r w:rsidR="0051005E" w:rsidRPr="001B6BE1">
              <w:rPr>
                <w:rFonts w:cs="Times"/>
              </w:rPr>
              <w:t>v</w:t>
            </w:r>
            <w:r w:rsidRPr="001B6BE1">
              <w:rPr>
                <w:rFonts w:cs="Times"/>
              </w:rPr>
              <w:t>iew shows information about how the cluster partitions are configured.</w:t>
            </w:r>
          </w:p>
        </w:tc>
      </w:tr>
      <w:tr w:rsidR="00F25F86" w:rsidRPr="001B6BE1" w14:paraId="390C4724" w14:textId="77777777" w:rsidTr="00517168">
        <w:tc>
          <w:tcPr>
            <w:tcW w:w="1809" w:type="dxa"/>
            <w:hideMark/>
          </w:tcPr>
          <w:p w14:paraId="7B2119F9" w14:textId="77777777" w:rsidR="00F25F86" w:rsidRPr="001B6BE1" w:rsidRDefault="00F25F86">
            <w:pPr>
              <w:rPr>
                <w:rFonts w:cs="Times"/>
                <w:b/>
                <w:bCs/>
              </w:rPr>
            </w:pPr>
            <w:r w:rsidRPr="001B6BE1">
              <w:rPr>
                <w:rStyle w:val="Emphasis"/>
                <w:rFonts w:cs="Times"/>
                <w:b/>
                <w:bCs/>
              </w:rPr>
              <w:t>Network Category</w:t>
            </w:r>
          </w:p>
        </w:tc>
        <w:tc>
          <w:tcPr>
            <w:tcW w:w="7479" w:type="dxa"/>
            <w:hideMark/>
          </w:tcPr>
          <w:p w14:paraId="3FEE6E5A" w14:textId="77777777" w:rsidR="00F25F86" w:rsidRPr="001B6BE1" w:rsidRDefault="00F25F86">
            <w:pPr>
              <w:rPr>
                <w:rFonts w:cs="Times"/>
                <w:b/>
                <w:bCs/>
              </w:rPr>
            </w:pPr>
          </w:p>
        </w:tc>
      </w:tr>
      <w:tr w:rsidR="00F25F86" w:rsidRPr="001B6BE1" w14:paraId="22AA33AE" w14:textId="77777777" w:rsidTr="00517168">
        <w:tc>
          <w:tcPr>
            <w:tcW w:w="1809" w:type="dxa"/>
            <w:hideMark/>
          </w:tcPr>
          <w:p w14:paraId="2711FEC1" w14:textId="77777777" w:rsidR="00F25F86" w:rsidRPr="001B6BE1" w:rsidRDefault="00F25F86">
            <w:pPr>
              <w:rPr>
                <w:rFonts w:cs="Times"/>
              </w:rPr>
            </w:pPr>
            <w:r w:rsidRPr="001B6BE1">
              <w:rPr>
                <w:rFonts w:cs="Times"/>
              </w:rPr>
              <w:t>Topology</w:t>
            </w:r>
          </w:p>
        </w:tc>
        <w:tc>
          <w:tcPr>
            <w:tcW w:w="7479" w:type="dxa"/>
            <w:hideMark/>
          </w:tcPr>
          <w:p w14:paraId="7867014F" w14:textId="6CAF87B5" w:rsidR="00F25F86" w:rsidRPr="001B6BE1" w:rsidRDefault="00F25F86">
            <w:pPr>
              <w:rPr>
                <w:rFonts w:cs="Times"/>
              </w:rPr>
            </w:pPr>
            <w:r w:rsidRPr="001B6BE1">
              <w:rPr>
                <w:rFonts w:cs="Times"/>
              </w:rPr>
              <w:t xml:space="preserve">The Topology </w:t>
            </w:r>
            <w:r w:rsidR="0051005E" w:rsidRPr="001B6BE1">
              <w:rPr>
                <w:rFonts w:cs="Times"/>
              </w:rPr>
              <w:t>v</w:t>
            </w:r>
            <w:r w:rsidRPr="001B6BE1">
              <w:rPr>
                <w:rFonts w:cs="Times"/>
              </w:rPr>
              <w:t>iew provides an interactive visualization of the network topology, including an indication of which devices (switches) are mastered by each ONOS controller instance.</w:t>
            </w:r>
          </w:p>
        </w:tc>
      </w:tr>
      <w:tr w:rsidR="00F25F86" w:rsidRPr="001B6BE1" w14:paraId="78FB29D1" w14:textId="77777777" w:rsidTr="00517168">
        <w:tc>
          <w:tcPr>
            <w:tcW w:w="1809" w:type="dxa"/>
            <w:hideMark/>
          </w:tcPr>
          <w:p w14:paraId="6CADD8EB" w14:textId="77777777" w:rsidR="00F25F86" w:rsidRPr="001B6BE1" w:rsidRDefault="00F25F86">
            <w:pPr>
              <w:rPr>
                <w:rFonts w:cs="Times"/>
              </w:rPr>
            </w:pPr>
            <w:r w:rsidRPr="001B6BE1">
              <w:rPr>
                <w:rFonts w:cs="Times"/>
              </w:rPr>
              <w:t>Devices</w:t>
            </w:r>
          </w:p>
        </w:tc>
        <w:tc>
          <w:tcPr>
            <w:tcW w:w="7479" w:type="dxa"/>
            <w:hideMark/>
          </w:tcPr>
          <w:p w14:paraId="6467B0EC" w14:textId="3B7A4258" w:rsidR="00F25F86" w:rsidRPr="001B6BE1" w:rsidRDefault="00F25F86">
            <w:pPr>
              <w:rPr>
                <w:rFonts w:cs="Times"/>
              </w:rPr>
            </w:pPr>
            <w:r w:rsidRPr="001B6BE1">
              <w:rPr>
                <w:rFonts w:cs="Times"/>
              </w:rPr>
              <w:t xml:space="preserve">The Device </w:t>
            </w:r>
            <w:r w:rsidR="00D51976" w:rsidRPr="001B6BE1">
              <w:rPr>
                <w:rFonts w:cs="Times"/>
              </w:rPr>
              <w:t>v</w:t>
            </w:r>
            <w:r w:rsidRPr="001B6BE1">
              <w:rPr>
                <w:rFonts w:cs="Times"/>
              </w:rPr>
              <w:t>ie</w:t>
            </w:r>
            <w:r w:rsidR="00517168" w:rsidRPr="001B6BE1">
              <w:rPr>
                <w:rFonts w:cs="Times"/>
              </w:rPr>
              <w:t>w</w:t>
            </w:r>
            <w:r w:rsidRPr="001B6BE1">
              <w:rPr>
                <w:rFonts w:cs="Times"/>
              </w:rPr>
              <w:t> provides a top level listing of the devices in the network.</w:t>
            </w:r>
          </w:p>
        </w:tc>
      </w:tr>
      <w:tr w:rsidR="00F25F86" w:rsidRPr="001B6BE1" w14:paraId="4F1A3F8E" w14:textId="77777777" w:rsidTr="00517168">
        <w:tc>
          <w:tcPr>
            <w:tcW w:w="1809" w:type="dxa"/>
            <w:hideMark/>
          </w:tcPr>
          <w:p w14:paraId="56804031" w14:textId="1FFF6E3B" w:rsidR="00F25F86" w:rsidRPr="001B6BE1" w:rsidRDefault="00F25F86">
            <w:pPr>
              <w:jc w:val="right"/>
              <w:rPr>
                <w:rFonts w:cs="Times"/>
              </w:rPr>
            </w:pPr>
            <w:r w:rsidRPr="001B6BE1">
              <w:rPr>
                <w:rFonts w:cs="Times"/>
              </w:rPr>
              <w:t>Flows</w:t>
            </w:r>
          </w:p>
        </w:tc>
        <w:tc>
          <w:tcPr>
            <w:tcW w:w="7479" w:type="dxa"/>
            <w:hideMark/>
          </w:tcPr>
          <w:p w14:paraId="112B8F04" w14:textId="3802C398" w:rsidR="00F25F86" w:rsidRPr="001B6BE1" w:rsidRDefault="00F25F86">
            <w:pPr>
              <w:jc w:val="left"/>
              <w:rPr>
                <w:rFonts w:cs="Times"/>
              </w:rPr>
            </w:pPr>
            <w:r w:rsidRPr="001B6BE1">
              <w:rPr>
                <w:rFonts w:cs="Times"/>
              </w:rPr>
              <w:t xml:space="preserve">The Flow </w:t>
            </w:r>
            <w:r w:rsidR="00D51976" w:rsidRPr="001B6BE1">
              <w:rPr>
                <w:rFonts w:cs="Times"/>
              </w:rPr>
              <w:t>v</w:t>
            </w:r>
            <w:r w:rsidRPr="001B6BE1">
              <w:rPr>
                <w:rFonts w:cs="Times"/>
              </w:rPr>
              <w:t xml:space="preserve">iew provides a top level listing of all flows for a selected device. (Note that this view </w:t>
            </w:r>
            <w:r w:rsidR="00AA183A" w:rsidRPr="001B6BE1">
              <w:rPr>
                <w:rFonts w:cs="Times"/>
              </w:rPr>
              <w:t>would be able to access under the Device view.</w:t>
            </w:r>
            <w:r w:rsidRPr="001B6BE1">
              <w:rPr>
                <w:rFonts w:cs="Times"/>
              </w:rPr>
              <w:t>)</w:t>
            </w:r>
          </w:p>
        </w:tc>
      </w:tr>
      <w:tr w:rsidR="00F25F86" w:rsidRPr="001B6BE1" w14:paraId="2C4EDA3C" w14:textId="77777777" w:rsidTr="00517168">
        <w:tc>
          <w:tcPr>
            <w:tcW w:w="1809" w:type="dxa"/>
            <w:hideMark/>
          </w:tcPr>
          <w:p w14:paraId="3D04FFC8" w14:textId="6BFA0887" w:rsidR="00F25F86" w:rsidRPr="001B6BE1" w:rsidRDefault="00F25F86">
            <w:pPr>
              <w:jc w:val="right"/>
              <w:rPr>
                <w:rFonts w:cs="Times"/>
              </w:rPr>
            </w:pPr>
            <w:r w:rsidRPr="001B6BE1">
              <w:rPr>
                <w:rFonts w:cs="Times"/>
              </w:rPr>
              <w:t>Ports</w:t>
            </w:r>
          </w:p>
        </w:tc>
        <w:tc>
          <w:tcPr>
            <w:tcW w:w="7479" w:type="dxa"/>
            <w:hideMark/>
          </w:tcPr>
          <w:p w14:paraId="03D5634B" w14:textId="3A6946A0" w:rsidR="00F25F86" w:rsidRPr="001B6BE1" w:rsidRDefault="00F25F86">
            <w:pPr>
              <w:jc w:val="left"/>
              <w:rPr>
                <w:rFonts w:cs="Times"/>
              </w:rPr>
            </w:pPr>
            <w:r w:rsidRPr="001B6BE1">
              <w:rPr>
                <w:rFonts w:cs="Times"/>
              </w:rPr>
              <w:t>The Port </w:t>
            </w:r>
            <w:r w:rsidR="00D51976" w:rsidRPr="001B6BE1">
              <w:rPr>
                <w:rFonts w:cs="Times"/>
              </w:rPr>
              <w:t>v</w:t>
            </w:r>
            <w:r w:rsidRPr="001B6BE1">
              <w:rPr>
                <w:rFonts w:cs="Times"/>
              </w:rPr>
              <w:t>iew</w:t>
            </w:r>
            <w:r w:rsidR="00517168" w:rsidRPr="001B6BE1">
              <w:rPr>
                <w:rFonts w:cs="Times"/>
              </w:rPr>
              <w:t xml:space="preserve"> </w:t>
            </w:r>
            <w:r w:rsidRPr="001B6BE1">
              <w:rPr>
                <w:rFonts w:cs="Times"/>
              </w:rPr>
              <w:t xml:space="preserve">provides a top level listing of all ports for a selected device. (Note that this </w:t>
            </w:r>
            <w:r w:rsidR="00AA183A" w:rsidRPr="001B6BE1">
              <w:rPr>
                <w:rFonts w:cs="Times"/>
              </w:rPr>
              <w:t>view would be able to access under the Device view.)</w:t>
            </w:r>
          </w:p>
        </w:tc>
      </w:tr>
      <w:tr w:rsidR="00F25F86" w:rsidRPr="001B6BE1" w14:paraId="3092E5B7" w14:textId="77777777" w:rsidTr="00517168">
        <w:tc>
          <w:tcPr>
            <w:tcW w:w="1809" w:type="dxa"/>
            <w:hideMark/>
          </w:tcPr>
          <w:p w14:paraId="68170D28" w14:textId="3990B753" w:rsidR="00F25F86" w:rsidRPr="001B6BE1" w:rsidRDefault="00F25F86">
            <w:pPr>
              <w:jc w:val="right"/>
              <w:rPr>
                <w:rFonts w:cs="Times"/>
              </w:rPr>
            </w:pPr>
            <w:r w:rsidRPr="001B6BE1">
              <w:rPr>
                <w:rFonts w:cs="Times"/>
              </w:rPr>
              <w:t>Groups</w:t>
            </w:r>
          </w:p>
        </w:tc>
        <w:tc>
          <w:tcPr>
            <w:tcW w:w="7479" w:type="dxa"/>
            <w:hideMark/>
          </w:tcPr>
          <w:p w14:paraId="57609DCF" w14:textId="3EDB6B29" w:rsidR="00F25F86" w:rsidRPr="001B6BE1" w:rsidRDefault="00F25F86">
            <w:pPr>
              <w:jc w:val="left"/>
              <w:rPr>
                <w:rFonts w:cs="Times"/>
              </w:rPr>
            </w:pPr>
            <w:r w:rsidRPr="001B6BE1">
              <w:rPr>
                <w:rFonts w:cs="Times"/>
              </w:rPr>
              <w:t>The Group </w:t>
            </w:r>
            <w:r w:rsidR="00D51976" w:rsidRPr="001B6BE1">
              <w:rPr>
                <w:rFonts w:cs="Times"/>
              </w:rPr>
              <w:t>v</w:t>
            </w:r>
            <w:r w:rsidRPr="001B6BE1">
              <w:rPr>
                <w:rFonts w:cs="Times"/>
              </w:rPr>
              <w:t xml:space="preserve">iew provides a top level listing of all groups for a selected device. (Note that this </w:t>
            </w:r>
            <w:r w:rsidR="00AA183A" w:rsidRPr="001B6BE1">
              <w:rPr>
                <w:rFonts w:cs="Times"/>
              </w:rPr>
              <w:t>view would be able to access under the Device view.)</w:t>
            </w:r>
          </w:p>
        </w:tc>
      </w:tr>
      <w:tr w:rsidR="00F25F86" w:rsidRPr="001B6BE1" w14:paraId="6053DD82" w14:textId="77777777" w:rsidTr="00517168">
        <w:tc>
          <w:tcPr>
            <w:tcW w:w="1809" w:type="dxa"/>
            <w:hideMark/>
          </w:tcPr>
          <w:p w14:paraId="0E837D51" w14:textId="46AE190D" w:rsidR="00F25F86" w:rsidRPr="001B6BE1" w:rsidRDefault="00F25F86">
            <w:pPr>
              <w:jc w:val="right"/>
              <w:rPr>
                <w:rFonts w:cs="Times"/>
              </w:rPr>
            </w:pPr>
            <w:r w:rsidRPr="001B6BE1">
              <w:rPr>
                <w:rFonts w:cs="Times"/>
              </w:rPr>
              <w:t>Meters</w:t>
            </w:r>
          </w:p>
        </w:tc>
        <w:tc>
          <w:tcPr>
            <w:tcW w:w="7479" w:type="dxa"/>
            <w:hideMark/>
          </w:tcPr>
          <w:p w14:paraId="656B4C1D" w14:textId="6FE6C885" w:rsidR="00F25F86" w:rsidRPr="001B6BE1" w:rsidRDefault="00F25F86">
            <w:pPr>
              <w:jc w:val="left"/>
              <w:rPr>
                <w:rFonts w:cs="Times"/>
              </w:rPr>
            </w:pPr>
            <w:r w:rsidRPr="001B6BE1">
              <w:rPr>
                <w:rFonts w:cs="Times"/>
              </w:rPr>
              <w:t xml:space="preserve">The Meter </w:t>
            </w:r>
            <w:r w:rsidR="00D51976" w:rsidRPr="001B6BE1">
              <w:rPr>
                <w:rFonts w:cs="Times"/>
              </w:rPr>
              <w:t>v</w:t>
            </w:r>
            <w:r w:rsidRPr="001B6BE1">
              <w:rPr>
                <w:rFonts w:cs="Times"/>
              </w:rPr>
              <w:t xml:space="preserve">iew provides a top level listing of all meters for a selected device. (Note that this </w:t>
            </w:r>
            <w:r w:rsidR="00AA183A" w:rsidRPr="001B6BE1">
              <w:rPr>
                <w:rFonts w:cs="Times"/>
              </w:rPr>
              <w:t>view would be able to access under the Device view.)</w:t>
            </w:r>
          </w:p>
        </w:tc>
      </w:tr>
      <w:tr w:rsidR="00F25F86" w:rsidRPr="001B6BE1" w14:paraId="64628C6F" w14:textId="77777777" w:rsidTr="00517168">
        <w:tc>
          <w:tcPr>
            <w:tcW w:w="1809" w:type="dxa"/>
            <w:hideMark/>
          </w:tcPr>
          <w:p w14:paraId="0C65B06D" w14:textId="77777777" w:rsidR="00F25F86" w:rsidRPr="001B6BE1" w:rsidRDefault="00F25F86">
            <w:pPr>
              <w:rPr>
                <w:rFonts w:cs="Times"/>
              </w:rPr>
            </w:pPr>
            <w:r w:rsidRPr="001B6BE1">
              <w:rPr>
                <w:rFonts w:cs="Times"/>
              </w:rPr>
              <w:t>Links</w:t>
            </w:r>
          </w:p>
        </w:tc>
        <w:tc>
          <w:tcPr>
            <w:tcW w:w="7479" w:type="dxa"/>
            <w:hideMark/>
          </w:tcPr>
          <w:p w14:paraId="342E042A" w14:textId="2F16E9B0" w:rsidR="00F25F86" w:rsidRPr="001B6BE1" w:rsidRDefault="00F25F86">
            <w:pPr>
              <w:rPr>
                <w:rFonts w:cs="Times"/>
              </w:rPr>
            </w:pPr>
            <w:r w:rsidRPr="001B6BE1">
              <w:rPr>
                <w:rFonts w:cs="Times"/>
              </w:rPr>
              <w:t xml:space="preserve">The Link </w:t>
            </w:r>
            <w:r w:rsidR="00D51976" w:rsidRPr="001B6BE1">
              <w:rPr>
                <w:rFonts w:cs="Times"/>
              </w:rPr>
              <w:t>v</w:t>
            </w:r>
            <w:r w:rsidRPr="001B6BE1">
              <w:rPr>
                <w:rFonts w:cs="Times"/>
              </w:rPr>
              <w:t>iew provides a top level listing of all the links in the network.</w:t>
            </w:r>
          </w:p>
        </w:tc>
      </w:tr>
      <w:tr w:rsidR="00F25F86" w:rsidRPr="001B6BE1" w14:paraId="01EFCED3" w14:textId="77777777" w:rsidTr="00517168">
        <w:tc>
          <w:tcPr>
            <w:tcW w:w="1809" w:type="dxa"/>
            <w:hideMark/>
          </w:tcPr>
          <w:p w14:paraId="33B25B9C" w14:textId="77777777" w:rsidR="00F25F86" w:rsidRPr="001B6BE1" w:rsidRDefault="00F25F86">
            <w:pPr>
              <w:rPr>
                <w:rFonts w:cs="Times"/>
              </w:rPr>
            </w:pPr>
            <w:r w:rsidRPr="001B6BE1">
              <w:rPr>
                <w:rFonts w:cs="Times"/>
              </w:rPr>
              <w:t>Hosts</w:t>
            </w:r>
          </w:p>
        </w:tc>
        <w:tc>
          <w:tcPr>
            <w:tcW w:w="7479" w:type="dxa"/>
            <w:hideMark/>
          </w:tcPr>
          <w:p w14:paraId="5C714EFB" w14:textId="00841C47" w:rsidR="00F25F86" w:rsidRPr="001B6BE1" w:rsidRDefault="00F25F86">
            <w:pPr>
              <w:rPr>
                <w:rFonts w:cs="Times"/>
              </w:rPr>
            </w:pPr>
            <w:r w:rsidRPr="001B6BE1">
              <w:rPr>
                <w:rFonts w:cs="Times"/>
              </w:rPr>
              <w:t xml:space="preserve">The Host </w:t>
            </w:r>
            <w:r w:rsidR="00D51976" w:rsidRPr="001B6BE1">
              <w:rPr>
                <w:rFonts w:cs="Times"/>
              </w:rPr>
              <w:t>v</w:t>
            </w:r>
            <w:r w:rsidRPr="001B6BE1">
              <w:rPr>
                <w:rFonts w:cs="Times"/>
              </w:rPr>
              <w:t>iew provides a top level listing of all the hosts in the network.</w:t>
            </w:r>
          </w:p>
        </w:tc>
      </w:tr>
      <w:tr w:rsidR="00F25F86" w:rsidRPr="001B6BE1" w14:paraId="4B228896" w14:textId="77777777" w:rsidTr="00517168">
        <w:tc>
          <w:tcPr>
            <w:tcW w:w="1809" w:type="dxa"/>
            <w:hideMark/>
          </w:tcPr>
          <w:p w14:paraId="67DE2DBF" w14:textId="77777777" w:rsidR="00F25F86" w:rsidRPr="001B6BE1" w:rsidRDefault="00F25F86">
            <w:pPr>
              <w:rPr>
                <w:rFonts w:cs="Times"/>
              </w:rPr>
            </w:pPr>
            <w:r w:rsidRPr="001B6BE1">
              <w:rPr>
                <w:rFonts w:cs="Times"/>
              </w:rPr>
              <w:t>Intents</w:t>
            </w:r>
          </w:p>
        </w:tc>
        <w:tc>
          <w:tcPr>
            <w:tcW w:w="7479" w:type="dxa"/>
            <w:hideMark/>
          </w:tcPr>
          <w:p w14:paraId="518DE1F6" w14:textId="3C972E9D" w:rsidR="00F25F86" w:rsidRPr="001B6BE1" w:rsidRDefault="00F25F86">
            <w:pPr>
              <w:rPr>
                <w:rFonts w:cs="Times"/>
              </w:rPr>
            </w:pPr>
            <w:r w:rsidRPr="001B6BE1">
              <w:rPr>
                <w:rFonts w:cs="Times"/>
              </w:rPr>
              <w:t xml:space="preserve">The Intent </w:t>
            </w:r>
            <w:r w:rsidR="00D51976" w:rsidRPr="001B6BE1">
              <w:rPr>
                <w:rFonts w:cs="Times"/>
              </w:rPr>
              <w:t>v</w:t>
            </w:r>
            <w:r w:rsidRPr="001B6BE1">
              <w:rPr>
                <w:rFonts w:cs="Times"/>
              </w:rPr>
              <w:t>iew provides a top level listing of all the intents in the network.</w:t>
            </w:r>
          </w:p>
        </w:tc>
      </w:tr>
    </w:tbl>
    <w:p w14:paraId="314BA812" w14:textId="77777777" w:rsidR="00A5260C" w:rsidRPr="001B6BE1" w:rsidRDefault="00B067B9" w:rsidP="00F25F86">
      <w:pPr>
        <w:rPr>
          <w:rFonts w:cs="Times"/>
          <w:szCs w:val="22"/>
        </w:rPr>
      </w:pPr>
      <w:r w:rsidRPr="001B6BE1">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1B6BE1">
        <w:rPr>
          <w:rFonts w:cs="Times"/>
          <w:szCs w:val="22"/>
        </w:rPr>
        <w:t xml:space="preserve"> The top right corner buttons on the Application view provides the one click installation/ uninstallation, activate/ deactivate, upload and download .OAR file of the selected application.</w:t>
      </w:r>
    </w:p>
    <w:p w14:paraId="5F2C7793" w14:textId="7FC12F97" w:rsidR="00B067B9" w:rsidRPr="001B6BE1" w:rsidRDefault="00924E50" w:rsidP="00F25F86">
      <w:pPr>
        <w:rPr>
          <w:rFonts w:cs="Times"/>
          <w:szCs w:val="22"/>
        </w:rPr>
      </w:pPr>
      <w:r w:rsidRPr="001B6BE1">
        <w:rPr>
          <w:rFonts w:cs="Times"/>
          <w:szCs w:val="22"/>
        </w:rPr>
        <w:t xml:space="preserve">Following is the Application view </w:t>
      </w:r>
      <w:r w:rsidR="00607C58" w:rsidRPr="001B6BE1">
        <w:rPr>
          <w:rFonts w:cs="Times"/>
          <w:szCs w:val="22"/>
        </w:rPr>
        <w:t>of some of the applications used during this Thesis work.</w:t>
      </w:r>
    </w:p>
    <w:p w14:paraId="4B95FB22" w14:textId="77777777" w:rsidR="008067FD" w:rsidRPr="001B6BE1" w:rsidRDefault="00981357" w:rsidP="008067FD">
      <w:pPr>
        <w:keepNext/>
        <w:jc w:val="center"/>
      </w:pPr>
      <w:r w:rsidRPr="001B6BE1">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45"/>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44513632" w:rsidR="00FE351E" w:rsidRPr="001B6BE1" w:rsidRDefault="008067FD" w:rsidP="008067FD">
      <w:pPr>
        <w:pStyle w:val="Caption"/>
        <w:jc w:val="center"/>
        <w:rPr>
          <w:rFonts w:cs="Times"/>
          <w:szCs w:val="22"/>
        </w:rPr>
      </w:pPr>
      <w:bookmarkStart w:id="81" w:name="_Toc114937941"/>
      <w:bookmarkStart w:id="82" w:name="_Toc114943109"/>
      <w:r w:rsidRPr="001B6BE1">
        <w:t xml:space="preserve">Figure 4. </w:t>
      </w:r>
      <w:r w:rsidRPr="001B6BE1">
        <w:fldChar w:fldCharType="begin"/>
      </w:r>
      <w:r w:rsidRPr="001B6BE1">
        <w:instrText xml:space="preserve"> SEQ Figure_4. \* ARABIC </w:instrText>
      </w:r>
      <w:r w:rsidRPr="001B6BE1">
        <w:fldChar w:fldCharType="separate"/>
      </w:r>
      <w:r w:rsidR="00F5756A" w:rsidRPr="001B6BE1">
        <w:t>12</w:t>
      </w:r>
      <w:r w:rsidRPr="001B6BE1">
        <w:fldChar w:fldCharType="end"/>
      </w:r>
      <w:r w:rsidRPr="001B6BE1">
        <w:t xml:space="preserve"> List of Applications installed and activated on ONOS controller</w:t>
      </w:r>
      <w:bookmarkEnd w:id="81"/>
      <w:bookmarkEnd w:id="82"/>
    </w:p>
    <w:p w14:paraId="3620F122" w14:textId="083E3C71" w:rsidR="00FE351E" w:rsidRPr="001B6BE1" w:rsidRDefault="00B34176" w:rsidP="00D353F2">
      <w:pPr>
        <w:rPr>
          <w:rFonts w:cs="Times"/>
          <w:szCs w:val="22"/>
        </w:rPr>
      </w:pPr>
      <w:r w:rsidRPr="001B6BE1">
        <w:rPr>
          <w:rFonts w:cs="Times"/>
          <w:szCs w:val="22"/>
        </w:rPr>
        <w:t xml:space="preserve">The Device view provides the information about the devices connected to the ONOS controller. It provides the detailed information </w:t>
      </w:r>
      <w:r w:rsidR="004A7EC7" w:rsidRPr="001B6BE1">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1B6BE1" w:rsidRDefault="00B34176" w:rsidP="00D353F2">
      <w:pPr>
        <w:rPr>
          <w:rFonts w:cs="Times"/>
          <w:szCs w:val="22"/>
        </w:rPr>
      </w:pPr>
      <w:r w:rsidRPr="001B6BE1">
        <w:rPr>
          <w:rFonts w:cs="Times"/>
          <w:szCs w:val="22"/>
        </w:rPr>
        <w:t xml:space="preserve">Upon selecting a specific device, the top right corner buttons on the Device view provides more information such as </w:t>
      </w:r>
      <w:r w:rsidR="004A7EC7" w:rsidRPr="001B6BE1">
        <w:rPr>
          <w:rFonts w:cs="Times"/>
          <w:szCs w:val="22"/>
        </w:rPr>
        <w:t xml:space="preserve">Flows, Ports, Meters and Groups of </w:t>
      </w:r>
      <w:r w:rsidRPr="001B6BE1">
        <w:rPr>
          <w:rFonts w:cs="Times"/>
          <w:szCs w:val="22"/>
        </w:rPr>
        <w:t>the device.</w:t>
      </w:r>
      <w:r w:rsidR="00D40523" w:rsidRPr="001B6BE1">
        <w:rPr>
          <w:rFonts w:cs="Times"/>
          <w:szCs w:val="22"/>
        </w:rPr>
        <w:t xml:space="preserve"> </w:t>
      </w:r>
      <w:r w:rsidR="00657820" w:rsidRPr="001B6BE1">
        <w:rPr>
          <w:rFonts w:cs="Times"/>
          <w:szCs w:val="22"/>
        </w:rPr>
        <w:t>The following figure shows the list of four devices connected to single Master ONOS controller using OpenFlow protocol version 1.4.</w:t>
      </w:r>
    </w:p>
    <w:p w14:paraId="017DBFC4" w14:textId="77777777" w:rsidR="00497055" w:rsidRPr="001B6BE1" w:rsidRDefault="00AA1C6D" w:rsidP="00497055">
      <w:pPr>
        <w:keepNext/>
      </w:pPr>
      <w:r w:rsidRPr="001B6BE1">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6"/>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6E20100A" w14:textId="26CA4C2A" w:rsidR="00981357" w:rsidRPr="001B6BE1" w:rsidRDefault="00497055" w:rsidP="00497055">
      <w:pPr>
        <w:pStyle w:val="Caption"/>
        <w:jc w:val="center"/>
        <w:rPr>
          <w:rFonts w:cs="Times"/>
          <w:szCs w:val="22"/>
        </w:rPr>
      </w:pPr>
      <w:bookmarkStart w:id="83" w:name="_Toc114937942"/>
      <w:bookmarkStart w:id="84" w:name="_Toc114943110"/>
      <w:r w:rsidRPr="001B6BE1">
        <w:t xml:space="preserve">Figure 4. </w:t>
      </w:r>
      <w:r w:rsidRPr="001B6BE1">
        <w:fldChar w:fldCharType="begin"/>
      </w:r>
      <w:r w:rsidRPr="001B6BE1">
        <w:instrText xml:space="preserve"> SEQ Figure_4. \* ARABIC </w:instrText>
      </w:r>
      <w:r w:rsidRPr="001B6BE1">
        <w:fldChar w:fldCharType="separate"/>
      </w:r>
      <w:r w:rsidR="00F5756A" w:rsidRPr="001B6BE1">
        <w:t>13</w:t>
      </w:r>
      <w:r w:rsidRPr="001B6BE1">
        <w:fldChar w:fldCharType="end"/>
      </w:r>
      <w:r w:rsidRPr="001B6BE1">
        <w:t xml:space="preserve"> List of Devices (Open vSwitches) controlled by ONOS controller</w:t>
      </w:r>
      <w:bookmarkEnd w:id="83"/>
      <w:bookmarkEnd w:id="84"/>
    </w:p>
    <w:p w14:paraId="7F7168AA" w14:textId="3CC9355F" w:rsidR="00A5260C" w:rsidRPr="001B6BE1" w:rsidRDefault="00A5260C" w:rsidP="00C47B9E">
      <w:pPr>
        <w:rPr>
          <w:rFonts w:cs="Times"/>
          <w:szCs w:val="22"/>
        </w:rPr>
      </w:pPr>
    </w:p>
    <w:p w14:paraId="2465B105" w14:textId="164D8E65" w:rsidR="00A5260C" w:rsidRPr="001B6BE1" w:rsidRDefault="00A5260C" w:rsidP="00C47B9E">
      <w:pPr>
        <w:rPr>
          <w:rFonts w:cs="Times"/>
          <w:szCs w:val="22"/>
        </w:rPr>
      </w:pPr>
      <w:r w:rsidRPr="001B6BE1">
        <w:rPr>
          <w:rFonts w:cs="Times"/>
          <w:szCs w:val="22"/>
        </w:rPr>
        <w:lastRenderedPageBreak/>
        <w:t xml:space="preserve">Upon selecting a specific device from the Device view and </w:t>
      </w:r>
      <w:r w:rsidR="00F80C85" w:rsidRPr="001B6BE1">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1B6BE1" w:rsidRDefault="00F80C85" w:rsidP="00C47B9E">
      <w:pPr>
        <w:rPr>
          <w:rFonts w:cs="Times"/>
          <w:szCs w:val="22"/>
        </w:rPr>
      </w:pPr>
      <w:r w:rsidRPr="001B6BE1">
        <w:rPr>
          <w:rFonts w:cs="Times"/>
          <w:szCs w:val="22"/>
        </w:rPr>
        <w:t xml:space="preserve">The following figure </w:t>
      </w:r>
      <w:r w:rsidR="00945394" w:rsidRPr="001B6BE1">
        <w:rPr>
          <w:rFonts w:cs="Times"/>
          <w:szCs w:val="22"/>
        </w:rPr>
        <w:t>provides the information about the ports of one of the device</w:t>
      </w:r>
      <w:r w:rsidR="00AE4DA7" w:rsidRPr="001B6BE1">
        <w:rPr>
          <w:rFonts w:cs="Times"/>
          <w:szCs w:val="22"/>
        </w:rPr>
        <w:t xml:space="preserve"> (Open vSwitch-1)</w:t>
      </w:r>
      <w:r w:rsidR="00945394" w:rsidRPr="001B6BE1">
        <w:rPr>
          <w:rFonts w:cs="Times"/>
          <w:szCs w:val="22"/>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1B6BE1">
        <w:rPr>
          <w:rFonts w:cs="Times"/>
          <w:szCs w:val="22"/>
        </w:rPr>
        <w:t>, therefore this eth0 interface is not displayed in this list of ports</w:t>
      </w:r>
      <w:r w:rsidR="00945394" w:rsidRPr="001B6BE1">
        <w:rPr>
          <w:rFonts w:cs="Times"/>
          <w:szCs w:val="22"/>
        </w:rPr>
        <w:t xml:space="preserve">. </w:t>
      </w:r>
      <w:r w:rsidR="00AE4DA7" w:rsidRPr="001B6BE1">
        <w:rPr>
          <w:rFonts w:cs="Times"/>
          <w:szCs w:val="22"/>
        </w:rPr>
        <w:t>The interface eth1, eth2 and eth3 of the Open vSwitch-1 are being connected to other network elements in the network and hence the traffic flowing through this interfaces is observed in the following figure.</w:t>
      </w:r>
    </w:p>
    <w:p w14:paraId="7C16395A" w14:textId="77777777" w:rsidR="00E45BEC" w:rsidRPr="001B6BE1" w:rsidRDefault="00981357" w:rsidP="00E45BEC">
      <w:pPr>
        <w:keepNext/>
      </w:pPr>
      <w:r w:rsidRPr="001B6BE1">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7"/>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132469E" w:rsidR="00AE4DA7" w:rsidRPr="001B6BE1" w:rsidRDefault="00E45BEC" w:rsidP="00E45BEC">
      <w:pPr>
        <w:pStyle w:val="Caption"/>
        <w:jc w:val="center"/>
        <w:rPr>
          <w:rFonts w:cs="Times"/>
          <w:szCs w:val="22"/>
        </w:rPr>
      </w:pPr>
      <w:bookmarkStart w:id="85" w:name="_Toc114937943"/>
      <w:bookmarkStart w:id="86" w:name="_Toc114943111"/>
      <w:r w:rsidRPr="001B6BE1">
        <w:t xml:space="preserve">Figure 4. </w:t>
      </w:r>
      <w:r w:rsidRPr="001B6BE1">
        <w:fldChar w:fldCharType="begin"/>
      </w:r>
      <w:r w:rsidRPr="001B6BE1">
        <w:instrText xml:space="preserve"> SEQ Figure_4. \* ARABIC </w:instrText>
      </w:r>
      <w:r w:rsidRPr="001B6BE1">
        <w:fldChar w:fldCharType="separate"/>
      </w:r>
      <w:r w:rsidR="00F5756A" w:rsidRPr="001B6BE1">
        <w:t>14</w:t>
      </w:r>
      <w:r w:rsidRPr="001B6BE1">
        <w:fldChar w:fldCharType="end"/>
      </w:r>
      <w:r w:rsidRPr="001B6BE1">
        <w:t xml:space="preserve"> Details of different Ports of one of the Open vSwitch</w:t>
      </w:r>
      <w:bookmarkEnd w:id="85"/>
      <w:bookmarkEnd w:id="86"/>
    </w:p>
    <w:p w14:paraId="23E1EBE7" w14:textId="49E193A3" w:rsidR="00981357" w:rsidRPr="001B6BE1" w:rsidRDefault="000D32EB" w:rsidP="00C47B9E">
      <w:pPr>
        <w:rPr>
          <w:rFonts w:cs="Times"/>
          <w:szCs w:val="22"/>
        </w:rPr>
      </w:pPr>
      <w:r w:rsidRPr="001B6BE1">
        <w:rPr>
          <w:rFonts w:cs="Times"/>
          <w:szCs w:val="22"/>
        </w:rPr>
        <w:t xml:space="preserve">The Link view displays the </w:t>
      </w:r>
      <w:r w:rsidR="008F5AEF" w:rsidRPr="001B6BE1">
        <w:rPr>
          <w:rFonts w:cs="Times"/>
          <w:szCs w:val="22"/>
        </w:rPr>
        <w:t xml:space="preserve">list of total Links in the network. These links are only between two devices and not between the host and the device. The following figure presents the list of </w:t>
      </w:r>
      <w:r w:rsidR="00F744C0" w:rsidRPr="001B6BE1">
        <w:rPr>
          <w:rFonts w:cs="Times"/>
          <w:szCs w:val="22"/>
        </w:rPr>
        <w:t xml:space="preserve">three </w:t>
      </w:r>
      <w:r w:rsidR="008F5AEF" w:rsidRPr="001B6BE1">
        <w:rPr>
          <w:rFonts w:cs="Times"/>
          <w:szCs w:val="22"/>
        </w:rPr>
        <w:t>links present</w:t>
      </w:r>
      <w:r w:rsidR="00F744C0" w:rsidRPr="001B6BE1">
        <w:rPr>
          <w:rFonts w:cs="Times"/>
          <w:szCs w:val="22"/>
        </w:rPr>
        <w:t xml:space="preserve"> between the four devices</w:t>
      </w:r>
      <w:r w:rsidR="008F5AEF" w:rsidRPr="001B6BE1">
        <w:rPr>
          <w:rFonts w:cs="Times"/>
          <w:szCs w:val="22"/>
        </w:rPr>
        <w:t xml:space="preserve"> in the network.</w:t>
      </w:r>
      <w:r w:rsidR="00F744C0" w:rsidRPr="001B6BE1">
        <w:rPr>
          <w:rFonts w:cs="Times"/>
          <w:szCs w:val="22"/>
        </w:rPr>
        <w:t xml:space="preserve"> The exact port </w:t>
      </w:r>
      <w:r w:rsidRPr="001B6BE1">
        <w:rPr>
          <w:rFonts w:cs="Times"/>
          <w:szCs w:val="22"/>
        </w:rPr>
        <w:t>(Device ID/ Port)</w:t>
      </w:r>
      <w:r w:rsidR="00F744C0" w:rsidRPr="001B6BE1">
        <w:rPr>
          <w:rFonts w:cs="Times"/>
          <w:szCs w:val="22"/>
        </w:rPr>
        <w:t xml:space="preserve"> of the device and type of the link can be observed in the figure.</w:t>
      </w:r>
    </w:p>
    <w:p w14:paraId="611CC739" w14:textId="77777777" w:rsidR="00E45BEC" w:rsidRPr="001B6BE1" w:rsidRDefault="00AA1C6D" w:rsidP="00E45BEC">
      <w:pPr>
        <w:keepNext/>
      </w:pPr>
      <w:r w:rsidRPr="001B6BE1">
        <w:rPr>
          <w:rFonts w:cs="Times"/>
          <w:noProof/>
          <w:szCs w:val="22"/>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48"/>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1DBD8B6A" w14:textId="1FAC506C" w:rsidR="00AA1C6D" w:rsidRPr="001B6BE1" w:rsidRDefault="00E45BEC" w:rsidP="00E45BEC">
      <w:pPr>
        <w:pStyle w:val="Caption"/>
        <w:jc w:val="center"/>
        <w:rPr>
          <w:rFonts w:cs="Times"/>
          <w:szCs w:val="22"/>
        </w:rPr>
      </w:pPr>
      <w:bookmarkStart w:id="87" w:name="_Toc114937944"/>
      <w:bookmarkStart w:id="88" w:name="_Toc114943112"/>
      <w:r w:rsidRPr="001B6BE1">
        <w:t xml:space="preserve">Figure 4. </w:t>
      </w:r>
      <w:r w:rsidRPr="001B6BE1">
        <w:fldChar w:fldCharType="begin"/>
      </w:r>
      <w:r w:rsidRPr="001B6BE1">
        <w:instrText xml:space="preserve"> SEQ Figure_4. \* ARABIC </w:instrText>
      </w:r>
      <w:r w:rsidRPr="001B6BE1">
        <w:fldChar w:fldCharType="separate"/>
      </w:r>
      <w:r w:rsidR="00F5756A" w:rsidRPr="001B6BE1">
        <w:t>15</w:t>
      </w:r>
      <w:r w:rsidRPr="001B6BE1">
        <w:fldChar w:fldCharType="end"/>
      </w:r>
      <w:r w:rsidRPr="001B6BE1">
        <w:t xml:space="preserve"> List of all links connected in the SDN network</w:t>
      </w:r>
      <w:bookmarkEnd w:id="87"/>
      <w:bookmarkEnd w:id="88"/>
    </w:p>
    <w:p w14:paraId="61229108" w14:textId="74760339" w:rsidR="00E71BE1" w:rsidRPr="001B6BE1" w:rsidRDefault="00F744C0" w:rsidP="00BE4AB6">
      <w:pPr>
        <w:spacing w:after="0" w:line="240" w:lineRule="auto"/>
        <w:rPr>
          <w:rFonts w:cs="Times"/>
          <w:szCs w:val="22"/>
        </w:rPr>
      </w:pPr>
      <w:r w:rsidRPr="001B6BE1">
        <w:rPr>
          <w:rFonts w:cs="Times"/>
          <w:szCs w:val="22"/>
        </w:rPr>
        <w:t xml:space="preserve">The </w:t>
      </w:r>
      <w:r w:rsidR="00295A09" w:rsidRPr="001B6BE1">
        <w:rPr>
          <w:rFonts w:cs="Times"/>
          <w:szCs w:val="22"/>
        </w:rPr>
        <w:t>Host</w:t>
      </w:r>
      <w:r w:rsidRPr="001B6BE1">
        <w:rPr>
          <w:rFonts w:cs="Times"/>
          <w:szCs w:val="22"/>
        </w:rPr>
        <w:t xml:space="preserve"> view displays the list of total Hosts connected in the network.</w:t>
      </w:r>
      <w:r w:rsidR="00D6186A" w:rsidRPr="001B6BE1">
        <w:rPr>
          <w:rFonts w:cs="Times"/>
          <w:szCs w:val="22"/>
        </w:rPr>
        <w:t xml:space="preserve"> The detailed information of the hosts such as Host ID (MAC address of the host), VLAN ID if host is part of any VLAN, IP address and </w:t>
      </w:r>
      <w:r w:rsidR="00BE4AB6" w:rsidRPr="001B6BE1">
        <w:rPr>
          <w:rFonts w:cs="Times"/>
          <w:szCs w:val="22"/>
        </w:rPr>
        <w:t>on which port of the device the host is connected in the network.</w:t>
      </w:r>
      <w:r w:rsidR="00AC6CDA" w:rsidRPr="001B6BE1">
        <w:rPr>
          <w:rFonts w:cs="Times"/>
          <w:szCs w:val="22"/>
        </w:rPr>
        <w:t xml:space="preserve"> The following figure displays the list of three hosts connected in the network with their respective IP addresses.</w:t>
      </w:r>
    </w:p>
    <w:p w14:paraId="52A77CA0" w14:textId="77777777" w:rsidR="00D73F18" w:rsidRPr="001B6BE1" w:rsidRDefault="00391FB4" w:rsidP="00D73F18">
      <w:pPr>
        <w:keepNext/>
      </w:pPr>
      <w:r w:rsidRPr="001B6BE1">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49">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246F0AF5" w14:textId="72B29762" w:rsidR="00600380" w:rsidRPr="001B6BE1" w:rsidRDefault="00D73F18" w:rsidP="00D73F18">
      <w:pPr>
        <w:pStyle w:val="Caption"/>
        <w:jc w:val="center"/>
        <w:rPr>
          <w:rFonts w:cs="Times"/>
          <w:szCs w:val="22"/>
        </w:rPr>
      </w:pPr>
      <w:bookmarkStart w:id="89" w:name="_Toc114937945"/>
      <w:bookmarkStart w:id="90" w:name="_Toc114943113"/>
      <w:r w:rsidRPr="001B6BE1">
        <w:t xml:space="preserve">Figure 4. </w:t>
      </w:r>
      <w:r w:rsidRPr="001B6BE1">
        <w:fldChar w:fldCharType="begin"/>
      </w:r>
      <w:r w:rsidRPr="001B6BE1">
        <w:instrText xml:space="preserve"> SEQ Figure_4. \* ARABIC </w:instrText>
      </w:r>
      <w:r w:rsidRPr="001B6BE1">
        <w:fldChar w:fldCharType="separate"/>
      </w:r>
      <w:r w:rsidR="00F5756A" w:rsidRPr="001B6BE1">
        <w:t>16</w:t>
      </w:r>
      <w:r w:rsidRPr="001B6BE1">
        <w:fldChar w:fldCharType="end"/>
      </w:r>
      <w:r w:rsidRPr="001B6BE1">
        <w:t xml:space="preserve"> List of Hosts connected in the SDN network</w:t>
      </w:r>
      <w:bookmarkEnd w:id="89"/>
      <w:bookmarkEnd w:id="90"/>
    </w:p>
    <w:p w14:paraId="5B3EB558" w14:textId="16E40BC7" w:rsidR="00AC6CDA" w:rsidRPr="001B6BE1" w:rsidRDefault="00565A71" w:rsidP="00C47B9E">
      <w:pPr>
        <w:rPr>
          <w:rFonts w:cs="Times"/>
          <w:szCs w:val="22"/>
        </w:rPr>
      </w:pPr>
      <w:r w:rsidRPr="001B6BE1">
        <w:rPr>
          <w:rFonts w:cs="Times"/>
          <w:szCs w:val="22"/>
        </w:rPr>
        <w:lastRenderedPageBreak/>
        <w:t xml:space="preserve">The following figure displays the Quick help and keyboard shortcuts used on the ONOS GUI. </w:t>
      </w:r>
    </w:p>
    <w:p w14:paraId="76E916B4" w14:textId="77777777" w:rsidR="00464FE1" w:rsidRPr="001B6BE1" w:rsidRDefault="00607C58" w:rsidP="00464FE1">
      <w:pPr>
        <w:keepNext/>
      </w:pPr>
      <w:r w:rsidRPr="001B6BE1">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50"/>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655FACB1" w:rsidR="007C3609" w:rsidRPr="001B6BE1" w:rsidRDefault="00464FE1" w:rsidP="00464FE1">
      <w:pPr>
        <w:pStyle w:val="Caption"/>
        <w:jc w:val="center"/>
        <w:rPr>
          <w:rFonts w:cs="Times"/>
          <w:szCs w:val="22"/>
        </w:rPr>
      </w:pPr>
      <w:bookmarkStart w:id="91" w:name="_Toc114937946"/>
      <w:bookmarkStart w:id="92" w:name="_Toc114943114"/>
      <w:r w:rsidRPr="001B6BE1">
        <w:t xml:space="preserve">Figure 4. </w:t>
      </w:r>
      <w:r w:rsidRPr="001B6BE1">
        <w:fldChar w:fldCharType="begin"/>
      </w:r>
      <w:r w:rsidRPr="001B6BE1">
        <w:instrText xml:space="preserve"> SEQ Figure_4. \* ARABIC </w:instrText>
      </w:r>
      <w:r w:rsidRPr="001B6BE1">
        <w:fldChar w:fldCharType="separate"/>
      </w:r>
      <w:r w:rsidR="00F5756A" w:rsidRPr="001B6BE1">
        <w:t>17</w:t>
      </w:r>
      <w:r w:rsidRPr="001B6BE1">
        <w:fldChar w:fldCharType="end"/>
      </w:r>
      <w:r w:rsidRPr="001B6BE1">
        <w:t xml:space="preserve"> Quick help and keyboard shortcuts used on the ONOS GUI</w:t>
      </w:r>
      <w:bookmarkEnd w:id="91"/>
      <w:bookmarkEnd w:id="92"/>
    </w:p>
    <w:p w14:paraId="2A67445D" w14:textId="0523AC71" w:rsidR="00455B7F" w:rsidRPr="001B6BE1" w:rsidRDefault="006E5C1F" w:rsidP="0059133D">
      <w:pPr>
        <w:pStyle w:val="Heading3"/>
        <w:rPr>
          <w:lang w:val="en-GB"/>
        </w:rPr>
      </w:pPr>
      <w:bookmarkStart w:id="93" w:name="_Toc115032503"/>
      <w:r w:rsidRPr="001B6BE1">
        <w:rPr>
          <w:lang w:val="en-GB"/>
        </w:rPr>
        <w:t>Creation and Installation</w:t>
      </w:r>
      <w:r w:rsidR="002F7D3E" w:rsidRPr="001B6BE1">
        <w:rPr>
          <w:lang w:val="en-GB"/>
        </w:rPr>
        <w:t xml:space="preserve"> </w:t>
      </w:r>
      <w:r w:rsidRPr="001B6BE1">
        <w:rPr>
          <w:lang w:val="en-GB"/>
        </w:rPr>
        <w:t xml:space="preserve">of </w:t>
      </w:r>
      <w:r w:rsidR="00455B7F" w:rsidRPr="001B6BE1">
        <w:rPr>
          <w:lang w:val="en-GB"/>
        </w:rPr>
        <w:t>Flows</w:t>
      </w:r>
      <w:bookmarkEnd w:id="93"/>
    </w:p>
    <w:p w14:paraId="5D5F4826" w14:textId="3BDE852B" w:rsidR="00F631E8" w:rsidRPr="001B6BE1" w:rsidRDefault="00E06C50" w:rsidP="00F631E8">
      <w:r w:rsidRPr="001B6BE1">
        <w:t xml:space="preserve">The OpenFlow </w:t>
      </w:r>
      <w:r w:rsidR="00C423D4" w:rsidRPr="001B6BE1">
        <w:t>operating instructions</w:t>
      </w:r>
      <w:r w:rsidRPr="001B6BE1">
        <w:t xml:space="preserve"> transmitted from </w:t>
      </w:r>
      <w:r w:rsidR="00C423D4" w:rsidRPr="001B6BE1">
        <w:t>the SDN</w:t>
      </w:r>
      <w:r w:rsidRPr="001B6BE1">
        <w:t xml:space="preserve"> Controller to </w:t>
      </w:r>
      <w:r w:rsidR="00987167" w:rsidRPr="001B6BE1">
        <w:t>the</w:t>
      </w:r>
      <w:r w:rsidRPr="001B6BE1">
        <w:t xml:space="preserve"> Open </w:t>
      </w:r>
      <w:r w:rsidR="00C423D4" w:rsidRPr="001B6BE1">
        <w:t>vS</w:t>
      </w:r>
      <w:r w:rsidRPr="001B6BE1">
        <w:t xml:space="preserve">witch are structured as </w:t>
      </w:r>
      <w:r w:rsidR="00E75CD2" w:rsidRPr="001B6BE1">
        <w:rPr>
          <w:b/>
          <w:bCs/>
          <w:i/>
          <w:iCs/>
        </w:rPr>
        <w:t>F</w:t>
      </w:r>
      <w:r w:rsidRPr="001B6BE1">
        <w:rPr>
          <w:b/>
          <w:bCs/>
          <w:i/>
          <w:iCs/>
        </w:rPr>
        <w:t>lows</w:t>
      </w:r>
      <w:r w:rsidRPr="001B6BE1">
        <w:t xml:space="preserve">. Each individual flow </w:t>
      </w:r>
      <w:r w:rsidR="00C423D4" w:rsidRPr="001B6BE1">
        <w:t>consists of</w:t>
      </w:r>
      <w:r w:rsidR="003A7720" w:rsidRPr="001B6BE1">
        <w:t xml:space="preserve"> flow priority, packet processing instructions,</w:t>
      </w:r>
      <w:r w:rsidRPr="001B6BE1">
        <w:t xml:space="preserve"> packet match fields, counters, </w:t>
      </w:r>
      <w:r w:rsidR="00C423D4" w:rsidRPr="001B6BE1">
        <w:t>and</w:t>
      </w:r>
      <w:r w:rsidRPr="001B6BE1">
        <w:t xml:space="preserve"> flow timeouts.</w:t>
      </w:r>
      <w:r w:rsidR="00C423D4" w:rsidRPr="001B6BE1">
        <w:t xml:space="preserve"> The Flow</w:t>
      </w:r>
      <w:r w:rsidRPr="001B6BE1">
        <w:t xml:space="preserve"> </w:t>
      </w:r>
      <w:r w:rsidR="00C423D4" w:rsidRPr="001B6BE1">
        <w:t>Tables are used to organize the flows</w:t>
      </w:r>
      <w:r w:rsidRPr="001B6BE1">
        <w:t>. An incoming packet</w:t>
      </w:r>
      <w:r w:rsidR="00C423D4" w:rsidRPr="001B6BE1">
        <w:t xml:space="preserve"> on the switchport </w:t>
      </w:r>
      <w:r w:rsidRPr="001B6BE1">
        <w:t>may be processed by</w:t>
      </w:r>
      <w:r w:rsidR="00C423D4" w:rsidRPr="001B6BE1">
        <w:t xml:space="preserve"> multiple</w:t>
      </w:r>
      <w:r w:rsidRPr="001B6BE1">
        <w:t xml:space="preserve"> flow</w:t>
      </w:r>
      <w:r w:rsidR="00C423D4" w:rsidRPr="001B6BE1">
        <w:t xml:space="preserve"> table</w:t>
      </w:r>
      <w:r w:rsidRPr="001B6BE1">
        <w:t xml:space="preserve">s before exiting </w:t>
      </w:r>
      <w:r w:rsidR="00C423D4" w:rsidRPr="001B6BE1">
        <w:t>from</w:t>
      </w:r>
      <w:r w:rsidRPr="001B6BE1">
        <w:t xml:space="preserve"> egress </w:t>
      </w:r>
      <w:r w:rsidR="00C423D4" w:rsidRPr="001B6BE1">
        <w:t>switch</w:t>
      </w:r>
      <w:r w:rsidRPr="001B6BE1">
        <w:t>port.</w:t>
      </w:r>
    </w:p>
    <w:p w14:paraId="711F5155" w14:textId="0A244DBA" w:rsidR="001230EE" w:rsidRPr="001B6BE1" w:rsidRDefault="00F71EA0" w:rsidP="00A45FC0">
      <w:r w:rsidRPr="001B6BE1">
        <w:t>Upon the occurrence of some events, the SDN controller reactively or proactively updates the flow table.</w:t>
      </w:r>
      <w:r w:rsidR="0095181A" w:rsidRPr="001B6BE1">
        <w:t xml:space="preserve"> In a reactive approach, the controller does not populate the flow table with any rules at the beginning of the network operation. </w:t>
      </w:r>
      <w:r w:rsidRPr="001B6BE1">
        <w:t xml:space="preserve">Whenever packets reach switches during network operation, the controller will </w:t>
      </w:r>
      <w:r w:rsidR="0095181A" w:rsidRPr="001B6BE1">
        <w:t>install</w:t>
      </w:r>
      <w:r w:rsidRPr="001B6BE1">
        <w:t xml:space="preserve"> rules into the flow table. When network operation starts, the controller will install flow entries in the flow table in advance as part of the proactive strategy.</w:t>
      </w:r>
      <w:r w:rsidR="0095181A" w:rsidRPr="001B6BE1">
        <w:t xml:space="preserve"> The proactive approach was introduced to minimize the communication overhead involved between controllers and network devices.</w:t>
      </w:r>
      <w:r w:rsidRPr="001B6BE1">
        <w:t xml:space="preserve"> In order to maximize network performance, especially in </w:t>
      </w:r>
      <w:r w:rsidR="00B519F2" w:rsidRPr="001B6BE1">
        <w:t>large</w:t>
      </w:r>
      <w:r w:rsidRPr="001B6BE1">
        <w:t xml:space="preserve"> networks like data </w:t>
      </w:r>
      <w:r w:rsidR="00B03589" w:rsidRPr="001B6BE1">
        <w:t>centres</w:t>
      </w:r>
      <w:r w:rsidRPr="001B6BE1">
        <w:t xml:space="preserve">, choosing the </w:t>
      </w:r>
      <w:r w:rsidR="000F0E88" w:rsidRPr="001B6BE1">
        <w:t>correct</w:t>
      </w:r>
      <w:r w:rsidRPr="001B6BE1">
        <w:t xml:space="preserve"> </w:t>
      </w:r>
      <w:r w:rsidR="00B519F2" w:rsidRPr="001B6BE1">
        <w:t>flow rules</w:t>
      </w:r>
      <w:r w:rsidRPr="001B6BE1">
        <w:t xml:space="preserve"> </w:t>
      </w:r>
      <w:r w:rsidR="00B519F2" w:rsidRPr="001B6BE1">
        <w:t>is</w:t>
      </w:r>
      <w:r w:rsidRPr="001B6BE1">
        <w:t xml:space="preserve"> essential. The flow of an arriving packet is compared to flow entries</w:t>
      </w:r>
      <w:r w:rsidR="000F0E88" w:rsidRPr="001B6BE1">
        <w:t xml:space="preserve"> (packet match fields)</w:t>
      </w:r>
      <w:r w:rsidRPr="001B6BE1">
        <w:t xml:space="preserve"> in the flow table as it arrives at a switch</w:t>
      </w:r>
      <w:r w:rsidR="000F0E88" w:rsidRPr="001B6BE1">
        <w:t>port</w:t>
      </w:r>
      <w:r w:rsidRPr="001B6BE1">
        <w:t xml:space="preserve"> during </w:t>
      </w:r>
      <w:r w:rsidR="00B519F2" w:rsidRPr="001B6BE1">
        <w:t>traffic flow</w:t>
      </w:r>
      <w:r w:rsidRPr="001B6BE1">
        <w:t xml:space="preserve">. </w:t>
      </w:r>
      <w:r w:rsidR="00B519F2" w:rsidRPr="001B6BE1">
        <w:t>If matching is missing in the flow table, t</w:t>
      </w:r>
      <w:r w:rsidRPr="001B6BE1">
        <w:t xml:space="preserve">he switch will </w:t>
      </w:r>
      <w:r w:rsidR="00B519F2" w:rsidRPr="001B6BE1">
        <w:t>communicate</w:t>
      </w:r>
      <w:r w:rsidRPr="001B6BE1">
        <w:t xml:space="preserve"> with the controller to update the flow table with entries that will let the packet get to its destination. </w:t>
      </w:r>
      <w:r w:rsidR="001230EE" w:rsidRPr="001B6BE1">
        <w:t xml:space="preserve">Thus, a delay is created before the packet can be transmitted to the next hop as it involves the communication overhead between the </w:t>
      </w:r>
      <w:r w:rsidR="00215909" w:rsidRPr="001B6BE1">
        <w:t>SDN Controller and Open vSwitch</w:t>
      </w:r>
      <w:r w:rsidR="001230EE" w:rsidRPr="001B6BE1">
        <w:t>.</w:t>
      </w:r>
    </w:p>
    <w:p w14:paraId="2F593F23" w14:textId="77E8773F" w:rsidR="00B45530" w:rsidRPr="001B6BE1" w:rsidRDefault="00B45530" w:rsidP="00A45FC0">
      <w:r w:rsidRPr="001B6BE1">
        <w:t xml:space="preserve">The OpenFlow pipeline contains multiple flow tables and each flow table contains multiple flow entries. </w:t>
      </w:r>
      <w:sdt>
        <w:sdtPr>
          <w:id w:val="89206972"/>
          <w:citation/>
        </w:sdtPr>
        <w:sdtContent>
          <w:r w:rsidR="00382D88" w:rsidRPr="001B6BE1">
            <w:fldChar w:fldCharType="begin"/>
          </w:r>
          <w:r w:rsidR="0073636A" w:rsidRPr="001B6BE1">
            <w:instrText xml:space="preserve">CITATION Ope15 \l 1033 </w:instrText>
          </w:r>
          <w:r w:rsidR="00382D88" w:rsidRPr="001B6BE1">
            <w:fldChar w:fldCharType="separate"/>
          </w:r>
          <w:r w:rsidR="00E54C4E" w:rsidRPr="001B6BE1">
            <w:t>[2]</w:t>
          </w:r>
          <w:r w:rsidR="00382D88" w:rsidRPr="001B6BE1">
            <w:fldChar w:fldCharType="end"/>
          </w:r>
        </w:sdtContent>
      </w:sdt>
      <w:r w:rsidR="00382D88" w:rsidRPr="001B6BE1">
        <w:t xml:space="preserve"> </w:t>
      </w:r>
      <w:r w:rsidR="00B41E33" w:rsidRPr="001B6BE1">
        <w:t xml:space="preserve">The flow tables are numbered starting from 0 and </w:t>
      </w:r>
      <w:r w:rsidRPr="001B6BE1">
        <w:t xml:space="preserve">a flow table can have a maximum of 65535 flow entries in Open vSwitch. </w:t>
      </w:r>
      <w:r w:rsidR="00060BEE" w:rsidRPr="001B6BE1">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1B6BE1">
        <w:t>A flow table entry is decided by the match fields and priority value.</w:t>
      </w:r>
      <w:r w:rsidR="00FB5C9D" w:rsidRPr="001B6BE1">
        <w:t xml:space="preserve"> The packet match fields are extracted from the </w:t>
      </w:r>
      <w:r w:rsidR="00D1618D" w:rsidRPr="001B6BE1">
        <w:t>packet type are mostly packet headers like Source and Destination IP and MAC address.</w:t>
      </w:r>
      <w:r w:rsidR="00C424A6" w:rsidRPr="001B6BE1">
        <w:t xml:space="preserve"> Also Ingress ports and the metadata fields can be used for packet match fields. </w:t>
      </w:r>
      <w:r w:rsidR="009937B5" w:rsidRPr="001B6BE1">
        <w:t>The metadata field can be used to transfer the information to the other flow tables within the Open vSwitch.</w:t>
      </w:r>
    </w:p>
    <w:p w14:paraId="518DBEFC" w14:textId="77777777" w:rsidR="007E754A" w:rsidRPr="001B6BE1" w:rsidRDefault="007E754A" w:rsidP="00A45FC0"/>
    <w:p w14:paraId="3B8835D8" w14:textId="77777777" w:rsidR="00AA2CDC" w:rsidRPr="001B6BE1" w:rsidRDefault="00FB48C9" w:rsidP="00AA2CDC">
      <w:pPr>
        <w:keepNext/>
      </w:pPr>
      <w:r w:rsidRPr="001B6BE1">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1"/>
                    <a:stretch>
                      <a:fillRect/>
                    </a:stretch>
                  </pic:blipFill>
                  <pic:spPr>
                    <a:xfrm>
                      <a:off x="0" y="0"/>
                      <a:ext cx="5760720" cy="1695450"/>
                    </a:xfrm>
                    <a:prstGeom prst="rect">
                      <a:avLst/>
                    </a:prstGeom>
                  </pic:spPr>
                </pic:pic>
              </a:graphicData>
            </a:graphic>
          </wp:inline>
        </w:drawing>
      </w:r>
    </w:p>
    <w:p w14:paraId="7018E538" w14:textId="4141865A" w:rsidR="00FB48C9" w:rsidRPr="001B6BE1" w:rsidRDefault="00AA2CDC" w:rsidP="00AA2CDC">
      <w:pPr>
        <w:pStyle w:val="Caption"/>
        <w:jc w:val="center"/>
      </w:pPr>
      <w:bookmarkStart w:id="94" w:name="_Toc114937947"/>
      <w:bookmarkStart w:id="95" w:name="_Toc114943115"/>
      <w:r w:rsidRPr="001B6BE1">
        <w:t xml:space="preserve">Figure 4. </w:t>
      </w:r>
      <w:r w:rsidRPr="001B6BE1">
        <w:fldChar w:fldCharType="begin"/>
      </w:r>
      <w:r w:rsidRPr="001B6BE1">
        <w:instrText xml:space="preserve"> SEQ Figure_4. \* ARABIC </w:instrText>
      </w:r>
      <w:r w:rsidRPr="001B6BE1">
        <w:fldChar w:fldCharType="separate"/>
      </w:r>
      <w:r w:rsidR="00F5756A" w:rsidRPr="001B6BE1">
        <w:t>18</w:t>
      </w:r>
      <w:r w:rsidRPr="001B6BE1">
        <w:fldChar w:fldCharType="end"/>
      </w:r>
      <w:r w:rsidRPr="001B6BE1">
        <w:t xml:space="preserve"> Packet transmission through flow tables within </w:t>
      </w:r>
      <w:r w:rsidR="00553A44" w:rsidRPr="001B6BE1">
        <w:t>an</w:t>
      </w:r>
      <w:r w:rsidRPr="001B6BE1">
        <w:t xml:space="preserve"> Open vSwitch</w:t>
      </w:r>
      <w:bookmarkEnd w:id="94"/>
      <w:bookmarkEnd w:id="95"/>
    </w:p>
    <w:p w14:paraId="174065A3" w14:textId="312713D2" w:rsidR="005F737D" w:rsidRPr="001B6BE1" w:rsidRDefault="008A50D6" w:rsidP="00A45FC0">
      <w:r w:rsidRPr="001B6BE1">
        <w:t xml:space="preserve">When the packet arrives at the ingress port of the Open vSwitch, it is checked </w:t>
      </w:r>
      <w:r w:rsidR="001B1C1E" w:rsidRPr="001B6BE1">
        <w:t>for flow table match fields</w:t>
      </w:r>
      <w:r w:rsidR="00E54759" w:rsidRPr="001B6BE1">
        <w:t>.</w:t>
      </w:r>
      <w:r w:rsidR="005F737D" w:rsidRPr="001B6BE1">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1B6BE1">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1B6BE1">
        <w:t>with its associated action set.</w:t>
      </w:r>
      <w:r w:rsidR="00520ED3" w:rsidRPr="001B6BE1">
        <w:t xml:space="preserve"> </w:t>
      </w:r>
    </w:p>
    <w:p w14:paraId="22367CF5" w14:textId="2FDFFCC1" w:rsidR="005F737D" w:rsidRPr="001B6BE1" w:rsidRDefault="00924335" w:rsidP="00A45FC0">
      <w:r w:rsidRPr="001B6BE1">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1B6BE1">
            <w:fldChar w:fldCharType="begin"/>
          </w:r>
          <w:r w:rsidR="0073636A" w:rsidRPr="001B6BE1">
            <w:instrText xml:space="preserve">CITATION Ope15 \l 1033 </w:instrText>
          </w:r>
          <w:r w:rsidR="00382D88" w:rsidRPr="001B6BE1">
            <w:fldChar w:fldCharType="separate"/>
          </w:r>
          <w:r w:rsidR="00E54C4E" w:rsidRPr="001B6BE1">
            <w:t xml:space="preserve"> [2]</w:t>
          </w:r>
          <w:r w:rsidR="00382D88" w:rsidRPr="001B6BE1">
            <w:fldChar w:fldCharType="end"/>
          </w:r>
        </w:sdtContent>
      </w:sdt>
    </w:p>
    <w:p w14:paraId="22C57884" w14:textId="666B25BE" w:rsidR="00C424A6" w:rsidRPr="001B6BE1" w:rsidRDefault="00E54759" w:rsidP="00A45FC0">
      <w:r w:rsidRPr="001B6BE1">
        <w:t>If Open vSwitch contains just a single flow table, a flow table match field value is set to ANY so that it matches</w:t>
      </w:r>
      <w:r w:rsidR="0047433C" w:rsidRPr="001B6BE1">
        <w:t xml:space="preserve"> all possible</w:t>
      </w:r>
      <w:r w:rsidR="00497183" w:rsidRPr="001B6BE1">
        <w:t xml:space="preserve"> values in the</w:t>
      </w:r>
      <w:r w:rsidR="0047433C" w:rsidRPr="001B6BE1">
        <w:t xml:space="preserve"> packet header.</w:t>
      </w:r>
      <w:r w:rsidR="00840BE6" w:rsidRPr="001B6BE1">
        <w:t xml:space="preserve"> If a packet does not satisfy any match fields, flow entry in the </w:t>
      </w:r>
      <w:r w:rsidR="006B19BE" w:rsidRPr="001B6BE1">
        <w:t>flow table</w:t>
      </w:r>
      <w:r w:rsidR="00840BE6" w:rsidRPr="001B6BE1">
        <w:t xml:space="preserve"> can specify how to process unmatched packet. For example, the packet can be dropped or send the packet to the controller for processing.</w:t>
      </w:r>
    </w:p>
    <w:p w14:paraId="3793E7E7" w14:textId="1585E601" w:rsidR="00E64435" w:rsidRPr="001B6BE1" w:rsidRDefault="00150939" w:rsidP="00A45FC0">
      <w:r w:rsidRPr="001B6BE1">
        <w:t>The O</w:t>
      </w:r>
      <w:r w:rsidR="006835A8" w:rsidRPr="001B6BE1">
        <w:t xml:space="preserve">NOS controller </w:t>
      </w:r>
      <w:r w:rsidR="00FA13DA" w:rsidRPr="001B6BE1">
        <w:t xml:space="preserve">and Open vSwitch together </w:t>
      </w:r>
      <w:r w:rsidR="006835A8" w:rsidRPr="001B6BE1">
        <w:t>provide t</w:t>
      </w:r>
      <w:r w:rsidR="00FA13DA" w:rsidRPr="001B6BE1">
        <w:t>hree</w:t>
      </w:r>
      <w:r w:rsidR="006835A8" w:rsidRPr="001B6BE1">
        <w:t xml:space="preserve"> options to install flows on the Open vSwitch. First option through</w:t>
      </w:r>
      <w:r w:rsidR="00DC72B8" w:rsidRPr="001B6BE1">
        <w:t xml:space="preserve"> the</w:t>
      </w:r>
      <w:r w:rsidR="006835A8" w:rsidRPr="001B6BE1">
        <w:t xml:space="preserve"> REST API </w:t>
      </w:r>
      <w:r w:rsidR="00FA13DA" w:rsidRPr="001B6BE1">
        <w:t>on the ONOS controller, second</w:t>
      </w:r>
      <w:r w:rsidR="006835A8" w:rsidRPr="001B6BE1">
        <w:t xml:space="preserve"> option through </w:t>
      </w:r>
      <w:r w:rsidR="00DC72B8" w:rsidRPr="001B6BE1">
        <w:t xml:space="preserve">the </w:t>
      </w:r>
      <w:r w:rsidR="006835A8" w:rsidRPr="001B6BE1">
        <w:t>commands on ONOS CLI</w:t>
      </w:r>
      <w:r w:rsidR="00FA13DA" w:rsidRPr="001B6BE1">
        <w:t xml:space="preserve"> and third option through</w:t>
      </w:r>
      <w:r w:rsidR="00DC72B8" w:rsidRPr="001B6BE1">
        <w:t xml:space="preserve"> the</w:t>
      </w:r>
      <w:r w:rsidR="00FA13DA" w:rsidRPr="001B6BE1">
        <w:t xml:space="preserve"> commands on Open vSwitch CLI</w:t>
      </w:r>
      <w:r w:rsidR="006835A8" w:rsidRPr="001B6BE1">
        <w:t>.</w:t>
      </w:r>
      <w:r w:rsidR="00DF6AC3" w:rsidRPr="001B6BE1">
        <w:t xml:space="preserve"> By default the flow table 0 is created in the Open vSwitch</w:t>
      </w:r>
      <w:r w:rsidR="005E04FF" w:rsidRPr="001B6BE1">
        <w:t xml:space="preserve"> with few flows directing</w:t>
      </w:r>
      <w:r w:rsidR="00ED3D09" w:rsidRPr="001B6BE1">
        <w:t xml:space="preserve"> different type of</w:t>
      </w:r>
      <w:r w:rsidR="005E04FF" w:rsidRPr="001B6BE1">
        <w:t xml:space="preserve"> traffic towards the ONOS controller for processing</w:t>
      </w:r>
      <w:r w:rsidR="00DF6AC3" w:rsidRPr="001B6BE1">
        <w:t>.</w:t>
      </w:r>
      <w:r w:rsidR="009309D0" w:rsidRPr="001B6BE1">
        <w:t xml:space="preserve"> Following figure shows the installed flow table 0 on the Open vSwitch CLI before configuring any flow rules. The command </w:t>
      </w:r>
      <w:r w:rsidR="009309D0" w:rsidRPr="001B6BE1">
        <w:rPr>
          <w:b/>
          <w:bCs/>
          <w:i/>
          <w:iCs/>
        </w:rPr>
        <w:t>ovs-ofctl -O OpenFlow14 dump-flows br0</w:t>
      </w:r>
      <w:r w:rsidR="009309D0" w:rsidRPr="001B6BE1">
        <w:rPr>
          <w:i/>
          <w:iCs/>
        </w:rPr>
        <w:t xml:space="preserve"> </w:t>
      </w:r>
      <w:r w:rsidR="009309D0" w:rsidRPr="001B6BE1">
        <w:t>is used to display all the flows installed on the Open vSwitch. In this command OpenFlow protocol version (</w:t>
      </w:r>
      <w:r w:rsidR="009309D0" w:rsidRPr="001B6BE1">
        <w:rPr>
          <w:i/>
          <w:iCs/>
        </w:rPr>
        <w:t>OpenFlow14</w:t>
      </w:r>
      <w:r w:rsidR="009309D0" w:rsidRPr="001B6BE1">
        <w:t>) used for traffic transmission needs to be specified along with the logical management interface (</w:t>
      </w:r>
      <w:r w:rsidR="009309D0" w:rsidRPr="001B6BE1">
        <w:rPr>
          <w:i/>
          <w:iCs/>
        </w:rPr>
        <w:t>br0</w:t>
      </w:r>
      <w:r w:rsidR="009309D0" w:rsidRPr="001B6BE1">
        <w:t>) of the Open vSwitch.</w:t>
      </w:r>
      <w:r w:rsidR="003D43D9" w:rsidRPr="001B6BE1">
        <w:t xml:space="preserve"> The following figure displays the output of this command on the Open vSwitch-1 in</w:t>
      </w:r>
      <w:r w:rsidR="00E10436" w:rsidRPr="001B6BE1">
        <w:t xml:space="preserve"> the created </w:t>
      </w:r>
      <w:r w:rsidR="003D43D9" w:rsidRPr="001B6BE1">
        <w:t>test network.</w:t>
      </w:r>
    </w:p>
    <w:p w14:paraId="3CF9B09B" w14:textId="77777777" w:rsidR="00553A44" w:rsidRPr="001B6BE1" w:rsidRDefault="000F7283" w:rsidP="00553A44">
      <w:pPr>
        <w:keepNext/>
        <w:spacing w:before="240"/>
      </w:pPr>
      <w:r w:rsidRPr="001B6BE1">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52"/>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775003C4" w14:textId="1676AB50" w:rsidR="000F7283" w:rsidRPr="001B6BE1" w:rsidRDefault="00553A44" w:rsidP="00553A44">
      <w:pPr>
        <w:pStyle w:val="Caption"/>
        <w:jc w:val="center"/>
        <w:rPr>
          <w:rFonts w:cs="Times"/>
          <w:color w:val="000000" w:themeColor="text1"/>
        </w:rPr>
      </w:pPr>
      <w:bookmarkStart w:id="96" w:name="_Toc114937948"/>
      <w:bookmarkStart w:id="97" w:name="_Toc114943116"/>
      <w:r w:rsidRPr="001B6BE1">
        <w:t xml:space="preserve">Figure 4. </w:t>
      </w:r>
      <w:r w:rsidRPr="001B6BE1">
        <w:fldChar w:fldCharType="begin"/>
      </w:r>
      <w:r w:rsidRPr="001B6BE1">
        <w:instrText xml:space="preserve"> SEQ Figure_4. \* ARABIC </w:instrText>
      </w:r>
      <w:r w:rsidRPr="001B6BE1">
        <w:fldChar w:fldCharType="separate"/>
      </w:r>
      <w:r w:rsidR="00F5756A" w:rsidRPr="001B6BE1">
        <w:t>19</w:t>
      </w:r>
      <w:r w:rsidRPr="001B6BE1">
        <w:fldChar w:fldCharType="end"/>
      </w:r>
      <w:r w:rsidRPr="001B6BE1">
        <w:t xml:space="preserve"> Flow rules configured on an Open vSwitch</w:t>
      </w:r>
      <w:bookmarkEnd w:id="96"/>
      <w:bookmarkEnd w:id="97"/>
    </w:p>
    <w:p w14:paraId="0480DE32" w14:textId="79EA7D8F" w:rsidR="00650C2D" w:rsidRPr="001B6BE1" w:rsidRDefault="003D43D9" w:rsidP="000C64C1">
      <w:r w:rsidRPr="001B6BE1">
        <w:t xml:space="preserve">As seen in the above figure, seven flows are already installed on the Open vSwitch </w:t>
      </w:r>
      <w:r w:rsidR="00650C2D" w:rsidRPr="001B6BE1">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1B6BE1">
        <w:rPr>
          <w:i/>
          <w:iCs/>
        </w:rPr>
        <w:t>(actions=CONTROLLER:65535)</w:t>
      </w:r>
      <w:r w:rsidR="00650C2D" w:rsidRPr="001B6BE1">
        <w:t xml:space="preserve"> for processing of the received packet. CONTROLLER:65535 means that the switch should send only the first 65535 bytes of the packet to the controller.</w:t>
      </w:r>
      <w:r w:rsidR="00401038" w:rsidRPr="001B6BE1">
        <w:t xml:space="preserve"> All the flows are installed under the flow table 0 and action set value is set to clear.</w:t>
      </w:r>
    </w:p>
    <w:p w14:paraId="555BF4FB" w14:textId="4897BA1F" w:rsidR="000C64C1" w:rsidRPr="001B6BE1" w:rsidRDefault="001A1BB3" w:rsidP="000C64C1">
      <w:r w:rsidRPr="001B6BE1">
        <w:lastRenderedPageBreak/>
        <w:t>These</w:t>
      </w:r>
      <w:r w:rsidR="00401038" w:rsidRPr="001B6BE1">
        <w:t xml:space="preserve"> basic flows</w:t>
      </w:r>
      <w:r w:rsidRPr="001B6BE1">
        <w:t xml:space="preserve"> are installed to circulate the</w:t>
      </w:r>
      <w:r w:rsidR="00401038" w:rsidRPr="001B6BE1">
        <w:t xml:space="preserve"> traffic of basic packet types. </w:t>
      </w:r>
      <w:r w:rsidRPr="001B6BE1">
        <w:t xml:space="preserve">These packets contains the header field of </w:t>
      </w:r>
      <w:r w:rsidR="000C64C1" w:rsidRPr="001B6BE1">
        <w:t>Address Resolution Protocol</w:t>
      </w:r>
      <w:r w:rsidR="002103C3" w:rsidRPr="001B6BE1">
        <w:t xml:space="preserve"> (ARP)</w:t>
      </w:r>
      <w:r w:rsidR="000C64C1" w:rsidRPr="001B6BE1">
        <w:t>, IPv4</w:t>
      </w:r>
      <w:r w:rsidRPr="001B6BE1">
        <w:t xml:space="preserve"> or</w:t>
      </w:r>
      <w:r w:rsidR="000C64C1" w:rsidRPr="001B6BE1">
        <w:t xml:space="preserve"> IPv6 addresses, Multicast addresses</w:t>
      </w:r>
      <w:r w:rsidRPr="001B6BE1">
        <w:t xml:space="preserve"> (</w:t>
      </w:r>
      <w:r w:rsidRPr="001B6BE1">
        <w:rPr>
          <w:i/>
          <w:iCs/>
        </w:rPr>
        <w:t>nw_dst=224.0.0.0/4</w:t>
      </w:r>
      <w:r w:rsidRPr="001B6BE1">
        <w:t>)</w:t>
      </w:r>
      <w:r w:rsidR="000C64C1" w:rsidRPr="001B6BE1">
        <w:t xml:space="preserve">, Link Layer Discovery Protocol (LLDP) </w:t>
      </w:r>
      <w:r w:rsidRPr="001B6BE1">
        <w:t>(</w:t>
      </w:r>
      <w:r w:rsidR="000C64C1" w:rsidRPr="001B6BE1">
        <w:rPr>
          <w:i/>
          <w:iCs/>
        </w:rPr>
        <w:t>dl_type=0x88cc</w:t>
      </w:r>
      <w:r w:rsidRPr="001B6BE1">
        <w:t xml:space="preserve">) </w:t>
      </w:r>
      <w:r w:rsidR="00F17E66" w:rsidRPr="001B6BE1">
        <w:t>and</w:t>
      </w:r>
      <w:r w:rsidR="000C64C1" w:rsidRPr="001B6BE1">
        <w:t xml:space="preserve"> Open Network OS </w:t>
      </w:r>
      <w:r w:rsidRPr="001B6BE1">
        <w:t>(</w:t>
      </w:r>
      <w:r w:rsidR="000C64C1" w:rsidRPr="001B6BE1">
        <w:rPr>
          <w:i/>
          <w:iCs/>
        </w:rPr>
        <w:t>dl_type=0x8942</w:t>
      </w:r>
      <w:r w:rsidRPr="001B6BE1">
        <w:t>).</w:t>
      </w:r>
    </w:p>
    <w:p w14:paraId="0D3BD69A" w14:textId="1AFF9EE8" w:rsidR="001A1BB3" w:rsidRPr="001B6BE1" w:rsidRDefault="00574E0E" w:rsidP="000C64C1">
      <w:r w:rsidRPr="001B6BE1">
        <w:t>The following figure displays the same</w:t>
      </w:r>
      <w:r w:rsidR="00ED3906" w:rsidRPr="001B6BE1">
        <w:t xml:space="preserve"> default</w:t>
      </w:r>
      <w:r w:rsidRPr="001B6BE1">
        <w:t xml:space="preserve"> flow rules from the ONOS CLI.</w:t>
      </w:r>
    </w:p>
    <w:p w14:paraId="2C9A214C" w14:textId="77777777" w:rsidR="00704B87" w:rsidRPr="001B6BE1" w:rsidRDefault="003847C3" w:rsidP="00704B87">
      <w:pPr>
        <w:keepNext/>
        <w:spacing w:before="240"/>
      </w:pPr>
      <w:r w:rsidRPr="001B6BE1">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53"/>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407C694E" w14:textId="52FEF501" w:rsidR="003847C3" w:rsidRPr="001B6BE1" w:rsidRDefault="00704B87" w:rsidP="00364DC0">
      <w:pPr>
        <w:pStyle w:val="Caption"/>
        <w:spacing w:before="0" w:after="0" w:line="120" w:lineRule="atLeast"/>
        <w:jc w:val="center"/>
        <w:rPr>
          <w:rFonts w:cs="Times"/>
          <w:color w:val="000000" w:themeColor="text1"/>
        </w:rPr>
      </w:pPr>
      <w:bookmarkStart w:id="98" w:name="_Toc114937949"/>
      <w:bookmarkStart w:id="99" w:name="_Toc114943117"/>
      <w:r w:rsidRPr="001B6BE1">
        <w:t xml:space="preserve">Figure 4. </w:t>
      </w:r>
      <w:r w:rsidRPr="001B6BE1">
        <w:fldChar w:fldCharType="begin"/>
      </w:r>
      <w:r w:rsidRPr="001B6BE1">
        <w:instrText xml:space="preserve"> SEQ Figure_4. \* ARABIC </w:instrText>
      </w:r>
      <w:r w:rsidRPr="001B6BE1">
        <w:fldChar w:fldCharType="separate"/>
      </w:r>
      <w:r w:rsidR="00F5756A" w:rsidRPr="001B6BE1">
        <w:t>20</w:t>
      </w:r>
      <w:r w:rsidRPr="001B6BE1">
        <w:fldChar w:fldCharType="end"/>
      </w:r>
      <w:r w:rsidRPr="001B6BE1">
        <w:t xml:space="preserve"> Configured flow rules from the ONOS CLI</w:t>
      </w:r>
      <w:bookmarkEnd w:id="98"/>
      <w:bookmarkEnd w:id="99"/>
    </w:p>
    <w:p w14:paraId="2FB09048" w14:textId="2FEE54ED" w:rsidR="009E48C2" w:rsidRPr="001B6BE1" w:rsidRDefault="002D2622" w:rsidP="003E666D">
      <w:pPr>
        <w:spacing w:before="240"/>
        <w:rPr>
          <w:rFonts w:cs="Times"/>
          <w:color w:val="000000" w:themeColor="text1"/>
        </w:rPr>
      </w:pPr>
      <w:r w:rsidRPr="001B6BE1">
        <w:rPr>
          <w:rFonts w:cs="Times"/>
          <w:color w:val="000000" w:themeColor="text1"/>
        </w:rPr>
        <w:t xml:space="preserve">To install the flow manually from the Open vSwitch CLI, </w:t>
      </w:r>
      <w:r w:rsidRPr="001B6BE1">
        <w:rPr>
          <w:rFonts w:cs="Times"/>
          <w:i/>
          <w:iCs/>
          <w:color w:val="000000" w:themeColor="text1"/>
        </w:rPr>
        <w:t xml:space="preserve">ovs-ofctl add-flow </w:t>
      </w:r>
      <w:r w:rsidRPr="001B6BE1">
        <w:rPr>
          <w:rFonts w:cs="Times"/>
          <w:color w:val="000000" w:themeColor="text1"/>
        </w:rPr>
        <w:t xml:space="preserve">command is used. </w:t>
      </w:r>
      <w:r w:rsidR="00660052" w:rsidRPr="001B6BE1">
        <w:rPr>
          <w:rFonts w:cs="Times"/>
          <w:color w:val="000000" w:themeColor="text1"/>
        </w:rPr>
        <w:t>Along with these command few other parameters are required to be passed to install the flows successfully. These</w:t>
      </w:r>
      <w:r w:rsidR="004031E5" w:rsidRPr="001B6BE1">
        <w:rPr>
          <w:rFonts w:cs="Times"/>
          <w:color w:val="000000" w:themeColor="text1"/>
        </w:rPr>
        <w:t xml:space="preserve"> must have</w:t>
      </w:r>
      <w:r w:rsidR="00660052" w:rsidRPr="001B6BE1">
        <w:rPr>
          <w:rFonts w:cs="Times"/>
          <w:color w:val="000000" w:themeColor="text1"/>
        </w:rPr>
        <w:t xml:space="preserve"> parameters are flow table number, priority value, packet match fields, action set.</w:t>
      </w:r>
      <w:r w:rsidR="006058BD" w:rsidRPr="001B6BE1">
        <w:rPr>
          <w:rFonts w:cs="Times"/>
          <w:color w:val="000000" w:themeColor="text1"/>
        </w:rPr>
        <w:t xml:space="preserve"> The following figure displays the installation of two flow rules, which were installed through the Open vSwitch CLI.</w:t>
      </w:r>
    </w:p>
    <w:p w14:paraId="44915866" w14:textId="77777777" w:rsidR="00704B87" w:rsidRPr="001B6BE1" w:rsidRDefault="009E48C2" w:rsidP="00704B87">
      <w:pPr>
        <w:keepNext/>
        <w:spacing w:before="240"/>
      </w:pPr>
      <w:r w:rsidRPr="001B6BE1">
        <w:rPr>
          <w:rFonts w:cs="Times"/>
          <w:noProof/>
          <w:color w:val="000000" w:themeColor="text1"/>
        </w:rPr>
        <w:drawing>
          <wp:inline distT="0" distB="0" distL="0" distR="0" wp14:anchorId="62E8654A" wp14:editId="59CCAA95">
            <wp:extent cx="5750456" cy="1143576"/>
            <wp:effectExtent l="0" t="0" r="317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4"/>
                    <a:srcRect t="1905" r="6151" b="37990"/>
                    <a:stretch/>
                  </pic:blipFill>
                  <pic:spPr bwMode="auto">
                    <a:xfrm>
                      <a:off x="0" y="0"/>
                      <a:ext cx="5792772" cy="1151991"/>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0819F916" w:rsidR="00C00C27" w:rsidRPr="001B6BE1" w:rsidRDefault="00704B87" w:rsidP="00364DC0">
      <w:pPr>
        <w:pStyle w:val="Caption"/>
        <w:spacing w:before="0" w:after="0" w:line="160" w:lineRule="atLeast"/>
        <w:jc w:val="center"/>
        <w:rPr>
          <w:rFonts w:cs="Times"/>
          <w:color w:val="000000" w:themeColor="text1"/>
        </w:rPr>
      </w:pPr>
      <w:bookmarkStart w:id="100" w:name="_Toc114937950"/>
      <w:bookmarkStart w:id="101" w:name="_Toc114943118"/>
      <w:r w:rsidRPr="001B6BE1">
        <w:t xml:space="preserve">Figure 4. </w:t>
      </w:r>
      <w:r w:rsidRPr="001B6BE1">
        <w:fldChar w:fldCharType="begin"/>
      </w:r>
      <w:r w:rsidRPr="001B6BE1">
        <w:instrText xml:space="preserve"> SEQ Figure_4. \* ARABIC </w:instrText>
      </w:r>
      <w:r w:rsidRPr="001B6BE1">
        <w:fldChar w:fldCharType="separate"/>
      </w:r>
      <w:r w:rsidR="00F5756A" w:rsidRPr="001B6BE1">
        <w:t>21</w:t>
      </w:r>
      <w:r w:rsidRPr="001B6BE1">
        <w:fldChar w:fldCharType="end"/>
      </w:r>
      <w:r w:rsidRPr="001B6BE1">
        <w:t xml:space="preserve"> Configur</w:t>
      </w:r>
      <w:r w:rsidR="00C57C7A" w:rsidRPr="001B6BE1">
        <w:t>ation of</w:t>
      </w:r>
      <w:r w:rsidRPr="001B6BE1">
        <w:t xml:space="preserve"> flow rules from the Open vSwitch CLI</w:t>
      </w:r>
      <w:bookmarkEnd w:id="100"/>
      <w:bookmarkEnd w:id="101"/>
    </w:p>
    <w:p w14:paraId="26883830" w14:textId="30FFFE30" w:rsidR="006058BD" w:rsidRPr="001B6BE1" w:rsidRDefault="00FF00A6" w:rsidP="003E666D">
      <w:pPr>
        <w:spacing w:before="240"/>
        <w:rPr>
          <w:rFonts w:cs="Times"/>
          <w:color w:val="000000" w:themeColor="text1"/>
        </w:rPr>
      </w:pPr>
      <w:r w:rsidRPr="001B6BE1">
        <w:rPr>
          <w:rFonts w:cs="Times"/>
          <w:color w:val="000000" w:themeColor="text1"/>
        </w:rPr>
        <w:t>The flows were installed to transmit the traffic between the Router R1 (mac address: ca:01:0f:ae:00:08) and Router R3 (mac address: ca:03:17:6d:00:08) i</w:t>
      </w:r>
      <w:r w:rsidR="00E10436" w:rsidRPr="001B6BE1">
        <w:rPr>
          <w:rFonts w:cs="Times"/>
          <w:color w:val="000000" w:themeColor="text1"/>
        </w:rPr>
        <w:t>n the created test network</w:t>
      </w:r>
      <w:r w:rsidRPr="001B6BE1">
        <w:rPr>
          <w:rFonts w:cs="Times"/>
          <w:color w:val="000000" w:themeColor="text1"/>
        </w:rPr>
        <w:t>.</w:t>
      </w:r>
      <w:r w:rsidR="00257543" w:rsidRPr="001B6BE1">
        <w:rPr>
          <w:rFonts w:cs="Times"/>
          <w:color w:val="000000" w:themeColor="text1"/>
        </w:rPr>
        <w:t xml:space="preserve"> The following set of commands were used to install the flows</w:t>
      </w:r>
      <w:r w:rsidR="003032B6" w:rsidRPr="001B6BE1">
        <w:rPr>
          <w:rFonts w:cs="Times"/>
          <w:color w:val="000000" w:themeColor="text1"/>
        </w:rPr>
        <w:t xml:space="preserve"> on Open vSwitch-1. </w:t>
      </w:r>
    </w:p>
    <w:p w14:paraId="1EFFF42D" w14:textId="1FF9B62E" w:rsidR="00C00C27"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in_port=eth1, dl_src=ca:01:0f:ae:00:08, dl_dst=ca:03:17:6d:00:08, actions=output:eth3"</w:t>
      </w:r>
    </w:p>
    <w:p w14:paraId="01DCB69A" w14:textId="0E5CFA44" w:rsidR="009E48C2"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in_port=eth3, dl_src=ca:03:17:6d:00:08, dl_dst=ca:01:0f:ae:00:08, actions=output:eth1"</w:t>
      </w:r>
    </w:p>
    <w:p w14:paraId="441B35DC" w14:textId="73B44D6A" w:rsidR="00013426" w:rsidRPr="001B6BE1" w:rsidRDefault="00013426" w:rsidP="003E666D">
      <w:pPr>
        <w:spacing w:before="240"/>
        <w:rPr>
          <w:rFonts w:cs="Times"/>
          <w:color w:val="000000" w:themeColor="text1"/>
        </w:rPr>
      </w:pPr>
      <w:r w:rsidRPr="001B6BE1">
        <w:rPr>
          <w:rFonts w:cs="Times"/>
          <w:color w:val="000000" w:themeColor="text1"/>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1B6BE1">
        <w:rPr>
          <w:rFonts w:cs="Times"/>
          <w:color w:val="000000" w:themeColor="text1"/>
        </w:rPr>
        <w:t>:</w:t>
      </w:r>
      <w:r w:rsidRPr="001B6BE1">
        <w:rPr>
          <w:rFonts w:cs="Times"/>
          <w:color w:val="000000" w:themeColor="text1"/>
        </w:rPr>
        <w:t xml:space="preserve"> flow table number (</w:t>
      </w:r>
      <w:r w:rsidRPr="001B6BE1">
        <w:rPr>
          <w:rFonts w:cs="Times"/>
          <w:i/>
          <w:iCs/>
          <w:color w:val="000000" w:themeColor="text1"/>
        </w:rPr>
        <w:t>table=0)</w:t>
      </w:r>
      <w:r w:rsidRPr="001B6BE1">
        <w:rPr>
          <w:rFonts w:cs="Times"/>
          <w:color w:val="000000" w:themeColor="text1"/>
        </w:rPr>
        <w:t>, priority value (</w:t>
      </w:r>
      <w:r w:rsidRPr="001B6BE1">
        <w:rPr>
          <w:rFonts w:cs="Times"/>
          <w:i/>
          <w:iCs/>
          <w:color w:val="000000" w:themeColor="text1"/>
        </w:rPr>
        <w:t>priority=100)</w:t>
      </w:r>
      <w:r w:rsidRPr="001B6BE1">
        <w:rPr>
          <w:rFonts w:cs="Times"/>
          <w:color w:val="000000" w:themeColor="text1"/>
        </w:rPr>
        <w:t>, packet match fields</w:t>
      </w:r>
      <w:r w:rsidR="00794333" w:rsidRPr="001B6BE1">
        <w:rPr>
          <w:rFonts w:cs="Times"/>
          <w:color w:val="000000" w:themeColor="text1"/>
        </w:rPr>
        <w:t xml:space="preserve"> (</w:t>
      </w:r>
      <w:r w:rsidR="00794333" w:rsidRPr="001B6BE1">
        <w:rPr>
          <w:rFonts w:cs="Times"/>
          <w:i/>
          <w:iCs/>
          <w:color w:val="000000" w:themeColor="text1"/>
        </w:rPr>
        <w:t>in_port=eth1, dl_src=ca:01:0f:ae:00:08, dl_dst=ca:03:17:6d:00:08,</w:t>
      </w:r>
      <w:r w:rsidR="00794333" w:rsidRPr="001B6BE1">
        <w:rPr>
          <w:rFonts w:cs="Times"/>
          <w:color w:val="000000" w:themeColor="text1"/>
        </w:rPr>
        <w:t>)</w:t>
      </w:r>
      <w:r w:rsidRPr="001B6BE1">
        <w:rPr>
          <w:rFonts w:cs="Times"/>
          <w:color w:val="000000" w:themeColor="text1"/>
        </w:rPr>
        <w:t>, action set (</w:t>
      </w:r>
      <w:r w:rsidR="00794333" w:rsidRPr="001B6BE1">
        <w:rPr>
          <w:rFonts w:cs="Times"/>
          <w:i/>
          <w:iCs/>
          <w:color w:val="000000" w:themeColor="text1"/>
        </w:rPr>
        <w:t>actions=output:eth3)</w:t>
      </w:r>
      <w:r w:rsidRPr="001B6BE1">
        <w:rPr>
          <w:rFonts w:cs="Times"/>
          <w:color w:val="000000" w:themeColor="text1"/>
        </w:rPr>
        <w:t>.</w:t>
      </w:r>
      <w:r w:rsidR="00364DC0" w:rsidRPr="001B6BE1">
        <w:rPr>
          <w:rFonts w:cs="Times"/>
          <w:color w:val="000000" w:themeColor="text1"/>
        </w:rPr>
        <w:t xml:space="preserve"> </w:t>
      </w:r>
      <w:r w:rsidR="00134987" w:rsidRPr="001B6BE1">
        <w:rPr>
          <w:rFonts w:cs="Times"/>
          <w:color w:val="000000" w:themeColor="text1"/>
        </w:rPr>
        <w:t>In these flow rules, packet match fields have three conditions to satisfy</w:t>
      </w:r>
      <w:r w:rsidR="00865485" w:rsidRPr="001B6BE1">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1B6BE1">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1B6BE1" w:rsidRDefault="009679D3" w:rsidP="001611DB">
      <w:pPr>
        <w:spacing w:before="240"/>
        <w:rPr>
          <w:rFonts w:cs="Times"/>
          <w:i/>
          <w:iCs/>
          <w:color w:val="000000" w:themeColor="text1"/>
        </w:rPr>
      </w:pPr>
      <w:r w:rsidRPr="001B6BE1">
        <w:rPr>
          <w:rFonts w:cs="Times"/>
          <w:color w:val="000000" w:themeColor="text1"/>
        </w:rPr>
        <w:lastRenderedPageBreak/>
        <w:t xml:space="preserve">Another method to add flows is through REST API on the ONOS controller. In this method the flow configuration file in JSON format is created. The following figure shows the snippet of one such flow configuration </w:t>
      </w:r>
      <w:r w:rsidRPr="001B6BE1">
        <w:rPr>
          <w:rFonts w:cs="Times"/>
          <w:i/>
          <w:iCs/>
          <w:color w:val="000000" w:themeColor="text1"/>
        </w:rPr>
        <w:t>flows.json</w:t>
      </w:r>
      <w:r w:rsidRPr="001B6BE1">
        <w:rPr>
          <w:rFonts w:cs="Times"/>
          <w:color w:val="000000" w:themeColor="text1"/>
        </w:rPr>
        <w:t xml:space="preserve"> file.</w:t>
      </w:r>
    </w:p>
    <w:p w14:paraId="18F133D0" w14:textId="77777777" w:rsidR="00C57C7A" w:rsidRPr="001B6BE1" w:rsidRDefault="00764053" w:rsidP="00C57C7A">
      <w:pPr>
        <w:keepNext/>
        <w:spacing w:before="240"/>
        <w:jc w:val="center"/>
      </w:pPr>
      <w:r w:rsidRPr="001B6BE1">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55"/>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0A04E72F" w:rsidR="00ED2F1E" w:rsidRPr="001B6BE1" w:rsidRDefault="00C57C7A" w:rsidP="00C57C7A">
      <w:pPr>
        <w:pStyle w:val="Caption"/>
        <w:jc w:val="center"/>
        <w:rPr>
          <w:rFonts w:cs="Times"/>
          <w:color w:val="000000" w:themeColor="text1"/>
        </w:rPr>
      </w:pPr>
      <w:bookmarkStart w:id="102" w:name="_Toc114943119"/>
      <w:r w:rsidRPr="001B6BE1">
        <w:t xml:space="preserve">Figure 4. </w:t>
      </w:r>
      <w:r w:rsidRPr="001B6BE1">
        <w:fldChar w:fldCharType="begin"/>
      </w:r>
      <w:r w:rsidRPr="001B6BE1">
        <w:instrText xml:space="preserve"> SEQ Figure_4. \* ARABIC </w:instrText>
      </w:r>
      <w:r w:rsidRPr="001B6BE1">
        <w:fldChar w:fldCharType="separate"/>
      </w:r>
      <w:r w:rsidR="00F5756A" w:rsidRPr="001B6BE1">
        <w:t>22</w:t>
      </w:r>
      <w:r w:rsidRPr="001B6BE1">
        <w:fldChar w:fldCharType="end"/>
      </w:r>
      <w:r w:rsidRPr="001B6BE1">
        <w:t xml:space="preserve"> Configuration of flow rules from the ONOS REST API</w:t>
      </w:r>
      <w:bookmarkEnd w:id="102"/>
    </w:p>
    <w:p w14:paraId="02E96658" w14:textId="2D27A334" w:rsidR="00290639" w:rsidRPr="001B6BE1" w:rsidRDefault="00290639" w:rsidP="00ED2F1E">
      <w:pPr>
        <w:spacing w:before="240"/>
        <w:rPr>
          <w:rFonts w:cs="Times"/>
          <w:color w:val="000000" w:themeColor="text1"/>
        </w:rPr>
      </w:pPr>
      <w:r w:rsidRPr="001B6BE1">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1B6BE1" w:rsidRDefault="00E33112" w:rsidP="00ED2F1E">
      <w:pPr>
        <w:spacing w:before="240"/>
        <w:rPr>
          <w:rFonts w:cs="Times"/>
          <w:color w:val="000000" w:themeColor="text1"/>
        </w:rPr>
      </w:pPr>
      <w:r w:rsidRPr="001B6BE1">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1B6BE1">
        <w:rPr>
          <w:rFonts w:cs="Times"/>
          <w:color w:val="000000" w:themeColor="text1"/>
        </w:rPr>
        <w:t xml:space="preserve"> The treatment field contains the instructions when the packet match field values are matched. </w:t>
      </w:r>
      <w:r w:rsidR="00290639" w:rsidRPr="001B6BE1">
        <w:rPr>
          <w:rFonts w:cs="Times"/>
          <w:color w:val="000000" w:themeColor="text1"/>
        </w:rPr>
        <w:t xml:space="preserve">Herein the instruction is set to forward the packet from the interface eth3 of the Open vSwitch-1. </w:t>
      </w:r>
    </w:p>
    <w:p w14:paraId="7B321CC1" w14:textId="17F507D2" w:rsidR="001611DB" w:rsidRPr="001B6BE1" w:rsidRDefault="001611DB" w:rsidP="001611DB">
      <w:pPr>
        <w:spacing w:before="240"/>
        <w:rPr>
          <w:rFonts w:cs="Times"/>
          <w:color w:val="000000" w:themeColor="text1"/>
        </w:rPr>
      </w:pPr>
      <w:r w:rsidRPr="001B6BE1">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1B6BE1" w:rsidRDefault="001611DB" w:rsidP="00ED2F1E">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flows</w:t>
      </w:r>
      <w:r w:rsidRPr="001B6BE1">
        <w:rPr>
          <w:rFonts w:cs="Times"/>
          <w:i/>
          <w:iCs/>
          <w:color w:val="000000" w:themeColor="text1"/>
        </w:rPr>
        <w:t xml:space="preserve"> -d @/opt/onos/config/flows.json --user onos:rocks</w:t>
      </w:r>
    </w:p>
    <w:p w14:paraId="721EEA6D" w14:textId="533E7531" w:rsidR="00C61D86" w:rsidRPr="001B6BE1" w:rsidRDefault="00ED2F1E" w:rsidP="00ED2F1E">
      <w:pPr>
        <w:spacing w:before="240"/>
        <w:rPr>
          <w:rFonts w:cs="Times"/>
          <w:color w:val="000000" w:themeColor="text1"/>
        </w:rPr>
      </w:pPr>
      <w:r w:rsidRPr="001B6BE1">
        <w:rPr>
          <w:rFonts w:cs="Times"/>
          <w:color w:val="000000" w:themeColor="text1"/>
        </w:rPr>
        <w:t>The successful installation of this flow rule can be observed on the Open vSwitch-1 CLI as seen in the following figure.</w:t>
      </w:r>
    </w:p>
    <w:p w14:paraId="6149AA13" w14:textId="77777777" w:rsidR="00EF45C3" w:rsidRPr="001B6BE1" w:rsidRDefault="009E48C2" w:rsidP="00EF45C3">
      <w:pPr>
        <w:keepNext/>
        <w:spacing w:before="240"/>
        <w:jc w:val="center"/>
      </w:pPr>
      <w:r w:rsidRPr="001B6BE1">
        <w:rPr>
          <w:rFonts w:cs="Times"/>
          <w:noProof/>
          <w:color w:val="000000" w:themeColor="text1"/>
        </w:rPr>
        <w:drawing>
          <wp:inline distT="0" distB="0" distL="0" distR="0" wp14:anchorId="55465067" wp14:editId="4FE85CEA">
            <wp:extent cx="5756639" cy="10715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6"/>
                    <a:srcRect t="1614" r="2651" b="36988"/>
                    <a:stretch/>
                  </pic:blipFill>
                  <pic:spPr bwMode="auto">
                    <a:xfrm>
                      <a:off x="0" y="0"/>
                      <a:ext cx="5760720" cy="1072260"/>
                    </a:xfrm>
                    <a:prstGeom prst="rect">
                      <a:avLst/>
                    </a:prstGeom>
                    <a:ln>
                      <a:noFill/>
                    </a:ln>
                    <a:extLst>
                      <a:ext uri="{53640926-AAD7-44D8-BBD7-CCE9431645EC}">
                        <a14:shadowObscured xmlns:a14="http://schemas.microsoft.com/office/drawing/2010/main"/>
                      </a:ext>
                    </a:extLst>
                  </pic:spPr>
                </pic:pic>
              </a:graphicData>
            </a:graphic>
          </wp:inline>
        </w:drawing>
      </w:r>
    </w:p>
    <w:p w14:paraId="25BCA75D" w14:textId="55745924" w:rsidR="009E48C2" w:rsidRPr="001B6BE1" w:rsidRDefault="00EF45C3" w:rsidP="00EF45C3">
      <w:pPr>
        <w:pStyle w:val="Caption"/>
        <w:jc w:val="center"/>
        <w:rPr>
          <w:rFonts w:cs="Times"/>
          <w:color w:val="000000" w:themeColor="text1"/>
        </w:rPr>
      </w:pPr>
      <w:bookmarkStart w:id="103" w:name="_Toc114943120"/>
      <w:r w:rsidRPr="001B6BE1">
        <w:t xml:space="preserve">Figure 4. </w:t>
      </w:r>
      <w:r w:rsidRPr="001B6BE1">
        <w:fldChar w:fldCharType="begin"/>
      </w:r>
      <w:r w:rsidRPr="001B6BE1">
        <w:instrText xml:space="preserve"> SEQ Figure_4. \* ARABIC </w:instrText>
      </w:r>
      <w:r w:rsidRPr="001B6BE1">
        <w:fldChar w:fldCharType="separate"/>
      </w:r>
      <w:r w:rsidR="00F5756A" w:rsidRPr="001B6BE1">
        <w:t>23</w:t>
      </w:r>
      <w:r w:rsidRPr="001B6BE1">
        <w:fldChar w:fldCharType="end"/>
      </w:r>
      <w:r w:rsidRPr="001B6BE1">
        <w:t xml:space="preserve"> Successful installation of flow rules from the ONOS REST API</w:t>
      </w:r>
      <w:bookmarkEnd w:id="103"/>
    </w:p>
    <w:p w14:paraId="7DCA0776" w14:textId="43BCD134" w:rsidR="006D6EA5" w:rsidRPr="001B6BE1" w:rsidRDefault="00C05B23" w:rsidP="003E3B4C">
      <w:pPr>
        <w:spacing w:before="240"/>
        <w:rPr>
          <w:rFonts w:cs="Times"/>
          <w:color w:val="000000" w:themeColor="text1"/>
        </w:rPr>
      </w:pPr>
      <w:r w:rsidRPr="001B6BE1">
        <w:rPr>
          <w:rFonts w:cs="Times"/>
          <w:color w:val="000000" w:themeColor="text1"/>
        </w:rPr>
        <w:lastRenderedPageBreak/>
        <w:t>For test purposes, the flows can be added with the following command used from the ONOS CLI.</w:t>
      </w:r>
      <w:r w:rsidR="009B2506" w:rsidRPr="001B6BE1">
        <w:rPr>
          <w:rFonts w:cs="Times"/>
          <w:color w:val="000000" w:themeColor="text1"/>
        </w:rPr>
        <w:t xml:space="preserve"> </w:t>
      </w:r>
      <w:r w:rsidR="00263E7B" w:rsidRPr="001B6BE1">
        <w:rPr>
          <w:rFonts w:cs="Times"/>
          <w:color w:val="000000" w:themeColor="text1"/>
        </w:rPr>
        <w:t xml:space="preserve">Temporary flows are </w:t>
      </w:r>
      <w:r w:rsidR="00DE3C51" w:rsidRPr="001B6BE1">
        <w:rPr>
          <w:rFonts w:cs="Times"/>
          <w:color w:val="000000" w:themeColor="text1"/>
        </w:rPr>
        <w:t xml:space="preserve">installed for the testing purpose </w:t>
      </w:r>
      <w:r w:rsidR="007F061E" w:rsidRPr="001B6BE1">
        <w:rPr>
          <w:rFonts w:cs="Times"/>
          <w:color w:val="000000" w:themeColor="text1"/>
        </w:rPr>
        <w:t xml:space="preserve">and these flows are cleared after the test is complete. The flows per device and number of iterations arguments are required to be set with the </w:t>
      </w:r>
      <w:r w:rsidR="007F061E" w:rsidRPr="001B6BE1">
        <w:rPr>
          <w:rFonts w:cs="Times"/>
          <w:i/>
          <w:iCs/>
          <w:color w:val="000000" w:themeColor="text1"/>
        </w:rPr>
        <w:t>add-test-flows</w:t>
      </w:r>
      <w:r w:rsidR="007F061E" w:rsidRPr="001B6BE1">
        <w:rPr>
          <w:rFonts w:cs="Times"/>
          <w:color w:val="000000" w:themeColor="text1"/>
        </w:rPr>
        <w:t xml:space="preserve"> command.</w:t>
      </w:r>
    </w:p>
    <w:p w14:paraId="0BBCD14A" w14:textId="77777777" w:rsidR="00EF45C3" w:rsidRPr="001B6BE1" w:rsidRDefault="005E04FF" w:rsidP="00EF45C3">
      <w:pPr>
        <w:keepNext/>
        <w:spacing w:before="240"/>
        <w:jc w:val="center"/>
      </w:pPr>
      <w:r w:rsidRPr="001B6BE1">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57"/>
                    <a:stretch>
                      <a:fillRect/>
                    </a:stretch>
                  </pic:blipFill>
                  <pic:spPr>
                    <a:xfrm>
                      <a:off x="0" y="0"/>
                      <a:ext cx="3042951" cy="2474746"/>
                    </a:xfrm>
                    <a:prstGeom prst="rect">
                      <a:avLst/>
                    </a:prstGeom>
                  </pic:spPr>
                </pic:pic>
              </a:graphicData>
            </a:graphic>
          </wp:inline>
        </w:drawing>
      </w:r>
    </w:p>
    <w:p w14:paraId="02ADDB2E" w14:textId="4DCFA8A1" w:rsidR="009B2506" w:rsidRPr="001B6BE1" w:rsidRDefault="00EF45C3" w:rsidP="00EF45C3">
      <w:pPr>
        <w:pStyle w:val="Caption"/>
        <w:jc w:val="center"/>
        <w:rPr>
          <w:rFonts w:cs="Times"/>
          <w:color w:val="000000" w:themeColor="text1"/>
        </w:rPr>
      </w:pPr>
      <w:bookmarkStart w:id="104" w:name="_Toc114943121"/>
      <w:r w:rsidRPr="001B6BE1">
        <w:t xml:space="preserve">Figure 4. </w:t>
      </w:r>
      <w:r w:rsidRPr="001B6BE1">
        <w:fldChar w:fldCharType="begin"/>
      </w:r>
      <w:r w:rsidRPr="001B6BE1">
        <w:instrText xml:space="preserve"> SEQ Figure_4. \* ARABIC </w:instrText>
      </w:r>
      <w:r w:rsidRPr="001B6BE1">
        <w:fldChar w:fldCharType="separate"/>
      </w:r>
      <w:r w:rsidR="00F5756A" w:rsidRPr="001B6BE1">
        <w:t>24</w:t>
      </w:r>
      <w:r w:rsidRPr="001B6BE1">
        <w:fldChar w:fldCharType="end"/>
      </w:r>
      <w:r w:rsidRPr="001B6BE1">
        <w:t xml:space="preserve"> Command template to add flow from ONOS CLI</w:t>
      </w:r>
      <w:bookmarkEnd w:id="104"/>
    </w:p>
    <w:p w14:paraId="23DA7A3E" w14:textId="1D458316" w:rsidR="006D6EA5" w:rsidRPr="001B6BE1" w:rsidRDefault="009B2506" w:rsidP="009B2506">
      <w:pPr>
        <w:spacing w:before="240"/>
        <w:rPr>
          <w:rFonts w:cs="Times"/>
          <w:color w:val="000000" w:themeColor="text1"/>
        </w:rPr>
      </w:pPr>
      <w:r w:rsidRPr="001B6BE1">
        <w:rPr>
          <w:rFonts w:cs="Times"/>
          <w:color w:val="000000" w:themeColor="text1"/>
        </w:rPr>
        <w:t xml:space="preserve">The successful testing of the flows can be seen in the following figure. In this test scenario, two flows were created on </w:t>
      </w:r>
      <w:r w:rsidR="00F43137" w:rsidRPr="001B6BE1">
        <w:rPr>
          <w:rFonts w:cs="Times"/>
          <w:color w:val="000000" w:themeColor="text1"/>
        </w:rPr>
        <w:t>each</w:t>
      </w:r>
      <w:r w:rsidRPr="001B6BE1">
        <w:rPr>
          <w:rFonts w:cs="Times"/>
          <w:color w:val="000000" w:themeColor="text1"/>
        </w:rPr>
        <w:t xml:space="preserve"> device and three such iterations were performed. The</w:t>
      </w:r>
      <w:r w:rsidR="00F43137" w:rsidRPr="001B6BE1">
        <w:rPr>
          <w:rFonts w:cs="Times"/>
          <w:color w:val="000000" w:themeColor="text1"/>
        </w:rPr>
        <w:t xml:space="preserve"> following snippet shows the test run to be successful and the</w:t>
      </w:r>
      <w:r w:rsidRPr="001B6BE1">
        <w:rPr>
          <w:rFonts w:cs="Times"/>
          <w:color w:val="000000" w:themeColor="text1"/>
        </w:rPr>
        <w:t xml:space="preserve"> time taken by each iteration can be observed adjacent to the Run number.</w:t>
      </w:r>
    </w:p>
    <w:p w14:paraId="50F06720" w14:textId="77777777" w:rsidR="00CA33EE" w:rsidRPr="001B6BE1" w:rsidRDefault="00C17C09" w:rsidP="00CA33EE">
      <w:pPr>
        <w:keepNext/>
        <w:spacing w:before="240"/>
        <w:jc w:val="center"/>
      </w:pPr>
      <w:r w:rsidRPr="001B6BE1">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58"/>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5DE1EC12" w:rsidR="0096733B" w:rsidRPr="001B6BE1" w:rsidRDefault="00CA33EE" w:rsidP="00CA33EE">
      <w:pPr>
        <w:pStyle w:val="Caption"/>
        <w:jc w:val="center"/>
        <w:rPr>
          <w:rFonts w:cs="Times"/>
          <w:color w:val="000000" w:themeColor="text1"/>
        </w:rPr>
      </w:pPr>
      <w:bookmarkStart w:id="105" w:name="_Toc114943122"/>
      <w:r w:rsidRPr="001B6BE1">
        <w:t xml:space="preserve">Figure 4. </w:t>
      </w:r>
      <w:r w:rsidRPr="001B6BE1">
        <w:fldChar w:fldCharType="begin"/>
      </w:r>
      <w:r w:rsidRPr="001B6BE1">
        <w:instrText xml:space="preserve"> SEQ Figure_4. \* ARABIC </w:instrText>
      </w:r>
      <w:r w:rsidRPr="001B6BE1">
        <w:fldChar w:fldCharType="separate"/>
      </w:r>
      <w:r w:rsidR="00F5756A" w:rsidRPr="001B6BE1">
        <w:t>25</w:t>
      </w:r>
      <w:r w:rsidRPr="001B6BE1">
        <w:fldChar w:fldCharType="end"/>
      </w:r>
      <w:r w:rsidRPr="001B6BE1">
        <w:t xml:space="preserve"> Successful flow test execution on the ONOS CLI</w:t>
      </w:r>
      <w:bookmarkEnd w:id="105"/>
    </w:p>
    <w:p w14:paraId="0F95F653" w14:textId="18D3A82D" w:rsidR="00A1712F" w:rsidRPr="001B6BE1" w:rsidRDefault="00844A93" w:rsidP="00DE3C51">
      <w:pPr>
        <w:rPr>
          <w:rFonts w:cs="Times"/>
          <w:color w:val="000000" w:themeColor="text1"/>
        </w:rPr>
      </w:pPr>
      <w:r w:rsidRPr="001B6BE1">
        <w:rPr>
          <w:rFonts w:cs="Times"/>
          <w:color w:val="000000" w:themeColor="text1"/>
        </w:rPr>
        <w:t xml:space="preserve">Along with all these different flow creation and installation methods, </w:t>
      </w:r>
      <w:r w:rsidR="0047409C" w:rsidRPr="001B6BE1">
        <w:rPr>
          <w:rFonts w:cs="Times"/>
          <w:color w:val="000000" w:themeColor="text1"/>
        </w:rPr>
        <w:t>ONOS controller</w:t>
      </w:r>
      <w:r w:rsidRPr="001B6BE1">
        <w:rPr>
          <w:rFonts w:cs="Times"/>
          <w:color w:val="000000" w:themeColor="text1"/>
        </w:rPr>
        <w:t xml:space="preserve"> has been built to</w:t>
      </w:r>
      <w:r w:rsidR="0047409C" w:rsidRPr="001B6BE1">
        <w:rPr>
          <w:rFonts w:cs="Times"/>
          <w:color w:val="000000" w:themeColor="text1"/>
        </w:rPr>
        <w:t xml:space="preserve"> provide</w:t>
      </w:r>
      <w:r w:rsidRPr="001B6BE1">
        <w:rPr>
          <w:rFonts w:cs="Times"/>
          <w:color w:val="000000" w:themeColor="text1"/>
        </w:rPr>
        <w:t xml:space="preserve"> </w:t>
      </w:r>
      <w:r w:rsidR="0047409C" w:rsidRPr="001B6BE1">
        <w:rPr>
          <w:rFonts w:cs="Times"/>
          <w:color w:val="000000" w:themeColor="text1"/>
        </w:rPr>
        <w:t xml:space="preserve"> the great overview of possible functions related to the flows management through the RESTful API. On this RESTful API, REST methods such as GET, POST</w:t>
      </w:r>
      <w:r w:rsidR="00FD1ABD" w:rsidRPr="001B6BE1">
        <w:rPr>
          <w:rFonts w:cs="Times"/>
          <w:color w:val="000000" w:themeColor="text1"/>
        </w:rPr>
        <w:t xml:space="preserve"> and DELETE can be found to manage the flows on the Open vSwitches. This </w:t>
      </w:r>
      <w:r w:rsidR="0047409C" w:rsidRPr="001B6BE1">
        <w:rPr>
          <w:rFonts w:cs="Times"/>
          <w:color w:val="000000" w:themeColor="text1"/>
        </w:rPr>
        <w:t>REST</w:t>
      </w:r>
      <w:r w:rsidR="00FD1ABD" w:rsidRPr="001B6BE1">
        <w:rPr>
          <w:rFonts w:cs="Times"/>
          <w:color w:val="000000" w:themeColor="text1"/>
        </w:rPr>
        <w:t>ful</w:t>
      </w:r>
      <w:r w:rsidR="0047409C" w:rsidRPr="001B6BE1">
        <w:rPr>
          <w:rFonts w:cs="Times"/>
          <w:color w:val="000000" w:themeColor="text1"/>
        </w:rPr>
        <w:t xml:space="preserve"> API document</w:t>
      </w:r>
      <w:r w:rsidR="00FD1ABD" w:rsidRPr="001B6BE1">
        <w:rPr>
          <w:rFonts w:cs="Times"/>
          <w:color w:val="000000" w:themeColor="text1"/>
        </w:rPr>
        <w:t xml:space="preserve"> can be found at</w:t>
      </w:r>
      <w:r w:rsidR="0047409C" w:rsidRPr="001B6BE1">
        <w:rPr>
          <w:rFonts w:cs="Times"/>
          <w:color w:val="000000" w:themeColor="text1"/>
        </w:rPr>
        <w:t xml:space="preserve"> </w:t>
      </w:r>
      <w:r w:rsidR="00FD1ABD" w:rsidRPr="001B6BE1">
        <w:rPr>
          <w:rFonts w:cs="Times"/>
          <w:color w:val="000000" w:themeColor="text1"/>
        </w:rPr>
        <w:t>the</w:t>
      </w:r>
      <w:r w:rsidR="00607B11" w:rsidRPr="001B6BE1">
        <w:rPr>
          <w:rFonts w:cs="Times"/>
          <w:color w:val="000000" w:themeColor="text1"/>
        </w:rPr>
        <w:t xml:space="preserve"> easy to access</w:t>
      </w:r>
      <w:r w:rsidR="00FD1ABD" w:rsidRPr="001B6BE1">
        <w:rPr>
          <w:rFonts w:cs="Times"/>
          <w:color w:val="000000" w:themeColor="text1"/>
        </w:rPr>
        <w:t xml:space="preserve"> link,</w:t>
      </w:r>
      <w:r w:rsidR="00607B11" w:rsidRPr="001B6BE1">
        <w:rPr>
          <w:rFonts w:cs="Times"/>
          <w:color w:val="000000" w:themeColor="text1"/>
        </w:rPr>
        <w:t xml:space="preserve"> </w:t>
      </w:r>
      <w:hyperlink r:id="rId59" w:anchor="/flows" w:history="1">
        <w:r w:rsidR="00607B11" w:rsidRPr="001B6BE1">
          <w:rPr>
            <w:rStyle w:val="Hyperlink"/>
            <w:rFonts w:cs="Times"/>
            <w:i/>
            <w:iCs/>
          </w:rPr>
          <w:t>http://192.168.0.114:8181/onos/v1/docs/#/flows</w:t>
        </w:r>
      </w:hyperlink>
      <w:r w:rsidR="00607B11" w:rsidRPr="001B6BE1">
        <w:rPr>
          <w:rFonts w:cs="Times"/>
          <w:i/>
          <w:iCs/>
          <w:color w:val="000000" w:themeColor="text1"/>
        </w:rPr>
        <w:t xml:space="preserve"> </w:t>
      </w:r>
    </w:p>
    <w:p w14:paraId="2AE4F89E" w14:textId="52650110" w:rsidR="0047409C" w:rsidRPr="001B6BE1" w:rsidRDefault="00607B11" w:rsidP="00DE3C51">
      <w:pPr>
        <w:rPr>
          <w:rFonts w:cs="Times"/>
          <w:color w:val="000000" w:themeColor="text1"/>
        </w:rPr>
      </w:pPr>
      <w:r w:rsidRPr="001B6BE1">
        <w:rPr>
          <w:rFonts w:cs="Times"/>
          <w:color w:val="000000" w:themeColor="text1"/>
        </w:rPr>
        <w:t xml:space="preserve">This REST API contains the different features </w:t>
      </w:r>
      <w:r w:rsidR="009E56EC" w:rsidRPr="001B6BE1">
        <w:rPr>
          <w:rFonts w:cs="Times"/>
          <w:color w:val="000000" w:themeColor="text1"/>
        </w:rPr>
        <w:t>related to the ONOS controller components management. Each of these features comprises of multiple REST methods</w:t>
      </w:r>
      <w:r w:rsidR="004B20FB" w:rsidRPr="001B6BE1">
        <w:rPr>
          <w:rFonts w:cs="Times"/>
          <w:color w:val="000000" w:themeColor="text1"/>
        </w:rPr>
        <w:t xml:space="preserve"> to GET overview of that component, POST new instructions for that component or DELETE some rules from that component. Each of  these REST method </w:t>
      </w:r>
      <w:r w:rsidR="00C1009B" w:rsidRPr="001B6BE1">
        <w:rPr>
          <w:rFonts w:cs="Times"/>
          <w:color w:val="000000" w:themeColor="text1"/>
        </w:rPr>
        <w:t>contain</w:t>
      </w:r>
      <w:r w:rsidR="004B20FB" w:rsidRPr="001B6BE1">
        <w:rPr>
          <w:rFonts w:cs="Times"/>
          <w:color w:val="000000" w:themeColor="text1"/>
        </w:rPr>
        <w:t>s the different</w:t>
      </w:r>
      <w:r w:rsidR="009E56EC" w:rsidRPr="001B6BE1">
        <w:rPr>
          <w:rFonts w:cs="Times"/>
          <w:color w:val="000000" w:themeColor="text1"/>
        </w:rPr>
        <w:t xml:space="preserve"> arguments such as </w:t>
      </w:r>
      <w:r w:rsidR="006D669E" w:rsidRPr="001B6BE1">
        <w:rPr>
          <w:rFonts w:cs="Times"/>
          <w:color w:val="000000" w:themeColor="text1"/>
        </w:rPr>
        <w:t>implementation notes, parameters, response messages, curl, request URL, response code, response headers, etc.</w:t>
      </w:r>
    </w:p>
    <w:p w14:paraId="1FD72BCA" w14:textId="1CB7A3D9" w:rsidR="0047409C" w:rsidRPr="001B6BE1" w:rsidRDefault="0047409C" w:rsidP="00DE3C51">
      <w:pPr>
        <w:rPr>
          <w:rFonts w:cs="Times"/>
          <w:color w:val="000000" w:themeColor="text1"/>
        </w:rPr>
      </w:pPr>
    </w:p>
    <w:p w14:paraId="4C158FE7" w14:textId="0CB2319F" w:rsidR="0047409C" w:rsidRPr="001B6BE1" w:rsidRDefault="00375F14" w:rsidP="00DE3C51">
      <w:pPr>
        <w:rPr>
          <w:rFonts w:cs="Times"/>
          <w:color w:val="000000" w:themeColor="text1"/>
        </w:rPr>
      </w:pPr>
      <w:r w:rsidRPr="001B6BE1">
        <w:rPr>
          <w:rFonts w:cs="Times"/>
          <w:color w:val="000000" w:themeColor="text1"/>
        </w:rPr>
        <w:lastRenderedPageBreak/>
        <w:t xml:space="preserve">The following figure shows the </w:t>
      </w:r>
      <w:commentRangeStart w:id="106"/>
      <w:r w:rsidRPr="001B6BE1">
        <w:rPr>
          <w:rFonts w:cs="Times"/>
          <w:color w:val="000000" w:themeColor="text1"/>
        </w:rPr>
        <w:t xml:space="preserve">REST </w:t>
      </w:r>
      <w:commentRangeEnd w:id="106"/>
      <w:r w:rsidR="00D27084">
        <w:rPr>
          <w:rStyle w:val="CommentReference"/>
        </w:rPr>
        <w:commentReference w:id="106"/>
      </w:r>
      <w:r w:rsidRPr="001B6BE1">
        <w:rPr>
          <w:rFonts w:cs="Times"/>
          <w:color w:val="000000" w:themeColor="text1"/>
        </w:rPr>
        <w:t>methods</w:t>
      </w:r>
      <w:r w:rsidR="00DF2A87" w:rsidRPr="001B6BE1">
        <w:rPr>
          <w:rFonts w:cs="Times"/>
          <w:color w:val="000000" w:themeColor="text1"/>
        </w:rPr>
        <w:t xml:space="preserve"> offered at ONOS RESTful API</w:t>
      </w:r>
      <w:r w:rsidRPr="001B6BE1">
        <w:rPr>
          <w:rFonts w:cs="Times"/>
          <w:color w:val="000000" w:themeColor="text1"/>
        </w:rPr>
        <w:t xml:space="preserve"> for managing the </w:t>
      </w:r>
      <w:r w:rsidRPr="001B6BE1">
        <w:rPr>
          <w:rFonts w:cs="Times"/>
          <w:i/>
          <w:iCs/>
          <w:color w:val="000000" w:themeColor="text1"/>
        </w:rPr>
        <w:t>Flows</w:t>
      </w:r>
      <w:r w:rsidRPr="001B6BE1">
        <w:rPr>
          <w:rFonts w:cs="Times"/>
          <w:color w:val="000000" w:themeColor="text1"/>
        </w:rPr>
        <w:t xml:space="preserve"> component of </w:t>
      </w:r>
      <w:r w:rsidR="00542AC0" w:rsidRPr="001B6BE1">
        <w:rPr>
          <w:rFonts w:cs="Times"/>
          <w:color w:val="000000" w:themeColor="text1"/>
        </w:rPr>
        <w:t xml:space="preserve">the </w:t>
      </w:r>
      <w:r w:rsidRPr="001B6BE1">
        <w:rPr>
          <w:rFonts w:cs="Times"/>
          <w:color w:val="000000" w:themeColor="text1"/>
        </w:rPr>
        <w:t xml:space="preserve">ONOS controller. </w:t>
      </w:r>
    </w:p>
    <w:p w14:paraId="75BFB024" w14:textId="77777777" w:rsidR="00610DDE" w:rsidRPr="001B6BE1" w:rsidRDefault="00FC4ACD" w:rsidP="00610DDE">
      <w:pPr>
        <w:keepNext/>
      </w:pPr>
      <w:r w:rsidRPr="001B6BE1">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64"/>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E5CC699" w:rsidR="00DD5425" w:rsidRPr="001B6BE1" w:rsidRDefault="00610DDE" w:rsidP="00610DDE">
      <w:pPr>
        <w:pStyle w:val="Caption"/>
        <w:jc w:val="center"/>
        <w:rPr>
          <w:rFonts w:cs="Times"/>
          <w:color w:val="000000" w:themeColor="text1"/>
        </w:rPr>
      </w:pPr>
      <w:bookmarkStart w:id="107" w:name="_Toc114943123"/>
      <w:r w:rsidRPr="001B6BE1">
        <w:t xml:space="preserve">Figure 4. </w:t>
      </w:r>
      <w:r w:rsidRPr="001B6BE1">
        <w:fldChar w:fldCharType="begin"/>
      </w:r>
      <w:r w:rsidRPr="001B6BE1">
        <w:instrText xml:space="preserve"> SEQ Figure_4. \* ARABIC </w:instrText>
      </w:r>
      <w:r w:rsidRPr="001B6BE1">
        <w:fldChar w:fldCharType="separate"/>
      </w:r>
      <w:r w:rsidR="00F5756A" w:rsidRPr="001B6BE1">
        <w:t>26</w:t>
      </w:r>
      <w:r w:rsidRPr="001B6BE1">
        <w:fldChar w:fldCharType="end"/>
      </w:r>
      <w:r w:rsidRPr="001B6BE1">
        <w:t xml:space="preserve"> REST methods available to configure and manage flow rules</w:t>
      </w:r>
      <w:bookmarkEnd w:id="107"/>
    </w:p>
    <w:p w14:paraId="4C1CCC0E" w14:textId="2FB092E0" w:rsidR="007A365B" w:rsidRPr="001B6BE1" w:rsidRDefault="00205F74" w:rsidP="00DE3C51">
      <w:pPr>
        <w:rPr>
          <w:rFonts w:cs="Times"/>
          <w:color w:val="000000" w:themeColor="text1"/>
        </w:rPr>
      </w:pPr>
      <w:r w:rsidRPr="001B6BE1">
        <w:rPr>
          <w:rFonts w:cs="Times"/>
          <w:color w:val="000000" w:themeColor="text1"/>
        </w:rPr>
        <w:t xml:space="preserve">These are the </w:t>
      </w:r>
      <w:r w:rsidR="00583C51" w:rsidRPr="001B6BE1">
        <w:rPr>
          <w:rFonts w:cs="Times"/>
          <w:color w:val="000000" w:themeColor="text1"/>
        </w:rPr>
        <w:t>different</w:t>
      </w:r>
      <w:r w:rsidRPr="001B6BE1">
        <w:rPr>
          <w:rFonts w:cs="Times"/>
          <w:color w:val="000000" w:themeColor="text1"/>
        </w:rPr>
        <w:t xml:space="preserve"> </w:t>
      </w:r>
      <w:r w:rsidR="00583C51" w:rsidRPr="001B6BE1">
        <w:rPr>
          <w:rFonts w:cs="Times"/>
          <w:color w:val="000000" w:themeColor="text1"/>
        </w:rPr>
        <w:t xml:space="preserve">possibilities offered by ONOS controller and Open vSwitch </w:t>
      </w:r>
      <w:r w:rsidR="00382775" w:rsidRPr="001B6BE1">
        <w:rPr>
          <w:rFonts w:cs="Times"/>
          <w:color w:val="000000" w:themeColor="text1"/>
        </w:rPr>
        <w:t>for</w:t>
      </w:r>
      <w:r w:rsidR="00583C51" w:rsidRPr="001B6BE1">
        <w:rPr>
          <w:rFonts w:cs="Times"/>
          <w:color w:val="000000" w:themeColor="text1"/>
        </w:rPr>
        <w:t xml:space="preserve"> creat</w:t>
      </w:r>
      <w:r w:rsidR="00382775" w:rsidRPr="001B6BE1">
        <w:rPr>
          <w:rFonts w:cs="Times"/>
          <w:color w:val="000000" w:themeColor="text1"/>
        </w:rPr>
        <w:t>ion, installation</w:t>
      </w:r>
      <w:r w:rsidR="00583C51" w:rsidRPr="001B6BE1">
        <w:rPr>
          <w:rFonts w:cs="Times"/>
          <w:color w:val="000000" w:themeColor="text1"/>
        </w:rPr>
        <w:t xml:space="preserve"> and </w:t>
      </w:r>
      <w:r w:rsidR="00382775" w:rsidRPr="001B6BE1">
        <w:rPr>
          <w:rFonts w:cs="Times"/>
          <w:color w:val="000000" w:themeColor="text1"/>
        </w:rPr>
        <w:t>management of</w:t>
      </w:r>
      <w:r w:rsidR="00583C51" w:rsidRPr="001B6BE1">
        <w:rPr>
          <w:rFonts w:cs="Times"/>
          <w:color w:val="000000" w:themeColor="text1"/>
        </w:rPr>
        <w:t xml:space="preserve"> the </w:t>
      </w:r>
      <w:r w:rsidR="00583C51" w:rsidRPr="001B6BE1">
        <w:rPr>
          <w:rFonts w:cs="Times"/>
          <w:i/>
          <w:iCs/>
          <w:color w:val="000000" w:themeColor="text1"/>
        </w:rPr>
        <w:t>flow rules</w:t>
      </w:r>
      <w:r w:rsidR="00583C51" w:rsidRPr="001B6BE1">
        <w:rPr>
          <w:rFonts w:cs="Times"/>
          <w:color w:val="000000" w:themeColor="text1"/>
        </w:rPr>
        <w:t>.</w:t>
      </w:r>
      <w:r w:rsidR="00433916" w:rsidRPr="001B6BE1">
        <w:rPr>
          <w:rFonts w:cs="Times"/>
          <w:color w:val="000000" w:themeColor="text1"/>
        </w:rPr>
        <w:t xml:space="preserve"> </w:t>
      </w:r>
      <w:r w:rsidR="004A51E1" w:rsidRPr="001B6BE1">
        <w:rPr>
          <w:rFonts w:cs="Times"/>
          <w:color w:val="000000" w:themeColor="text1"/>
        </w:rPr>
        <w:t>Another</w:t>
      </w:r>
      <w:r w:rsidR="009B6F11" w:rsidRPr="001B6BE1">
        <w:rPr>
          <w:rFonts w:cs="Times"/>
          <w:color w:val="000000" w:themeColor="text1"/>
        </w:rPr>
        <w:t xml:space="preserve"> such</w:t>
      </w:r>
      <w:r w:rsidR="004A51E1" w:rsidRPr="001B6BE1">
        <w:rPr>
          <w:rFonts w:cs="Times"/>
          <w:color w:val="000000" w:themeColor="text1"/>
        </w:rPr>
        <w:t xml:space="preserve"> significant ONOS component is </w:t>
      </w:r>
      <w:r w:rsidR="004A51E1" w:rsidRPr="001B6BE1">
        <w:rPr>
          <w:rFonts w:cs="Times"/>
          <w:i/>
          <w:iCs/>
          <w:color w:val="000000" w:themeColor="text1"/>
        </w:rPr>
        <w:t xml:space="preserve">Intents. </w:t>
      </w:r>
    </w:p>
    <w:p w14:paraId="1EBB8CB0" w14:textId="54861C67" w:rsidR="00455B7F" w:rsidRPr="001B6BE1" w:rsidRDefault="006E5C1F" w:rsidP="00455B7F">
      <w:pPr>
        <w:pStyle w:val="Heading3"/>
        <w:rPr>
          <w:lang w:val="en-GB"/>
        </w:rPr>
      </w:pPr>
      <w:bookmarkStart w:id="108" w:name="_Toc115032504"/>
      <w:r w:rsidRPr="001B6BE1">
        <w:rPr>
          <w:lang w:val="en-GB"/>
        </w:rPr>
        <w:t xml:space="preserve">Creation and Installation of </w:t>
      </w:r>
      <w:r w:rsidR="00455B7F" w:rsidRPr="001B6BE1">
        <w:rPr>
          <w:lang w:val="en-GB"/>
        </w:rPr>
        <w:t>Intents</w:t>
      </w:r>
      <w:bookmarkEnd w:id="108"/>
    </w:p>
    <w:p w14:paraId="26911E71" w14:textId="212AC5D0" w:rsidR="00CE14D4" w:rsidRPr="001B6BE1" w:rsidRDefault="00E83E21" w:rsidP="00CE14D4">
      <w:pPr>
        <w:spacing w:before="240"/>
      </w:pPr>
      <w:commentRangeStart w:id="109"/>
      <w:r w:rsidRPr="001B6BE1">
        <w:t xml:space="preserve">ONOS controller consists of subsystem named </w:t>
      </w:r>
      <w:r w:rsidRPr="001B6BE1">
        <w:rPr>
          <w:i/>
          <w:iCs/>
        </w:rPr>
        <w:t xml:space="preserve">Intent subsystem. </w:t>
      </w:r>
      <w:r w:rsidRPr="001B6BE1">
        <w:t>ONOS refers to the collection of components as a subsystem or</w:t>
      </w:r>
      <w:r w:rsidR="00B96DCB" w:rsidRPr="001B6BE1">
        <w:t xml:space="preserve"> sometimes as</w:t>
      </w:r>
      <w:r w:rsidRPr="001B6BE1">
        <w:t xml:space="preserve"> </w:t>
      </w:r>
      <w:r w:rsidR="00660990" w:rsidRPr="001B6BE1">
        <w:t xml:space="preserve">a </w:t>
      </w:r>
      <w:r w:rsidRPr="001B6BE1">
        <w:t xml:space="preserve">service. </w:t>
      </w:r>
      <w:r w:rsidR="00455B7F" w:rsidRPr="001B6BE1">
        <w:t>Th</w:t>
      </w:r>
      <w:r w:rsidR="000E1A27" w:rsidRPr="001B6BE1">
        <w:t>is Intent subsystem works on the</w:t>
      </w:r>
      <w:r w:rsidR="00455B7F" w:rsidRPr="001B6BE1">
        <w:t xml:space="preserve"> Intent Framework</w:t>
      </w:r>
      <w:r w:rsidR="000E1A27" w:rsidRPr="001B6BE1">
        <w:t xml:space="preserve">. </w:t>
      </w:r>
      <w:commentRangeEnd w:id="109"/>
      <w:r w:rsidR="00D27084">
        <w:rPr>
          <w:rStyle w:val="CommentReference"/>
        </w:rPr>
        <w:commentReference w:id="109"/>
      </w:r>
      <w:commentRangeStart w:id="110"/>
      <w:r w:rsidR="000E1A27" w:rsidRPr="001B6BE1">
        <w:t>The Intent Framework</w:t>
      </w:r>
      <w:r w:rsidR="00455B7F" w:rsidRPr="001B6BE1">
        <w:t xml:space="preserve"> is a subsystem that allows applications to specify their network control desires in</w:t>
      </w:r>
      <w:r w:rsidRPr="001B6BE1">
        <w:t xml:space="preserve"> the</w:t>
      </w:r>
      <w:r w:rsidR="00455B7F" w:rsidRPr="001B6BE1">
        <w:t xml:space="preserve"> form of po</w:t>
      </w:r>
      <w:r w:rsidR="00A724B6" w:rsidRPr="001B6BE1">
        <w:t>l</w:t>
      </w:r>
      <w:r w:rsidR="00455B7F" w:rsidRPr="001B6BE1">
        <w:t>icy</w:t>
      </w:r>
      <w:r w:rsidRPr="001B6BE1">
        <w:t xml:space="preserve"> </w:t>
      </w:r>
      <w:r w:rsidR="00455B7F" w:rsidRPr="001B6BE1">
        <w:t xml:space="preserve">and these policy-based directives are </w:t>
      </w:r>
      <w:r w:rsidR="00455B7F" w:rsidRPr="001B6BE1">
        <w:rPr>
          <w:i/>
          <w:iCs/>
        </w:rPr>
        <w:t>Intents</w:t>
      </w:r>
      <w:r w:rsidR="00455B7F" w:rsidRPr="001B6BE1">
        <w:t>.</w:t>
      </w:r>
      <w:r w:rsidRPr="001B6BE1">
        <w:t xml:space="preserve"> </w:t>
      </w:r>
      <w:r w:rsidRPr="001B6BE1">
        <w:rPr>
          <w:rFonts w:cs="Times"/>
          <w:color w:val="000000" w:themeColor="text1"/>
        </w:rPr>
        <w:t>An Intent is a model object that de</w:t>
      </w:r>
      <w:r w:rsidR="00D95A04" w:rsidRPr="001B6BE1">
        <w:rPr>
          <w:rFonts w:cs="Times"/>
          <w:color w:val="000000" w:themeColor="text1"/>
        </w:rPr>
        <w:t>fines</w:t>
      </w:r>
      <w:r w:rsidRPr="001B6BE1">
        <w:rPr>
          <w:rFonts w:cs="Times"/>
          <w:color w:val="000000" w:themeColor="text1"/>
        </w:rPr>
        <w:t xml:space="preserve"> an application's request to</w:t>
      </w:r>
      <w:r w:rsidR="00D95A04" w:rsidRPr="001B6BE1">
        <w:rPr>
          <w:rFonts w:cs="Times"/>
          <w:color w:val="000000" w:themeColor="text1"/>
        </w:rPr>
        <w:t xml:space="preserve"> modify the network’s functioning to</w:t>
      </w:r>
      <w:r w:rsidRPr="001B6BE1">
        <w:rPr>
          <w:rFonts w:cs="Times"/>
          <w:color w:val="000000" w:themeColor="text1"/>
        </w:rPr>
        <w:t xml:space="preserve"> the ONOS </w:t>
      </w:r>
      <w:r w:rsidR="00CE2ADE" w:rsidRPr="001B6BE1">
        <w:rPr>
          <w:rFonts w:cs="Times"/>
          <w:color w:val="000000" w:themeColor="text1"/>
        </w:rPr>
        <w:t>core</w:t>
      </w:r>
      <w:r w:rsidR="00D95A04" w:rsidRPr="001B6BE1">
        <w:rPr>
          <w:rFonts w:cs="Times"/>
          <w:color w:val="000000" w:themeColor="text1"/>
        </w:rPr>
        <w:t>.</w:t>
      </w:r>
      <w:r w:rsidR="00CE14D4" w:rsidRPr="001B6BE1">
        <w:rPr>
          <w:rFonts w:cs="Times"/>
          <w:color w:val="000000" w:themeColor="text1"/>
        </w:rPr>
        <w:t xml:space="preserve"> </w:t>
      </w:r>
      <w:r w:rsidR="00CE14D4" w:rsidRPr="001B6BE1">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commentRangeEnd w:id="110"/>
      <w:r w:rsidR="00D27084">
        <w:rPr>
          <w:rStyle w:val="CommentReference"/>
        </w:rPr>
        <w:commentReference w:id="110"/>
      </w:r>
      <w:r w:rsidR="00CE14D4" w:rsidRPr="001B6BE1">
        <w:t>.</w:t>
      </w:r>
    </w:p>
    <w:p w14:paraId="00F38F10" w14:textId="059A9657" w:rsidR="00C752FE" w:rsidRPr="001B6BE1" w:rsidRDefault="005369E8" w:rsidP="00CE14D4">
      <w:pPr>
        <w:spacing w:before="240"/>
      </w:pPr>
      <w:r w:rsidRPr="001B6BE1">
        <w:t>When</w:t>
      </w:r>
      <w:r w:rsidR="00C752FE" w:rsidRPr="001B6BE1">
        <w:t xml:space="preserve"> an intent is </w:t>
      </w:r>
      <w:r w:rsidRPr="001B6BE1">
        <w:t>delivered</w:t>
      </w:r>
      <w:r w:rsidR="00C752FE" w:rsidRPr="001B6BE1">
        <w:t xml:space="preserve"> by an application, it </w:t>
      </w:r>
      <w:r w:rsidRPr="001B6BE1">
        <w:t xml:space="preserve">is </w:t>
      </w:r>
      <w:r w:rsidR="0067051C" w:rsidRPr="001B6BE1">
        <w:t>sent</w:t>
      </w:r>
      <w:r w:rsidRPr="001B6BE1">
        <w:t xml:space="preserve"> into the compiling phase. Upon successful compiling, an intent would be forwarded to the installing phase or in case of unsuccessful compilation, it would be </w:t>
      </w:r>
      <w:r w:rsidR="0067051C" w:rsidRPr="001B6BE1">
        <w:t>sent</w:t>
      </w:r>
      <w:r w:rsidRPr="001B6BE1">
        <w:t xml:space="preserve"> to failed state. </w:t>
      </w:r>
      <w:r w:rsidR="0038489B" w:rsidRPr="001B6BE1">
        <w:t xml:space="preserve">After successful </w:t>
      </w:r>
      <w:commentRangeStart w:id="111"/>
      <w:r w:rsidR="0038489B" w:rsidRPr="001B6BE1">
        <w:t>installation of an Intent</w:t>
      </w:r>
      <w:commentRangeEnd w:id="111"/>
      <w:r w:rsidR="00D27084">
        <w:rPr>
          <w:rStyle w:val="CommentReference"/>
        </w:rPr>
        <w:commentReference w:id="111"/>
      </w:r>
      <w:r w:rsidR="0038489B" w:rsidRPr="001B6BE1">
        <w:t xml:space="preserve">, it is finally passed to the installed state or in event of installation failure, an </w:t>
      </w:r>
      <w:r w:rsidR="007865B5" w:rsidRPr="001B6BE1">
        <w:t>i</w:t>
      </w:r>
      <w:r w:rsidR="0038489B" w:rsidRPr="001B6BE1">
        <w:t xml:space="preserve">ntent is </w:t>
      </w:r>
      <w:r w:rsidR="0067051C" w:rsidRPr="001B6BE1">
        <w:t>sent</w:t>
      </w:r>
      <w:r w:rsidR="0038489B" w:rsidRPr="001B6BE1">
        <w:t xml:space="preserve"> to the recompile state. </w:t>
      </w:r>
      <w:r w:rsidR="00C752FE" w:rsidRPr="001B6BE1">
        <w:t>An intent m</w:t>
      </w:r>
      <w:r w:rsidR="0038489B" w:rsidRPr="001B6BE1">
        <w:t xml:space="preserve">ight be </w:t>
      </w:r>
      <w:r w:rsidR="00C752FE" w:rsidRPr="001B6BE1">
        <w:t xml:space="preserve">withdrawn if an application decides that it no longer </w:t>
      </w:r>
      <w:r w:rsidR="0038489B" w:rsidRPr="001B6BE1">
        <w:t>require</w:t>
      </w:r>
      <w:r w:rsidR="00C752FE" w:rsidRPr="001B6BE1">
        <w:t>s the intent.</w:t>
      </w:r>
    </w:p>
    <w:p w14:paraId="28F80BF1" w14:textId="1A405229" w:rsidR="00C752FE" w:rsidRPr="001B6BE1" w:rsidRDefault="00C752FE" w:rsidP="00C752FE">
      <w:pPr>
        <w:spacing w:before="240"/>
      </w:pPr>
      <w:r w:rsidRPr="001B6BE1">
        <w:t xml:space="preserve">An Intent should </w:t>
      </w:r>
      <w:r w:rsidR="0067051C" w:rsidRPr="001B6BE1">
        <w:t>consist</w:t>
      </w:r>
      <w:r w:rsidRPr="001B6BE1">
        <w:t xml:space="preserve"> of Intent ID, Application ID, Intent key, Priority value and Network resources.</w:t>
      </w:r>
      <w:r w:rsidR="002F6F83" w:rsidRPr="001B6BE1">
        <w:t xml:space="preserve"> An Intent might also contain other attributes such as Ingress port, Egress port, Encapsulation type, etc depending on Intent types. </w:t>
      </w:r>
      <w:r w:rsidR="000D34AB" w:rsidRPr="001B6BE1">
        <w:t>ONOS supports various types of Intent installation</w:t>
      </w:r>
      <w:r w:rsidR="00971EEA" w:rsidRPr="001B6BE1">
        <w:t>. Following are some of the types of Intents.</w:t>
      </w:r>
    </w:p>
    <w:p w14:paraId="4A7D09EA" w14:textId="0EE87BC7" w:rsidR="000D34AB" w:rsidRPr="001B6BE1" w:rsidRDefault="000D34AB">
      <w:pPr>
        <w:pStyle w:val="ListParagraph"/>
        <w:numPr>
          <w:ilvl w:val="0"/>
          <w:numId w:val="22"/>
        </w:numPr>
        <w:spacing w:before="240"/>
      </w:pPr>
      <w:r w:rsidRPr="001B6BE1">
        <w:t>Host to host intents</w:t>
      </w:r>
    </w:p>
    <w:p w14:paraId="07E13F6A" w14:textId="4B0D2D8A" w:rsidR="000D34AB" w:rsidRPr="001B6BE1" w:rsidRDefault="000D34AB">
      <w:pPr>
        <w:pStyle w:val="ListParagraph"/>
        <w:numPr>
          <w:ilvl w:val="0"/>
          <w:numId w:val="22"/>
        </w:numPr>
        <w:spacing w:before="240"/>
      </w:pPr>
      <w:r w:rsidRPr="001B6BE1">
        <w:t>Point to point intents</w:t>
      </w:r>
    </w:p>
    <w:p w14:paraId="5398D582" w14:textId="541A06FD" w:rsidR="000D34AB" w:rsidRPr="001B6BE1" w:rsidRDefault="000D34AB">
      <w:pPr>
        <w:pStyle w:val="ListParagraph"/>
        <w:numPr>
          <w:ilvl w:val="0"/>
          <w:numId w:val="22"/>
        </w:numPr>
        <w:spacing w:before="240"/>
      </w:pPr>
      <w:r w:rsidRPr="001B6BE1">
        <w:t>Single point to multi point intents</w:t>
      </w:r>
    </w:p>
    <w:p w14:paraId="058AF98C" w14:textId="60BFFEE4" w:rsidR="000D34AB" w:rsidRPr="001B6BE1" w:rsidRDefault="000D34AB">
      <w:pPr>
        <w:pStyle w:val="ListParagraph"/>
        <w:numPr>
          <w:ilvl w:val="0"/>
          <w:numId w:val="22"/>
        </w:numPr>
        <w:spacing w:before="240"/>
      </w:pPr>
      <w:r w:rsidRPr="001B6BE1">
        <w:t>Multi point to single point intents</w:t>
      </w:r>
    </w:p>
    <w:p w14:paraId="40A24BCB" w14:textId="3DC4EDEF" w:rsidR="000D34AB" w:rsidRPr="001B6BE1" w:rsidRDefault="000D34AB">
      <w:pPr>
        <w:pStyle w:val="ListParagraph"/>
        <w:numPr>
          <w:ilvl w:val="0"/>
          <w:numId w:val="22"/>
        </w:numPr>
        <w:spacing w:before="240"/>
      </w:pPr>
      <w:r w:rsidRPr="001B6BE1">
        <w:t>Flow rule intents</w:t>
      </w:r>
    </w:p>
    <w:p w14:paraId="46E8CF21" w14:textId="294660F7" w:rsidR="000D34AB" w:rsidRPr="001B6BE1" w:rsidRDefault="000D34AB">
      <w:pPr>
        <w:pStyle w:val="ListParagraph"/>
        <w:numPr>
          <w:ilvl w:val="0"/>
          <w:numId w:val="22"/>
        </w:numPr>
        <w:spacing w:before="240"/>
      </w:pPr>
      <w:r w:rsidRPr="001B6BE1">
        <w:t>Flow objective intents</w:t>
      </w:r>
    </w:p>
    <w:p w14:paraId="30EECE29" w14:textId="3CCEB415" w:rsidR="000D34AB" w:rsidRPr="001B6BE1" w:rsidRDefault="000D34AB" w:rsidP="00C752FE">
      <w:pPr>
        <w:spacing w:before="240"/>
      </w:pPr>
    </w:p>
    <w:p w14:paraId="0DB5F386" w14:textId="07E1E32D" w:rsidR="003A23AE" w:rsidRPr="001B6BE1" w:rsidRDefault="00673714" w:rsidP="003A23AE">
      <w:pPr>
        <w:spacing w:before="240"/>
      </w:pPr>
      <w:r w:rsidRPr="001B6BE1">
        <w:lastRenderedPageBreak/>
        <w:t>ONOS controller consists of three different techniques for creation of intents in the network environment.</w:t>
      </w:r>
      <w:r w:rsidR="00853721" w:rsidRPr="001B6BE1">
        <w:t xml:space="preserve"> </w:t>
      </w:r>
      <w:r w:rsidR="003A23AE" w:rsidRPr="001B6BE1">
        <w:t>First technique is through the</w:t>
      </w:r>
      <w:r w:rsidR="00F81074" w:rsidRPr="001B6BE1">
        <w:t xml:space="preserve"> commands on ONOS CLI</w:t>
      </w:r>
      <w:r w:rsidR="003A23AE" w:rsidRPr="001B6BE1">
        <w:t>, second technique is through the</w:t>
      </w:r>
      <w:r w:rsidR="00F81074" w:rsidRPr="001B6BE1">
        <w:t xml:space="preserve"> ONOS GUI</w:t>
      </w:r>
      <w:r w:rsidR="003A23AE" w:rsidRPr="001B6BE1">
        <w:t xml:space="preserve"> and the third technique is through the</w:t>
      </w:r>
      <w:r w:rsidR="00F81074" w:rsidRPr="001B6BE1">
        <w:t xml:space="preserve"> REST API on the ONOS controller.</w:t>
      </w:r>
      <w:r w:rsidR="003A23AE" w:rsidRPr="001B6BE1">
        <w:t xml:space="preserve"> </w:t>
      </w:r>
    </w:p>
    <w:p w14:paraId="2A147913" w14:textId="70E3FD1E" w:rsidR="003A23AE" w:rsidRPr="001B6BE1" w:rsidRDefault="00C0600E" w:rsidP="00C752FE">
      <w:pPr>
        <w:spacing w:before="240"/>
      </w:pPr>
      <w:r w:rsidRPr="001B6BE1">
        <w:t>The following figure displays the syntax for creating the host-to-host intent from the ONOS CLI.</w:t>
      </w:r>
      <w:r w:rsidR="00695E28" w:rsidRPr="001B6BE1">
        <w:t xml:space="preserve"> All other types of intents can also be created from the ONOS CLI, with few alterations to the displayed syntax.</w:t>
      </w:r>
    </w:p>
    <w:p w14:paraId="6E295BCA" w14:textId="77777777" w:rsidR="0020638E" w:rsidRPr="001B6BE1" w:rsidRDefault="00C710B6" w:rsidP="0020638E">
      <w:pPr>
        <w:keepNext/>
        <w:spacing w:before="240"/>
        <w:jc w:val="center"/>
      </w:pPr>
      <w:r w:rsidRPr="001B6BE1">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65"/>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562914FA" w:rsidR="004A7726" w:rsidRPr="001B6BE1" w:rsidRDefault="0020638E" w:rsidP="00307E55">
      <w:pPr>
        <w:pStyle w:val="Caption"/>
        <w:spacing w:before="0" w:after="120" w:line="120" w:lineRule="atLeast"/>
        <w:jc w:val="center"/>
        <w:rPr>
          <w:rFonts w:cs="Times"/>
          <w:color w:val="000000" w:themeColor="text1"/>
        </w:rPr>
      </w:pPr>
      <w:bookmarkStart w:id="112" w:name="_Toc114943124"/>
      <w:r w:rsidRPr="001B6BE1">
        <w:t xml:space="preserve">Figure 4. </w:t>
      </w:r>
      <w:r w:rsidRPr="001B6BE1">
        <w:fldChar w:fldCharType="begin"/>
      </w:r>
      <w:r w:rsidRPr="001B6BE1">
        <w:instrText xml:space="preserve"> SEQ Figure_4. \* ARABIC </w:instrText>
      </w:r>
      <w:r w:rsidRPr="001B6BE1">
        <w:fldChar w:fldCharType="separate"/>
      </w:r>
      <w:r w:rsidR="00F5756A" w:rsidRPr="001B6BE1">
        <w:t>27</w:t>
      </w:r>
      <w:r w:rsidRPr="001B6BE1">
        <w:fldChar w:fldCharType="end"/>
      </w:r>
      <w:r w:rsidRPr="001B6BE1">
        <w:t xml:space="preserve"> Command template to add intent from ONOS CLI</w:t>
      </w:r>
      <w:bookmarkEnd w:id="112"/>
    </w:p>
    <w:p w14:paraId="42265ED8" w14:textId="53057F04" w:rsidR="007A1109" w:rsidRPr="001B6BE1" w:rsidRDefault="00984F86" w:rsidP="009905B3">
      <w:pPr>
        <w:spacing w:before="240"/>
      </w:pPr>
      <w:r w:rsidRPr="001B6BE1">
        <w:t xml:space="preserve">The use of </w:t>
      </w:r>
      <w:r w:rsidRPr="001B6BE1">
        <w:rPr>
          <w:i/>
          <w:iCs/>
        </w:rPr>
        <w:t xml:space="preserve">add-host-intent </w:t>
      </w:r>
      <w:r w:rsidRPr="001B6BE1">
        <w:t xml:space="preserve">command on the ONOS CLI creates the host-to-host intent between the two hosts whose hosts IDs are provided in the command. </w:t>
      </w:r>
      <w:r w:rsidR="008C22E5" w:rsidRPr="001B6BE1">
        <w:t xml:space="preserve">Other optional attributes such as Intent key, priority value, ethernet type, source and destination MAC addresses, bandwidth, etc can also be passed along with the intent </w:t>
      </w:r>
      <w:r w:rsidR="00717BD8" w:rsidRPr="001B6BE1">
        <w:t>creation</w:t>
      </w:r>
      <w:r w:rsidR="008C22E5" w:rsidRPr="001B6BE1">
        <w:t xml:space="preserve"> command. </w:t>
      </w:r>
      <w:r w:rsidR="00AD2A1B" w:rsidRPr="001B6BE1">
        <w:t xml:space="preserve">The following figure shows the use of this command. </w:t>
      </w:r>
    </w:p>
    <w:p w14:paraId="3E17B956" w14:textId="77777777" w:rsidR="00307E55" w:rsidRPr="001B6BE1" w:rsidRDefault="009F3DD1" w:rsidP="00307E55">
      <w:pPr>
        <w:keepNext/>
        <w:spacing w:before="240"/>
        <w:jc w:val="center"/>
      </w:pPr>
      <w:r w:rsidRPr="001B6BE1">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6"/>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43752B0C" w:rsidR="007A1109" w:rsidRPr="001B6BE1" w:rsidRDefault="00307E55" w:rsidP="00307E55">
      <w:pPr>
        <w:pStyle w:val="Caption"/>
        <w:spacing w:before="0" w:after="120" w:line="120" w:lineRule="atLeast"/>
        <w:jc w:val="center"/>
      </w:pPr>
      <w:bookmarkStart w:id="113" w:name="_Toc114943125"/>
      <w:r w:rsidRPr="001B6BE1">
        <w:t xml:space="preserve">Figure 4. </w:t>
      </w:r>
      <w:r w:rsidRPr="001B6BE1">
        <w:fldChar w:fldCharType="begin"/>
      </w:r>
      <w:r w:rsidRPr="001B6BE1">
        <w:instrText xml:space="preserve"> SEQ Figure_4. \* ARABIC </w:instrText>
      </w:r>
      <w:r w:rsidRPr="001B6BE1">
        <w:fldChar w:fldCharType="separate"/>
      </w:r>
      <w:r w:rsidR="00F5756A" w:rsidRPr="001B6BE1">
        <w:t>28</w:t>
      </w:r>
      <w:r w:rsidRPr="001B6BE1">
        <w:fldChar w:fldCharType="end"/>
      </w:r>
      <w:r w:rsidRPr="001B6BE1">
        <w:t xml:space="preserve"> Configuring intent from the ONOS CLI</w:t>
      </w:r>
      <w:bookmarkEnd w:id="113"/>
    </w:p>
    <w:p w14:paraId="748932CF" w14:textId="2A595F6E" w:rsidR="007A1109" w:rsidRPr="001B6BE1" w:rsidRDefault="003013DB" w:rsidP="00AD2A1B">
      <w:pPr>
        <w:spacing w:before="240"/>
      </w:pPr>
      <w:r w:rsidRPr="001B6BE1">
        <w:t>A</w:t>
      </w:r>
      <w:r w:rsidR="000318F7" w:rsidRPr="001B6BE1">
        <w:t xml:space="preserve"> host-to-host intent was created between the Router R1 (mac address: ca:01:0f:ae:00:08) and Router R3 (mac address: ca:03:17:6d:00:08) in the created test network. The </w:t>
      </w:r>
      <w:r w:rsidR="00EC5811" w:rsidRPr="001B6BE1">
        <w:t xml:space="preserve">above </w:t>
      </w:r>
      <w:r w:rsidR="000318F7" w:rsidRPr="001B6BE1">
        <w:t>figure shows the intent was submitted for compilation and further installation, if all the provided attributes are valid.</w:t>
      </w:r>
      <w:r w:rsidR="00ED6962" w:rsidRPr="001B6BE1">
        <w:t xml:space="preserve"> If the other necessary attributes required for installation of intent are not declared in the command, those are created by ONOS itself.</w:t>
      </w:r>
      <w:r w:rsidR="000318F7" w:rsidRPr="001B6BE1">
        <w:t xml:space="preserve"> The following figure shows the successful installation of the host-to-host intent.</w:t>
      </w:r>
    </w:p>
    <w:p w14:paraId="294B695C" w14:textId="77777777" w:rsidR="00307E55" w:rsidRPr="001B6BE1" w:rsidRDefault="009F3DD1" w:rsidP="00307E55">
      <w:pPr>
        <w:keepNext/>
        <w:spacing w:before="240"/>
        <w:jc w:val="center"/>
      </w:pPr>
      <w:r w:rsidRPr="001B6BE1">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66"/>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528D8ACC" w14:textId="2C8A2F63" w:rsidR="009F3DD1" w:rsidRPr="001B6BE1" w:rsidRDefault="00307E55" w:rsidP="00307E55">
      <w:pPr>
        <w:pStyle w:val="Caption"/>
        <w:jc w:val="center"/>
      </w:pPr>
      <w:bookmarkStart w:id="114" w:name="_Toc114943126"/>
      <w:r w:rsidRPr="001B6BE1">
        <w:t xml:space="preserve">Figure 4. </w:t>
      </w:r>
      <w:r w:rsidRPr="001B6BE1">
        <w:fldChar w:fldCharType="begin"/>
      </w:r>
      <w:r w:rsidRPr="001B6BE1">
        <w:instrText xml:space="preserve"> SEQ Figure_4. \* ARABIC </w:instrText>
      </w:r>
      <w:r w:rsidRPr="001B6BE1">
        <w:fldChar w:fldCharType="separate"/>
      </w:r>
      <w:r w:rsidR="00F5756A" w:rsidRPr="001B6BE1">
        <w:t>29</w:t>
      </w:r>
      <w:r w:rsidRPr="001B6BE1">
        <w:fldChar w:fldCharType="end"/>
      </w:r>
      <w:r w:rsidRPr="001B6BE1">
        <w:t xml:space="preserve"> Intents configured</w:t>
      </w:r>
      <w:bookmarkEnd w:id="114"/>
    </w:p>
    <w:p w14:paraId="3D7439D0" w14:textId="7645FE69" w:rsidR="000715C2" w:rsidRPr="001B6BE1" w:rsidRDefault="00016231" w:rsidP="007A1109">
      <w:pPr>
        <w:spacing w:before="240"/>
      </w:pPr>
      <w:r w:rsidRPr="001B6BE1">
        <w:lastRenderedPageBreak/>
        <w:t>Another method to create the intents in the network environment is through the ONOS GUI. The ONOS controller provides the easy to create and install the intents between the network elements.</w:t>
      </w:r>
      <w:r w:rsidR="00734DE1" w:rsidRPr="001B6BE1">
        <w:t xml:space="preserve"> To create an intent from the ONOS GUI, </w:t>
      </w:r>
      <w:del w:id="115" w:author="Peter Gröschke" w:date="2022-09-29T16:55:00Z">
        <w:r w:rsidR="00734DE1" w:rsidRPr="001B6BE1" w:rsidDel="00822C29">
          <w:delText xml:space="preserve">simply </w:delText>
        </w:r>
      </w:del>
      <w:r w:rsidR="00734DE1" w:rsidRPr="001B6BE1">
        <w:t>press the Shift key on keyboard and select the desired devices displayed on the Topology view. A dialogue box named Selected Items will pop up on the right side of the</w:t>
      </w:r>
      <w:r w:rsidR="00D01C2D" w:rsidRPr="001B6BE1">
        <w:t xml:space="preserve"> screen displaying the host IDs of the selected hosts.</w:t>
      </w:r>
      <w:r w:rsidR="005C5A5F" w:rsidRPr="001B6BE1">
        <w:t xml:space="preserve"> At the bottom of this dialogue box two buttons are present, one to </w:t>
      </w:r>
      <w:r w:rsidR="00D01C2D" w:rsidRPr="001B6BE1">
        <w:t xml:space="preserve">create flow and </w:t>
      </w:r>
      <w:r w:rsidR="005C5A5F" w:rsidRPr="001B6BE1">
        <w:t xml:space="preserve">other to </w:t>
      </w:r>
      <w:r w:rsidR="00D01C2D" w:rsidRPr="001B6BE1">
        <w:t>show related traffic.</w:t>
      </w:r>
      <w:r w:rsidR="005C5A5F" w:rsidRPr="001B6BE1">
        <w:t xml:space="preserve"> After selecting the desired hosts, click on the create flow button to create the intent and then show related traffic button to display the related traffic flowing between the Open vSwitches. </w:t>
      </w:r>
      <w:r w:rsidR="00804603" w:rsidRPr="001B6BE1">
        <w:t xml:space="preserve">The following figure shows the </w:t>
      </w:r>
      <w:r w:rsidR="00734DE1" w:rsidRPr="001B6BE1">
        <w:t xml:space="preserve">creation of one such intent. </w:t>
      </w:r>
    </w:p>
    <w:p w14:paraId="70F03384" w14:textId="77777777" w:rsidR="005A26F1" w:rsidRPr="001B6BE1" w:rsidRDefault="009F3DD1" w:rsidP="005A26F1">
      <w:pPr>
        <w:keepNext/>
        <w:spacing w:before="240"/>
      </w:pPr>
      <w:r w:rsidRPr="001B6BE1">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67"/>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17BCEF47" w14:textId="283E1B49" w:rsidR="009F3DD1" w:rsidRPr="001B6BE1" w:rsidRDefault="005A26F1" w:rsidP="005A26F1">
      <w:pPr>
        <w:pStyle w:val="Caption"/>
        <w:jc w:val="center"/>
        <w:rPr>
          <w:rFonts w:cs="Times"/>
          <w:color w:val="000000" w:themeColor="text1"/>
        </w:rPr>
      </w:pPr>
      <w:bookmarkStart w:id="116" w:name="_Toc114943127"/>
      <w:r w:rsidRPr="001B6BE1">
        <w:t xml:space="preserve">Figure 4. </w:t>
      </w:r>
      <w:r w:rsidRPr="001B6BE1">
        <w:fldChar w:fldCharType="begin"/>
      </w:r>
      <w:r w:rsidRPr="001B6BE1">
        <w:instrText xml:space="preserve"> SEQ Figure_4. \* ARABIC </w:instrText>
      </w:r>
      <w:r w:rsidRPr="001B6BE1">
        <w:fldChar w:fldCharType="separate"/>
      </w:r>
      <w:r w:rsidR="00F5756A" w:rsidRPr="001B6BE1">
        <w:t>30</w:t>
      </w:r>
      <w:r w:rsidRPr="001B6BE1">
        <w:fldChar w:fldCharType="end"/>
      </w:r>
      <w:r w:rsidRPr="001B6BE1">
        <w:t xml:space="preserve"> Configuration of intents from the ONOS GUI</w:t>
      </w:r>
      <w:bookmarkEnd w:id="116"/>
    </w:p>
    <w:p w14:paraId="7B852004" w14:textId="156F3467" w:rsidR="007A1109" w:rsidRPr="001B6BE1" w:rsidRDefault="003E69E3" w:rsidP="00D848C2">
      <w:pPr>
        <w:spacing w:before="240"/>
        <w:rPr>
          <w:rFonts w:cs="Times"/>
          <w:color w:val="000000" w:themeColor="text1"/>
        </w:rPr>
      </w:pPr>
      <w:commentRangeStart w:id="117"/>
      <w:r w:rsidRPr="001B6BE1">
        <w:rPr>
          <w:rFonts w:cs="Times"/>
          <w:color w:val="000000" w:themeColor="text1"/>
        </w:rPr>
        <w:t>MultiPoint-to-SinglePoint intent was created</w:t>
      </w:r>
      <w:commentRangeEnd w:id="117"/>
      <w:r w:rsidR="00822C29">
        <w:rPr>
          <w:rStyle w:val="CommentReference"/>
        </w:rPr>
        <w:commentReference w:id="117"/>
      </w:r>
      <w:r w:rsidRPr="001B6BE1">
        <w:rPr>
          <w:rFonts w:cs="Times"/>
          <w:color w:val="000000" w:themeColor="text1"/>
        </w:rPr>
        <w:t xml:space="preserve"> between the three routers </w:t>
      </w:r>
      <w:r w:rsidRPr="001B6BE1">
        <w:t xml:space="preserve">Router R1 (MAC address: ca:01:0f:ae:00:08, IP address: 10.0.0.1), Router R2 (MAC address: ca:02:0f:be:00:08, IP address: 10.0.0.2) and Router R3 (MAC address: ca:03:17:6d:00:08, IP address: 10.0.0.3) </w:t>
      </w:r>
      <w:r w:rsidR="00D528DC" w:rsidRPr="001B6BE1">
        <w:t>in the created network</w:t>
      </w:r>
      <w:r w:rsidR="00A02F2A" w:rsidRPr="001B6BE1">
        <w:rPr>
          <w:rFonts w:cs="Times"/>
          <w:color w:val="000000" w:themeColor="text1"/>
        </w:rPr>
        <w:t xml:space="preserve">. </w:t>
      </w:r>
      <w:r w:rsidR="00A6601D" w:rsidRPr="001B6BE1">
        <w:t xml:space="preserve">The following figure shows the successful installation of </w:t>
      </w:r>
      <w:r w:rsidR="00A6601D" w:rsidRPr="001B6BE1">
        <w:rPr>
          <w:rFonts w:cs="Times"/>
          <w:color w:val="000000" w:themeColor="text1"/>
        </w:rPr>
        <w:t xml:space="preserve">MultiPoint-to-SinglePoint </w:t>
      </w:r>
      <w:r w:rsidR="00A6601D" w:rsidRPr="001B6BE1">
        <w:t>intent.</w:t>
      </w:r>
    </w:p>
    <w:p w14:paraId="329DE603" w14:textId="77777777" w:rsidR="00BB194B" w:rsidRPr="001B6BE1" w:rsidRDefault="00BE18F3" w:rsidP="00BB194B">
      <w:pPr>
        <w:keepNext/>
        <w:spacing w:before="240"/>
      </w:pPr>
      <w:r w:rsidRPr="001B6BE1">
        <w:rPr>
          <w:rFonts w:cs="Times"/>
          <w:noProof/>
          <w:color w:val="000000" w:themeColor="text1"/>
        </w:rPr>
        <mc:AlternateContent>
          <mc:Choice Requires="wps">
            <w:drawing>
              <wp:anchor distT="0" distB="0" distL="114300" distR="114300" simplePos="0" relativeHeight="251644416"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3BEDF" id="Rectangle 45" o:spid="_x0000_s1026" style="position:absolute;margin-left:1.95pt;margin-top:101.35pt;width:436.55pt;height:3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1B6BE1">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68"/>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6ADD0DA" w:rsidR="007C5720" w:rsidRPr="001B6BE1" w:rsidRDefault="00BB194B" w:rsidP="00BB194B">
      <w:pPr>
        <w:pStyle w:val="Caption"/>
        <w:jc w:val="center"/>
        <w:rPr>
          <w:rFonts w:cs="Times"/>
          <w:color w:val="000000" w:themeColor="text1"/>
        </w:rPr>
      </w:pPr>
      <w:bookmarkStart w:id="118" w:name="_Toc114943128"/>
      <w:r w:rsidRPr="001B6BE1">
        <w:t xml:space="preserve">Figure 4. </w:t>
      </w:r>
      <w:r w:rsidRPr="001B6BE1">
        <w:fldChar w:fldCharType="begin"/>
      </w:r>
      <w:r w:rsidRPr="001B6BE1">
        <w:instrText xml:space="preserve"> SEQ Figure_4. \* ARABIC </w:instrText>
      </w:r>
      <w:r w:rsidRPr="001B6BE1">
        <w:fldChar w:fldCharType="separate"/>
      </w:r>
      <w:r w:rsidR="00F5756A" w:rsidRPr="001B6BE1">
        <w:t>31</w:t>
      </w:r>
      <w:r w:rsidRPr="001B6BE1">
        <w:fldChar w:fldCharType="end"/>
      </w:r>
      <w:r w:rsidRPr="001B6BE1">
        <w:t xml:space="preserve"> List of different configured intents from the ONOS GUI</w:t>
      </w:r>
      <w:bookmarkEnd w:id="118"/>
    </w:p>
    <w:p w14:paraId="155D9187" w14:textId="68B6465E" w:rsidR="007A1109" w:rsidRPr="001B6BE1" w:rsidRDefault="00B151FC" w:rsidP="00D848C2">
      <w:pPr>
        <w:spacing w:before="240"/>
        <w:rPr>
          <w:rFonts w:cs="Times"/>
          <w:color w:val="000000" w:themeColor="text1"/>
        </w:rPr>
      </w:pPr>
      <w:r w:rsidRPr="001B6BE1">
        <w:rPr>
          <w:rFonts w:cs="Times"/>
          <w:color w:val="000000" w:themeColor="text1"/>
        </w:rPr>
        <w:t>I</w:t>
      </w:r>
      <w:r w:rsidR="00D95440" w:rsidRPr="001B6BE1">
        <w:rPr>
          <w:rFonts w:cs="Times"/>
          <w:color w:val="000000" w:themeColor="text1"/>
        </w:rPr>
        <w:t>f</w:t>
      </w:r>
      <w:r w:rsidRPr="001B6BE1">
        <w:rPr>
          <w:rFonts w:cs="Times"/>
          <w:color w:val="000000" w:themeColor="text1"/>
        </w:rPr>
        <w:t xml:space="preserve"> MultiPoint-to-SinglePoint intent</w:t>
      </w:r>
      <w:r w:rsidR="00D95440" w:rsidRPr="001B6BE1">
        <w:rPr>
          <w:rFonts w:cs="Times"/>
          <w:color w:val="000000" w:themeColor="text1"/>
        </w:rPr>
        <w:t xml:space="preserve"> is installed from the ONOS CLI</w:t>
      </w:r>
      <w:r w:rsidR="009C38F1" w:rsidRPr="001B6BE1">
        <w:rPr>
          <w:rFonts w:cs="Times"/>
          <w:color w:val="000000" w:themeColor="text1"/>
        </w:rPr>
        <w:t>,</w:t>
      </w:r>
      <w:r w:rsidRPr="001B6BE1">
        <w:rPr>
          <w:rFonts w:cs="Times"/>
          <w:color w:val="000000" w:themeColor="text1"/>
        </w:rPr>
        <w:t xml:space="preserve"> </w:t>
      </w:r>
      <w:r w:rsidR="00846AEF" w:rsidRPr="001B6BE1">
        <w:rPr>
          <w:rFonts w:cs="Times"/>
          <w:color w:val="000000" w:themeColor="text1"/>
        </w:rPr>
        <w:t>ingress port</w:t>
      </w:r>
      <w:r w:rsidR="009C38F1" w:rsidRPr="001B6BE1">
        <w:rPr>
          <w:rFonts w:cs="Times"/>
          <w:color w:val="000000" w:themeColor="text1"/>
        </w:rPr>
        <w:t>s</w:t>
      </w:r>
      <w:r w:rsidR="00846AEF" w:rsidRPr="001B6BE1">
        <w:rPr>
          <w:rFonts w:cs="Times"/>
          <w:color w:val="000000" w:themeColor="text1"/>
        </w:rPr>
        <w:t xml:space="preserve"> of </w:t>
      </w:r>
      <w:r w:rsidR="009C38F1" w:rsidRPr="001B6BE1">
        <w:rPr>
          <w:rFonts w:cs="Times"/>
          <w:color w:val="000000" w:themeColor="text1"/>
        </w:rPr>
        <w:t>the</w:t>
      </w:r>
      <w:r w:rsidR="009F638F" w:rsidRPr="001B6BE1">
        <w:rPr>
          <w:rFonts w:cs="Times"/>
          <w:color w:val="000000" w:themeColor="text1"/>
        </w:rPr>
        <w:t xml:space="preserve"> </w:t>
      </w:r>
      <w:r w:rsidR="00AB6E0D" w:rsidRPr="001B6BE1">
        <w:rPr>
          <w:rFonts w:cs="Times"/>
          <w:color w:val="000000" w:themeColor="text1"/>
        </w:rPr>
        <w:t xml:space="preserve">switch </w:t>
      </w:r>
      <w:r w:rsidR="00846AEF" w:rsidRPr="001B6BE1">
        <w:rPr>
          <w:rFonts w:cs="Times"/>
          <w:color w:val="000000" w:themeColor="text1"/>
        </w:rPr>
        <w:t>and egress port of</w:t>
      </w:r>
      <w:r w:rsidR="009C38F1" w:rsidRPr="001B6BE1">
        <w:rPr>
          <w:rFonts w:cs="Times"/>
          <w:color w:val="000000" w:themeColor="text1"/>
        </w:rPr>
        <w:t xml:space="preserve"> the</w:t>
      </w:r>
      <w:r w:rsidR="00846AEF" w:rsidRPr="001B6BE1">
        <w:rPr>
          <w:rFonts w:cs="Times"/>
          <w:color w:val="000000" w:themeColor="text1"/>
        </w:rPr>
        <w:t xml:space="preserve"> </w:t>
      </w:r>
      <w:r w:rsidR="009F638F" w:rsidRPr="001B6BE1">
        <w:rPr>
          <w:rFonts w:cs="Times"/>
          <w:color w:val="000000" w:themeColor="text1"/>
        </w:rPr>
        <w:t>switch</w:t>
      </w:r>
      <w:r w:rsidR="009C38F1" w:rsidRPr="001B6BE1">
        <w:rPr>
          <w:rFonts w:cs="Times"/>
          <w:color w:val="000000" w:themeColor="text1"/>
        </w:rPr>
        <w:t xml:space="preserve"> are required to be</w:t>
      </w:r>
      <w:r w:rsidR="00F174D7" w:rsidRPr="001B6BE1">
        <w:rPr>
          <w:rFonts w:cs="Times"/>
          <w:color w:val="000000" w:themeColor="text1"/>
        </w:rPr>
        <w:t xml:space="preserve"> provided</w:t>
      </w:r>
      <w:r w:rsidR="009C38F1" w:rsidRPr="001B6BE1">
        <w:rPr>
          <w:rFonts w:cs="Times"/>
          <w:color w:val="000000" w:themeColor="text1"/>
        </w:rPr>
        <w:t xml:space="preserve"> rather than the host IDs.</w:t>
      </w:r>
    </w:p>
    <w:p w14:paraId="105B47FC" w14:textId="0BD9E5EC" w:rsidR="00A6601D" w:rsidRPr="001B6BE1" w:rsidRDefault="004864F6" w:rsidP="00D848C2">
      <w:pPr>
        <w:spacing w:before="240"/>
        <w:rPr>
          <w:rFonts w:cs="Times"/>
          <w:color w:val="000000" w:themeColor="text1"/>
        </w:rPr>
      </w:pPr>
      <w:r w:rsidRPr="001B6BE1">
        <w:rPr>
          <w:rFonts w:cs="Times"/>
          <w:color w:val="000000" w:themeColor="text1"/>
        </w:rPr>
        <w:lastRenderedPageBreak/>
        <w:t xml:space="preserve">Another method to </w:t>
      </w:r>
      <w:r w:rsidR="00294C17" w:rsidRPr="001B6BE1">
        <w:rPr>
          <w:rFonts w:cs="Times"/>
          <w:color w:val="000000" w:themeColor="text1"/>
        </w:rPr>
        <w:t xml:space="preserve">create the intents </w:t>
      </w:r>
      <w:r w:rsidRPr="001B6BE1">
        <w:rPr>
          <w:rFonts w:cs="Times"/>
          <w:color w:val="000000" w:themeColor="text1"/>
        </w:rPr>
        <w:t xml:space="preserve">is through REST API on the ONOS controller. In this method the </w:t>
      </w:r>
      <w:r w:rsidR="00294C17" w:rsidRPr="001B6BE1">
        <w:rPr>
          <w:rFonts w:cs="Times"/>
          <w:color w:val="000000" w:themeColor="text1"/>
        </w:rPr>
        <w:t>intent</w:t>
      </w:r>
      <w:r w:rsidRPr="001B6BE1">
        <w:rPr>
          <w:rFonts w:cs="Times"/>
          <w:color w:val="000000" w:themeColor="text1"/>
        </w:rPr>
        <w:t xml:space="preserve"> configuration file </w:t>
      </w:r>
      <w:ins w:id="119" w:author="Peter Gröschke" w:date="2022-09-29T16:58:00Z">
        <w:r w:rsidR="00822C29" w:rsidRPr="001B6BE1">
          <w:rPr>
            <w:rFonts w:cs="Times"/>
            <w:color w:val="000000" w:themeColor="text1"/>
          </w:rPr>
          <w:t xml:space="preserve">is created </w:t>
        </w:r>
      </w:ins>
      <w:r w:rsidRPr="001B6BE1">
        <w:rPr>
          <w:rFonts w:cs="Times"/>
          <w:color w:val="000000" w:themeColor="text1"/>
        </w:rPr>
        <w:t>in JSON format</w:t>
      </w:r>
      <w:del w:id="120" w:author="Peter Gröschke" w:date="2022-09-29T16:58:00Z">
        <w:r w:rsidRPr="001B6BE1" w:rsidDel="00822C29">
          <w:rPr>
            <w:rFonts w:cs="Times"/>
            <w:color w:val="000000" w:themeColor="text1"/>
          </w:rPr>
          <w:delText xml:space="preserve"> is created</w:delText>
        </w:r>
      </w:del>
      <w:r w:rsidRPr="001B6BE1">
        <w:rPr>
          <w:rFonts w:cs="Times"/>
          <w:color w:val="000000" w:themeColor="text1"/>
        </w:rPr>
        <w:t xml:space="preserve">. The following figure shows the snippet of one such </w:t>
      </w:r>
      <w:r w:rsidR="00294C17" w:rsidRPr="001B6BE1">
        <w:rPr>
          <w:rFonts w:cs="Times"/>
          <w:color w:val="000000" w:themeColor="text1"/>
        </w:rPr>
        <w:t>intent</w:t>
      </w:r>
      <w:r w:rsidRPr="001B6BE1">
        <w:rPr>
          <w:rFonts w:cs="Times"/>
          <w:color w:val="000000" w:themeColor="text1"/>
        </w:rPr>
        <w:t xml:space="preserve"> configuration </w:t>
      </w:r>
      <w:r w:rsidR="00294C17" w:rsidRPr="001B6BE1">
        <w:rPr>
          <w:rFonts w:cs="Times"/>
          <w:color w:val="000000" w:themeColor="text1"/>
        </w:rPr>
        <w:t>intents</w:t>
      </w:r>
      <w:r w:rsidRPr="001B6BE1">
        <w:rPr>
          <w:rFonts w:cs="Times"/>
          <w:color w:val="000000" w:themeColor="text1"/>
        </w:rPr>
        <w:t>.json file.</w:t>
      </w:r>
    </w:p>
    <w:p w14:paraId="2D522A6C" w14:textId="77777777" w:rsidR="002C61D9" w:rsidRPr="001B6BE1" w:rsidRDefault="007C5720" w:rsidP="002C61D9">
      <w:pPr>
        <w:keepNext/>
        <w:spacing w:before="240"/>
        <w:jc w:val="center"/>
      </w:pPr>
      <w:r w:rsidRPr="001B6BE1">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9"/>
                    <a:stretch>
                      <a:fillRect/>
                    </a:stretch>
                  </pic:blipFill>
                  <pic:spPr>
                    <a:xfrm>
                      <a:off x="0" y="0"/>
                      <a:ext cx="3446031" cy="1296142"/>
                    </a:xfrm>
                    <a:prstGeom prst="rect">
                      <a:avLst/>
                    </a:prstGeom>
                  </pic:spPr>
                </pic:pic>
              </a:graphicData>
            </a:graphic>
          </wp:inline>
        </w:drawing>
      </w:r>
    </w:p>
    <w:p w14:paraId="4AAC6E31" w14:textId="679285C5" w:rsidR="007C5720" w:rsidRPr="001B6BE1" w:rsidRDefault="002C61D9" w:rsidP="002C61D9">
      <w:pPr>
        <w:pStyle w:val="Caption"/>
        <w:jc w:val="center"/>
        <w:rPr>
          <w:rFonts w:cs="Times"/>
          <w:color w:val="000000" w:themeColor="text1"/>
        </w:rPr>
      </w:pPr>
      <w:bookmarkStart w:id="121" w:name="_Toc114943129"/>
      <w:r w:rsidRPr="001B6BE1">
        <w:t xml:space="preserve">Figure 4. </w:t>
      </w:r>
      <w:r w:rsidRPr="001B6BE1">
        <w:fldChar w:fldCharType="begin"/>
      </w:r>
      <w:r w:rsidRPr="001B6BE1">
        <w:instrText xml:space="preserve"> SEQ Figure_4. \* ARABIC </w:instrText>
      </w:r>
      <w:r w:rsidRPr="001B6BE1">
        <w:fldChar w:fldCharType="separate"/>
      </w:r>
      <w:r w:rsidR="00F5756A" w:rsidRPr="001B6BE1">
        <w:t>32</w:t>
      </w:r>
      <w:r w:rsidRPr="001B6BE1">
        <w:fldChar w:fldCharType="end"/>
      </w:r>
      <w:r w:rsidRPr="001B6BE1">
        <w:t xml:space="preserve"> Configuration of intents from the ONOS REST API</w:t>
      </w:r>
      <w:bookmarkEnd w:id="121"/>
    </w:p>
    <w:p w14:paraId="1DFF5E02" w14:textId="5D6BA819" w:rsidR="004864F6" w:rsidRPr="001B6BE1" w:rsidRDefault="00A94D41" w:rsidP="004864F6">
      <w:pPr>
        <w:spacing w:before="240"/>
        <w:rPr>
          <w:rFonts w:cs="Times"/>
          <w:color w:val="000000" w:themeColor="text1"/>
        </w:rPr>
      </w:pPr>
      <w:r w:rsidRPr="001B6BE1">
        <w:t xml:space="preserve">A host-to-host intent was created between </w:t>
      </w:r>
      <w:r w:rsidR="004864F6" w:rsidRPr="001B6BE1">
        <w:rPr>
          <w:rFonts w:cs="Times"/>
          <w:color w:val="000000" w:themeColor="text1"/>
        </w:rPr>
        <w:t>the Router R2 (mac address: ca:02:0f:be:00:08) and Router R3 (mac address: ca:03:17:6d:00:08) in the created test network.</w:t>
      </w:r>
      <w:r w:rsidR="0063253B" w:rsidRPr="001B6BE1">
        <w:rPr>
          <w:rFonts w:cs="Times"/>
          <w:color w:val="000000" w:themeColor="text1"/>
        </w:rPr>
        <w:t xml:space="preserve"> </w:t>
      </w:r>
      <w:commentRangeStart w:id="122"/>
      <w:r w:rsidR="0063253B" w:rsidRPr="001B6BE1">
        <w:rPr>
          <w:rFonts w:cs="Times"/>
          <w:color w:val="000000" w:themeColor="text1"/>
        </w:rPr>
        <w:t>The priority of 1000 will be basically set as the priority value of flow rule developed for this intent</w:t>
      </w:r>
      <w:commentRangeEnd w:id="122"/>
      <w:r w:rsidR="00822C29">
        <w:rPr>
          <w:rStyle w:val="CommentReference"/>
        </w:rPr>
        <w:commentReference w:id="122"/>
      </w:r>
      <w:r w:rsidR="0063253B" w:rsidRPr="001B6BE1">
        <w:rPr>
          <w:rFonts w:cs="Times"/>
          <w:color w:val="000000" w:themeColor="text1"/>
        </w:rPr>
        <w:t>.</w:t>
      </w:r>
      <w:r w:rsidR="00484CAE" w:rsidRPr="001B6BE1">
        <w:rPr>
          <w:rFonts w:cs="Times"/>
          <w:color w:val="000000" w:themeColor="text1"/>
        </w:rPr>
        <w:t xml:space="preserve"> Since this is </w:t>
      </w:r>
      <w:ins w:id="123" w:author="Peter Gröschke" w:date="2022-09-29T16:57:00Z">
        <w:r w:rsidR="00822C29">
          <w:rPr>
            <w:rFonts w:cs="Times"/>
            <w:color w:val="000000" w:themeColor="text1"/>
          </w:rPr>
          <w:t xml:space="preserve">a </w:t>
        </w:r>
      </w:ins>
      <w:r w:rsidR="00484CAE" w:rsidRPr="001B6BE1">
        <w:t xml:space="preserve">host-to-host intent, parameter </w:t>
      </w:r>
      <w:r w:rsidR="00484CAE" w:rsidRPr="001B6BE1">
        <w:rPr>
          <w:i/>
          <w:iCs/>
        </w:rPr>
        <w:t>one</w:t>
      </w:r>
      <w:r w:rsidR="00484CAE" w:rsidRPr="001B6BE1">
        <w:t xml:space="preserve"> acquires the host ID of first host and parameter </w:t>
      </w:r>
      <w:r w:rsidR="00484CAE" w:rsidRPr="001B6BE1">
        <w:rPr>
          <w:i/>
          <w:iCs/>
        </w:rPr>
        <w:t>two</w:t>
      </w:r>
      <w:r w:rsidR="00484CAE" w:rsidRPr="001B6BE1">
        <w:t xml:space="preserve"> acquires the host ID of </w:t>
      </w:r>
      <w:r w:rsidR="00B25780" w:rsidRPr="001B6BE1">
        <w:t xml:space="preserve">the desired </w:t>
      </w:r>
      <w:r w:rsidR="00484CAE" w:rsidRPr="001B6BE1">
        <w:t>second host.</w:t>
      </w:r>
      <w:r w:rsidR="007953D5" w:rsidRPr="001B6BE1">
        <w:rPr>
          <w:rFonts w:cs="Times"/>
          <w:color w:val="000000" w:themeColor="text1"/>
        </w:rPr>
        <w:t xml:space="preserve"> </w:t>
      </w:r>
      <w:r w:rsidR="004864F6" w:rsidRPr="001B6BE1">
        <w:rPr>
          <w:rFonts w:cs="Times"/>
          <w:color w:val="000000" w:themeColor="text1"/>
        </w:rPr>
        <w:t xml:space="preserve">If the ONOS controller is downloaded and installed as a package, </w:t>
      </w:r>
      <w:r w:rsidR="00E06316" w:rsidRPr="001B6BE1">
        <w:rPr>
          <w:rFonts w:cs="Times"/>
          <w:color w:val="000000" w:themeColor="text1"/>
        </w:rPr>
        <w:t>intents</w:t>
      </w:r>
      <w:r w:rsidR="004864F6" w:rsidRPr="001B6BE1">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1B6BE1" w:rsidRDefault="004864F6" w:rsidP="004864F6">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intents</w:t>
      </w:r>
      <w:r w:rsidRPr="001B6BE1">
        <w:rPr>
          <w:rFonts w:cs="Times"/>
          <w:i/>
          <w:iCs/>
          <w:color w:val="000000" w:themeColor="text1"/>
        </w:rPr>
        <w:t xml:space="preserve"> -d @/opt/onos/config/</w:t>
      </w:r>
      <w:r w:rsidR="00AC5E3C" w:rsidRPr="001B6BE1">
        <w:rPr>
          <w:rFonts w:cs="Times"/>
          <w:i/>
          <w:iCs/>
          <w:color w:val="000000" w:themeColor="text1"/>
        </w:rPr>
        <w:t>intent</w:t>
      </w:r>
      <w:r w:rsidRPr="001B6BE1">
        <w:rPr>
          <w:rFonts w:cs="Times"/>
          <w:i/>
          <w:iCs/>
          <w:color w:val="000000" w:themeColor="text1"/>
        </w:rPr>
        <w:t>s.json --user onos:rocks</w:t>
      </w:r>
    </w:p>
    <w:p w14:paraId="52BB706C" w14:textId="22172BF4" w:rsidR="007A1109" w:rsidRPr="001B6BE1" w:rsidRDefault="004864F6" w:rsidP="004864F6">
      <w:pPr>
        <w:spacing w:before="240"/>
        <w:rPr>
          <w:rFonts w:cs="Times"/>
          <w:color w:val="000000" w:themeColor="text1"/>
        </w:rPr>
      </w:pPr>
      <w:r w:rsidRPr="001B6BE1">
        <w:rPr>
          <w:rFonts w:cs="Times"/>
          <w:color w:val="000000" w:themeColor="text1"/>
        </w:rPr>
        <w:t xml:space="preserve">The successful installation of this </w:t>
      </w:r>
      <w:r w:rsidR="00A94D41" w:rsidRPr="001B6BE1">
        <w:rPr>
          <w:rFonts w:cs="Times"/>
          <w:color w:val="000000" w:themeColor="text1"/>
        </w:rPr>
        <w:t>intent</w:t>
      </w:r>
      <w:r w:rsidRPr="001B6BE1">
        <w:rPr>
          <w:rFonts w:cs="Times"/>
          <w:color w:val="000000" w:themeColor="text1"/>
        </w:rPr>
        <w:t xml:space="preserve"> can be observed</w:t>
      </w:r>
      <w:r w:rsidR="00D56522" w:rsidRPr="001B6BE1">
        <w:rPr>
          <w:rFonts w:cs="Times"/>
          <w:color w:val="000000" w:themeColor="text1"/>
        </w:rPr>
        <w:t xml:space="preserve"> through the ONOS CLI as s</w:t>
      </w:r>
      <w:r w:rsidR="005774D1" w:rsidRPr="001B6BE1">
        <w:rPr>
          <w:rFonts w:cs="Times"/>
          <w:color w:val="000000" w:themeColor="text1"/>
        </w:rPr>
        <w:t>ee</w:t>
      </w:r>
      <w:r w:rsidR="00D56522" w:rsidRPr="001B6BE1">
        <w:rPr>
          <w:rFonts w:cs="Times"/>
          <w:color w:val="000000" w:themeColor="text1"/>
        </w:rPr>
        <w:t>n</w:t>
      </w:r>
      <w:r w:rsidRPr="001B6BE1">
        <w:rPr>
          <w:rFonts w:cs="Times"/>
          <w:color w:val="000000" w:themeColor="text1"/>
        </w:rPr>
        <w:t xml:space="preserve"> in the following figure.</w:t>
      </w:r>
    </w:p>
    <w:p w14:paraId="38EC9302" w14:textId="77777777" w:rsidR="00F802FD" w:rsidRPr="001B6BE1" w:rsidRDefault="00526B28" w:rsidP="00F802FD">
      <w:pPr>
        <w:keepNext/>
        <w:spacing w:before="240"/>
        <w:jc w:val="center"/>
      </w:pPr>
      <w:r w:rsidRPr="001B6BE1">
        <w:rPr>
          <w:rFonts w:cs="Times"/>
          <w:noProof/>
          <w:color w:val="000000" w:themeColor="text1"/>
        </w:rPr>
        <mc:AlternateContent>
          <mc:Choice Requires="wps">
            <w:drawing>
              <wp:anchor distT="0" distB="0" distL="114300" distR="114300" simplePos="0" relativeHeight="251642368"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A0DBB" id="Rectangle 29" o:spid="_x0000_s1026" style="position:absolute;margin-left:81.7pt;margin-top:134.6pt;width:287.75pt;height:108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1B6BE1">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70"/>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71D4E930" w14:textId="5DF44906" w:rsidR="005A293E" w:rsidRPr="001B6BE1" w:rsidRDefault="00F802FD" w:rsidP="00F802FD">
      <w:pPr>
        <w:pStyle w:val="Caption"/>
        <w:jc w:val="center"/>
        <w:rPr>
          <w:rFonts w:cs="Times"/>
          <w:color w:val="000000" w:themeColor="text1"/>
        </w:rPr>
      </w:pPr>
      <w:bookmarkStart w:id="124" w:name="_Toc114943130"/>
      <w:r w:rsidRPr="001B6BE1">
        <w:t xml:space="preserve">Figure 4. </w:t>
      </w:r>
      <w:r w:rsidRPr="001B6BE1">
        <w:fldChar w:fldCharType="begin"/>
      </w:r>
      <w:r w:rsidRPr="001B6BE1">
        <w:instrText xml:space="preserve"> SEQ Figure_4. \* ARABIC </w:instrText>
      </w:r>
      <w:r w:rsidRPr="001B6BE1">
        <w:fldChar w:fldCharType="separate"/>
      </w:r>
      <w:r w:rsidR="00F5756A" w:rsidRPr="001B6BE1">
        <w:t>33</w:t>
      </w:r>
      <w:r w:rsidRPr="001B6BE1">
        <w:fldChar w:fldCharType="end"/>
      </w:r>
      <w:r w:rsidRPr="001B6BE1">
        <w:t xml:space="preserve"> List of configured intents from the ONOS CLI</w:t>
      </w:r>
      <w:bookmarkEnd w:id="124"/>
    </w:p>
    <w:p w14:paraId="5BD7E1D6" w14:textId="3786DB70" w:rsidR="00AD110F" w:rsidRPr="001B6BE1" w:rsidRDefault="00AD110F" w:rsidP="00AD110F">
      <w:pPr>
        <w:rPr>
          <w:rFonts w:cs="Times"/>
          <w:color w:val="000000" w:themeColor="text1"/>
        </w:rPr>
      </w:pPr>
      <w:r w:rsidRPr="001B6BE1">
        <w:rPr>
          <w:rFonts w:cs="Times"/>
          <w:color w:val="000000" w:themeColor="text1"/>
        </w:rPr>
        <w:lastRenderedPageBreak/>
        <w:t xml:space="preserve">Along with all these different </w:t>
      </w:r>
      <w:r w:rsidR="00E3418A" w:rsidRPr="001B6BE1">
        <w:rPr>
          <w:rFonts w:cs="Times"/>
          <w:color w:val="000000" w:themeColor="text1"/>
        </w:rPr>
        <w:t>intent</w:t>
      </w:r>
      <w:r w:rsidRPr="001B6BE1">
        <w:rPr>
          <w:rFonts w:cs="Times"/>
          <w:color w:val="000000" w:themeColor="text1"/>
        </w:rPr>
        <w:t xml:space="preserve"> creation and installation methods, ONOS controller has been</w:t>
      </w:r>
      <w:r w:rsidR="00E3418A" w:rsidRPr="001B6BE1">
        <w:rPr>
          <w:rFonts w:cs="Times"/>
          <w:color w:val="000000" w:themeColor="text1"/>
        </w:rPr>
        <w:t xml:space="preserve"> developed</w:t>
      </w:r>
      <w:r w:rsidRPr="001B6BE1">
        <w:rPr>
          <w:rFonts w:cs="Times"/>
          <w:color w:val="000000" w:themeColor="text1"/>
        </w:rPr>
        <w:t xml:space="preserve"> to </w:t>
      </w:r>
      <w:r w:rsidR="0067051C" w:rsidRPr="001B6BE1">
        <w:rPr>
          <w:rFonts w:cs="Times"/>
          <w:color w:val="000000" w:themeColor="text1"/>
        </w:rPr>
        <w:t>provide the</w:t>
      </w:r>
      <w:r w:rsidRPr="001B6BE1">
        <w:rPr>
          <w:rFonts w:cs="Times"/>
          <w:color w:val="000000" w:themeColor="text1"/>
        </w:rPr>
        <w:t xml:space="preserve"> great overview of possible functions related to the </w:t>
      </w:r>
      <w:r w:rsidR="00E3418A" w:rsidRPr="001B6BE1">
        <w:rPr>
          <w:rFonts w:cs="Times"/>
          <w:color w:val="000000" w:themeColor="text1"/>
        </w:rPr>
        <w:t>intents</w:t>
      </w:r>
      <w:r w:rsidRPr="001B6BE1">
        <w:rPr>
          <w:rFonts w:cs="Times"/>
          <w:color w:val="000000" w:themeColor="text1"/>
        </w:rPr>
        <w:t xml:space="preserve"> management through the RESTful API</w:t>
      </w:r>
      <w:r w:rsidR="002A466E" w:rsidRPr="001B6BE1">
        <w:rPr>
          <w:rFonts w:cs="Times"/>
          <w:color w:val="000000" w:themeColor="text1"/>
        </w:rPr>
        <w:t xml:space="preserve"> similar to the flows management</w:t>
      </w:r>
      <w:r w:rsidRPr="001B6BE1">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71" w:anchor="/intents" w:history="1">
        <w:r w:rsidR="00AE5981" w:rsidRPr="001B6BE1">
          <w:rPr>
            <w:rStyle w:val="Hyperlink"/>
            <w:rFonts w:cs="Times"/>
            <w:i/>
            <w:iCs/>
          </w:rPr>
          <w:t>http://192.168.0.114:8181/onos/v1/docs/#/intents</w:t>
        </w:r>
      </w:hyperlink>
      <w:r w:rsidRPr="001B6BE1">
        <w:rPr>
          <w:rFonts w:cs="Times"/>
          <w:i/>
          <w:iCs/>
          <w:color w:val="000000" w:themeColor="text1"/>
        </w:rPr>
        <w:t xml:space="preserve"> </w:t>
      </w:r>
    </w:p>
    <w:p w14:paraId="0493CF8B" w14:textId="27D33EAC" w:rsidR="00AD110F" w:rsidRPr="001B6BE1" w:rsidRDefault="00AD110F" w:rsidP="00AD110F">
      <w:pPr>
        <w:rPr>
          <w:rFonts w:cs="Times"/>
          <w:color w:val="000000" w:themeColor="text1"/>
        </w:rPr>
      </w:pPr>
      <w:r w:rsidRPr="001B6BE1">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w:t>
      </w:r>
      <w:r w:rsidR="0067051C" w:rsidRPr="001B6BE1">
        <w:rPr>
          <w:rFonts w:cs="Times"/>
          <w:color w:val="000000" w:themeColor="text1"/>
        </w:rPr>
        <w:t>of these REST methods</w:t>
      </w:r>
      <w:r w:rsidRPr="001B6BE1">
        <w:rPr>
          <w:rFonts w:cs="Times"/>
          <w:color w:val="000000" w:themeColor="text1"/>
        </w:rPr>
        <w:t xml:space="preserve"> contains the different arguments such as </w:t>
      </w:r>
      <w:r w:rsidR="006D669E" w:rsidRPr="001B6BE1">
        <w:rPr>
          <w:rFonts w:cs="Times"/>
          <w:color w:val="000000" w:themeColor="text1"/>
        </w:rPr>
        <w:t>i</w:t>
      </w:r>
      <w:r w:rsidRPr="001B6BE1">
        <w:rPr>
          <w:rFonts w:cs="Times"/>
          <w:color w:val="000000" w:themeColor="text1"/>
        </w:rPr>
        <w:t xml:space="preserve">mplementation </w:t>
      </w:r>
      <w:r w:rsidR="006D669E" w:rsidRPr="001B6BE1">
        <w:rPr>
          <w:rFonts w:cs="Times"/>
          <w:color w:val="000000" w:themeColor="text1"/>
        </w:rPr>
        <w:t>n</w:t>
      </w:r>
      <w:r w:rsidRPr="001B6BE1">
        <w:rPr>
          <w:rFonts w:cs="Times"/>
          <w:color w:val="000000" w:themeColor="text1"/>
        </w:rPr>
        <w:t xml:space="preserve">otes, </w:t>
      </w:r>
      <w:r w:rsidR="006D669E" w:rsidRPr="001B6BE1">
        <w:rPr>
          <w:rFonts w:cs="Times"/>
          <w:color w:val="000000" w:themeColor="text1"/>
        </w:rPr>
        <w:t>p</w:t>
      </w:r>
      <w:r w:rsidRPr="001B6BE1">
        <w:rPr>
          <w:rFonts w:cs="Times"/>
          <w:color w:val="000000" w:themeColor="text1"/>
        </w:rPr>
        <w:t xml:space="preserve">arameters,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m</w:t>
      </w:r>
      <w:r w:rsidRPr="001B6BE1">
        <w:rPr>
          <w:rFonts w:cs="Times"/>
          <w:color w:val="000000" w:themeColor="text1"/>
        </w:rPr>
        <w:t xml:space="preserve">essages, </w:t>
      </w:r>
      <w:r w:rsidR="006D669E" w:rsidRPr="001B6BE1">
        <w:rPr>
          <w:rFonts w:cs="Times"/>
          <w:color w:val="000000" w:themeColor="text1"/>
        </w:rPr>
        <w:t>c</w:t>
      </w:r>
      <w:r w:rsidRPr="001B6BE1">
        <w:rPr>
          <w:rFonts w:cs="Times"/>
          <w:color w:val="000000" w:themeColor="text1"/>
        </w:rPr>
        <w:t xml:space="preserve">url, </w:t>
      </w:r>
      <w:r w:rsidR="006D669E" w:rsidRPr="001B6BE1">
        <w:rPr>
          <w:rFonts w:cs="Times"/>
          <w:color w:val="000000" w:themeColor="text1"/>
        </w:rPr>
        <w:t>r</w:t>
      </w:r>
      <w:r w:rsidRPr="001B6BE1">
        <w:rPr>
          <w:rFonts w:cs="Times"/>
          <w:color w:val="000000" w:themeColor="text1"/>
        </w:rPr>
        <w:t xml:space="preserve">equest URL,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c</w:t>
      </w:r>
      <w:r w:rsidRPr="001B6BE1">
        <w:rPr>
          <w:rFonts w:cs="Times"/>
          <w:color w:val="000000" w:themeColor="text1"/>
        </w:rPr>
        <w:t xml:space="preserve">ode,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h</w:t>
      </w:r>
      <w:r w:rsidRPr="001B6BE1">
        <w:rPr>
          <w:rFonts w:cs="Times"/>
          <w:color w:val="000000" w:themeColor="text1"/>
        </w:rPr>
        <w:t xml:space="preserve">eaders, etc. </w:t>
      </w:r>
    </w:p>
    <w:p w14:paraId="5629ED85" w14:textId="32AC5613" w:rsidR="007A2A2A" w:rsidRPr="001B6BE1" w:rsidRDefault="00AD110F" w:rsidP="007A1109">
      <w:pPr>
        <w:spacing w:before="240"/>
        <w:rPr>
          <w:rFonts w:cs="Times"/>
          <w:color w:val="000000" w:themeColor="text1"/>
        </w:rPr>
      </w:pPr>
      <w:r w:rsidRPr="001B6BE1">
        <w:rPr>
          <w:rFonts w:cs="Times"/>
          <w:color w:val="000000" w:themeColor="text1"/>
        </w:rPr>
        <w:t xml:space="preserve">The following figure shows the REST methods offered at ONOS RESTful API for managing the </w:t>
      </w:r>
      <w:r w:rsidR="00E3418A" w:rsidRPr="001B6BE1">
        <w:rPr>
          <w:rFonts w:cs="Times"/>
          <w:i/>
          <w:iCs/>
          <w:color w:val="000000" w:themeColor="text1"/>
        </w:rPr>
        <w:t>Intents</w:t>
      </w:r>
      <w:r w:rsidRPr="001B6BE1">
        <w:rPr>
          <w:rFonts w:cs="Times"/>
          <w:color w:val="000000" w:themeColor="text1"/>
        </w:rPr>
        <w:t xml:space="preserve"> o</w:t>
      </w:r>
      <w:r w:rsidR="00E3418A" w:rsidRPr="001B6BE1">
        <w:rPr>
          <w:rFonts w:cs="Times"/>
          <w:color w:val="000000" w:themeColor="text1"/>
        </w:rPr>
        <w:t>n</w:t>
      </w:r>
      <w:r w:rsidRPr="001B6BE1">
        <w:rPr>
          <w:rFonts w:cs="Times"/>
          <w:color w:val="000000" w:themeColor="text1"/>
        </w:rPr>
        <w:t xml:space="preserve"> the ONOS controller.</w:t>
      </w:r>
    </w:p>
    <w:p w14:paraId="3E0313F6" w14:textId="77777777" w:rsidR="003F569B" w:rsidRPr="001B6BE1" w:rsidRDefault="00323593" w:rsidP="003F569B">
      <w:pPr>
        <w:keepNext/>
        <w:spacing w:before="240"/>
        <w:jc w:val="center"/>
      </w:pPr>
      <w:r w:rsidRPr="001B6BE1">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72"/>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4C72D8DB" w14:textId="7BFCD887" w:rsidR="00323593" w:rsidRPr="001B6BE1" w:rsidRDefault="003F569B" w:rsidP="003F569B">
      <w:pPr>
        <w:pStyle w:val="Caption"/>
        <w:jc w:val="center"/>
        <w:rPr>
          <w:rFonts w:cs="Times"/>
          <w:color w:val="000000" w:themeColor="text1"/>
        </w:rPr>
      </w:pPr>
      <w:bookmarkStart w:id="125" w:name="_Toc114943131"/>
      <w:r w:rsidRPr="001B6BE1">
        <w:t xml:space="preserve">Figure 4. </w:t>
      </w:r>
      <w:r w:rsidRPr="001B6BE1">
        <w:fldChar w:fldCharType="begin"/>
      </w:r>
      <w:r w:rsidRPr="001B6BE1">
        <w:instrText xml:space="preserve"> SEQ Figure_4. \* ARABIC </w:instrText>
      </w:r>
      <w:r w:rsidRPr="001B6BE1">
        <w:fldChar w:fldCharType="separate"/>
      </w:r>
      <w:r w:rsidR="00F5756A" w:rsidRPr="001B6BE1">
        <w:t>34</w:t>
      </w:r>
      <w:r w:rsidRPr="001B6BE1">
        <w:fldChar w:fldCharType="end"/>
      </w:r>
      <w:r w:rsidRPr="001B6BE1">
        <w:t xml:space="preserve"> REST methods available to configure and manage intents in the network</w:t>
      </w:r>
      <w:bookmarkEnd w:id="125"/>
    </w:p>
    <w:p w14:paraId="54CF5A78" w14:textId="7817AA1D" w:rsidR="00AD110F" w:rsidRPr="001B6BE1" w:rsidRDefault="00AE5981" w:rsidP="00595E69">
      <w:pPr>
        <w:spacing w:before="240"/>
        <w:rPr>
          <w:rFonts w:cs="Times"/>
          <w:color w:val="000000" w:themeColor="text1"/>
        </w:rPr>
      </w:pPr>
      <w:r w:rsidRPr="001B6BE1">
        <w:rPr>
          <w:rFonts w:cs="Times"/>
          <w:color w:val="000000" w:themeColor="text1"/>
        </w:rPr>
        <w:t xml:space="preserve">These are the different techniques offered by the ONOS controller for creation, </w:t>
      </w:r>
      <w:r w:rsidR="0067051C" w:rsidRPr="001B6BE1">
        <w:rPr>
          <w:rFonts w:cs="Times"/>
          <w:color w:val="000000" w:themeColor="text1"/>
        </w:rPr>
        <w:t>installation,</w:t>
      </w:r>
      <w:r w:rsidRPr="001B6BE1">
        <w:rPr>
          <w:rFonts w:cs="Times"/>
          <w:color w:val="000000" w:themeColor="text1"/>
        </w:rPr>
        <w:t xml:space="preserve"> and management of the </w:t>
      </w:r>
      <w:r w:rsidRPr="001B6BE1">
        <w:rPr>
          <w:rFonts w:cs="Times"/>
          <w:i/>
          <w:iCs/>
          <w:color w:val="000000" w:themeColor="text1"/>
        </w:rPr>
        <w:t>Intents</w:t>
      </w:r>
      <w:r w:rsidRPr="001B6BE1">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48DCAA26" w14:textId="77777777" w:rsidR="005A44ED" w:rsidRPr="001B6BE1" w:rsidRDefault="00AD110F" w:rsidP="005A44ED">
      <w:pPr>
        <w:keepNext/>
        <w:spacing w:before="240"/>
      </w:pPr>
      <w:r w:rsidRPr="001B6BE1">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73"/>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3855E914" w:rsidR="00D848C2" w:rsidRPr="001B6BE1" w:rsidRDefault="005A44ED" w:rsidP="005A44ED">
      <w:pPr>
        <w:pStyle w:val="Caption"/>
        <w:jc w:val="center"/>
        <w:rPr>
          <w:rFonts w:cs="Times"/>
          <w:color w:val="000000" w:themeColor="text1"/>
        </w:rPr>
      </w:pPr>
      <w:bookmarkStart w:id="126" w:name="_Toc114943132"/>
      <w:r w:rsidRPr="001B6BE1">
        <w:t xml:space="preserve">Figure 4. </w:t>
      </w:r>
      <w:r w:rsidRPr="001B6BE1">
        <w:fldChar w:fldCharType="begin"/>
      </w:r>
      <w:r w:rsidRPr="001B6BE1">
        <w:instrText xml:space="preserve"> SEQ Figure_4. \* ARABIC </w:instrText>
      </w:r>
      <w:r w:rsidRPr="001B6BE1">
        <w:fldChar w:fldCharType="separate"/>
      </w:r>
      <w:r w:rsidR="00F5756A" w:rsidRPr="001B6BE1">
        <w:t>35</w:t>
      </w:r>
      <w:r w:rsidRPr="001B6BE1">
        <w:fldChar w:fldCharType="end"/>
      </w:r>
      <w:r w:rsidRPr="001B6BE1">
        <w:t xml:space="preserve"> List of all the configured intents in the network</w:t>
      </w:r>
      <w:bookmarkEnd w:id="126"/>
    </w:p>
    <w:p w14:paraId="1974D969" w14:textId="5B0EB34A" w:rsidR="00AD110F" w:rsidRPr="001B6BE1" w:rsidRDefault="00AD110F" w:rsidP="00AD110F">
      <w:pPr>
        <w:spacing w:before="240"/>
        <w:rPr>
          <w:rFonts w:cs="Times"/>
          <w:color w:val="000000" w:themeColor="text1"/>
        </w:rPr>
      </w:pPr>
    </w:p>
    <w:p w14:paraId="015B6611" w14:textId="16E438AD" w:rsidR="00455B7F" w:rsidRPr="001B6BE1" w:rsidRDefault="00455B7F" w:rsidP="00C47B9E">
      <w:pPr>
        <w:rPr>
          <w:rFonts w:cs="Times"/>
          <w:szCs w:val="22"/>
        </w:rPr>
      </w:pPr>
    </w:p>
    <w:p w14:paraId="1580769B" w14:textId="7C52C962" w:rsidR="006A5B39" w:rsidRPr="001B6BE1" w:rsidRDefault="006A5B39" w:rsidP="00C47B9E">
      <w:pPr>
        <w:rPr>
          <w:rFonts w:cs="Times"/>
          <w:szCs w:val="22"/>
        </w:rPr>
      </w:pPr>
    </w:p>
    <w:p w14:paraId="0F04B3D5" w14:textId="0F375E29" w:rsidR="006A5B39" w:rsidRPr="001B6BE1" w:rsidRDefault="006A5B39" w:rsidP="00C47B9E">
      <w:pPr>
        <w:rPr>
          <w:rFonts w:cs="Times"/>
          <w:szCs w:val="22"/>
        </w:rPr>
      </w:pPr>
    </w:p>
    <w:p w14:paraId="49187D90" w14:textId="2A9A2B0F" w:rsidR="006A5B39" w:rsidRPr="001B6BE1" w:rsidRDefault="006A5B39" w:rsidP="00C47B9E">
      <w:pPr>
        <w:rPr>
          <w:rFonts w:cs="Times"/>
          <w:szCs w:val="22"/>
        </w:rPr>
      </w:pPr>
    </w:p>
    <w:p w14:paraId="0634CFD4" w14:textId="66B95CEF" w:rsidR="006A5B39" w:rsidRPr="001B6BE1" w:rsidRDefault="006A5B39" w:rsidP="00C47B9E">
      <w:pPr>
        <w:rPr>
          <w:rFonts w:cs="Times"/>
          <w:szCs w:val="22"/>
        </w:rPr>
      </w:pPr>
    </w:p>
    <w:p w14:paraId="702F2499" w14:textId="45D8C86D" w:rsidR="006A5B39" w:rsidRPr="001B6BE1" w:rsidRDefault="006A5B39" w:rsidP="00C47B9E">
      <w:pPr>
        <w:rPr>
          <w:rFonts w:cs="Times"/>
          <w:szCs w:val="22"/>
        </w:rPr>
      </w:pPr>
    </w:p>
    <w:p w14:paraId="03059375" w14:textId="605EB693" w:rsidR="00332F90" w:rsidRPr="001B6BE1" w:rsidRDefault="00332F90" w:rsidP="004D2D10">
      <w:pPr>
        <w:pStyle w:val="Heading2"/>
      </w:pPr>
      <w:bookmarkStart w:id="127" w:name="_Toc115032505"/>
      <w:r w:rsidRPr="001B6BE1">
        <w:lastRenderedPageBreak/>
        <w:t>Implementation with Mininet</w:t>
      </w:r>
      <w:bookmarkEnd w:id="127"/>
    </w:p>
    <w:p w14:paraId="645E5720" w14:textId="7DAFB94C" w:rsidR="00FB1234" w:rsidRPr="001B6BE1" w:rsidRDefault="00FB1234" w:rsidP="00770918">
      <w:r w:rsidRPr="001B6BE1">
        <w:t>The ONOS controller was i</w:t>
      </w:r>
      <w:r w:rsidR="00E10378" w:rsidRPr="001B6BE1">
        <w:t>ntegra</w:t>
      </w:r>
      <w:r w:rsidRPr="001B6BE1">
        <w:t>ted and tested with another network emulated environment, Mininet.</w:t>
      </w:r>
      <w:r w:rsidR="00CE3559" w:rsidRPr="001B6BE1">
        <w:t xml:space="preserve"> Mininet provides easy to create virtual network </w:t>
      </w:r>
      <w:r w:rsidR="00BF3703" w:rsidRPr="001B6BE1">
        <w:t>consisting of</w:t>
      </w:r>
      <w:r w:rsidR="00CE3559" w:rsidRPr="001B6BE1">
        <w:t xml:space="preserve"> software switches, </w:t>
      </w:r>
      <w:r w:rsidR="0067051C" w:rsidRPr="001B6BE1">
        <w:t>hosts,</w:t>
      </w:r>
      <w:r w:rsidR="00CE3559" w:rsidRPr="001B6BE1">
        <w:t xml:space="preserve"> and controller, each of these running real kernel and application code on a single machine. </w:t>
      </w:r>
      <w:r w:rsidR="00ED593F" w:rsidRPr="001B6BE1">
        <w:t>It p</w:t>
      </w:r>
      <w:r w:rsidR="001D4DD7" w:rsidRPr="001B6BE1">
        <w:t>rovides a simple network testbed for</w:t>
      </w:r>
      <w:r w:rsidR="00E10378" w:rsidRPr="001B6BE1">
        <w:t xml:space="preserve"> creating software-defined networks and</w:t>
      </w:r>
      <w:r w:rsidR="001D4DD7" w:rsidRPr="001B6BE1">
        <w:t xml:space="preserve"> developing OpenFlow applications</w:t>
      </w:r>
      <w:r w:rsidR="00ED593F" w:rsidRPr="001B6BE1">
        <w:t xml:space="preserve">. </w:t>
      </w:r>
      <w:r w:rsidR="001D4DD7" w:rsidRPr="001B6BE1">
        <w:t>I</w:t>
      </w:r>
      <w:r w:rsidR="00ED593F" w:rsidRPr="001B6BE1">
        <w:t>t also i</w:t>
      </w:r>
      <w:r w:rsidR="001D4DD7" w:rsidRPr="001B6BE1">
        <w:t>ncludes</w:t>
      </w:r>
      <w:r w:rsidR="00ED593F" w:rsidRPr="001B6BE1">
        <w:t xml:space="preserve"> a</w:t>
      </w:r>
      <w:r w:rsidR="001D4DD7" w:rsidRPr="001B6BE1">
        <w:t xml:space="preserve"> CLI that is topology</w:t>
      </w:r>
      <w:r w:rsidR="00ED593F" w:rsidRPr="001B6BE1">
        <w:t xml:space="preserve"> </w:t>
      </w:r>
      <w:r w:rsidR="001D4DD7" w:rsidRPr="001B6BE1">
        <w:t>aware and OpenFlow</w:t>
      </w:r>
      <w:r w:rsidR="00ED593F" w:rsidRPr="001B6BE1">
        <w:t xml:space="preserve"> </w:t>
      </w:r>
      <w:r w:rsidR="001D4DD7" w:rsidRPr="001B6BE1">
        <w:t>aware, for debugging</w:t>
      </w:r>
      <w:r w:rsidR="00EC57EA" w:rsidRPr="001B6BE1">
        <w:t xml:space="preserve"> and analysing the complete network.</w:t>
      </w:r>
    </w:p>
    <w:p w14:paraId="74C1BC70" w14:textId="1090F21A" w:rsidR="00304481" w:rsidRPr="001B6BE1" w:rsidRDefault="005761DF" w:rsidP="00770918">
      <w:r w:rsidRPr="001B6BE1">
        <w:t>In order to create</w:t>
      </w:r>
      <w:r w:rsidR="007071A2" w:rsidRPr="001B6BE1">
        <w:t xml:space="preserve"> the testbed for this thesis, Mininet VM image (</w:t>
      </w:r>
      <w:r w:rsidR="00920CAA" w:rsidRPr="001B6BE1">
        <w:t xml:space="preserve">Mininet’s </w:t>
      </w:r>
      <w:r w:rsidR="007071A2" w:rsidRPr="001B6BE1">
        <w:t xml:space="preserve">latest version 2.3.0) was downloaded and installed. </w:t>
      </w:r>
      <w:r w:rsidR="00301A95" w:rsidRPr="001B6BE1">
        <w:t>This pre-packaged Mininet VM image is based on the Ubuntu</w:t>
      </w:r>
      <w:r w:rsidR="00B46245" w:rsidRPr="001B6BE1">
        <w:t xml:space="preserve"> 20.04</w:t>
      </w:r>
      <w:r w:rsidR="00301A95" w:rsidRPr="001B6BE1">
        <w:t xml:space="preserve"> OS. This</w:t>
      </w:r>
      <w:r w:rsidR="00B627B3" w:rsidRPr="001B6BE1">
        <w:t xml:space="preserve"> Min</w:t>
      </w:r>
      <w:r w:rsidR="00EA788B" w:rsidRPr="001B6BE1">
        <w:t>i</w:t>
      </w:r>
      <w:r w:rsidR="00B627B3" w:rsidRPr="001B6BE1">
        <w:t>net</w:t>
      </w:r>
      <w:r w:rsidR="00301A95" w:rsidRPr="001B6BE1">
        <w:t xml:space="preserve"> VM</w:t>
      </w:r>
      <w:r w:rsidR="00B627B3" w:rsidRPr="001B6BE1">
        <w:t xml:space="preserve"> image</w:t>
      </w:r>
      <w:r w:rsidR="00301A95" w:rsidRPr="001B6BE1">
        <w:t xml:space="preserve"> includes Mininet itself, all OpenFlow binaries and tools pre-installed, and tweaks to the kernel c</w:t>
      </w:r>
      <w:r w:rsidR="00B46245" w:rsidRPr="001B6BE1">
        <w:t>on</w:t>
      </w:r>
      <w:r w:rsidR="00301A95" w:rsidRPr="001B6BE1">
        <w:t>figuration to</w:t>
      </w:r>
      <w:r w:rsidR="008275D1" w:rsidRPr="001B6BE1">
        <w:t xml:space="preserve"> create</w:t>
      </w:r>
      <w:r w:rsidR="00301A95" w:rsidRPr="001B6BE1">
        <w:t xml:space="preserve"> larger </w:t>
      </w:r>
      <w:r w:rsidR="008626C0" w:rsidRPr="001B6BE1">
        <w:t>virtual</w:t>
      </w:r>
      <w:r w:rsidR="00301A95" w:rsidRPr="001B6BE1">
        <w:t xml:space="preserve"> networks.</w:t>
      </w:r>
      <w:r w:rsidR="005A6102" w:rsidRPr="001B6BE1">
        <w:t xml:space="preserve"> T</w:t>
      </w:r>
      <w:r w:rsidR="00880C04" w:rsidRPr="001B6BE1">
        <w:t>o</w:t>
      </w:r>
      <w:r w:rsidR="005A6102" w:rsidRPr="001B6BE1">
        <w:t xml:space="preserve"> login to this Mininet VM, username: </w:t>
      </w:r>
      <w:r w:rsidR="005A6102" w:rsidRPr="001B6BE1">
        <w:rPr>
          <w:i/>
          <w:iCs/>
        </w:rPr>
        <w:t>mininet</w:t>
      </w:r>
      <w:r w:rsidR="005A6102" w:rsidRPr="001B6BE1">
        <w:t xml:space="preserve"> and password: </w:t>
      </w:r>
      <w:r w:rsidR="005A6102" w:rsidRPr="001B6BE1">
        <w:rPr>
          <w:i/>
          <w:iCs/>
        </w:rPr>
        <w:t xml:space="preserve">mininet </w:t>
      </w:r>
      <w:r w:rsidR="005A6102" w:rsidRPr="001B6BE1">
        <w:t>are required.</w:t>
      </w:r>
      <w:r w:rsidR="00B46245" w:rsidRPr="001B6BE1">
        <w:t xml:space="preserve"> </w:t>
      </w:r>
    </w:p>
    <w:p w14:paraId="5E1A8844" w14:textId="3E87050C" w:rsidR="005A6102" w:rsidRPr="001B6BE1" w:rsidRDefault="0093645D" w:rsidP="00770918">
      <w:r w:rsidRPr="001B6BE1">
        <w:t xml:space="preserve">Once logged in, </w:t>
      </w:r>
      <w:r w:rsidR="00EA788B" w:rsidRPr="001B6BE1">
        <w:t>a normal Linux CLI is presented.</w:t>
      </w:r>
      <w:r w:rsidRPr="001B6BE1">
        <w:t xml:space="preserve"> </w:t>
      </w:r>
      <w:r w:rsidR="00B14E25" w:rsidRPr="001B6BE1">
        <w:t xml:space="preserve">By using </w:t>
      </w:r>
      <w:r w:rsidR="00B14E25" w:rsidRPr="001B6BE1">
        <w:rPr>
          <w:b/>
          <w:bCs/>
          <w:i/>
          <w:iCs/>
        </w:rPr>
        <w:t>sudo mn</w:t>
      </w:r>
      <w:r w:rsidR="00B14E25" w:rsidRPr="001B6BE1">
        <w:t xml:space="preserve"> command, a s</w:t>
      </w:r>
      <w:r w:rsidR="004D5744" w:rsidRPr="001B6BE1">
        <w:t>mall</w:t>
      </w:r>
      <w:r w:rsidR="00B14E25" w:rsidRPr="001B6BE1">
        <w:t xml:space="preserve"> network of two hosts, one switch and one controller can be created. After successful creation of this network, directly</w:t>
      </w:r>
      <w:r w:rsidR="006356FA" w:rsidRPr="001B6BE1">
        <w:t xml:space="preserve"> a</w:t>
      </w:r>
      <w:r w:rsidR="00B14E25" w:rsidRPr="001B6BE1">
        <w:t xml:space="preserve"> Mininet CLI </w:t>
      </w:r>
      <w:r w:rsidR="006356FA" w:rsidRPr="001B6BE1">
        <w:t>is presented as seen in the following figure. Mininet’s CLI allows to control and manage entire virtual network from a single console.</w:t>
      </w:r>
    </w:p>
    <w:p w14:paraId="0FABA5A1" w14:textId="77777777" w:rsidR="00400464" w:rsidRPr="001B6BE1" w:rsidRDefault="00A43976" w:rsidP="00400464">
      <w:pPr>
        <w:keepNext/>
        <w:jc w:val="center"/>
      </w:pPr>
      <w:r w:rsidRPr="001B6BE1">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74"/>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06F9B042" w14:textId="5A38E66C" w:rsidR="00A43976" w:rsidRPr="001B6BE1" w:rsidRDefault="00400464" w:rsidP="00400464">
      <w:pPr>
        <w:pStyle w:val="Caption"/>
        <w:jc w:val="center"/>
      </w:pPr>
      <w:bookmarkStart w:id="128" w:name="_Toc114943133"/>
      <w:r w:rsidRPr="001B6BE1">
        <w:t xml:space="preserve">Figure 4. </w:t>
      </w:r>
      <w:r w:rsidRPr="001B6BE1">
        <w:fldChar w:fldCharType="begin"/>
      </w:r>
      <w:r w:rsidRPr="001B6BE1">
        <w:instrText xml:space="preserve"> SEQ Figure_4. \* ARABIC </w:instrText>
      </w:r>
      <w:r w:rsidRPr="001B6BE1">
        <w:fldChar w:fldCharType="separate"/>
      </w:r>
      <w:r w:rsidR="00F5756A" w:rsidRPr="001B6BE1">
        <w:t>36</w:t>
      </w:r>
      <w:r w:rsidRPr="001B6BE1">
        <w:fldChar w:fldCharType="end"/>
      </w:r>
      <w:r w:rsidRPr="001B6BE1">
        <w:t xml:space="preserve"> Initiating network in the Mininet</w:t>
      </w:r>
      <w:bookmarkEnd w:id="128"/>
    </w:p>
    <w:p w14:paraId="5D92FA91" w14:textId="28D05DD4" w:rsidR="00BB5EDC" w:rsidRPr="001B6BE1" w:rsidRDefault="0051554E" w:rsidP="00FB42ED">
      <w:r w:rsidRPr="001B6BE1">
        <w:t>Mininet is configured to install this s</w:t>
      </w:r>
      <w:r w:rsidR="00A2628D" w:rsidRPr="001B6BE1">
        <w:t>mall</w:t>
      </w:r>
      <w:r w:rsidRPr="001B6BE1">
        <w:t xml:space="preserve"> network by using </w:t>
      </w:r>
      <w:r w:rsidRPr="001B6BE1">
        <w:rPr>
          <w:b/>
          <w:bCs/>
          <w:i/>
          <w:iCs/>
        </w:rPr>
        <w:t>sudo mn</w:t>
      </w:r>
      <w:r w:rsidRPr="001B6BE1">
        <w:t xml:space="preserve"> command</w:t>
      </w:r>
      <w:r w:rsidR="003F1C99" w:rsidRPr="001B6BE1">
        <w:t>, which basically is a start command</w:t>
      </w:r>
      <w:r w:rsidR="00A2628D" w:rsidRPr="001B6BE1">
        <w:t xml:space="preserve"> for Mininet</w:t>
      </w:r>
      <w:r w:rsidRPr="001B6BE1">
        <w:t>. As seen in the above figure, a virtual network</w:t>
      </w:r>
      <w:r w:rsidR="00A2628D" w:rsidRPr="001B6BE1">
        <w:t xml:space="preserve"> of the mentioned network nodes</w:t>
      </w:r>
      <w:r w:rsidRPr="001B6BE1">
        <w:t xml:space="preserve"> was created successfully. A </w:t>
      </w:r>
      <w:r w:rsidRPr="001B6BE1">
        <w:rPr>
          <w:b/>
          <w:bCs/>
          <w:i/>
          <w:iCs/>
        </w:rPr>
        <w:t>dump</w:t>
      </w:r>
      <w:r w:rsidRPr="001B6BE1">
        <w:t xml:space="preserve"> command on </w:t>
      </w:r>
      <w:r w:rsidR="009173C4" w:rsidRPr="001B6BE1">
        <w:t>Mininet CLI provides the interface information about the created network nodes.</w:t>
      </w:r>
      <w:r w:rsidR="0031275A" w:rsidRPr="001B6BE1">
        <w:t xml:space="preserve"> Various other commands control and manage the network can be found with </w:t>
      </w:r>
      <w:r w:rsidR="0031275A" w:rsidRPr="001B6BE1">
        <w:rPr>
          <w:b/>
          <w:bCs/>
          <w:i/>
          <w:iCs/>
        </w:rPr>
        <w:t>help</w:t>
      </w:r>
      <w:r w:rsidR="0031275A" w:rsidRPr="001B6BE1">
        <w:t xml:space="preserve"> command on the Mininet CLI.</w:t>
      </w:r>
      <w:r w:rsidR="000E136A" w:rsidRPr="001B6BE1">
        <w:t xml:space="preserve"> </w:t>
      </w:r>
    </w:p>
    <w:p w14:paraId="2645755A" w14:textId="77777777" w:rsidR="00400464" w:rsidRPr="001B6BE1" w:rsidRDefault="00FB42ED" w:rsidP="00400464">
      <w:pPr>
        <w:keepNext/>
        <w:jc w:val="center"/>
      </w:pPr>
      <w:r w:rsidRPr="001B6BE1">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75"/>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DBE9B3A" w:rsidR="00FB42ED" w:rsidRPr="001B6BE1" w:rsidRDefault="00400464" w:rsidP="00400464">
      <w:pPr>
        <w:pStyle w:val="Caption"/>
        <w:jc w:val="center"/>
      </w:pPr>
      <w:bookmarkStart w:id="129" w:name="_Toc114943134"/>
      <w:r w:rsidRPr="001B6BE1">
        <w:t xml:space="preserve">Figure 4. </w:t>
      </w:r>
      <w:r w:rsidRPr="001B6BE1">
        <w:fldChar w:fldCharType="begin"/>
      </w:r>
      <w:r w:rsidRPr="001B6BE1">
        <w:instrText xml:space="preserve"> SEQ Figure_4. \* ARABIC </w:instrText>
      </w:r>
      <w:r w:rsidRPr="001B6BE1">
        <w:fldChar w:fldCharType="separate"/>
      </w:r>
      <w:r w:rsidR="00F5756A" w:rsidRPr="001B6BE1">
        <w:t>37</w:t>
      </w:r>
      <w:r w:rsidRPr="001B6BE1">
        <w:fldChar w:fldCharType="end"/>
      </w:r>
      <w:r w:rsidRPr="001B6BE1">
        <w:t xml:space="preserve">  Use of iperf in the Mininet</w:t>
      </w:r>
      <w:bookmarkEnd w:id="129"/>
    </w:p>
    <w:p w14:paraId="329C6A40" w14:textId="7FD79CE1" w:rsidR="0031275A" w:rsidRPr="001B6BE1" w:rsidRDefault="000E136A" w:rsidP="0051554E">
      <w:r w:rsidRPr="001B6BE1">
        <w:t xml:space="preserve">One such command is </w:t>
      </w:r>
      <w:r w:rsidRPr="001B6BE1">
        <w:rPr>
          <w:b/>
          <w:bCs/>
          <w:i/>
          <w:iCs/>
        </w:rPr>
        <w:t>iperf</w:t>
      </w:r>
      <w:r w:rsidRPr="001B6BE1">
        <w:t xml:space="preserve"> which is used for testing the TCP bandwidth between the created hosts. As seen in the above figure, results of the above command </w:t>
      </w:r>
      <w:r w:rsidR="0067051C" w:rsidRPr="001B6BE1">
        <w:t>show</w:t>
      </w:r>
      <w:r w:rsidRPr="001B6BE1">
        <w:t xml:space="preserve"> the high bandwidth between the created hosts.</w:t>
      </w:r>
    </w:p>
    <w:p w14:paraId="04C994BD" w14:textId="55B2420A" w:rsidR="0051554E" w:rsidRPr="001B6BE1" w:rsidRDefault="0051554E" w:rsidP="0051554E">
      <w:r w:rsidRPr="001B6BE1">
        <w:t xml:space="preserve">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w:t>
      </w:r>
      <w:commentRangeStart w:id="130"/>
      <w:r w:rsidRPr="001B6BE1">
        <w:t>showing few errors</w:t>
      </w:r>
      <w:commentRangeEnd w:id="130"/>
      <w:r w:rsidR="006040B4">
        <w:rPr>
          <w:rStyle w:val="CommentReference"/>
        </w:rPr>
        <w:commentReference w:id="130"/>
      </w:r>
      <w:r w:rsidRPr="001B6BE1">
        <w:t>. Another option Mininet provides is to connect to the SDN controller running outside the Mininet VM.</w:t>
      </w:r>
    </w:p>
    <w:p w14:paraId="4F091E5D" w14:textId="34B0F427" w:rsidR="0051554E" w:rsidRPr="001B6BE1" w:rsidRDefault="006A2895" w:rsidP="00770918">
      <w:r w:rsidRPr="001B6BE1">
        <w:lastRenderedPageBreak/>
        <w:t xml:space="preserve">The Mininet </w:t>
      </w:r>
      <w:r w:rsidR="00166904" w:rsidRPr="001B6BE1">
        <w:t>is capable of creating and booting up</w:t>
      </w:r>
      <w:r w:rsidRPr="001B6BE1">
        <w:t xml:space="preserve"> the virtual network at great speed. Even the </w:t>
      </w:r>
      <w:r w:rsidR="0067051C" w:rsidRPr="001B6BE1">
        <w:t>large-scale</w:t>
      </w:r>
      <w:r w:rsidRPr="001B6BE1">
        <w:t xml:space="preserve"> networks are created </w:t>
      </w:r>
      <w:r w:rsidR="00166904" w:rsidRPr="001B6BE1">
        <w:t>within few seconds of time</w:t>
      </w:r>
      <w:r w:rsidR="0019171C" w:rsidRPr="001B6BE1">
        <w:t xml:space="preserve">. </w:t>
      </w:r>
      <w:commentRangeStart w:id="131"/>
      <w:r w:rsidR="0019171C" w:rsidRPr="001B6BE1">
        <w:t>The following figure displays the total time taken for creating the network</w:t>
      </w:r>
      <w:commentRangeEnd w:id="131"/>
      <w:r w:rsidR="006040B4">
        <w:rPr>
          <w:rStyle w:val="CommentReference"/>
        </w:rPr>
        <w:commentReference w:id="131"/>
      </w:r>
      <w:r w:rsidR="0019171C" w:rsidRPr="001B6BE1">
        <w:t xml:space="preserve">, </w:t>
      </w:r>
      <w:r w:rsidR="0067051C" w:rsidRPr="001B6BE1">
        <w:t>adding,</w:t>
      </w:r>
      <w:r w:rsidR="0019171C" w:rsidRPr="001B6BE1">
        <w:t xml:space="preserve"> and configuring all the network nodes, adding links between them and then destroying the network of 64 hosts, 21 switches and one controller in just 7.885 seconds.</w:t>
      </w:r>
    </w:p>
    <w:p w14:paraId="72AE04F9" w14:textId="77777777" w:rsidR="00AE76BC" w:rsidRPr="001B6BE1" w:rsidRDefault="00541A9E" w:rsidP="00AE76BC">
      <w:pPr>
        <w:keepNext/>
      </w:pPr>
      <w:r w:rsidRPr="001B6BE1">
        <w:rPr>
          <w:rFonts w:cs="Times"/>
          <w:noProof/>
          <w:color w:val="000000" w:themeColor="text1"/>
        </w:rPr>
        <mc:AlternateContent>
          <mc:Choice Requires="wps">
            <w:drawing>
              <wp:anchor distT="0" distB="0" distL="114300" distR="114300" simplePos="0" relativeHeight="251643392"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6B320" id="Rectangle 55" o:spid="_x0000_s1026" style="position:absolute;margin-left:2.35pt;margin-top:326.25pt;width:115.6pt;height:17.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1B6BE1">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76"/>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4E2192EE" w14:textId="7BC09E59" w:rsidR="005C2E40" w:rsidRPr="001B6BE1" w:rsidRDefault="00AE76BC" w:rsidP="00AE76BC">
      <w:pPr>
        <w:pStyle w:val="Caption"/>
        <w:jc w:val="center"/>
      </w:pPr>
      <w:bookmarkStart w:id="132" w:name="_Toc114943135"/>
      <w:r w:rsidRPr="001B6BE1">
        <w:t xml:space="preserve">Figure 4. </w:t>
      </w:r>
      <w:r w:rsidRPr="001B6BE1">
        <w:fldChar w:fldCharType="begin"/>
      </w:r>
      <w:r w:rsidRPr="001B6BE1">
        <w:instrText xml:space="preserve"> SEQ Figure_4. \* ARABIC </w:instrText>
      </w:r>
      <w:r w:rsidRPr="001B6BE1">
        <w:fldChar w:fldCharType="separate"/>
      </w:r>
      <w:r w:rsidR="00F5756A" w:rsidRPr="001B6BE1">
        <w:t>38</w:t>
      </w:r>
      <w:r w:rsidRPr="001B6BE1">
        <w:fldChar w:fldCharType="end"/>
      </w:r>
      <w:r w:rsidRPr="001B6BE1">
        <w:t xml:space="preserve"> Rapid network creation and destruction on Mininet</w:t>
      </w:r>
      <w:bookmarkEnd w:id="132"/>
    </w:p>
    <w:p w14:paraId="704208B6" w14:textId="478DCE6E" w:rsidR="008D022B" w:rsidRPr="001B6BE1" w:rsidRDefault="009D59E7" w:rsidP="00770918">
      <w:r w:rsidRPr="001B6BE1">
        <w:t>For creating this network, the tree topology was utilized as seen in the command used.</w:t>
      </w:r>
      <w:r w:rsidR="008D022B" w:rsidRPr="001B6BE1">
        <w:t xml:space="preserve"> The other two arguments, </w:t>
      </w:r>
      <w:r w:rsidR="008D022B" w:rsidRPr="001B6BE1">
        <w:rPr>
          <w:i/>
          <w:iCs/>
        </w:rPr>
        <w:t>depth=3</w:t>
      </w:r>
      <w:r w:rsidR="008D022B" w:rsidRPr="001B6BE1">
        <w:t xml:space="preserve"> and </w:t>
      </w:r>
      <w:r w:rsidR="008D022B" w:rsidRPr="001B6BE1">
        <w:rPr>
          <w:i/>
          <w:iCs/>
        </w:rPr>
        <w:t xml:space="preserve">fanout=4 </w:t>
      </w:r>
      <w:r w:rsidR="008D022B" w:rsidRPr="001B6BE1">
        <w:t>are applied to define the structure of the tree topology. By depth of 3, Mininet understands to create network of three layers</w:t>
      </w:r>
      <w:r w:rsidR="00646403" w:rsidRPr="001B6BE1">
        <w:t xml:space="preserve"> of switches</w:t>
      </w:r>
      <w:r w:rsidR="008D022B" w:rsidRPr="001B6BE1">
        <w:t xml:space="preserve"> or three rows and by fanout of 4, it </w:t>
      </w:r>
      <w:r w:rsidR="00646403" w:rsidRPr="001B6BE1">
        <w:t xml:space="preserve">understands to create four nodes under each network node at each layer. Hence, layer one will have 1 switch, layer two will have 4 switches, layer three will have 16 switches and layer four consists of all </w:t>
      </w:r>
      <w:r w:rsidR="00E11175" w:rsidRPr="001B6BE1">
        <w:t>64 hosts.</w:t>
      </w:r>
      <w:r w:rsidR="00970E0F" w:rsidRPr="001B6BE1">
        <w:t xml:space="preserve"> </w:t>
      </w:r>
      <w:r w:rsidR="0067051C" w:rsidRPr="001B6BE1">
        <w:t>Another</w:t>
      </w:r>
      <w:r w:rsidR="00970E0F" w:rsidRPr="001B6BE1">
        <w:t xml:space="preserve"> argument </w:t>
      </w:r>
      <w:r w:rsidR="00F21674" w:rsidRPr="001B6BE1">
        <w:t xml:space="preserve">of </w:t>
      </w:r>
      <w:r w:rsidR="00F21674" w:rsidRPr="001B6BE1">
        <w:rPr>
          <w:i/>
          <w:iCs/>
        </w:rPr>
        <w:t xml:space="preserve">--test none </w:t>
      </w:r>
      <w:r w:rsidR="00F21674" w:rsidRPr="001B6BE1">
        <w:t xml:space="preserve">was utilized </w:t>
      </w:r>
      <w:r w:rsidR="0070601E" w:rsidRPr="001B6BE1">
        <w:t>thereby</w:t>
      </w:r>
      <w:r w:rsidR="00F21674" w:rsidRPr="001B6BE1">
        <w:t xml:space="preserve"> the Mininet understands that no tests to be executed and only to set up and tear down the</w:t>
      </w:r>
      <w:r w:rsidR="00B35364" w:rsidRPr="001B6BE1">
        <w:t xml:space="preserve"> requested</w:t>
      </w:r>
      <w:r w:rsidR="00F21674" w:rsidRPr="001B6BE1">
        <w:t xml:space="preserve"> topology.</w:t>
      </w:r>
    </w:p>
    <w:p w14:paraId="4C2BC5D5" w14:textId="1053302F" w:rsidR="00970E0F" w:rsidRPr="001B6BE1" w:rsidRDefault="00326369" w:rsidP="00770918">
      <w:r w:rsidRPr="001B6BE1">
        <w:t xml:space="preserve">The same network was also tested for checking the connectivity between the hosts. The ICMP ping was tested </w:t>
      </w:r>
      <w:r w:rsidR="00D45F6B" w:rsidRPr="001B6BE1">
        <w:t>between these 64 hosts and in total</w:t>
      </w:r>
      <w:r w:rsidRPr="001B6BE1">
        <w:t xml:space="preserve"> 4096 pings were </w:t>
      </w:r>
      <w:r w:rsidR="000F0F75" w:rsidRPr="001B6BE1">
        <w:t xml:space="preserve">exchanged between </w:t>
      </w:r>
      <w:r w:rsidR="0067051C" w:rsidRPr="001B6BE1">
        <w:t>them,</w:t>
      </w:r>
      <w:r w:rsidR="000F0F75" w:rsidRPr="001B6BE1">
        <w:t xml:space="preserve"> and this test was </w:t>
      </w:r>
      <w:r w:rsidR="0019171C" w:rsidRPr="001B6BE1">
        <w:t>completed in 79.360 seconds</w:t>
      </w:r>
      <w:r w:rsidRPr="001B6BE1">
        <w:t>.</w:t>
      </w:r>
    </w:p>
    <w:p w14:paraId="18F67C25" w14:textId="7E7E0B18" w:rsidR="00783691" w:rsidRPr="001B6BE1" w:rsidRDefault="005D35E7" w:rsidP="00770918">
      <w:r w:rsidRPr="001B6BE1">
        <w:t>Mininet supports</w:t>
      </w:r>
      <w:r w:rsidR="00922B6C" w:rsidRPr="001B6BE1">
        <w:t xml:space="preserve"> </w:t>
      </w:r>
      <w:ins w:id="133" w:author="Peter Gröschke" w:date="2022-09-29T14:41:00Z">
        <w:r w:rsidR="006040B4">
          <w:t xml:space="preserve">the </w:t>
        </w:r>
      </w:ins>
      <w:r w:rsidR="00922B6C" w:rsidRPr="001B6BE1">
        <w:t>creation of</w:t>
      </w:r>
      <w:r w:rsidRPr="001B6BE1">
        <w:t xml:space="preserve"> many different topologies </w:t>
      </w:r>
      <w:r w:rsidR="007D282F" w:rsidRPr="001B6BE1">
        <w:t>and running different tests on the network.</w:t>
      </w:r>
      <w:r w:rsidR="00715194" w:rsidRPr="001B6BE1">
        <w:t xml:space="preserve"> </w:t>
      </w:r>
      <w:r w:rsidR="00A936B5" w:rsidRPr="001B6BE1">
        <w:t xml:space="preserve">When </w:t>
      </w:r>
      <w:del w:id="134" w:author="Peter Gröschke" w:date="2022-09-29T14:41:00Z">
        <w:r w:rsidR="00A936B5" w:rsidRPr="001B6BE1" w:rsidDel="006040B4">
          <w:delText xml:space="preserve">the </w:delText>
        </w:r>
      </w:del>
      <w:r w:rsidR="00A936B5" w:rsidRPr="001B6BE1">
        <w:t>Mininet is instructed to create the network, b</w:t>
      </w:r>
      <w:r w:rsidR="003B6072" w:rsidRPr="001B6BE1">
        <w:t xml:space="preserve">y default, </w:t>
      </w:r>
      <w:r w:rsidR="00E00384" w:rsidRPr="001B6BE1">
        <w:t xml:space="preserve">the switches and the controller are put in the root namespace of the machine whereas </w:t>
      </w:r>
      <w:r w:rsidR="003B6072" w:rsidRPr="001B6BE1">
        <w:t>only the hosts are put in their own separate namespaces.</w:t>
      </w:r>
    </w:p>
    <w:p w14:paraId="49F9B29B" w14:textId="636BFD37" w:rsidR="00BA5B01" w:rsidRPr="001B6BE1" w:rsidRDefault="00907E87" w:rsidP="00F2484F">
      <w:r w:rsidRPr="001B6BE1">
        <w:t>Nevertheless</w:t>
      </w:r>
      <w:r w:rsidR="00F2484F" w:rsidRPr="001B6BE1">
        <w:t>,</w:t>
      </w:r>
      <w:r w:rsidRPr="001B6BE1">
        <w:t xml:space="preserve"> </w:t>
      </w:r>
      <w:r w:rsidR="00F2484F" w:rsidRPr="001B6BE1">
        <w:t>the</w:t>
      </w:r>
      <w:r w:rsidR="005D35E7" w:rsidRPr="001B6BE1">
        <w:t xml:space="preserve"> switches</w:t>
      </w:r>
      <w:r w:rsidR="00F2484F" w:rsidRPr="001B6BE1">
        <w:t xml:space="preserve"> can be initiated</w:t>
      </w:r>
      <w:r w:rsidR="005D35E7" w:rsidRPr="001B6BE1">
        <w:t xml:space="preserve"> in their own namespace,</w:t>
      </w:r>
      <w:r w:rsidR="00F2484F" w:rsidRPr="001B6BE1">
        <w:t xml:space="preserve"> by</w:t>
      </w:r>
      <w:r w:rsidR="005D35E7" w:rsidRPr="001B6BE1">
        <w:t xml:space="preserve"> pass</w:t>
      </w:r>
      <w:r w:rsidR="00F2484F" w:rsidRPr="001B6BE1">
        <w:t>ing</w:t>
      </w:r>
      <w:r w:rsidR="005D35E7" w:rsidRPr="001B6BE1">
        <w:t xml:space="preserve"> the </w:t>
      </w:r>
      <w:r w:rsidR="005D35E7" w:rsidRPr="001B6BE1">
        <w:rPr>
          <w:b/>
          <w:bCs/>
          <w:i/>
          <w:iCs/>
        </w:rPr>
        <w:t>--innamespace</w:t>
      </w:r>
      <w:r w:rsidR="005D35E7" w:rsidRPr="001B6BE1">
        <w:t xml:space="preserve"> </w:t>
      </w:r>
      <w:r w:rsidR="009E4C55" w:rsidRPr="001B6BE1">
        <w:t xml:space="preserve">argument while </w:t>
      </w:r>
      <w:r w:rsidR="00F2484F" w:rsidRPr="001B6BE1">
        <w:t>starting</w:t>
      </w:r>
      <w:r w:rsidR="009E4C55" w:rsidRPr="001B6BE1">
        <w:t xml:space="preserve"> the Mininet</w:t>
      </w:r>
      <w:r w:rsidR="005D35E7" w:rsidRPr="001B6BE1">
        <w:t>.</w:t>
      </w:r>
      <w:r w:rsidR="00F2484F" w:rsidRPr="001B6BE1">
        <w:t xml:space="preserve"> This option does provide an example of how to isolate different switches.</w:t>
      </w:r>
      <w:r w:rsidR="002A3FBD" w:rsidRPr="001B6BE1">
        <w:t xml:space="preserve"> In terms of functionality</w:t>
      </w:r>
      <w:r w:rsidR="005D35E7" w:rsidRPr="001B6BE1">
        <w:t xml:space="preserve"> </w:t>
      </w:r>
      <w:r w:rsidR="002A3FBD" w:rsidRPr="001B6BE1">
        <w:t>t</w:t>
      </w:r>
      <w:r w:rsidR="00F2484F" w:rsidRPr="001B6BE1">
        <w:t>his results in</w:t>
      </w:r>
      <w:ins w:id="135" w:author="Peter Gröschke" w:date="2022-09-29T14:42:00Z">
        <w:r w:rsidR="000A58D5">
          <w:t xml:space="preserve"> a situation in which</w:t>
        </w:r>
      </w:ins>
      <w:del w:id="136" w:author="Peter Gröschke" w:date="2022-09-29T14:42:00Z">
        <w:r w:rsidR="00F2484F" w:rsidRPr="001B6BE1" w:rsidDel="000A58D5">
          <w:delText>,</w:delText>
        </w:r>
      </w:del>
      <w:r w:rsidR="00F2484F" w:rsidRPr="001B6BE1">
        <w:t xml:space="preserve"> </w:t>
      </w:r>
      <w:r w:rsidR="005D35E7" w:rsidRPr="001B6BE1">
        <w:t>the switches will talk to the controller through a separately bridged control connection</w:t>
      </w:r>
      <w:r w:rsidR="00C25F86" w:rsidRPr="001B6BE1">
        <w:t xml:space="preserve"> instead of using</w:t>
      </w:r>
      <w:r w:rsidR="002A3FBD" w:rsidRPr="001B6BE1">
        <w:t xml:space="preserve"> a</w:t>
      </w:r>
      <w:r w:rsidR="00C25F86" w:rsidRPr="001B6BE1">
        <w:t xml:space="preserve"> loopback interface</w:t>
      </w:r>
      <w:r w:rsidR="005D35E7" w:rsidRPr="001B6BE1">
        <w:t>. This option does not support the creation of netwo</w:t>
      </w:r>
      <w:r w:rsidR="00F2484F" w:rsidRPr="001B6BE1">
        <w:t>rk</w:t>
      </w:r>
      <w:r w:rsidR="005D35E7" w:rsidRPr="001B6BE1">
        <w:t xml:space="preserve"> with Open vSwitch</w:t>
      </w:r>
      <w:r w:rsidR="00392C6F" w:rsidRPr="001B6BE1">
        <w:t>es</w:t>
      </w:r>
      <w:r w:rsidR="00F2484F" w:rsidRPr="001B6BE1">
        <w:t>.</w:t>
      </w:r>
      <w:r w:rsidR="009E1620" w:rsidRPr="001B6BE1">
        <w:t xml:space="preserve"> </w:t>
      </w:r>
      <w:sdt>
        <w:sdtPr>
          <w:id w:val="-455569845"/>
          <w:citation/>
        </w:sdtPr>
        <w:sdtContent>
          <w:r w:rsidR="009E1620" w:rsidRPr="001B6BE1">
            <w:fldChar w:fldCharType="begin"/>
          </w:r>
          <w:r w:rsidR="009E1620" w:rsidRPr="001B6BE1">
            <w:instrText xml:space="preserve"> CITATION Bob10 \l 1033 </w:instrText>
          </w:r>
          <w:r w:rsidR="009E1620" w:rsidRPr="001B6BE1">
            <w:fldChar w:fldCharType="separate"/>
          </w:r>
          <w:r w:rsidR="00E54C4E" w:rsidRPr="001B6BE1">
            <w:t>[59]</w:t>
          </w:r>
          <w:r w:rsidR="009E1620" w:rsidRPr="001B6BE1">
            <w:fldChar w:fldCharType="end"/>
          </w:r>
        </w:sdtContent>
      </w:sdt>
    </w:p>
    <w:p w14:paraId="4D036F6F" w14:textId="1E759C8E" w:rsidR="00FC7625" w:rsidRPr="001B6BE1" w:rsidRDefault="00FC7625" w:rsidP="00770918">
      <w:r w:rsidRPr="001B6BE1">
        <w:lastRenderedPageBreak/>
        <w:t>If the first string typed into the Mininet CLI is a</w:t>
      </w:r>
      <w:r w:rsidR="00E87716" w:rsidRPr="001B6BE1">
        <w:t xml:space="preserve"> controller</w:t>
      </w:r>
      <w:r w:rsidRPr="001B6BE1">
        <w:t>, switch or</w:t>
      </w:r>
      <w:r w:rsidR="00E87716" w:rsidRPr="001B6BE1">
        <w:t xml:space="preserve"> host</w:t>
      </w:r>
      <w:r w:rsidRPr="001B6BE1">
        <w:t xml:space="preserve"> name, the command is executed on that </w:t>
      </w:r>
      <w:r w:rsidR="00E87716" w:rsidRPr="001B6BE1">
        <w:t xml:space="preserve">network </w:t>
      </w:r>
      <w:r w:rsidRPr="001B6BE1">
        <w:t>node. Only the network is virtualized</w:t>
      </w:r>
      <w:r w:rsidR="004D3C80" w:rsidRPr="001B6BE1">
        <w:t>,</w:t>
      </w:r>
      <w:r w:rsidRPr="001B6BE1">
        <w:t xml:space="preserve"> each host process sees the same set of processes and directories as that seen by the root network namespace.</w:t>
      </w:r>
    </w:p>
    <w:p w14:paraId="55D56FAA" w14:textId="713A7723" w:rsidR="00BA5B01" w:rsidRPr="001B6BE1" w:rsidRDefault="00970734" w:rsidP="00770918">
      <w:r w:rsidRPr="001B6BE1">
        <w:t>The following figure</w:t>
      </w:r>
      <w:r w:rsidR="00814A75" w:rsidRPr="001B6BE1">
        <w:t>s</w:t>
      </w:r>
      <w:r w:rsidRPr="001B6BE1">
        <w:t xml:space="preserve"> </w:t>
      </w:r>
      <w:r w:rsidR="00814A75" w:rsidRPr="001B6BE1">
        <w:t>display the example of</w:t>
      </w:r>
      <w:r w:rsidR="00417164" w:rsidRPr="001B6BE1">
        <w:t xml:space="preserve"> </w:t>
      </w:r>
      <w:r w:rsidR="00C974F1" w:rsidRPr="001B6BE1">
        <w:t>executing the commands on host h1 and switch s1</w:t>
      </w:r>
      <w:r w:rsidR="001F55EB" w:rsidRPr="001B6BE1">
        <w:t xml:space="preserve"> from the Mininet CLI</w:t>
      </w:r>
      <w:r w:rsidR="00C974F1" w:rsidRPr="001B6BE1">
        <w:t xml:space="preserve">. </w:t>
      </w:r>
      <w:r w:rsidR="001F55EB" w:rsidRPr="001B6BE1">
        <w:t>The</w:t>
      </w:r>
      <w:r w:rsidR="00814A75" w:rsidRPr="001B6BE1">
        <w:t xml:space="preserve"> host h1 </w:t>
      </w:r>
      <w:r w:rsidR="00C974F1" w:rsidRPr="001B6BE1">
        <w:t>was</w:t>
      </w:r>
      <w:r w:rsidR="00814A75" w:rsidRPr="001B6BE1">
        <w:t xml:space="preserve"> created in its own namespace </w:t>
      </w:r>
      <w:r w:rsidR="00C974F1" w:rsidRPr="001B6BE1">
        <w:t>while</w:t>
      </w:r>
      <w:r w:rsidR="00814A75" w:rsidRPr="001B6BE1">
        <w:t xml:space="preserve"> switch s1 was created in machine’s namespace</w:t>
      </w:r>
      <w:r w:rsidR="00417164" w:rsidRPr="001B6BE1">
        <w:t>.</w:t>
      </w:r>
    </w:p>
    <w:p w14:paraId="1FE716D6" w14:textId="77777777" w:rsidR="00B86460" w:rsidRPr="001B6BE1" w:rsidRDefault="00783691" w:rsidP="00B86460">
      <w:pPr>
        <w:keepNext/>
        <w:jc w:val="center"/>
      </w:pPr>
      <w:r w:rsidRPr="001B6BE1">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77"/>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066ED984" w14:textId="21D4CDC3" w:rsidR="00783691" w:rsidRPr="001B6BE1" w:rsidRDefault="00B86460" w:rsidP="00F12F8A">
      <w:pPr>
        <w:pStyle w:val="Caption"/>
        <w:spacing w:before="0" w:after="120" w:line="120" w:lineRule="atLeast"/>
        <w:jc w:val="center"/>
      </w:pPr>
      <w:bookmarkStart w:id="137" w:name="_Toc114943136"/>
      <w:r w:rsidRPr="001B6BE1">
        <w:t xml:space="preserve">Figure 4. </w:t>
      </w:r>
      <w:r w:rsidRPr="001B6BE1">
        <w:fldChar w:fldCharType="begin"/>
      </w:r>
      <w:r w:rsidRPr="001B6BE1">
        <w:instrText xml:space="preserve"> SEQ Figure_4. \* ARABIC </w:instrText>
      </w:r>
      <w:r w:rsidRPr="001B6BE1">
        <w:fldChar w:fldCharType="separate"/>
      </w:r>
      <w:r w:rsidR="00F5756A" w:rsidRPr="001B6BE1">
        <w:t>39</w:t>
      </w:r>
      <w:r w:rsidRPr="001B6BE1">
        <w:fldChar w:fldCharType="end"/>
      </w:r>
      <w:r w:rsidRPr="001B6BE1">
        <w:t xml:space="preserve"> Accessing created host's CLI from the Mininet</w:t>
      </w:r>
      <w:bookmarkEnd w:id="137"/>
    </w:p>
    <w:p w14:paraId="3773F236" w14:textId="77777777" w:rsidR="00B86460" w:rsidRPr="001B6BE1" w:rsidRDefault="00783691" w:rsidP="00B86460">
      <w:pPr>
        <w:keepNext/>
        <w:jc w:val="center"/>
      </w:pPr>
      <w:r w:rsidRPr="001B6BE1">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77"/>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40F4BE8E" w14:textId="3FE7D86E" w:rsidR="00783691" w:rsidRPr="001B6BE1" w:rsidRDefault="00B86460" w:rsidP="00F12F8A">
      <w:pPr>
        <w:pStyle w:val="Caption"/>
        <w:spacing w:before="0" w:after="120" w:line="120" w:lineRule="atLeast"/>
        <w:jc w:val="center"/>
      </w:pPr>
      <w:bookmarkStart w:id="138" w:name="_Toc114943137"/>
      <w:r w:rsidRPr="001B6BE1">
        <w:t xml:space="preserve">Figure 4. </w:t>
      </w:r>
      <w:r w:rsidRPr="001B6BE1">
        <w:fldChar w:fldCharType="begin"/>
      </w:r>
      <w:r w:rsidRPr="001B6BE1">
        <w:instrText xml:space="preserve"> SEQ Figure_4. \* ARABIC </w:instrText>
      </w:r>
      <w:r w:rsidRPr="001B6BE1">
        <w:fldChar w:fldCharType="separate"/>
      </w:r>
      <w:r w:rsidR="00F5756A" w:rsidRPr="001B6BE1">
        <w:t>40</w:t>
      </w:r>
      <w:r w:rsidRPr="001B6BE1">
        <w:fldChar w:fldCharType="end"/>
      </w:r>
      <w:r w:rsidRPr="001B6BE1">
        <w:t xml:space="preserve"> Accessing created switch's CLI from the Mininet</w:t>
      </w:r>
      <w:bookmarkEnd w:id="138"/>
    </w:p>
    <w:p w14:paraId="58AC68BD" w14:textId="6894070A" w:rsidR="00841DCC" w:rsidRPr="001B6BE1" w:rsidRDefault="001F55EB" w:rsidP="00770918">
      <w:r w:rsidRPr="001B6BE1">
        <w:t xml:space="preserve">Mininet supports the creation of desired custom topologies. </w:t>
      </w:r>
      <w:r w:rsidR="00841DCC" w:rsidRPr="001B6BE1">
        <w:t>Custom topologies can be easily defined using a simple Python API.</w:t>
      </w:r>
      <w:r w:rsidR="00EC2523" w:rsidRPr="001B6BE1">
        <w:t xml:space="preserve"> The syntax and example of this </w:t>
      </w:r>
      <w:commentRangeStart w:id="139"/>
      <w:r w:rsidR="00EC2523" w:rsidRPr="001B6BE1">
        <w:t>Python API is as shown in the following figure</w:t>
      </w:r>
      <w:commentRangeEnd w:id="139"/>
      <w:r w:rsidR="000A58D5">
        <w:rPr>
          <w:rStyle w:val="CommentReference"/>
        </w:rPr>
        <w:commentReference w:id="139"/>
      </w:r>
      <w:r w:rsidR="00EC2523" w:rsidRPr="001B6BE1">
        <w:t>.</w:t>
      </w:r>
    </w:p>
    <w:p w14:paraId="3E908712" w14:textId="77777777" w:rsidR="00F12F8A" w:rsidRPr="001B6BE1" w:rsidRDefault="00AC2947" w:rsidP="00F12F8A">
      <w:pPr>
        <w:keepNext/>
      </w:pPr>
      <w:r w:rsidRPr="001B6BE1">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78"/>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39BD2D46" w14:textId="4ECCEBE3" w:rsidR="00AC2947" w:rsidRPr="001B6BE1" w:rsidRDefault="00F12F8A" w:rsidP="00F12F8A">
      <w:pPr>
        <w:pStyle w:val="Caption"/>
        <w:jc w:val="center"/>
      </w:pPr>
      <w:bookmarkStart w:id="140" w:name="_Toc114943138"/>
      <w:r w:rsidRPr="001B6BE1">
        <w:t xml:space="preserve">Figure 4. </w:t>
      </w:r>
      <w:r w:rsidRPr="001B6BE1">
        <w:fldChar w:fldCharType="begin"/>
      </w:r>
      <w:r w:rsidRPr="001B6BE1">
        <w:instrText xml:space="preserve"> SEQ Figure_4. \* ARABIC </w:instrText>
      </w:r>
      <w:r w:rsidRPr="001B6BE1">
        <w:fldChar w:fldCharType="separate"/>
      </w:r>
      <w:r w:rsidR="00F5756A" w:rsidRPr="001B6BE1">
        <w:t>41</w:t>
      </w:r>
      <w:r w:rsidRPr="001B6BE1">
        <w:fldChar w:fldCharType="end"/>
      </w:r>
      <w:r w:rsidRPr="001B6BE1">
        <w:t xml:space="preserve"> Creating custom topology on the Mininet</w:t>
      </w:r>
      <w:bookmarkEnd w:id="140"/>
    </w:p>
    <w:p w14:paraId="43273438" w14:textId="6EE31F1F" w:rsidR="001C336E" w:rsidRPr="001B6BE1" w:rsidRDefault="001C336E" w:rsidP="005D1D68">
      <w:commentRangeStart w:id="141"/>
      <w:r w:rsidRPr="001B6BE1">
        <w:lastRenderedPageBreak/>
        <w:t xml:space="preserve">A custom topology of 15 Open vSwitches </w:t>
      </w:r>
      <w:commentRangeEnd w:id="141"/>
      <w:r w:rsidR="007E08C6">
        <w:rPr>
          <w:rStyle w:val="CommentReference"/>
        </w:rPr>
        <w:commentReference w:id="141"/>
      </w:r>
      <w:r w:rsidRPr="001B6BE1">
        <w:t>and 1</w:t>
      </w:r>
      <w:r w:rsidR="00644C9F" w:rsidRPr="001B6BE1">
        <w:t>2</w:t>
      </w:r>
      <w:r w:rsidRPr="001B6BE1">
        <w:t xml:space="preserve"> hosts was created</w:t>
      </w:r>
      <w:r w:rsidR="00EA3A9C" w:rsidRPr="001B6BE1">
        <w:t xml:space="preserve"> by</w:t>
      </w:r>
      <w:r w:rsidR="00FA5731" w:rsidRPr="001B6BE1">
        <w:t xml:space="preserve"> using this Python API</w:t>
      </w:r>
      <w:r w:rsidR="006B40B6" w:rsidRPr="001B6BE1">
        <w:t xml:space="preserve"> and </w:t>
      </w:r>
      <w:r w:rsidR="00A62416" w:rsidRPr="001B6BE1">
        <w:t xml:space="preserve">connected to the ONOS controller installed outside the Mininet VM. </w:t>
      </w:r>
      <w:r w:rsidR="00CA7FD4" w:rsidRPr="001B6BE1">
        <w:t xml:space="preserve">As seen in the following figure, the remote controller arguments </w:t>
      </w:r>
      <w:r w:rsidR="0067051C" w:rsidRPr="001B6BE1">
        <w:t>need</w:t>
      </w:r>
      <w:r w:rsidR="00CA7FD4" w:rsidRPr="001B6BE1">
        <w:t xml:space="preserve"> to be passed with the controller’s IP address and location of the custom topology </w:t>
      </w:r>
      <w:r w:rsidR="00ED777E" w:rsidRPr="001B6BE1">
        <w:t xml:space="preserve">Python file </w:t>
      </w:r>
      <w:r w:rsidR="00CA7FD4" w:rsidRPr="001B6BE1">
        <w:t>while initiating the Mininet.</w:t>
      </w:r>
    </w:p>
    <w:p w14:paraId="47D3A29F" w14:textId="77777777" w:rsidR="00487435" w:rsidRPr="001B6BE1" w:rsidRDefault="009559A1" w:rsidP="00487435">
      <w:pPr>
        <w:keepNext/>
      </w:pPr>
      <w:r w:rsidRPr="001B6BE1">
        <w:rPr>
          <w:noProof/>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9"/>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4808DAEB" w:rsidR="004D1303" w:rsidRPr="001B6BE1" w:rsidRDefault="00487435" w:rsidP="00C72F39">
      <w:pPr>
        <w:pStyle w:val="Caption"/>
        <w:spacing w:before="0" w:after="120" w:line="120" w:lineRule="atLeast"/>
        <w:jc w:val="center"/>
      </w:pPr>
      <w:bookmarkStart w:id="142" w:name="_Toc114943139"/>
      <w:r w:rsidRPr="001B6BE1">
        <w:t xml:space="preserve">Figure 4. </w:t>
      </w:r>
      <w:r w:rsidRPr="001B6BE1">
        <w:fldChar w:fldCharType="begin"/>
      </w:r>
      <w:r w:rsidRPr="001B6BE1">
        <w:instrText xml:space="preserve"> SEQ Figure_4. \* ARABIC </w:instrText>
      </w:r>
      <w:r w:rsidRPr="001B6BE1">
        <w:fldChar w:fldCharType="separate"/>
      </w:r>
      <w:r w:rsidR="00F5756A" w:rsidRPr="001B6BE1">
        <w:t>42</w:t>
      </w:r>
      <w:r w:rsidRPr="001B6BE1">
        <w:fldChar w:fldCharType="end"/>
      </w:r>
      <w:r w:rsidRPr="001B6BE1">
        <w:t xml:space="preserve"> Creating Mininet network with custom topology</w:t>
      </w:r>
      <w:bookmarkEnd w:id="142"/>
    </w:p>
    <w:p w14:paraId="5526FE36" w14:textId="167F94D8" w:rsidR="00CA7FD4" w:rsidRPr="001B6BE1" w:rsidRDefault="00FF1529" w:rsidP="005D1D68">
      <w:r w:rsidRPr="001B6BE1">
        <w:t>The topology was created and</w:t>
      </w:r>
      <w:r w:rsidR="0086193C" w:rsidRPr="001B6BE1">
        <w:t xml:space="preserve"> connected to the ONOS controller successfully. The created network was</w:t>
      </w:r>
      <w:r w:rsidRPr="001B6BE1">
        <w:t xml:space="preserve"> tested with the ICMP ping messages </w:t>
      </w:r>
      <w:r w:rsidR="0086193C" w:rsidRPr="001B6BE1">
        <w:t>with</w:t>
      </w:r>
      <w:r w:rsidRPr="001B6BE1">
        <w:t xml:space="preserve"> 100% success rate</w:t>
      </w:r>
      <w:r w:rsidR="0086193C" w:rsidRPr="001B6BE1">
        <w:t>.</w:t>
      </w:r>
    </w:p>
    <w:p w14:paraId="36C9DB2B" w14:textId="77777777" w:rsidR="00C72F39" w:rsidRPr="001B6BE1" w:rsidRDefault="005D1D68" w:rsidP="00C72F39">
      <w:pPr>
        <w:keepNext/>
        <w:jc w:val="center"/>
      </w:pPr>
      <w:r w:rsidRPr="001B6BE1">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9"/>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0D289AEF" w:rsidR="005D1D68" w:rsidRPr="001B6BE1" w:rsidRDefault="00C72F39" w:rsidP="00C72F39">
      <w:pPr>
        <w:pStyle w:val="Caption"/>
        <w:spacing w:before="0" w:after="120" w:line="120" w:lineRule="atLeast"/>
        <w:jc w:val="center"/>
      </w:pPr>
      <w:bookmarkStart w:id="143" w:name="_Toc114943140"/>
      <w:r w:rsidRPr="001B6BE1">
        <w:t xml:space="preserve">Figure 4. </w:t>
      </w:r>
      <w:r w:rsidRPr="001B6BE1">
        <w:fldChar w:fldCharType="begin"/>
      </w:r>
      <w:r w:rsidRPr="001B6BE1">
        <w:instrText xml:space="preserve"> SEQ Figure_4. \* ARABIC </w:instrText>
      </w:r>
      <w:r w:rsidRPr="001B6BE1">
        <w:fldChar w:fldCharType="separate"/>
      </w:r>
      <w:r w:rsidR="00F5756A" w:rsidRPr="001B6BE1">
        <w:t>43</w:t>
      </w:r>
      <w:r w:rsidRPr="001B6BE1">
        <w:fldChar w:fldCharType="end"/>
      </w:r>
      <w:r w:rsidRPr="001B6BE1">
        <w:t xml:space="preserve"> Testing connectivity between the </w:t>
      </w:r>
      <w:r w:rsidR="00CD1F8E">
        <w:t>endpoints</w:t>
      </w:r>
      <w:r w:rsidRPr="001B6BE1">
        <w:t xml:space="preserve"> on the Mininet network</w:t>
      </w:r>
      <w:bookmarkEnd w:id="143"/>
    </w:p>
    <w:p w14:paraId="23A7FF7B" w14:textId="48B19E22" w:rsidR="00866A40" w:rsidRPr="001B6BE1" w:rsidRDefault="004E707C" w:rsidP="00866A40">
      <w:r w:rsidRPr="001B6BE1">
        <w:t>The</w:t>
      </w:r>
      <w:r w:rsidR="00BE4631" w:rsidRPr="001B6BE1">
        <w:t xml:space="preserve"> following figure shows the</w:t>
      </w:r>
      <w:r w:rsidRPr="001B6BE1">
        <w:t xml:space="preserve"> view of the created</w:t>
      </w:r>
      <w:r w:rsidR="00866A40" w:rsidRPr="001B6BE1">
        <w:t xml:space="preserve"> topology </w:t>
      </w:r>
      <w:r w:rsidRPr="001B6BE1">
        <w:t>from</w:t>
      </w:r>
      <w:r w:rsidR="00866A40" w:rsidRPr="001B6BE1">
        <w:t xml:space="preserve"> the ONOS controller</w:t>
      </w:r>
      <w:r w:rsidRPr="001B6BE1">
        <w:t xml:space="preserve"> GUI</w:t>
      </w:r>
      <w:r w:rsidR="00011A76" w:rsidRPr="001B6BE1">
        <w:t>.</w:t>
      </w:r>
      <w:r w:rsidRPr="001B6BE1">
        <w:t xml:space="preserve"> </w:t>
      </w:r>
    </w:p>
    <w:p w14:paraId="578B4443" w14:textId="77777777" w:rsidR="00C72F39" w:rsidRPr="001B6BE1" w:rsidRDefault="007D3DED" w:rsidP="00C72F39">
      <w:pPr>
        <w:keepNext/>
      </w:pPr>
      <w:r w:rsidRPr="001B6BE1">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80"/>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4505BA38" w:rsidR="007D3DED" w:rsidRPr="001B6BE1" w:rsidRDefault="00C72F39" w:rsidP="00C72F39">
      <w:pPr>
        <w:pStyle w:val="Caption"/>
        <w:spacing w:before="0" w:after="120" w:line="120" w:lineRule="atLeast"/>
        <w:jc w:val="center"/>
      </w:pPr>
      <w:bookmarkStart w:id="144" w:name="_Toc114943141"/>
      <w:r w:rsidRPr="001B6BE1">
        <w:t xml:space="preserve">Figure 4. </w:t>
      </w:r>
      <w:r w:rsidRPr="001B6BE1">
        <w:fldChar w:fldCharType="begin"/>
      </w:r>
      <w:r w:rsidRPr="001B6BE1">
        <w:instrText xml:space="preserve"> SEQ Figure_4. \* ARABIC </w:instrText>
      </w:r>
      <w:r w:rsidRPr="001B6BE1">
        <w:fldChar w:fldCharType="separate"/>
      </w:r>
      <w:r w:rsidR="00F5756A" w:rsidRPr="001B6BE1">
        <w:t>44</w:t>
      </w:r>
      <w:r w:rsidRPr="001B6BE1">
        <w:fldChar w:fldCharType="end"/>
      </w:r>
      <w:r w:rsidRPr="001B6BE1">
        <w:t xml:space="preserve"> View of Mininet topology from the ONOS GUI</w:t>
      </w:r>
      <w:bookmarkEnd w:id="144"/>
    </w:p>
    <w:p w14:paraId="41257912" w14:textId="248CD43B" w:rsidR="00B67359" w:rsidRPr="001B6BE1" w:rsidRDefault="000C73C3" w:rsidP="00BA0859">
      <w:r w:rsidRPr="001B6BE1">
        <w:lastRenderedPageBreak/>
        <w:t>ONOS controller contains a built</w:t>
      </w:r>
      <w:r w:rsidR="00B23541">
        <w:t>-</w:t>
      </w:r>
      <w:r w:rsidRPr="001B6BE1">
        <w:t xml:space="preserve">in workflow named </w:t>
      </w:r>
      <w:r w:rsidRPr="001B6BE1">
        <w:rPr>
          <w:b/>
          <w:bCs/>
          <w:i/>
          <w:iCs/>
        </w:rPr>
        <w:t>onos.py</w:t>
      </w:r>
      <w:r w:rsidRPr="001B6BE1">
        <w:t xml:space="preserve"> to integrate the ONOS controller with the Mininet </w:t>
      </w:r>
      <w:r w:rsidR="002D7813" w:rsidRPr="001B6BE1">
        <w:t>emulator</w:t>
      </w:r>
      <w:r w:rsidRPr="001B6BE1">
        <w:t>.</w:t>
      </w:r>
      <w:r w:rsidR="00C777EC" w:rsidRPr="001B6BE1">
        <w:t xml:space="preserve"> </w:t>
      </w:r>
      <w:sdt>
        <w:sdtPr>
          <w:id w:val="700524900"/>
          <w:citation/>
        </w:sdtPr>
        <w:sdtContent>
          <w:r w:rsidR="00C777EC" w:rsidRPr="001B6BE1">
            <w:fldChar w:fldCharType="begin"/>
          </w:r>
          <w:r w:rsidR="00C777EC" w:rsidRPr="001B6BE1">
            <w:instrText xml:space="preserve"> CITATION Bob17 \l 1033 </w:instrText>
          </w:r>
          <w:r w:rsidR="00C777EC" w:rsidRPr="001B6BE1">
            <w:fldChar w:fldCharType="separate"/>
          </w:r>
          <w:r w:rsidR="00E54C4E" w:rsidRPr="001B6BE1">
            <w:t>[60]</w:t>
          </w:r>
          <w:r w:rsidR="00C777EC" w:rsidRPr="001B6BE1">
            <w:fldChar w:fldCharType="end"/>
          </w:r>
        </w:sdtContent>
      </w:sdt>
      <w:r w:rsidR="00ED6C9D" w:rsidRPr="001B6BE1">
        <w:t xml:space="preserve"> If Mininet has been installed on a machine, ONOS can also be installed on the same </w:t>
      </w:r>
      <w:r w:rsidR="00B23541" w:rsidRPr="001B6BE1">
        <w:t>machine,</w:t>
      </w:r>
      <w:r w:rsidR="00ED6C9D" w:rsidRPr="001B6BE1">
        <w:t xml:space="preserve"> and both can be integrated</w:t>
      </w:r>
      <w:del w:id="145" w:author="Peter Gröschke" w:date="2022-09-29T14:57:00Z">
        <w:r w:rsidR="00ED6C9D" w:rsidRPr="001B6BE1" w:rsidDel="007E08C6">
          <w:delText xml:space="preserve"> together</w:delText>
        </w:r>
      </w:del>
      <w:r w:rsidR="00ED6C9D" w:rsidRPr="001B6BE1">
        <w:t>.</w:t>
      </w:r>
      <w:r w:rsidR="00B67359" w:rsidRPr="001B6BE1">
        <w:t xml:space="preserve"> With Mininet and onos.py, one can easily start up an ONOS controller and a desired virtual network </w:t>
      </w:r>
      <w:r w:rsidR="0031530E" w:rsidRPr="001B6BE1">
        <w:t xml:space="preserve">can be created </w:t>
      </w:r>
      <w:r w:rsidR="00B67359" w:rsidRPr="001B6BE1">
        <w:t>for any topology in a single VM.</w:t>
      </w:r>
    </w:p>
    <w:p w14:paraId="0064D7CF" w14:textId="4F3C7953" w:rsidR="00983ECF" w:rsidRPr="001B6BE1" w:rsidRDefault="00BA0859" w:rsidP="007A10BE">
      <w:r w:rsidRPr="001B6BE1">
        <w:t xml:space="preserve">This </w:t>
      </w:r>
      <w:r w:rsidR="00D513AB" w:rsidRPr="001B6BE1">
        <w:t>testbed</w:t>
      </w:r>
      <w:r w:rsidRPr="001B6BE1">
        <w:t xml:space="preserve"> is </w:t>
      </w:r>
      <w:r w:rsidR="00B27EEC" w:rsidRPr="001B6BE1">
        <w:t>ideal</w:t>
      </w:r>
      <w:r w:rsidRPr="001B6BE1">
        <w:t xml:space="preserve"> for</w:t>
      </w:r>
      <w:r w:rsidR="00B27EEC" w:rsidRPr="001B6BE1">
        <w:t xml:space="preserve"> the</w:t>
      </w:r>
      <w:r w:rsidRPr="001B6BE1">
        <w:t xml:space="preserve"> developers who </w:t>
      </w:r>
      <w:r w:rsidR="00B27EEC" w:rsidRPr="001B6BE1">
        <w:t>always search for</w:t>
      </w:r>
      <w:r w:rsidRPr="001B6BE1">
        <w:t xml:space="preserve"> an easy, end-to-end workflow that automatically creates a single or multiple</w:t>
      </w:r>
      <w:r w:rsidR="00B27EEC" w:rsidRPr="001B6BE1">
        <w:t xml:space="preserve"> </w:t>
      </w:r>
      <w:r w:rsidRPr="001B6BE1">
        <w:t>node</w:t>
      </w:r>
      <w:r w:rsidR="00B27EEC" w:rsidRPr="001B6BE1">
        <w:t>s</w:t>
      </w:r>
      <w:r w:rsidRPr="001B6BE1">
        <w:t xml:space="preserve"> ONOS controller and a </w:t>
      </w:r>
      <w:r w:rsidR="00B27EEC" w:rsidRPr="001B6BE1">
        <w:t xml:space="preserve">virtual </w:t>
      </w:r>
      <w:r w:rsidRPr="001B6BE1">
        <w:t>Mininet network, all in a single VM running Ubuntu natively.</w:t>
      </w:r>
      <w:r w:rsidR="007A10BE" w:rsidRPr="001B6BE1">
        <w:t xml:space="preserve"> This simplifies development</w:t>
      </w:r>
      <w:r w:rsidR="00983ECF" w:rsidRPr="001B6BE1">
        <w:t xml:space="preserve"> setup because the entire emulated network lives in a single development </w:t>
      </w:r>
      <w:ins w:id="146" w:author="Peter Gröschke" w:date="2022-09-29T14:59:00Z">
        <w:r w:rsidR="007E08C6">
          <w:t xml:space="preserve">environment </w:t>
        </w:r>
      </w:ins>
      <w:r w:rsidR="00983ECF" w:rsidRPr="001B6BE1">
        <w:t xml:space="preserve">and share a single Linux kernel which eventually is more efficient than multiple VMs </w:t>
      </w:r>
      <w:r w:rsidR="00B23541" w:rsidRPr="001B6BE1">
        <w:t>development setup</w:t>
      </w:r>
      <w:r w:rsidR="00983ECF" w:rsidRPr="001B6BE1">
        <w:t>.</w:t>
      </w:r>
    </w:p>
    <w:p w14:paraId="075B5CEE" w14:textId="4D7EDF56" w:rsidR="007A10BE" w:rsidRPr="001B6BE1" w:rsidRDefault="007A10BE" w:rsidP="005C6652">
      <w:r w:rsidRPr="001B6BE1">
        <w:t xml:space="preserve">Additionally, onos.py </w:t>
      </w:r>
      <w:r w:rsidR="009B6C27" w:rsidRPr="001B6BE1">
        <w:t>creates</w:t>
      </w:r>
      <w:r w:rsidRPr="001B6BE1">
        <w:t xml:space="preserve"> the network</w:t>
      </w:r>
      <w:r w:rsidR="00342E16" w:rsidRPr="001B6BE1">
        <w:t xml:space="preserve"> in which one</w:t>
      </w:r>
      <w:r w:rsidRPr="001B6BE1">
        <w:t xml:space="preserve"> can easily change the number of nodes in </w:t>
      </w:r>
      <w:r w:rsidR="00342E16" w:rsidRPr="001B6BE1">
        <w:t>the</w:t>
      </w:r>
      <w:r w:rsidRPr="001B6BE1">
        <w:t xml:space="preserve"> ONOS cluster, as well as </w:t>
      </w:r>
      <w:r w:rsidR="009B6C27" w:rsidRPr="001B6BE1">
        <w:t>other components</w:t>
      </w:r>
      <w:r w:rsidRPr="001B6BE1">
        <w:t xml:space="preserve"> like the delay or bandwidth between </w:t>
      </w:r>
      <w:r w:rsidR="00342E16" w:rsidRPr="001B6BE1">
        <w:t xml:space="preserve">the </w:t>
      </w:r>
      <w:r w:rsidRPr="001B6BE1">
        <w:t>nodes</w:t>
      </w:r>
      <w:r w:rsidR="00342E16" w:rsidRPr="001B6BE1">
        <w:t>. This workflow</w:t>
      </w:r>
      <w:r w:rsidRPr="001B6BE1">
        <w:t xml:space="preserve"> provides a single, unified console via the </w:t>
      </w:r>
      <w:r w:rsidRPr="001B6BE1">
        <w:rPr>
          <w:b/>
          <w:bCs/>
          <w:i/>
          <w:iCs/>
        </w:rPr>
        <w:t>mininet-onos</w:t>
      </w:r>
      <w:r w:rsidRPr="001B6BE1">
        <w:t xml:space="preserve"> where </w:t>
      </w:r>
      <w:r w:rsidR="00342E16" w:rsidRPr="001B6BE1">
        <w:t>one</w:t>
      </w:r>
      <w:r w:rsidRPr="001B6BE1">
        <w:t xml:space="preserve"> can e</w:t>
      </w:r>
      <w:r w:rsidR="00342E16" w:rsidRPr="001B6BE1">
        <w:t>xecute</w:t>
      </w:r>
      <w:r w:rsidRPr="001B6BE1">
        <w:t xml:space="preserve"> both Mininet and </w:t>
      </w:r>
      <w:r w:rsidR="00342E16" w:rsidRPr="001B6BE1">
        <w:t xml:space="preserve">the </w:t>
      </w:r>
      <w:r w:rsidRPr="001B6BE1">
        <w:t>ONOS commands</w:t>
      </w:r>
      <w:r w:rsidR="00342E16" w:rsidRPr="001B6BE1">
        <w:t>. This workflow is also suitable to</w:t>
      </w:r>
      <w:r w:rsidRPr="001B6BE1">
        <w:t xml:space="preserve"> handle</w:t>
      </w:r>
      <w:r w:rsidR="00834BC5" w:rsidRPr="001B6BE1">
        <w:t xml:space="preserve"> the</w:t>
      </w:r>
      <w:r w:rsidRPr="001B6BE1">
        <w:t xml:space="preserve"> port forwarding, </w:t>
      </w:r>
      <w:r w:rsidR="00834BC5" w:rsidRPr="001B6BE1">
        <w:t>so one</w:t>
      </w:r>
      <w:r w:rsidRPr="001B6BE1">
        <w:t xml:space="preserve"> can easily connect to the GUI </w:t>
      </w:r>
      <w:r w:rsidR="00834BC5" w:rsidRPr="001B6BE1">
        <w:t>or to the Karaf’s CLI</w:t>
      </w:r>
      <w:r w:rsidRPr="001B6BE1">
        <w:t xml:space="preserve"> by connecting to</w:t>
      </w:r>
      <w:r w:rsidR="00834BC5" w:rsidRPr="001B6BE1">
        <w:t xml:space="preserve"> the correct</w:t>
      </w:r>
      <w:r w:rsidRPr="001B6BE1">
        <w:t xml:space="preserve"> ports on the VM.</w:t>
      </w:r>
    </w:p>
    <w:p w14:paraId="4AE657AF" w14:textId="3A7DB13F" w:rsidR="004D2D10" w:rsidRPr="001B6BE1" w:rsidRDefault="004D2D10" w:rsidP="004D2D10">
      <w:pPr>
        <w:pStyle w:val="Heading2"/>
      </w:pPr>
      <w:bookmarkStart w:id="147" w:name="_Toc115032506"/>
      <w:r w:rsidRPr="001B6BE1">
        <w:t>Problems identified</w:t>
      </w:r>
      <w:bookmarkEnd w:id="147"/>
    </w:p>
    <w:p w14:paraId="01BEA0EE" w14:textId="3409DCA2" w:rsidR="004D2D10" w:rsidRPr="001B6BE1" w:rsidRDefault="004D2D10" w:rsidP="004D2D10">
      <w:r w:rsidRPr="001B6BE1">
        <w:t>During the installation of the components used in this Thesis</w:t>
      </w:r>
      <w:ins w:id="148" w:author="Peter Gröschke" w:date="2022-09-29T17:02:00Z">
        <w:r w:rsidR="00822C29">
          <w:t>, only a</w:t>
        </w:r>
      </w:ins>
      <w:r w:rsidRPr="001B6BE1">
        <w:t xml:space="preserve"> few challenges were faced. Similarly</w:t>
      </w:r>
      <w:r w:rsidR="003F03A3" w:rsidRPr="001B6BE1">
        <w:t>,</w:t>
      </w:r>
      <w:r w:rsidRPr="001B6BE1">
        <w:t xml:space="preserve"> while implementing </w:t>
      </w:r>
      <w:r w:rsidR="00003214" w:rsidRPr="001B6BE1">
        <w:t xml:space="preserve">the use cases </w:t>
      </w:r>
      <w:r w:rsidRPr="001B6BE1">
        <w:t xml:space="preserve">and testing the </w:t>
      </w:r>
      <w:r w:rsidR="00003214" w:rsidRPr="001B6BE1">
        <w:t xml:space="preserve">functionality of </w:t>
      </w:r>
      <w:r w:rsidRPr="001B6BE1">
        <w:t>SDN controller and the network devices</w:t>
      </w:r>
      <w:ins w:id="149" w:author="Peter Gröschke" w:date="2022-09-29T17:02:00Z">
        <w:r w:rsidR="00822C29">
          <w:t>, on</w:t>
        </w:r>
      </w:ins>
      <w:ins w:id="150" w:author="Peter Gröschke" w:date="2022-09-29T17:03:00Z">
        <w:r w:rsidR="00822C29">
          <w:t>ly</w:t>
        </w:r>
      </w:ins>
      <w:r w:rsidRPr="001B6BE1">
        <w:t xml:space="preserve"> few problems were identified. Following are the problems encountered and possible fixes for the same</w:t>
      </w:r>
      <w:r w:rsidR="003F03A3" w:rsidRPr="001B6BE1">
        <w:t>:</w:t>
      </w:r>
    </w:p>
    <w:p w14:paraId="09308176" w14:textId="2D1FD295" w:rsidR="004D2D10" w:rsidRPr="001B6BE1" w:rsidRDefault="004D2D10">
      <w:pPr>
        <w:pStyle w:val="ListParagraph"/>
        <w:numPr>
          <w:ilvl w:val="0"/>
          <w:numId w:val="6"/>
        </w:numPr>
        <w:spacing w:before="240"/>
        <w:rPr>
          <w:rFonts w:cs="Times"/>
        </w:rPr>
      </w:pPr>
      <w:r w:rsidRPr="001B6BE1">
        <w:rPr>
          <w:rFonts w:cs="Times"/>
        </w:rPr>
        <w:t>Installation of SDN controllers is easier when they are downloaded as a packet rather than directly installing from source code</w:t>
      </w:r>
      <w:r w:rsidR="00A714E1" w:rsidRPr="001B6BE1">
        <w:rPr>
          <w:rFonts w:cs="Times"/>
        </w:rPr>
        <w:t xml:space="preserve"> and then building the software.</w:t>
      </w:r>
    </w:p>
    <w:p w14:paraId="3EDF262B" w14:textId="40C05589" w:rsidR="004D2D10" w:rsidRPr="001B6BE1" w:rsidRDefault="004D2D10">
      <w:pPr>
        <w:pStyle w:val="ListParagraph"/>
        <w:numPr>
          <w:ilvl w:val="0"/>
          <w:numId w:val="6"/>
        </w:numPr>
        <w:spacing w:before="240"/>
        <w:rPr>
          <w:rFonts w:cs="Times"/>
        </w:rPr>
      </w:pPr>
      <w:r w:rsidRPr="001B6BE1">
        <w:rPr>
          <w:rFonts w:cs="Times"/>
        </w:rPr>
        <w:t xml:space="preserve">New versions of </w:t>
      </w:r>
      <w:r w:rsidR="00002272" w:rsidRPr="001B6BE1">
        <w:rPr>
          <w:rFonts w:cs="Times"/>
        </w:rPr>
        <w:t>OpenDaylight</w:t>
      </w:r>
      <w:r w:rsidRPr="001B6BE1">
        <w:rPr>
          <w:rFonts w:cs="Times"/>
        </w:rPr>
        <w:t xml:space="preserve"> controller do not support the GUI </w:t>
      </w:r>
      <w:r w:rsidR="00A714E1" w:rsidRPr="001B6BE1">
        <w:rPr>
          <w:rFonts w:cs="Times"/>
        </w:rPr>
        <w:t xml:space="preserve">features </w:t>
      </w:r>
      <w:r w:rsidRPr="001B6BE1">
        <w:rPr>
          <w:rFonts w:cs="Times"/>
        </w:rPr>
        <w:t xml:space="preserve">and L2 switch applications since these projects were separated from </w:t>
      </w:r>
      <w:r w:rsidR="00002272" w:rsidRPr="001B6BE1">
        <w:rPr>
          <w:rFonts w:cs="Times"/>
        </w:rPr>
        <w:t>OpenDaylight</w:t>
      </w:r>
      <w:r w:rsidRPr="001B6BE1">
        <w:rPr>
          <w:rFonts w:cs="Times"/>
        </w:rPr>
        <w:t>.</w:t>
      </w:r>
    </w:p>
    <w:p w14:paraId="475E2CA1" w14:textId="4530E192" w:rsidR="00833C62" w:rsidRPr="001B6BE1" w:rsidRDefault="00833C62" w:rsidP="00833C62">
      <w:pPr>
        <w:pStyle w:val="ListParagraph"/>
        <w:numPr>
          <w:ilvl w:val="0"/>
          <w:numId w:val="6"/>
        </w:numPr>
        <w:spacing w:before="240"/>
        <w:rPr>
          <w:rFonts w:cs="Times"/>
        </w:rPr>
      </w:pPr>
      <w:r w:rsidRPr="001B6BE1">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1B6BE1">
        <w:rPr>
          <w:rFonts w:cs="Times"/>
          <w:b/>
          <w:bCs/>
          <w:i/>
          <w:iCs/>
        </w:rPr>
        <w:t>wipe-out please</w:t>
      </w:r>
      <w:r w:rsidRPr="001B6BE1">
        <w:rPr>
          <w:rFonts w:cs="Times"/>
        </w:rPr>
        <w:t xml:space="preserve"> on ONOS CLI.</w:t>
      </w:r>
    </w:p>
    <w:p w14:paraId="41C6C532" w14:textId="4ED77945" w:rsidR="004D2D10" w:rsidRPr="001B6BE1" w:rsidRDefault="004D2D10" w:rsidP="00117D5C">
      <w:pPr>
        <w:pStyle w:val="ListParagraph"/>
        <w:numPr>
          <w:ilvl w:val="0"/>
          <w:numId w:val="6"/>
        </w:numPr>
        <w:spacing w:before="240"/>
        <w:rPr>
          <w:rFonts w:cs="Times"/>
        </w:rPr>
      </w:pPr>
      <w:r w:rsidRPr="001B6BE1">
        <w:rPr>
          <w:rFonts w:cs="Times"/>
        </w:rPr>
        <w:t xml:space="preserve">Unlike previous versions of OpenFlow protocol, latest version of this protocol needs to be </w:t>
      </w:r>
      <w:r w:rsidR="00EE7C38" w:rsidRPr="001B6BE1">
        <w:rPr>
          <w:rFonts w:cs="Times"/>
        </w:rPr>
        <w:t>explicitly configured</w:t>
      </w:r>
      <w:r w:rsidRPr="001B6BE1">
        <w:rPr>
          <w:rFonts w:cs="Times"/>
        </w:rPr>
        <w:t xml:space="preserve"> on all the network</w:t>
      </w:r>
      <w:r w:rsidR="00117D5C" w:rsidRPr="001B6BE1">
        <w:rPr>
          <w:rFonts w:cs="Times"/>
        </w:rPr>
        <w:t xml:space="preserve"> </w:t>
      </w:r>
      <w:r w:rsidRPr="001B6BE1">
        <w:rPr>
          <w:rFonts w:cs="Times"/>
        </w:rPr>
        <w:t>devices.</w:t>
      </w:r>
      <w:r w:rsidR="00117D5C" w:rsidRPr="001B6BE1">
        <w:rPr>
          <w:rFonts w:cs="Times"/>
        </w:rPr>
        <w:t xml:space="preserve"> </w:t>
      </w:r>
      <w:r w:rsidRPr="001B6BE1">
        <w:rPr>
          <w:rFonts w:cs="Times"/>
        </w:rPr>
        <w:t xml:space="preserve">Before connecting the Open vSwitch to the controller, Open vSwitch needs to be specified </w:t>
      </w:r>
      <w:r w:rsidR="00A5793E" w:rsidRPr="001B6BE1">
        <w:rPr>
          <w:rFonts w:cs="Times"/>
        </w:rPr>
        <w:t xml:space="preserve">with </w:t>
      </w:r>
      <w:r w:rsidRPr="001B6BE1">
        <w:rPr>
          <w:rFonts w:cs="Times"/>
        </w:rPr>
        <w:t xml:space="preserve">the version of OpenFlow protocol to be used. </w:t>
      </w:r>
    </w:p>
    <w:p w14:paraId="02CB5E97" w14:textId="2FDD646E" w:rsidR="00D27FD2" w:rsidRPr="001B6BE1" w:rsidRDefault="004D2D10" w:rsidP="009155BB">
      <w:pPr>
        <w:pStyle w:val="ListParagraph"/>
        <w:numPr>
          <w:ilvl w:val="0"/>
          <w:numId w:val="6"/>
        </w:numPr>
        <w:spacing w:before="240"/>
        <w:rPr>
          <w:rFonts w:cs="Times"/>
        </w:rPr>
      </w:pPr>
      <w:r w:rsidRPr="001B6BE1">
        <w:rPr>
          <w:rFonts w:cs="Times"/>
        </w:rPr>
        <w:t>Also, need to specify the latest version of OpenFlow protocol while executing the topology commands on Mininet.</w:t>
      </w:r>
    </w:p>
    <w:p w14:paraId="5B62A2C1" w14:textId="26338779" w:rsidR="00084664" w:rsidRPr="001B6BE1" w:rsidRDefault="00084664" w:rsidP="009155BB">
      <w:pPr>
        <w:pStyle w:val="ListParagraph"/>
        <w:numPr>
          <w:ilvl w:val="0"/>
          <w:numId w:val="6"/>
        </w:numPr>
        <w:spacing w:before="240"/>
        <w:rPr>
          <w:rFonts w:cs="Times"/>
        </w:rPr>
      </w:pPr>
      <w:r w:rsidRPr="001B6BE1">
        <w:rPr>
          <w:rFonts w:cs="Times"/>
        </w:rPr>
        <w:t xml:space="preserve">Some of the functioning services of SDN controllers are renamed or completely changed for better functionality of the controller and the documentation available to configure these services are </w:t>
      </w:r>
      <w:r w:rsidR="00D904BA" w:rsidRPr="001B6BE1">
        <w:rPr>
          <w:rFonts w:cs="Times"/>
        </w:rPr>
        <w:t>associated with</w:t>
      </w:r>
      <w:r w:rsidRPr="001B6BE1">
        <w:rPr>
          <w:rFonts w:cs="Times"/>
        </w:rPr>
        <w:t xml:space="preserve"> previous version</w:t>
      </w:r>
      <w:r w:rsidR="00AE0AC9" w:rsidRPr="001B6BE1">
        <w:rPr>
          <w:rFonts w:cs="Times"/>
        </w:rPr>
        <w:t>s</w:t>
      </w:r>
      <w:r w:rsidRPr="001B6BE1">
        <w:rPr>
          <w:rFonts w:cs="Times"/>
        </w:rPr>
        <w:t xml:space="preserve"> and hence</w:t>
      </w:r>
      <w:r w:rsidR="0098568E" w:rsidRPr="001B6BE1">
        <w:rPr>
          <w:rFonts w:cs="Times"/>
        </w:rPr>
        <w:t xml:space="preserve"> these documentation</w:t>
      </w:r>
      <w:r w:rsidR="004F33BD" w:rsidRPr="001B6BE1">
        <w:rPr>
          <w:rFonts w:cs="Times"/>
        </w:rPr>
        <w:t>s</w:t>
      </w:r>
      <w:r w:rsidRPr="001B6BE1">
        <w:rPr>
          <w:rFonts w:cs="Times"/>
        </w:rPr>
        <w:t xml:space="preserve"> are outdated.</w:t>
      </w:r>
    </w:p>
    <w:p w14:paraId="21E0F078" w14:textId="6E21F0F6" w:rsidR="00117D5C" w:rsidRPr="001B6BE1" w:rsidRDefault="00117D5C" w:rsidP="009155BB">
      <w:pPr>
        <w:pStyle w:val="ListParagraph"/>
        <w:numPr>
          <w:ilvl w:val="0"/>
          <w:numId w:val="6"/>
        </w:numPr>
        <w:spacing w:before="240"/>
        <w:rPr>
          <w:rFonts w:cs="Times"/>
        </w:rPr>
      </w:pPr>
      <w:r w:rsidRPr="001B6BE1">
        <w:rPr>
          <w:rFonts w:cs="Times"/>
        </w:rPr>
        <w:t>Some of the features which require modification or upgradation according to the new versions of controller’s software are not modified and which leads to the absence of those features in the newer versions of the controller.</w:t>
      </w:r>
    </w:p>
    <w:p w14:paraId="27260F98" w14:textId="041168B2" w:rsidR="00117D5C" w:rsidRPr="001B6BE1" w:rsidRDefault="00117D5C" w:rsidP="009155BB">
      <w:pPr>
        <w:pStyle w:val="ListParagraph"/>
        <w:numPr>
          <w:ilvl w:val="0"/>
          <w:numId w:val="6"/>
        </w:numPr>
        <w:spacing w:before="240"/>
        <w:rPr>
          <w:rFonts w:cs="Times"/>
        </w:rPr>
      </w:pPr>
      <w:r w:rsidRPr="001B6BE1">
        <w:rPr>
          <w:rFonts w:cs="Times"/>
        </w:rPr>
        <w:t xml:space="preserve">Open-source communities are not much active presently as compared to the past. Hence, </w:t>
      </w:r>
      <w:commentRangeStart w:id="151"/>
      <w:r w:rsidR="00960BF3" w:rsidRPr="001B6BE1">
        <w:rPr>
          <w:rFonts w:cs="Times"/>
        </w:rPr>
        <w:t xml:space="preserve">any </w:t>
      </w:r>
      <w:commentRangeEnd w:id="151"/>
      <w:r w:rsidR="00506092">
        <w:rPr>
          <w:rStyle w:val="CommentReference"/>
        </w:rPr>
        <w:commentReference w:id="151"/>
      </w:r>
      <w:r w:rsidR="00960BF3" w:rsidRPr="001B6BE1">
        <w:rPr>
          <w:rFonts w:cs="Times"/>
        </w:rPr>
        <w:t>queries or doubts about the functionality of controller are not resolved.</w:t>
      </w:r>
    </w:p>
    <w:p w14:paraId="162708E7" w14:textId="32C35CA9" w:rsidR="00A714E1" w:rsidRPr="001B6BE1" w:rsidRDefault="00A714E1" w:rsidP="005B39C3">
      <w:pPr>
        <w:pStyle w:val="ListParagraph"/>
        <w:numPr>
          <w:ilvl w:val="0"/>
          <w:numId w:val="6"/>
        </w:numPr>
        <w:spacing w:before="240"/>
        <w:rPr>
          <w:rFonts w:cs="Times"/>
        </w:rPr>
      </w:pPr>
      <w:r w:rsidRPr="001B6BE1">
        <w:rPr>
          <w:rFonts w:cs="Times"/>
        </w:rPr>
        <w:t>Open vSwitch application available on GNS3 Marketplace (named, Open vSwitch with management interface) has some errors and needs to be fixed before using.</w:t>
      </w:r>
    </w:p>
    <w:p w14:paraId="3D726E17" w14:textId="1977135C" w:rsidR="00D97FA4" w:rsidRPr="001B6BE1" w:rsidRDefault="00D97FA4" w:rsidP="00D97FA4">
      <w:pPr>
        <w:spacing w:before="240"/>
        <w:rPr>
          <w:rFonts w:cs="Times"/>
        </w:rPr>
      </w:pPr>
    </w:p>
    <w:p w14:paraId="082E65B3" w14:textId="2ADA6409" w:rsidR="00D97FA4" w:rsidRPr="001B6BE1" w:rsidRDefault="00D97FA4">
      <w:pPr>
        <w:spacing w:after="0" w:line="240" w:lineRule="auto"/>
        <w:jc w:val="left"/>
        <w:rPr>
          <w:rFonts w:cs="Times"/>
        </w:rPr>
      </w:pPr>
      <w:r w:rsidRPr="001B6BE1">
        <w:rPr>
          <w:rFonts w:cs="Times"/>
        </w:rPr>
        <w:br w:type="page"/>
      </w:r>
    </w:p>
    <w:p w14:paraId="749622AA" w14:textId="0EFFCB19" w:rsidR="002D0CF7" w:rsidRPr="001B6BE1" w:rsidRDefault="002D0CF7" w:rsidP="002D0CF7">
      <w:pPr>
        <w:pStyle w:val="Heading2"/>
      </w:pPr>
      <w:bookmarkStart w:id="152" w:name="_Toc115032507"/>
      <w:r w:rsidRPr="001B6BE1">
        <w:lastRenderedPageBreak/>
        <w:t xml:space="preserve">Use </w:t>
      </w:r>
      <w:r w:rsidR="00C01F80" w:rsidRPr="001B6BE1">
        <w:t>C</w:t>
      </w:r>
      <w:r w:rsidRPr="001B6BE1">
        <w:t xml:space="preserve">ase-1: Testing </w:t>
      </w:r>
      <w:r w:rsidR="003C5E64" w:rsidRPr="001B6BE1">
        <w:t xml:space="preserve">the </w:t>
      </w:r>
      <w:r w:rsidR="0096752D" w:rsidRPr="001B6BE1">
        <w:t>ONOS Controller</w:t>
      </w:r>
      <w:r w:rsidRPr="001B6BE1">
        <w:t xml:space="preserve"> with </w:t>
      </w:r>
      <w:r w:rsidR="003C5E64" w:rsidRPr="001B6BE1">
        <w:t>I</w:t>
      </w:r>
      <w:r w:rsidRPr="001B6BE1">
        <w:t xml:space="preserve">solated L2 </w:t>
      </w:r>
      <w:r w:rsidR="003C5E64" w:rsidRPr="001B6BE1">
        <w:t>O</w:t>
      </w:r>
      <w:r w:rsidRPr="001B6BE1">
        <w:t xml:space="preserve">verlay </w:t>
      </w:r>
      <w:r w:rsidR="003C5E64" w:rsidRPr="001B6BE1">
        <w:t>N</w:t>
      </w:r>
      <w:r w:rsidRPr="001B6BE1">
        <w:t>etworks</w:t>
      </w:r>
      <w:bookmarkEnd w:id="152"/>
    </w:p>
    <w:p w14:paraId="030F3BF1" w14:textId="5A5C4236" w:rsidR="00DE1056" w:rsidRPr="001B6BE1" w:rsidRDefault="00B12D73" w:rsidP="00DE1056">
      <w:r w:rsidRPr="001B6BE1">
        <w:t xml:space="preserve">From </w:t>
      </w:r>
      <w:r w:rsidR="00B23541" w:rsidRPr="001B6BE1">
        <w:t>time-to-time</w:t>
      </w:r>
      <w:r w:rsidRPr="001B6BE1">
        <w:t xml:space="preserve"> Internet </w:t>
      </w:r>
      <w:r w:rsidR="002425B4" w:rsidRPr="001B6BE1">
        <w:t>S</w:t>
      </w:r>
      <w:r w:rsidRPr="001B6BE1">
        <w:t xml:space="preserve">ervice </w:t>
      </w:r>
      <w:r w:rsidR="002425B4" w:rsidRPr="001B6BE1">
        <w:t>P</w:t>
      </w:r>
      <w:r w:rsidRPr="001B6BE1">
        <w:t xml:space="preserve">roviders </w:t>
      </w:r>
      <w:r w:rsidR="002425B4" w:rsidRPr="001B6BE1">
        <w:t>(ISPs)</w:t>
      </w:r>
      <w:r w:rsidR="00281B9C" w:rsidRPr="001B6BE1">
        <w:t xml:space="preserve"> are </w:t>
      </w:r>
      <w:commentRangeStart w:id="153"/>
      <w:r w:rsidR="00281B9C" w:rsidRPr="001B6BE1">
        <w:t>puzzled</w:t>
      </w:r>
      <w:r w:rsidR="002425B4" w:rsidRPr="001B6BE1">
        <w:t xml:space="preserve"> </w:t>
      </w:r>
      <w:commentRangeEnd w:id="153"/>
      <w:r w:rsidR="008C739D">
        <w:rPr>
          <w:rStyle w:val="CommentReference"/>
        </w:rPr>
        <w:commentReference w:id="153"/>
      </w:r>
      <w:r w:rsidR="00281B9C" w:rsidRPr="001B6BE1">
        <w:t>over</w:t>
      </w:r>
      <w:r w:rsidR="002425B4" w:rsidRPr="001B6BE1">
        <w:t xml:space="preserve"> better VPN services</w:t>
      </w:r>
      <w:r w:rsidR="00600F90" w:rsidRPr="001B6BE1">
        <w:t xml:space="preserve"> to provide</w:t>
      </w:r>
      <w:r w:rsidR="002425B4" w:rsidRPr="001B6BE1">
        <w:t>.</w:t>
      </w:r>
      <w:r w:rsidR="00EE2421" w:rsidRPr="001B6BE1">
        <w:t xml:space="preserve"> Where </w:t>
      </w:r>
      <w:r w:rsidR="00281B9C" w:rsidRPr="001B6BE1">
        <w:t>L2VPN</w:t>
      </w:r>
      <w:r w:rsidR="00EE2421" w:rsidRPr="001B6BE1">
        <w:t xml:space="preserve"> offer</w:t>
      </w:r>
      <w:r w:rsidR="00655EEC" w:rsidRPr="001B6BE1">
        <w:t xml:space="preserve"> </w:t>
      </w:r>
      <w:r w:rsidR="009F3453" w:rsidRPr="001B6BE1">
        <w:t xml:space="preserve">lower operational cost and higher compatibility regarding </w:t>
      </w:r>
      <w:r w:rsidR="00EA3A88" w:rsidRPr="001B6BE1">
        <w:t>VPN tunnels</w:t>
      </w:r>
      <w:r w:rsidR="009F3453" w:rsidRPr="001B6BE1">
        <w:t xml:space="preserve">, </w:t>
      </w:r>
      <w:r w:rsidR="00EA3A88" w:rsidRPr="001B6BE1">
        <w:t>on the other hand L3VPN offer large scalability and better traffic engineering.</w:t>
      </w:r>
      <w:r w:rsidR="00DE1056" w:rsidRPr="001B6BE1">
        <w:t xml:space="preserve"> The L2VPN services can run over the existing IP core with minimal configuration which provides great opportunity for the ISPs to deploy a new service over the existing infrastructure.</w:t>
      </w:r>
      <w:r w:rsidR="003E14DE" w:rsidRPr="001B6BE1">
        <w:t xml:space="preserve"> Another benefit of L2VPN is packet forwarding information can be learned through the data plane</w:t>
      </w:r>
      <w:r w:rsidR="00A8323D" w:rsidRPr="001B6BE1">
        <w:t xml:space="preserve"> itself without </w:t>
      </w:r>
      <w:r w:rsidR="001E4583" w:rsidRPr="001B6BE1">
        <w:t>involving the</w:t>
      </w:r>
      <w:r w:rsidR="00A8323D" w:rsidRPr="001B6BE1">
        <w:t xml:space="preserve"> control plane.</w:t>
      </w:r>
    </w:p>
    <w:p w14:paraId="51BD4789" w14:textId="7DA33CDE" w:rsidR="0095073E" w:rsidRPr="001B6BE1" w:rsidRDefault="0095073E" w:rsidP="00DE1056">
      <w:r w:rsidRPr="001B6BE1">
        <w:t xml:space="preserve">L2VPNs like </w:t>
      </w:r>
      <w:r w:rsidR="00D147B7" w:rsidRPr="001B6BE1">
        <w:t>Virtual Private LAN Services</w:t>
      </w:r>
      <w:r w:rsidRPr="001B6BE1">
        <w:t xml:space="preserve"> </w:t>
      </w:r>
      <w:r w:rsidR="00F00F30" w:rsidRPr="001B6BE1">
        <w:t xml:space="preserve">(VPLS) </w:t>
      </w:r>
      <w:r w:rsidRPr="001B6BE1">
        <w:t xml:space="preserve">are becoming popular among service providers because they support multipoint communication and have robust security features. </w:t>
      </w:r>
      <w:r w:rsidR="00A82424" w:rsidRPr="001B6BE1">
        <w:t>VPLS</w:t>
      </w:r>
      <w:ins w:id="154" w:author="Peter Gröschke" w:date="2022-09-29T18:02:00Z">
        <w:r w:rsidR="00803907">
          <w:t>,</w:t>
        </w:r>
      </w:ins>
      <w:r w:rsidR="00A82424" w:rsidRPr="001B6BE1">
        <w:t xml:space="preserve"> a</w:t>
      </w:r>
      <w:r w:rsidRPr="001B6BE1">
        <w:t>s an L2</w:t>
      </w:r>
      <w:r w:rsidR="001A66A2" w:rsidRPr="001B6BE1">
        <w:t>VPN</w:t>
      </w:r>
      <w:r w:rsidRPr="001B6BE1">
        <w:t xml:space="preserve"> solution, has a zero-hop delay at the core of the network. Therefore, VPLS </w:t>
      </w:r>
      <w:r w:rsidR="00A82424" w:rsidRPr="001B6BE1">
        <w:t>is</w:t>
      </w:r>
      <w:r w:rsidR="000135F9" w:rsidRPr="001B6BE1">
        <w:t xml:space="preserve"> capable of</w:t>
      </w:r>
      <w:r w:rsidRPr="001B6BE1">
        <w:t xml:space="preserve"> achiev</w:t>
      </w:r>
      <w:r w:rsidR="000135F9" w:rsidRPr="001B6BE1">
        <w:t>ing</w:t>
      </w:r>
      <w:r w:rsidRPr="001B6BE1">
        <w:t xml:space="preserve"> lower latencies and better jitter performance</w:t>
      </w:r>
      <w:r w:rsidR="000135F9" w:rsidRPr="001B6BE1">
        <w:t xml:space="preserve"> compared to</w:t>
      </w:r>
      <w:r w:rsidRPr="001B6BE1">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5EA90B22" w:rsidR="0021796F" w:rsidRPr="001B6BE1" w:rsidRDefault="00CA6C07" w:rsidP="0021796F">
      <w:r w:rsidRPr="001B6BE1">
        <w:t>Virtual Private LAN Services (VPLS) is a shared packet switched network that provides multiple</w:t>
      </w:r>
      <w:r w:rsidR="00F00F30" w:rsidRPr="001B6BE1">
        <w:t xml:space="preserve"> pseudo-wire</w:t>
      </w:r>
      <w:r w:rsidRPr="001B6BE1">
        <w:t xml:space="preserve"> </w:t>
      </w:r>
      <w:r w:rsidR="00F00F30" w:rsidRPr="001B6BE1">
        <w:t>(</w:t>
      </w:r>
      <w:r w:rsidRPr="001B6BE1">
        <w:t>PW</w:t>
      </w:r>
      <w:r w:rsidR="00F00F30" w:rsidRPr="001B6BE1">
        <w:t>)</w:t>
      </w:r>
      <w:r w:rsidRPr="001B6BE1">
        <w:t xml:space="preserve"> connections</w:t>
      </w:r>
      <w:r w:rsidR="00B473A8" w:rsidRPr="001B6BE1">
        <w:t xml:space="preserve"> over the core network</w:t>
      </w:r>
      <w:r w:rsidRPr="001B6BE1">
        <w:t>.</w:t>
      </w:r>
      <w:r w:rsidR="00232B5C" w:rsidRPr="001B6BE1">
        <w:t xml:space="preserve"> Layer 2 services across a WAN that imitates as an Ethernet LAN in many aspects are offered by the VPLS.</w:t>
      </w:r>
      <w:r w:rsidR="0021796F" w:rsidRPr="001B6BE1">
        <w:t xml:space="preserve"> Regardless of the location of the sites, all VPLS-connected sites seem to be connected on the same LAN. This network creates a private connection since only customer devices from the same VPLS are allowed to use the connection. A LAN and VPLS both operate in a </w:t>
      </w:r>
      <w:r w:rsidR="00B23541" w:rsidRPr="001B6BE1">
        <w:t>similar way</w:t>
      </w:r>
      <w:r w:rsidR="0021796F" w:rsidRPr="001B6BE1">
        <w:t>. The ISPs network allows customer devices that are a part of the same VPLS instance to interact and communicate with one another as though they were doing so over a</w:t>
      </w:r>
      <w:r w:rsidR="00797362" w:rsidRPr="001B6BE1">
        <w:t xml:space="preserve"> common</w:t>
      </w:r>
      <w:r w:rsidR="0021796F" w:rsidRPr="001B6BE1">
        <w:t xml:space="preserve"> LAN.</w:t>
      </w:r>
    </w:p>
    <w:p w14:paraId="047DE589" w14:textId="05951641" w:rsidR="008D1E5D" w:rsidRPr="001B6BE1" w:rsidRDefault="00972CF7" w:rsidP="008D1E5D">
      <w:r w:rsidRPr="001B6BE1">
        <w:t xml:space="preserve">VPLS is </w:t>
      </w:r>
      <w:del w:id="155" w:author="Peter Gröschke" w:date="2022-09-29T18:30:00Z">
        <w:r w:rsidRPr="001B6BE1" w:rsidDel="008C739D">
          <w:delText>an easy</w:delText>
        </w:r>
      </w:del>
      <w:ins w:id="156" w:author="Peter Gröschke" w:date="2022-09-29T18:30:00Z">
        <w:r w:rsidR="008C739D">
          <w:t>a</w:t>
        </w:r>
      </w:ins>
      <w:r w:rsidRPr="001B6BE1">
        <w:t xml:space="preserve"> way of providing an L2VPN. Additionally, VPLS is </w:t>
      </w:r>
      <w:r w:rsidR="00753688" w:rsidRPr="001B6BE1">
        <w:t>favoured</w:t>
      </w:r>
      <w:r w:rsidRPr="001B6BE1">
        <w:t xml:space="preserve"> because of some of its features, such as protocol independence and cost-effective operating characteristics.</w:t>
      </w:r>
      <w:r w:rsidR="0062530E" w:rsidRPr="001B6BE1">
        <w:t xml:space="preserve"> The main goal of VPLS is to connect networks that operate at a global scale as if they are networked on the same LAN. VPLS offers multipoint-to</w:t>
      </w:r>
      <w:r w:rsidR="00753688" w:rsidRPr="001B6BE1">
        <w:t>-</w:t>
      </w:r>
      <w:r w:rsidR="0062530E" w:rsidRPr="001B6BE1">
        <w:t>multipoint Ethernet connectivity over a</w:t>
      </w:r>
      <w:r w:rsidR="00CA33FC" w:rsidRPr="001B6BE1">
        <w:t xml:space="preserve"> core</w:t>
      </w:r>
      <w:r w:rsidR="0062530E" w:rsidRPr="001B6BE1">
        <w:t xml:space="preserve"> Multi-Protocol Label Switching (MPLS)/ IP network.</w:t>
      </w:r>
      <w:r w:rsidR="008D1E5D" w:rsidRPr="001B6BE1">
        <w:t xml:space="preserve"> The lower </w:t>
      </w:r>
      <w:r w:rsidR="005D2C81" w:rsidRPr="001B6BE1">
        <w:t>operational</w:t>
      </w:r>
      <w:r w:rsidR="008D1E5D" w:rsidRPr="001B6BE1">
        <w:t xml:space="preserve"> cost of VPLS can be provided to its better resource utilization.</w:t>
      </w:r>
    </w:p>
    <w:p w14:paraId="30AC3D0F" w14:textId="0DA42D88" w:rsidR="005C07F2" w:rsidRPr="001B6BE1" w:rsidRDefault="00AB6007" w:rsidP="00535763">
      <w:r w:rsidRPr="001B6BE1">
        <w:t xml:space="preserve">Originally, VPLS flat architecture was proposed, which worked very well for small to medium size of networks. However, in case of </w:t>
      </w:r>
      <w:r w:rsidR="00B23541" w:rsidRPr="001B6BE1">
        <w:t>larger</w:t>
      </w:r>
      <w:r w:rsidRPr="001B6BE1">
        <w:t xml:space="preserve"> networks, flat architectures faced </w:t>
      </w:r>
      <w:r w:rsidR="00472B17" w:rsidRPr="001B6BE1">
        <w:t xml:space="preserve">significant </w:t>
      </w:r>
      <w:r w:rsidRPr="001B6BE1">
        <w:t xml:space="preserve">scalability </w:t>
      </w:r>
      <w:r w:rsidR="00472B17" w:rsidRPr="001B6BE1">
        <w:t xml:space="preserve">problems </w:t>
      </w:r>
      <w:r w:rsidRPr="001B6BE1">
        <w:t>in both data and control planes because of the requirement of a full mesh of PWs.</w:t>
      </w:r>
      <w:r w:rsidR="00B64E5B" w:rsidRPr="001B6BE1">
        <w:t xml:space="preserve"> Another architecture, Hierarchical VPLS (H-VPLS) architecture was suggested as a solution to this problem.</w:t>
      </w:r>
      <w:r w:rsidR="003A42AD" w:rsidRPr="001B6BE1">
        <w:t xml:space="preserve"> The H-VPLS architecture </w:t>
      </w:r>
      <w:r w:rsidR="00C07983" w:rsidRPr="001B6BE1">
        <w:t xml:space="preserve">offers </w:t>
      </w:r>
      <w:r w:rsidR="003A42AD" w:rsidRPr="001B6BE1">
        <w:t>a feasible solution to the scalability issue by decreasing the number of PWs.</w:t>
      </w:r>
      <w:sdt>
        <w:sdtPr>
          <w:id w:val="-1103800219"/>
          <w:citation/>
        </w:sdtPr>
        <w:sdtContent>
          <w:r w:rsidR="00F4482C" w:rsidRPr="001B6BE1">
            <w:fldChar w:fldCharType="begin"/>
          </w:r>
          <w:r w:rsidR="006E6380" w:rsidRPr="001B6BE1">
            <w:instrText xml:space="preserve">CITATION KGa21 \l 1033 </w:instrText>
          </w:r>
          <w:r w:rsidR="00F4482C" w:rsidRPr="001B6BE1">
            <w:fldChar w:fldCharType="separate"/>
          </w:r>
          <w:r w:rsidR="00E54C4E" w:rsidRPr="001B6BE1">
            <w:t xml:space="preserve"> [61]</w:t>
          </w:r>
          <w:r w:rsidR="00F4482C" w:rsidRPr="001B6BE1">
            <w:fldChar w:fldCharType="end"/>
          </w:r>
        </w:sdtContent>
      </w:sdt>
      <w:r w:rsidR="00C07983" w:rsidRPr="001B6BE1">
        <w:t xml:space="preserve"> </w:t>
      </w:r>
      <w:r w:rsidR="00EB0A5F" w:rsidRPr="001B6BE1">
        <w:t>To</w:t>
      </w:r>
      <w:r w:rsidR="00C07983" w:rsidRPr="001B6BE1">
        <w:t xml:space="preserve"> overcome the problems of discovery of neighbours, </w:t>
      </w:r>
      <w:r w:rsidR="00B23541" w:rsidRPr="001B6BE1">
        <w:t>security,</w:t>
      </w:r>
      <w:r w:rsidR="00C07983" w:rsidRPr="001B6BE1">
        <w:t xml:space="preserve"> and </w:t>
      </w:r>
      <w:r w:rsidR="00753688" w:rsidRPr="001B6BE1">
        <w:t>flexibility</w:t>
      </w:r>
      <w:r w:rsidR="00C07983" w:rsidRPr="001B6BE1">
        <w:t>,</w:t>
      </w:r>
      <w:r w:rsidR="00EB0A5F" w:rsidRPr="001B6BE1">
        <w:t xml:space="preserve"> initially</w:t>
      </w:r>
      <w:r w:rsidR="00C07983" w:rsidRPr="001B6BE1">
        <w:t xml:space="preserve"> MPLS was used to implement VPLS. </w:t>
      </w:r>
      <w:r w:rsidR="009F71C0" w:rsidRPr="001B6BE1">
        <w:t xml:space="preserve">Eventually, two implementations were standardized, first, BGP for auto-discovery and </w:t>
      </w:r>
      <w:r w:rsidR="00753688" w:rsidRPr="001B6BE1">
        <w:t>signalling</w:t>
      </w:r>
      <w:r w:rsidR="009F71C0" w:rsidRPr="001B6BE1">
        <w:t xml:space="preserve"> and second, Label Distribution Protocol (LDP) for </w:t>
      </w:r>
      <w:r w:rsidR="00753688" w:rsidRPr="001B6BE1">
        <w:t>signalling</w:t>
      </w:r>
      <w:r w:rsidR="009F71C0" w:rsidRPr="001B6BE1">
        <w:t>.</w:t>
      </w:r>
    </w:p>
    <w:p w14:paraId="751CE9D9" w14:textId="65BA2059" w:rsidR="000C5B02" w:rsidRPr="001B6BE1" w:rsidRDefault="00217441" w:rsidP="000C5B02">
      <w:r w:rsidRPr="001B6BE1">
        <w:t xml:space="preserve">New technologies were proposed </w:t>
      </w:r>
      <w:r w:rsidR="00E65203" w:rsidRPr="001B6BE1">
        <w:t xml:space="preserve">such as </w:t>
      </w:r>
      <w:r w:rsidR="005C3623" w:rsidRPr="001B6BE1">
        <w:t>SDN based VPLS</w:t>
      </w:r>
      <w:r w:rsidR="00E65203" w:rsidRPr="001B6BE1">
        <w:t xml:space="preserve"> to increase scalability and enhance the security of</w:t>
      </w:r>
      <w:r w:rsidRPr="001B6BE1">
        <w:t xml:space="preserve"> the service</w:t>
      </w:r>
      <w:r w:rsidR="00E65203" w:rsidRPr="001B6BE1">
        <w:t>.</w:t>
      </w:r>
      <w:r w:rsidR="005C3623" w:rsidRPr="001B6BE1">
        <w:t xml:space="preserve"> Software-Defined VPLS (SD-VPLS) </w:t>
      </w:r>
      <w:r w:rsidR="00E234E7" w:rsidRPr="001B6BE1">
        <w:t>promises</w:t>
      </w:r>
      <w:r w:rsidR="005C3623" w:rsidRPr="001B6BE1">
        <w:t xml:space="preserve"> improved tunnel management, enhanced </w:t>
      </w:r>
      <w:r w:rsidR="00232162" w:rsidRPr="001B6BE1">
        <w:t>security,</w:t>
      </w:r>
      <w:r w:rsidR="005C3623" w:rsidRPr="001B6BE1">
        <w:t xml:space="preserve"> and </w:t>
      </w:r>
      <w:r w:rsidR="00232162" w:rsidRPr="001B6BE1">
        <w:t>better</w:t>
      </w:r>
      <w:r w:rsidR="005C3623" w:rsidRPr="001B6BE1">
        <w:t xml:space="preserve"> scalability.</w:t>
      </w:r>
      <w:r w:rsidR="003C122A" w:rsidRPr="001B6BE1">
        <w:t xml:space="preserve"> The SDN</w:t>
      </w:r>
      <w:r w:rsidR="00402E07" w:rsidRPr="001B6BE1">
        <w:t xml:space="preserve">’s </w:t>
      </w:r>
      <w:r w:rsidR="00232162" w:rsidRPr="001B6BE1">
        <w:t>principal</w:t>
      </w:r>
      <w:r w:rsidR="003C122A" w:rsidRPr="001B6BE1">
        <w:t xml:space="preserve"> feature of separat</w:t>
      </w:r>
      <w:r w:rsidR="00D853A7" w:rsidRPr="001B6BE1">
        <w:t>e</w:t>
      </w:r>
      <w:r w:rsidR="003C122A" w:rsidRPr="001B6BE1">
        <w:t xml:space="preserve"> data plane and control plane </w:t>
      </w:r>
      <w:r w:rsidR="00753688" w:rsidRPr="001B6BE1">
        <w:t>aligned</w:t>
      </w:r>
      <w:r w:rsidR="006F3F87" w:rsidRPr="001B6BE1">
        <w:t xml:space="preserve"> significantly with</w:t>
      </w:r>
      <w:r w:rsidR="003C122A" w:rsidRPr="001B6BE1">
        <w:t xml:space="preserve"> VPLS L2VPN service</w:t>
      </w:r>
      <w:r w:rsidR="00BF3D17" w:rsidRPr="001B6BE1">
        <w:t>.</w:t>
      </w:r>
      <w:r w:rsidR="006F3F87" w:rsidRPr="001B6BE1">
        <w:t xml:space="preserve"> </w:t>
      </w:r>
      <w:r w:rsidR="006B6FB2" w:rsidRPr="001B6BE1">
        <w:t xml:space="preserve">The significant tunnel establishment delay reduction was observed in SD-VPLS compared to the </w:t>
      </w:r>
      <w:r w:rsidR="007752D2" w:rsidRPr="001B6BE1">
        <w:t>other</w:t>
      </w:r>
      <w:r w:rsidR="006B6FB2" w:rsidRPr="001B6BE1">
        <w:t xml:space="preserve"> VPLS architectures.</w:t>
      </w:r>
      <w:r w:rsidR="003C107A" w:rsidRPr="001B6BE1">
        <w:t xml:space="preserve"> </w:t>
      </w:r>
      <w:sdt>
        <w:sdtPr>
          <w:id w:val="-1167556116"/>
          <w:citation/>
        </w:sdtPr>
        <w:sdtContent>
          <w:r w:rsidR="003C107A" w:rsidRPr="001B6BE1">
            <w:fldChar w:fldCharType="begin"/>
          </w:r>
          <w:r w:rsidR="003C107A" w:rsidRPr="001B6BE1">
            <w:instrText xml:space="preserve"> CITATION Liy16 \l 1033 </w:instrText>
          </w:r>
          <w:r w:rsidR="003C107A" w:rsidRPr="001B6BE1">
            <w:fldChar w:fldCharType="separate"/>
          </w:r>
          <w:r w:rsidR="00E54C4E" w:rsidRPr="001B6BE1">
            <w:t>[62]</w:t>
          </w:r>
          <w:r w:rsidR="003C107A" w:rsidRPr="001B6BE1">
            <w:fldChar w:fldCharType="end"/>
          </w:r>
        </w:sdtContent>
      </w:sdt>
      <w:r w:rsidR="00CF0355" w:rsidRPr="001B6BE1">
        <w:t xml:space="preserve"> </w:t>
      </w:r>
      <w:r w:rsidR="00232162" w:rsidRPr="001B6BE1">
        <w:t>Thus,</w:t>
      </w:r>
      <w:r w:rsidR="000C5B02" w:rsidRPr="001B6BE1">
        <w:t xml:space="preserve"> the use</w:t>
      </w:r>
      <w:r w:rsidR="001D48CB" w:rsidRPr="001B6BE1">
        <w:t xml:space="preserve"> </w:t>
      </w:r>
      <w:r w:rsidR="000C5B02" w:rsidRPr="001B6BE1">
        <w:t xml:space="preserve">of SDN in </w:t>
      </w:r>
      <w:r w:rsidR="00521998" w:rsidRPr="001B6BE1">
        <w:t xml:space="preserve">context </w:t>
      </w:r>
      <w:r w:rsidR="000C5B02" w:rsidRPr="001B6BE1">
        <w:t>of VPLS is expected to enhance the</w:t>
      </w:r>
      <w:r w:rsidR="001D48CB" w:rsidRPr="001B6BE1">
        <w:t xml:space="preserve"> </w:t>
      </w:r>
      <w:r w:rsidR="000C5B02" w:rsidRPr="001B6BE1">
        <w:t xml:space="preserve">capabilities of VPLS. </w:t>
      </w:r>
      <w:r w:rsidR="00DF1838" w:rsidRPr="001B6BE1">
        <w:t>Particularly</w:t>
      </w:r>
      <w:r w:rsidR="000C5B02" w:rsidRPr="001B6BE1">
        <w:t xml:space="preserve">, SDN can be </w:t>
      </w:r>
      <w:r w:rsidR="00DF1838" w:rsidRPr="001B6BE1">
        <w:t>utilized with</w:t>
      </w:r>
      <w:r w:rsidR="000C5B02" w:rsidRPr="001B6BE1">
        <w:t xml:space="preserve"> VPLS to </w:t>
      </w:r>
      <w:r w:rsidR="00DF1838" w:rsidRPr="001B6BE1">
        <w:t xml:space="preserve">improve </w:t>
      </w:r>
      <w:r w:rsidR="000C5B02" w:rsidRPr="001B6BE1">
        <w:t xml:space="preserve">security, </w:t>
      </w:r>
      <w:r w:rsidR="00232162" w:rsidRPr="001B6BE1">
        <w:t>scalability,</w:t>
      </w:r>
      <w:r w:rsidR="000C5B02" w:rsidRPr="001B6BE1">
        <w:t xml:space="preserve"> </w:t>
      </w:r>
      <w:r w:rsidR="00DF1838" w:rsidRPr="001B6BE1">
        <w:t>and network programmability</w:t>
      </w:r>
      <w:r w:rsidR="000C5B02" w:rsidRPr="001B6BE1">
        <w:t xml:space="preserve">, which </w:t>
      </w:r>
      <w:r w:rsidR="00772FF8" w:rsidRPr="001B6BE1">
        <w:t xml:space="preserve">furthermore </w:t>
      </w:r>
      <w:r w:rsidR="000C5B02" w:rsidRPr="001B6BE1">
        <w:t>increases flexibility and agility.</w:t>
      </w:r>
      <w:r w:rsidR="001D48CB" w:rsidRPr="001B6BE1">
        <w:t xml:space="preserve"> </w:t>
      </w:r>
      <w:r w:rsidR="00DF1838" w:rsidRPr="001B6BE1">
        <w:t>Thus, SD-VPLS can be said one of the most recent technological developments in VPLS.</w:t>
      </w:r>
      <w:sdt>
        <w:sdtPr>
          <w:id w:val="1983273058"/>
          <w:citation/>
        </w:sdtPr>
        <w:sdtContent>
          <w:r w:rsidR="00515493" w:rsidRPr="001B6BE1">
            <w:fldChar w:fldCharType="begin"/>
          </w:r>
          <w:r w:rsidR="006E6380" w:rsidRPr="001B6BE1">
            <w:instrText xml:space="preserve">CITATION KGa21 \l 1033 </w:instrText>
          </w:r>
          <w:r w:rsidR="00515493" w:rsidRPr="001B6BE1">
            <w:fldChar w:fldCharType="separate"/>
          </w:r>
          <w:r w:rsidR="00E54C4E" w:rsidRPr="001B6BE1">
            <w:t xml:space="preserve"> [61]</w:t>
          </w:r>
          <w:r w:rsidR="00515493" w:rsidRPr="001B6BE1">
            <w:fldChar w:fldCharType="end"/>
          </w:r>
        </w:sdtContent>
      </w:sdt>
    </w:p>
    <w:p w14:paraId="5B1DF733" w14:textId="27A1450F" w:rsidR="002B47CB" w:rsidRPr="001B6BE1" w:rsidRDefault="002B47CB" w:rsidP="002B47CB"/>
    <w:p w14:paraId="56AA1DEC" w14:textId="14C38157" w:rsidR="009752FB" w:rsidRPr="001B6BE1" w:rsidRDefault="009752FB" w:rsidP="009752FB">
      <w:pPr>
        <w:pStyle w:val="Heading3"/>
        <w:rPr>
          <w:lang w:val="en-GB"/>
        </w:rPr>
      </w:pPr>
      <w:bookmarkStart w:id="157" w:name="_Toc115032508"/>
      <w:r w:rsidRPr="001B6BE1">
        <w:rPr>
          <w:lang w:val="en-GB"/>
        </w:rPr>
        <w:t>Introduction</w:t>
      </w:r>
      <w:bookmarkEnd w:id="157"/>
    </w:p>
    <w:p w14:paraId="5DD7E5CD" w14:textId="5A4D52A8" w:rsidR="00040783" w:rsidRPr="001B6BE1" w:rsidRDefault="009550B6" w:rsidP="009550B6">
      <w:r w:rsidRPr="001B6BE1">
        <w:t xml:space="preserve">In this use case </w:t>
      </w:r>
      <w:r w:rsidR="00462DBD" w:rsidRPr="001B6BE1">
        <w:t>ONOS controller was implemented with the</w:t>
      </w:r>
      <w:r w:rsidR="0071350E" w:rsidRPr="001B6BE1">
        <w:t xml:space="preserve"> VPLS</w:t>
      </w:r>
      <w:r w:rsidR="00462DBD" w:rsidRPr="001B6BE1">
        <w:t xml:space="preserve"> L2VPN</w:t>
      </w:r>
      <w:r w:rsidR="0071350E" w:rsidRPr="001B6BE1">
        <w:t xml:space="preserve"> service</w:t>
      </w:r>
      <w:r w:rsidR="00462DBD" w:rsidRPr="001B6BE1">
        <w:t xml:space="preserve">. </w:t>
      </w:r>
      <w:r w:rsidR="00F96FAD" w:rsidRPr="001B6BE1">
        <w:t>The aim was to connect multiple end-users in an OpenFlow network to create the Layer 2 broadcast overlay network.</w:t>
      </w:r>
      <w:r w:rsidR="005A049D" w:rsidRPr="001B6BE1">
        <w:t xml:space="preserve"> </w:t>
      </w:r>
      <w:r w:rsidR="00D07097">
        <w:t>V</w:t>
      </w:r>
      <w:r w:rsidR="00D07097" w:rsidRPr="001B6BE1">
        <w:t>irtually separate path</w:t>
      </w:r>
      <w:r w:rsidR="00D07097">
        <w:t>s</w:t>
      </w:r>
      <w:r w:rsidRPr="001B6BE1">
        <w:t xml:space="preserve"> were created to isolate the traffic flow between the </w:t>
      </w:r>
      <w:r w:rsidR="00CD1F8E">
        <w:t>endpoints</w:t>
      </w:r>
      <w:r w:rsidRPr="001B6BE1">
        <w:t>.</w:t>
      </w:r>
      <w:r w:rsidR="001852B3" w:rsidRPr="001B6BE1">
        <w:t xml:space="preserve"> </w:t>
      </w:r>
      <w:r w:rsidR="007B541B" w:rsidRPr="001B6BE1">
        <w:t>VPLS application</w:t>
      </w:r>
      <w:r w:rsidR="00D550C8" w:rsidRPr="001B6BE1">
        <w:t xml:space="preserve"> is</w:t>
      </w:r>
      <w:r w:rsidR="007B541B" w:rsidRPr="001B6BE1">
        <w:t xml:space="preserve"> by default</w:t>
      </w:r>
      <w:r w:rsidR="00D550C8" w:rsidRPr="001B6BE1">
        <w:t xml:space="preserve"> included</w:t>
      </w:r>
      <w:r w:rsidR="007B541B" w:rsidRPr="001B6BE1">
        <w:t xml:space="preserve"> in the</w:t>
      </w:r>
      <w:r w:rsidR="00D550C8" w:rsidRPr="001B6BE1">
        <w:t xml:space="preserve"> ONOS</w:t>
      </w:r>
      <w:r w:rsidR="007B541B" w:rsidRPr="001B6BE1">
        <w:t xml:space="preserve"> platform</w:t>
      </w:r>
      <w:r w:rsidR="001852B3" w:rsidRPr="001B6BE1">
        <w:t>.</w:t>
      </w:r>
    </w:p>
    <w:p w14:paraId="42EAD9E8" w14:textId="794A5E55" w:rsidR="00040783" w:rsidRPr="001B6BE1" w:rsidRDefault="00CE3BC6" w:rsidP="00040783">
      <w:r w:rsidRPr="001B6BE1">
        <w:lastRenderedPageBreak/>
        <w:t>To</w:t>
      </w:r>
      <w:r w:rsidR="00040783" w:rsidRPr="001B6BE1">
        <w:t xml:space="preserve"> </w:t>
      </w:r>
      <w:r w:rsidRPr="001B6BE1">
        <w:t xml:space="preserve">establish </w:t>
      </w:r>
      <w:r w:rsidR="00040783" w:rsidRPr="001B6BE1">
        <w:t>VPLS connectivity between two or more hosts</w:t>
      </w:r>
      <w:r w:rsidRPr="001B6BE1">
        <w:t xml:space="preserve"> in the network</w:t>
      </w:r>
      <w:r w:rsidR="00040783" w:rsidRPr="001B6BE1">
        <w:t xml:space="preserve">, </w:t>
      </w:r>
      <w:r w:rsidRPr="001B6BE1">
        <w:t>following things needs to be taken into consideration.</w:t>
      </w:r>
    </w:p>
    <w:p w14:paraId="36F2080F" w14:textId="34B14F54" w:rsidR="00CE3BC6" w:rsidRPr="001B6BE1" w:rsidRDefault="00040783">
      <w:pPr>
        <w:pStyle w:val="ListParagraph"/>
        <w:numPr>
          <w:ilvl w:val="0"/>
          <w:numId w:val="23"/>
        </w:numPr>
      </w:pPr>
      <w:r w:rsidRPr="001B6BE1">
        <w:t xml:space="preserve">A VPLS </w:t>
      </w:r>
      <w:r w:rsidR="00CE3BC6" w:rsidRPr="001B6BE1">
        <w:t>ID is required</w:t>
      </w:r>
      <w:r w:rsidRPr="001B6BE1">
        <w:t xml:space="preserve"> to be </w:t>
      </w:r>
      <w:r w:rsidR="00CE3BC6" w:rsidRPr="001B6BE1">
        <w:t>specified.</w:t>
      </w:r>
    </w:p>
    <w:p w14:paraId="113D224F" w14:textId="3064C664" w:rsidR="00F274F7" w:rsidRPr="001B6BE1" w:rsidRDefault="00F274F7">
      <w:pPr>
        <w:pStyle w:val="ListParagraph"/>
        <w:numPr>
          <w:ilvl w:val="0"/>
          <w:numId w:val="23"/>
        </w:numPr>
      </w:pPr>
      <w:r w:rsidRPr="001B6BE1">
        <w:t>The ONOS configuration should have at least two Open vSwitch’s interfaces configured in it.</w:t>
      </w:r>
    </w:p>
    <w:p w14:paraId="4422A8EB" w14:textId="437FB8A9" w:rsidR="00CE3BC6" w:rsidRPr="001B6BE1" w:rsidRDefault="00CE3BC6">
      <w:pPr>
        <w:pStyle w:val="ListParagraph"/>
        <w:numPr>
          <w:ilvl w:val="0"/>
          <w:numId w:val="23"/>
        </w:numPr>
      </w:pPr>
      <w:r w:rsidRPr="001B6BE1">
        <w:t>A VPLS ID should at least contain two</w:t>
      </w:r>
      <w:r w:rsidR="00D75A6D" w:rsidRPr="001B6BE1">
        <w:t xml:space="preserve"> such</w:t>
      </w:r>
      <w:r w:rsidRPr="001B6BE1">
        <w:t xml:space="preserve"> interfaces in it.</w:t>
      </w:r>
    </w:p>
    <w:p w14:paraId="7A40119B" w14:textId="0D53862B" w:rsidR="00CE3BC6" w:rsidRPr="001B6BE1" w:rsidRDefault="00786841">
      <w:pPr>
        <w:pStyle w:val="ListParagraph"/>
        <w:numPr>
          <w:ilvl w:val="0"/>
          <w:numId w:val="23"/>
        </w:numPr>
      </w:pPr>
      <w:r w:rsidRPr="001B6BE1">
        <w:t>The network should have a</w:t>
      </w:r>
      <w:r w:rsidR="00040783" w:rsidRPr="001B6BE1">
        <w:t xml:space="preserve">t least two hosts connected to </w:t>
      </w:r>
      <w:r w:rsidRPr="001B6BE1">
        <w:t>it</w:t>
      </w:r>
      <w:r w:rsidR="00040783" w:rsidRPr="001B6BE1">
        <w:t>.</w:t>
      </w:r>
    </w:p>
    <w:p w14:paraId="1946E3CD" w14:textId="4552292C" w:rsidR="00CE3BC6" w:rsidRPr="001B6BE1" w:rsidRDefault="00F274F7" w:rsidP="00CE3BC6">
      <w:r w:rsidRPr="001B6BE1">
        <w:t>When</w:t>
      </w:r>
      <w:r w:rsidR="00A62DB3" w:rsidRPr="001B6BE1">
        <w:t xml:space="preserve"> </w:t>
      </w:r>
      <w:r w:rsidRPr="001B6BE1">
        <w:t>1</w:t>
      </w:r>
      <w:r w:rsidR="00A62DB3" w:rsidRPr="001B6BE1">
        <w:t>st</w:t>
      </w:r>
      <w:r w:rsidRPr="001B6BE1">
        <w:t>, 2</w:t>
      </w:r>
      <w:r w:rsidR="00A62DB3" w:rsidRPr="001B6BE1">
        <w:t>nd</w:t>
      </w:r>
      <w:r w:rsidRPr="001B6BE1">
        <w:t xml:space="preserve"> and 3</w:t>
      </w:r>
      <w:r w:rsidR="00A62DB3" w:rsidRPr="001B6BE1">
        <w:t>rd conditions</w:t>
      </w:r>
      <w:r w:rsidRPr="001B6BE1">
        <w:t xml:space="preserve"> are satisfied, hosts attached to the VPLS </w:t>
      </w:r>
      <w:r w:rsidR="00A62DB3" w:rsidRPr="001B6BE1">
        <w:t>are</w:t>
      </w:r>
      <w:r w:rsidRPr="001B6BE1">
        <w:t xml:space="preserve"> able to send and receive</w:t>
      </w:r>
      <w:r w:rsidR="00580EF1" w:rsidRPr="001B6BE1">
        <w:t xml:space="preserve"> ARP request messages </w:t>
      </w:r>
      <w:r w:rsidR="00A62DB3" w:rsidRPr="001B6BE1">
        <w:t>as</w:t>
      </w:r>
      <w:r w:rsidRPr="001B6BE1">
        <w:t xml:space="preserve"> broadcast </w:t>
      </w:r>
      <w:r w:rsidR="00580EF1" w:rsidRPr="001B6BE1">
        <w:t>messages</w:t>
      </w:r>
      <w:r w:rsidRPr="001B6BE1">
        <w:t>.</w:t>
      </w:r>
      <w:r w:rsidR="00942E4C" w:rsidRPr="001B6BE1">
        <w:t xml:space="preserve"> Before establishing unicast communication,</w:t>
      </w:r>
      <w:r w:rsidRPr="001B6BE1">
        <w:t xml:space="preserve"> </w:t>
      </w:r>
      <w:r w:rsidR="00942E4C" w:rsidRPr="001B6BE1">
        <w:t>it</w:t>
      </w:r>
      <w:r w:rsidRPr="001B6BE1">
        <w:t xml:space="preserve"> is </w:t>
      </w:r>
      <w:r w:rsidR="00043AD0" w:rsidRPr="001B6BE1">
        <w:t>essential</w:t>
      </w:r>
      <w:r w:rsidRPr="001B6BE1">
        <w:t xml:space="preserve"> to make sure that all hosts get discovered properly.</w:t>
      </w:r>
      <w:r w:rsidR="00043AD0" w:rsidRPr="001B6BE1">
        <w:t xml:space="preserve"> </w:t>
      </w:r>
      <w:r w:rsidRPr="001B6BE1">
        <w:t>When 4</w:t>
      </w:r>
      <w:r w:rsidR="00043AD0" w:rsidRPr="001B6BE1">
        <w:rPr>
          <w:vertAlign w:val="superscript"/>
        </w:rPr>
        <w:t>th</w:t>
      </w:r>
      <w:r w:rsidR="00043AD0" w:rsidRPr="001B6BE1">
        <w:t xml:space="preserve"> condition</w:t>
      </w:r>
      <w:r w:rsidRPr="001B6BE1">
        <w:t xml:space="preserve"> gets satisfied</w:t>
      </w:r>
      <w:r w:rsidR="00A62DB3" w:rsidRPr="001B6BE1">
        <w:t xml:space="preserve">, </w:t>
      </w:r>
      <w:r w:rsidR="002B0956" w:rsidRPr="001B6BE1">
        <w:t>i.e.,</w:t>
      </w:r>
      <w:r w:rsidRPr="001B6BE1">
        <w:t xml:space="preserve"> ONOS discovers at least two hosts of the same VPLS</w:t>
      </w:r>
      <w:r w:rsidR="00A62DB3" w:rsidRPr="001B6BE1">
        <w:t xml:space="preserve"> ID</w:t>
      </w:r>
      <w:r w:rsidR="00043AD0" w:rsidRPr="001B6BE1">
        <w:t xml:space="preserve"> in the network,</w:t>
      </w:r>
      <w:r w:rsidRPr="001B6BE1">
        <w:t xml:space="preserve"> unicast communication is established.</w:t>
      </w:r>
      <w:r w:rsidR="00D60CB3" w:rsidRPr="001B6BE1">
        <w:t xml:space="preserve"> </w:t>
      </w:r>
      <w:r w:rsidR="00CE3BC6" w:rsidRPr="001B6BE1">
        <w:t xml:space="preserve">Hosts </w:t>
      </w:r>
      <w:r w:rsidR="00D60CB3" w:rsidRPr="001B6BE1">
        <w:t>configured in</w:t>
      </w:r>
      <w:r w:rsidR="00CE3BC6" w:rsidRPr="001B6BE1">
        <w:t xml:space="preserve"> the same VPLS can send in packets tagged with the same VLAN I</w:t>
      </w:r>
      <w:r w:rsidR="00D60CB3" w:rsidRPr="001B6BE1">
        <w:t>D</w:t>
      </w:r>
      <w:r w:rsidR="00CE3BC6" w:rsidRPr="001B6BE1">
        <w:t>, different VLAN I</w:t>
      </w:r>
      <w:r w:rsidR="00D60CB3" w:rsidRPr="001B6BE1">
        <w:t>D</w:t>
      </w:r>
      <w:r w:rsidR="00CE3BC6" w:rsidRPr="001B6BE1">
        <w:t>s</w:t>
      </w:r>
      <w:r w:rsidR="00D60CB3" w:rsidRPr="001B6BE1">
        <w:t xml:space="preserve"> or</w:t>
      </w:r>
      <w:r w:rsidR="00CE3BC6" w:rsidRPr="001B6BE1">
        <w:t xml:space="preserve"> no VLAN I</w:t>
      </w:r>
      <w:r w:rsidR="00D60CB3" w:rsidRPr="001B6BE1">
        <w:t>D</w:t>
      </w:r>
      <w:r w:rsidR="00CE3BC6" w:rsidRPr="001B6BE1">
        <w:t>s at all</w:t>
      </w:r>
      <w:r w:rsidR="00D60CB3" w:rsidRPr="001B6BE1">
        <w:t>.</w:t>
      </w:r>
    </w:p>
    <w:p w14:paraId="67C3A7C8" w14:textId="71F2FF10" w:rsidR="00A76340" w:rsidRPr="001B6BE1" w:rsidRDefault="00A76340" w:rsidP="005B09AA">
      <w:r w:rsidRPr="001B6BE1">
        <w:t>VPLS can be installed and configured</w:t>
      </w:r>
      <w:r w:rsidR="00112611" w:rsidRPr="001B6BE1">
        <w:t xml:space="preserve"> a</w:t>
      </w:r>
      <w:r w:rsidRPr="001B6BE1">
        <w:t>t setup-time, before pushing the ONOS bits from a management machine to target machines</w:t>
      </w:r>
      <w:r w:rsidR="00112611" w:rsidRPr="001B6BE1">
        <w:t xml:space="preserve"> or even a</w:t>
      </w:r>
      <w:r w:rsidRPr="001B6BE1">
        <w:t>t</w:t>
      </w:r>
      <w:r w:rsidR="00112611" w:rsidRPr="001B6BE1">
        <w:t xml:space="preserve"> the</w:t>
      </w:r>
      <w:r w:rsidRPr="001B6BE1">
        <w:t xml:space="preserve"> run-time, while ONOS is running.</w:t>
      </w:r>
      <w:r w:rsidR="00112611" w:rsidRPr="001B6BE1">
        <w:t xml:space="preserve"> ONOS VPLS application named, </w:t>
      </w:r>
      <w:r w:rsidR="00112611" w:rsidRPr="001B6BE1">
        <w:rPr>
          <w:b/>
          <w:bCs/>
        </w:rPr>
        <w:t xml:space="preserve">org.onosproject.vpls </w:t>
      </w:r>
      <w:r w:rsidR="00112611" w:rsidRPr="001B6BE1">
        <w:t>needs to be installed and activated before executing VPLS configuration. The same can be done from the ONOS CLI or ONOS GUI.</w:t>
      </w:r>
      <w:r w:rsidR="00854704" w:rsidRPr="001B6BE1">
        <w:t xml:space="preserve"> This ONOS application supports two encapsulation types, VLAN and MPLS or even without configuring VLAN or MPLS this application works fine.</w:t>
      </w:r>
    </w:p>
    <w:p w14:paraId="122FF65C" w14:textId="42D360B9" w:rsidR="001A75DA" w:rsidRPr="001B6BE1" w:rsidRDefault="001A75DA" w:rsidP="005B09AA">
      <w:r w:rsidRPr="001B6BE1">
        <w:t xml:space="preserve">An OpenFlow network of four </w:t>
      </w:r>
      <w:r w:rsidR="00CD1F8E">
        <w:t>endpoints</w:t>
      </w:r>
      <w:r w:rsidRPr="001B6BE1">
        <w:t xml:space="preserve"> was created in the GNS3 application for testing this use case. </w:t>
      </w:r>
      <w:r w:rsidR="000527FD" w:rsidRPr="001B6BE1">
        <w:t>Two hosts</w:t>
      </w:r>
      <w:r w:rsidR="00E509C4" w:rsidRPr="001B6BE1">
        <w:t xml:space="preserve"> (H1 and H2)</w:t>
      </w:r>
      <w:r w:rsidR="000527FD" w:rsidRPr="001B6BE1">
        <w:t xml:space="preserve"> and two servers</w:t>
      </w:r>
      <w:r w:rsidR="00E509C4" w:rsidRPr="001B6BE1">
        <w:t xml:space="preserve"> (Server1 and Server2)</w:t>
      </w:r>
      <w:r w:rsidR="000527FD" w:rsidRPr="001B6BE1">
        <w:t xml:space="preserve"> were deployed and just configured with the respective IP addresses. </w:t>
      </w:r>
      <w:r w:rsidR="00363868" w:rsidRPr="001B6BE1">
        <w:t xml:space="preserve">The Open vSwitches and the </w:t>
      </w:r>
      <w:r w:rsidR="00CD1F8E">
        <w:t>endpoints</w:t>
      </w:r>
      <w:r w:rsidR="00363868" w:rsidRPr="001B6BE1">
        <w:t xml:space="preserve"> were running on the GNS3 VM server application and ONOS controller was installed on the separate Ubuntu VM running outside the GNS3 application. (All components and applications version are same as mentioned in the</w:t>
      </w:r>
      <w:r w:rsidR="008121D9" w:rsidRPr="001B6BE1">
        <w:t xml:space="preserve"> Table 4.1) </w:t>
      </w:r>
      <w:r w:rsidR="00C068D1" w:rsidRPr="001B6BE1">
        <w:t>NAT interface was used to connect the created network to the ONOS controller</w:t>
      </w:r>
      <w:r w:rsidR="0027319C" w:rsidRPr="001B6BE1">
        <w:t xml:space="preserve"> as seen in the following figure</w:t>
      </w:r>
      <w:r w:rsidR="00C068D1" w:rsidRPr="001B6BE1">
        <w:t>.</w:t>
      </w:r>
      <w:r w:rsidR="00526FB3" w:rsidRPr="001B6BE1">
        <w:t xml:space="preserve"> OpenFlow protocol version 1.4</w:t>
      </w:r>
      <w:r w:rsidR="00E443E0" w:rsidRPr="001B6BE1">
        <w:t xml:space="preserve"> was used to transfer the control messages between ONOS controller and Open vSwitches.</w:t>
      </w:r>
    </w:p>
    <w:p w14:paraId="3054068D" w14:textId="77777777" w:rsidR="00C72F39" w:rsidRPr="001B6BE1" w:rsidRDefault="00513886" w:rsidP="00C72F39">
      <w:pPr>
        <w:keepNext/>
        <w:jc w:val="center"/>
      </w:pPr>
      <w:r w:rsidRPr="001B6BE1">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81"/>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EE49CC7" w14:textId="48B24C93" w:rsidR="00E5483D" w:rsidRPr="001B6BE1" w:rsidRDefault="00C72F39" w:rsidP="00C72F39">
      <w:pPr>
        <w:pStyle w:val="Caption"/>
        <w:jc w:val="center"/>
      </w:pPr>
      <w:bookmarkStart w:id="158" w:name="_Toc114943142"/>
      <w:r w:rsidRPr="001B6BE1">
        <w:t xml:space="preserve">Figure 4. </w:t>
      </w:r>
      <w:r w:rsidRPr="001B6BE1">
        <w:fldChar w:fldCharType="begin"/>
      </w:r>
      <w:r w:rsidRPr="001B6BE1">
        <w:instrText xml:space="preserve"> SEQ Figure_4. \* ARABIC </w:instrText>
      </w:r>
      <w:r w:rsidRPr="001B6BE1">
        <w:fldChar w:fldCharType="separate"/>
      </w:r>
      <w:r w:rsidR="00F5756A" w:rsidRPr="001B6BE1">
        <w:t>45</w:t>
      </w:r>
      <w:r w:rsidRPr="001B6BE1">
        <w:fldChar w:fldCharType="end"/>
      </w:r>
      <w:r w:rsidRPr="001B6BE1">
        <w:t xml:space="preserve"> Network created in the GNS3 for L2VPN VPLS</w:t>
      </w:r>
      <w:bookmarkEnd w:id="158"/>
    </w:p>
    <w:p w14:paraId="1881AD7F" w14:textId="428C0BF1" w:rsidR="00FE6657" w:rsidRPr="001B6BE1" w:rsidRDefault="00526FB3" w:rsidP="00376457">
      <w:r w:rsidRPr="001B6BE1">
        <w:t xml:space="preserve">The </w:t>
      </w:r>
      <w:r w:rsidR="00CD1F8E">
        <w:t>endpoints</w:t>
      </w:r>
      <w:r w:rsidRPr="001B6BE1">
        <w:t xml:space="preserve"> were specifically configured to be in the same subnet network</w:t>
      </w:r>
      <w:r w:rsidR="00440BF8" w:rsidRPr="001B6BE1">
        <w:t xml:space="preserve"> for testing the VPLS application</w:t>
      </w:r>
      <w:r w:rsidRPr="001B6BE1">
        <w:t xml:space="preserve">. Before configuring the VPLS on the created network, </w:t>
      </w:r>
      <w:r w:rsidR="00CD1F8E">
        <w:t>endpoints</w:t>
      </w:r>
      <w:r w:rsidRPr="001B6BE1">
        <w:t xml:space="preserve"> were able to </w:t>
      </w:r>
      <w:r w:rsidR="00296D5E" w:rsidRPr="001B6BE1">
        <w:t xml:space="preserve">communicate with every other </w:t>
      </w:r>
      <w:r w:rsidR="002B0956">
        <w:t>endpoint</w:t>
      </w:r>
      <w:r w:rsidR="00296D5E" w:rsidRPr="001B6BE1">
        <w:t>.</w:t>
      </w:r>
      <w:r w:rsidR="00F144D1" w:rsidRPr="001B6BE1">
        <w:t xml:space="preserve"> For creating the VPLS network, extreme </w:t>
      </w:r>
      <w:r w:rsidR="00CD1F8E">
        <w:t>endpoints</w:t>
      </w:r>
      <w:r w:rsidR="00F144D1" w:rsidRPr="001B6BE1">
        <w:t xml:space="preserve"> were selected in the network.</w:t>
      </w:r>
      <w:r w:rsidR="00A11670" w:rsidRPr="001B6BE1">
        <w:t xml:space="preserve"> </w:t>
      </w:r>
      <w:r w:rsidR="008C2704" w:rsidRPr="001B6BE1">
        <w:t>To establish the VPLS network</w:t>
      </w:r>
      <w:ins w:id="159" w:author="Peter Gröschke" w:date="2022-09-29T19:21:00Z">
        <w:r w:rsidR="00210253">
          <w:t>,</w:t>
        </w:r>
      </w:ins>
      <w:r w:rsidR="008C2704" w:rsidRPr="001B6BE1">
        <w:t xml:space="preserve"> </w:t>
      </w:r>
      <w:r w:rsidR="00FE6657" w:rsidRPr="001B6BE1">
        <w:t>t</w:t>
      </w:r>
      <w:r w:rsidR="00376457" w:rsidRPr="001B6BE1">
        <w:t>wo different VPLS were created</w:t>
      </w:r>
      <w:r w:rsidR="00E61AE6" w:rsidRPr="001B6BE1">
        <w:t xml:space="preserve"> with VPLS ID-1 and VPLS ID-2</w:t>
      </w:r>
      <w:r w:rsidR="00F83313" w:rsidRPr="001B6BE1">
        <w:t>.</w:t>
      </w:r>
      <w:r w:rsidR="00376457" w:rsidRPr="001B6BE1">
        <w:t xml:space="preserve"> </w:t>
      </w:r>
      <w:r w:rsidR="00A11670" w:rsidRPr="001B6BE1">
        <w:t xml:space="preserve">Since there are four </w:t>
      </w:r>
      <w:r w:rsidR="00CD1F8E">
        <w:t>endpoints</w:t>
      </w:r>
      <w:r w:rsidR="002D286E" w:rsidRPr="001B6BE1">
        <w:t xml:space="preserve"> and two different VPLS</w:t>
      </w:r>
      <w:ins w:id="160" w:author="Peter Gröschke" w:date="2022-09-29T19:26:00Z">
        <w:r w:rsidR="00210253">
          <w:t xml:space="preserve"> overlay networks</w:t>
        </w:r>
      </w:ins>
      <w:r w:rsidR="00A11670" w:rsidRPr="001B6BE1">
        <w:t xml:space="preserve"> in this network, four Open vSwitch’s interfaces were configured into the ONOS configuration.</w:t>
      </w:r>
      <w:r w:rsidR="00B94A86" w:rsidRPr="001B6BE1">
        <w:t xml:space="preserve"> These four interfaces were</w:t>
      </w:r>
      <w:del w:id="161" w:author="Peter Gröschke" w:date="2022-09-29T19:21:00Z">
        <w:r w:rsidR="00B94A86" w:rsidRPr="001B6BE1" w:rsidDel="00210253">
          <w:delText>,</w:delText>
        </w:r>
      </w:del>
      <w:r w:rsidR="00B94A86" w:rsidRPr="001B6BE1">
        <w:t xml:space="preserve"> Open vSwitch-1’s eth14 interface</w:t>
      </w:r>
      <w:r w:rsidR="0064668F" w:rsidRPr="001B6BE1">
        <w:t xml:space="preserve"> (H1’s interface)</w:t>
      </w:r>
      <w:r w:rsidR="00B94A86" w:rsidRPr="001B6BE1">
        <w:t>, Open vSwitch-2’s eth14 interface</w:t>
      </w:r>
      <w:r w:rsidR="0064668F" w:rsidRPr="001B6BE1">
        <w:t xml:space="preserve"> (H2’s interface), </w:t>
      </w:r>
      <w:r w:rsidR="00B94A86" w:rsidRPr="001B6BE1">
        <w:t>Open vSwitch-7’s eth14 interface</w:t>
      </w:r>
      <w:r w:rsidR="0064668F" w:rsidRPr="001B6BE1">
        <w:t xml:space="preserve"> (Server1’s interface)</w:t>
      </w:r>
      <w:r w:rsidR="00B94A86" w:rsidRPr="001B6BE1">
        <w:t xml:space="preserve"> and Open vSwitch-8’s eth14 interface</w:t>
      </w:r>
      <w:r w:rsidR="0064668F" w:rsidRPr="001B6BE1">
        <w:t xml:space="preserve"> (Server2’s interface)</w:t>
      </w:r>
      <w:r w:rsidR="00B94A86" w:rsidRPr="001B6BE1">
        <w:t>.</w:t>
      </w:r>
      <w:r w:rsidR="00CF1C36" w:rsidRPr="001B6BE1">
        <w:t xml:space="preserve"> </w:t>
      </w:r>
      <w:r w:rsidR="0064668F" w:rsidRPr="001B6BE1">
        <w:t xml:space="preserve">The </w:t>
      </w:r>
      <w:r w:rsidR="00CD1F8E">
        <w:t>endpoints</w:t>
      </w:r>
      <w:r w:rsidR="0064668F" w:rsidRPr="001B6BE1">
        <w:t xml:space="preserve"> H1 and Server2 were </w:t>
      </w:r>
      <w:r w:rsidR="002627E1" w:rsidRPr="001B6BE1">
        <w:t>configured into VPLS ID-1 (</w:t>
      </w:r>
      <w:r w:rsidR="00CD1F8E">
        <w:t>endpoints</w:t>
      </w:r>
      <w:r w:rsidR="002627E1" w:rsidRPr="001B6BE1">
        <w:t xml:space="preserve"> in blue</w:t>
      </w:r>
      <w:r w:rsidR="00FA3B88" w:rsidRPr="001B6BE1">
        <w:t xml:space="preserve"> in above figure</w:t>
      </w:r>
      <w:r w:rsidR="002627E1" w:rsidRPr="001B6BE1">
        <w:t xml:space="preserve">) and the </w:t>
      </w:r>
      <w:r w:rsidR="00CD1F8E">
        <w:t>endpoints</w:t>
      </w:r>
      <w:r w:rsidR="002627E1" w:rsidRPr="001B6BE1">
        <w:t xml:space="preserve"> H2 and Server1 were configured into VPLS ID-2 (</w:t>
      </w:r>
      <w:r w:rsidR="00CD1F8E">
        <w:t>endpoints</w:t>
      </w:r>
      <w:r w:rsidR="002627E1" w:rsidRPr="001B6BE1">
        <w:t xml:space="preserve"> in red</w:t>
      </w:r>
      <w:r w:rsidR="00FA3B88" w:rsidRPr="001B6BE1">
        <w:t xml:space="preserve"> in above figure</w:t>
      </w:r>
      <w:r w:rsidR="002627E1" w:rsidRPr="001B6BE1">
        <w:t>).</w:t>
      </w:r>
    </w:p>
    <w:p w14:paraId="1B630A54" w14:textId="4FF362AF" w:rsidR="00A63AE0" w:rsidRPr="001B6BE1" w:rsidRDefault="009A0071" w:rsidP="0053045C">
      <w:r w:rsidRPr="001B6BE1">
        <w:lastRenderedPageBreak/>
        <w:t>The VPLS</w:t>
      </w:r>
      <w:r w:rsidR="0098727A" w:rsidRPr="001B6BE1">
        <w:t xml:space="preserve"> network</w:t>
      </w:r>
      <w:r w:rsidRPr="001B6BE1">
        <w:t xml:space="preserve"> was</w:t>
      </w:r>
      <w:r w:rsidR="0098727A" w:rsidRPr="001B6BE1">
        <w:t xml:space="preserve"> tested</w:t>
      </w:r>
      <w:r w:rsidR="00450682" w:rsidRPr="001B6BE1">
        <w:t xml:space="preserve"> to be</w:t>
      </w:r>
      <w:r w:rsidRPr="001B6BE1">
        <w:t xml:space="preserve"> configured by both the configuration methods, through ONOS CLI and through ONOS REST API.</w:t>
      </w:r>
      <w:r w:rsidR="0098727A" w:rsidRPr="001B6BE1">
        <w:t xml:space="preserve"> </w:t>
      </w:r>
      <w:r w:rsidR="00E31E2A" w:rsidRPr="001B6BE1">
        <w:t>Both the configuration methods were successful in implementing the VPLS network as desired.</w:t>
      </w:r>
      <w:r w:rsidR="00552326" w:rsidRPr="001B6BE1">
        <w:t xml:space="preserve"> The following figure shows the successful creation</w:t>
      </w:r>
      <w:r w:rsidR="00B064C2" w:rsidRPr="001B6BE1">
        <w:t xml:space="preserve"> and configuration</w:t>
      </w:r>
      <w:r w:rsidR="00552326" w:rsidRPr="001B6BE1">
        <w:t xml:space="preserve"> of two VPLS, </w:t>
      </w:r>
      <w:r w:rsidR="002B0956" w:rsidRPr="001B6BE1">
        <w:t>i.e.,</w:t>
      </w:r>
      <w:r w:rsidR="00552326" w:rsidRPr="001B6BE1">
        <w:t xml:space="preserve"> VPLS ID-1 (VPLS1) and VPLS ID-2 (VPLS2)</w:t>
      </w:r>
      <w:r w:rsidR="002645D6" w:rsidRPr="001B6BE1">
        <w:t xml:space="preserve"> using </w:t>
      </w:r>
      <w:r w:rsidR="002645D6" w:rsidRPr="001B6BE1">
        <w:rPr>
          <w:b/>
          <w:bCs/>
          <w:i/>
          <w:iCs/>
        </w:rPr>
        <w:t>vpls list</w:t>
      </w:r>
      <w:r w:rsidR="002645D6" w:rsidRPr="001B6BE1">
        <w:t xml:space="preserve"> command on ONOS CLI</w:t>
      </w:r>
      <w:r w:rsidR="00552326" w:rsidRPr="001B6BE1">
        <w:t xml:space="preserve">. </w:t>
      </w:r>
      <w:r w:rsidR="00991E53" w:rsidRPr="001B6BE1">
        <w:t xml:space="preserve">The </w:t>
      </w:r>
      <w:r w:rsidR="00991E53" w:rsidRPr="001B6BE1">
        <w:rPr>
          <w:b/>
          <w:bCs/>
          <w:i/>
          <w:iCs/>
        </w:rPr>
        <w:t>vpls show</w:t>
      </w:r>
      <w:r w:rsidR="00991E53" w:rsidRPr="001B6BE1">
        <w:t xml:space="preserve"> command displays the </w:t>
      </w:r>
      <w:r w:rsidR="00F70879" w:rsidRPr="001B6BE1">
        <w:t xml:space="preserve">more </w:t>
      </w:r>
      <w:r w:rsidR="00991E53" w:rsidRPr="001B6BE1">
        <w:t xml:space="preserve">details about the created VPLS network which can be seen in </w:t>
      </w:r>
      <w:r w:rsidR="00964B60" w:rsidRPr="001B6BE1">
        <w:t xml:space="preserve">the </w:t>
      </w:r>
      <w:r w:rsidR="00991E53" w:rsidRPr="001B6BE1">
        <w:t xml:space="preserve">following </w:t>
      </w:r>
      <w:r w:rsidR="00964B60" w:rsidRPr="001B6BE1">
        <w:t>figure</w:t>
      </w:r>
      <w:r w:rsidR="00991E53" w:rsidRPr="001B6BE1">
        <w:t>.</w:t>
      </w:r>
    </w:p>
    <w:p w14:paraId="4BD36170" w14:textId="77777777" w:rsidR="004E3B09" w:rsidRPr="001B6BE1" w:rsidRDefault="00B55624" w:rsidP="004E3B09">
      <w:pPr>
        <w:keepNext/>
        <w:jc w:val="center"/>
      </w:pPr>
      <w:r w:rsidRPr="001B6BE1">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82"/>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1DA10456" w14:textId="63DB9047" w:rsidR="002D0CF7" w:rsidRPr="001B6BE1" w:rsidRDefault="004E3B09" w:rsidP="004E3B09">
      <w:pPr>
        <w:pStyle w:val="Caption"/>
        <w:jc w:val="center"/>
      </w:pPr>
      <w:bookmarkStart w:id="162" w:name="_Toc114943143"/>
      <w:r w:rsidRPr="001B6BE1">
        <w:t xml:space="preserve">Figure 4. </w:t>
      </w:r>
      <w:r w:rsidRPr="001B6BE1">
        <w:fldChar w:fldCharType="begin"/>
      </w:r>
      <w:r w:rsidRPr="001B6BE1">
        <w:instrText xml:space="preserve"> SEQ Figure_4. \* ARABIC </w:instrText>
      </w:r>
      <w:r w:rsidRPr="001B6BE1">
        <w:fldChar w:fldCharType="separate"/>
      </w:r>
      <w:r w:rsidR="00F5756A" w:rsidRPr="001B6BE1">
        <w:t>46</w:t>
      </w:r>
      <w:r w:rsidRPr="001B6BE1">
        <w:fldChar w:fldCharType="end"/>
      </w:r>
      <w:r w:rsidRPr="001B6BE1">
        <w:t xml:space="preserve"> List of configured VPLS on the ONOS CLI</w:t>
      </w:r>
      <w:bookmarkEnd w:id="162"/>
    </w:p>
    <w:p w14:paraId="24EFC05D" w14:textId="2D8B3097" w:rsidR="00E12E9E" w:rsidRPr="001B6BE1" w:rsidRDefault="00277181" w:rsidP="004D66F3">
      <w:r w:rsidRPr="001B6BE1">
        <w:t>As aimed, two</w:t>
      </w:r>
      <w:r w:rsidR="00F37DD7" w:rsidRPr="001B6BE1">
        <w:t xml:space="preserve"> separate</w:t>
      </w:r>
      <w:r w:rsidRPr="001B6BE1">
        <w:t xml:space="preserve"> VPLS were created </w:t>
      </w:r>
      <w:r w:rsidR="00F37DD7" w:rsidRPr="001B6BE1">
        <w:t>consisting of</w:t>
      </w:r>
      <w:r w:rsidRPr="001B6BE1">
        <w:t xml:space="preserve"> extreme </w:t>
      </w:r>
      <w:r w:rsidR="00CD1F8E">
        <w:t>endpoints</w:t>
      </w:r>
      <w:r w:rsidRPr="001B6BE1">
        <w:t>. None of the encapsulation method was u</w:t>
      </w:r>
      <w:r w:rsidR="00C644F3" w:rsidRPr="001B6BE1">
        <w:t>tilized</w:t>
      </w:r>
      <w:r w:rsidRPr="001B6BE1">
        <w:t xml:space="preserve"> to keep the network simple and test the VPLS network with minimal configuration.</w:t>
      </w:r>
      <w:r w:rsidR="00064FA0" w:rsidRPr="001B6BE1">
        <w:t xml:space="preserve"> The status of </w:t>
      </w:r>
      <w:r w:rsidR="00064FA0" w:rsidRPr="001B6BE1">
        <w:rPr>
          <w:i/>
          <w:iCs/>
        </w:rPr>
        <w:t>State: ADDED</w:t>
      </w:r>
      <w:r w:rsidR="00064FA0" w:rsidRPr="001B6BE1">
        <w:t xml:space="preserve"> confirms that the requested VPLS network was successfully configured </w:t>
      </w:r>
      <w:r w:rsidR="003E05B4" w:rsidRPr="001B6BE1">
        <w:t>from</w:t>
      </w:r>
      <w:r w:rsidR="00064FA0" w:rsidRPr="001B6BE1">
        <w:t xml:space="preserve"> the ONOS controller</w:t>
      </w:r>
      <w:r w:rsidR="003E05B4" w:rsidRPr="001B6BE1">
        <w:t xml:space="preserve"> side</w:t>
      </w:r>
      <w:r w:rsidR="00064FA0" w:rsidRPr="001B6BE1">
        <w:t>.</w:t>
      </w:r>
    </w:p>
    <w:p w14:paraId="261085D2" w14:textId="524CD8C8" w:rsidR="004D66F3" w:rsidRPr="001B6BE1" w:rsidRDefault="00DE3172" w:rsidP="004D66F3">
      <w:r w:rsidRPr="001B6BE1">
        <w:t>The following figure displays the</w:t>
      </w:r>
      <w:r w:rsidR="00710C51" w:rsidRPr="001B6BE1">
        <w:t xml:space="preserve"> view of</w:t>
      </w:r>
      <w:r w:rsidRPr="001B6BE1">
        <w:t xml:space="preserve"> created </w:t>
      </w:r>
      <w:r w:rsidR="00A60DA4" w:rsidRPr="001B6BE1">
        <w:t xml:space="preserve">VPLS </w:t>
      </w:r>
      <w:r w:rsidRPr="001B6BE1">
        <w:t>network from the ONOS GUI</w:t>
      </w:r>
      <w:r w:rsidR="00D61FBD" w:rsidRPr="001B6BE1">
        <w:t xml:space="preserve"> which was accessed through </w:t>
      </w:r>
      <w:hyperlink r:id="rId83" w:history="1">
        <w:r w:rsidR="00D61FBD" w:rsidRPr="001B6BE1">
          <w:rPr>
            <w:rStyle w:val="Hyperlink"/>
            <w:rFonts w:cs="Times"/>
            <w:i/>
            <w:iCs/>
          </w:rPr>
          <w:t>http://192.168.0.114:8181/onos/ui</w:t>
        </w:r>
      </w:hyperlink>
      <w:r w:rsidRPr="001B6BE1">
        <w:t>.</w:t>
      </w:r>
    </w:p>
    <w:p w14:paraId="38F4B663" w14:textId="77777777" w:rsidR="004E3B09" w:rsidRPr="001B6BE1" w:rsidRDefault="002F68CA" w:rsidP="004E3B09">
      <w:pPr>
        <w:keepNext/>
        <w:jc w:val="center"/>
      </w:pPr>
      <w:r w:rsidRPr="001B6BE1">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84"/>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39CF745C" w14:textId="3D1BA64A" w:rsidR="002F68CA" w:rsidRPr="001B6BE1" w:rsidRDefault="004E3B09" w:rsidP="004E3B09">
      <w:pPr>
        <w:pStyle w:val="Caption"/>
        <w:jc w:val="center"/>
      </w:pPr>
      <w:bookmarkStart w:id="163" w:name="_Toc114943144"/>
      <w:r w:rsidRPr="001B6BE1">
        <w:t xml:space="preserve">Figure 4. </w:t>
      </w:r>
      <w:r w:rsidRPr="001B6BE1">
        <w:fldChar w:fldCharType="begin"/>
      </w:r>
      <w:r w:rsidRPr="001B6BE1">
        <w:instrText xml:space="preserve"> SEQ Figure_4. \* ARABIC </w:instrText>
      </w:r>
      <w:r w:rsidRPr="001B6BE1">
        <w:fldChar w:fldCharType="separate"/>
      </w:r>
      <w:r w:rsidR="00F5756A" w:rsidRPr="001B6BE1">
        <w:t>47</w:t>
      </w:r>
      <w:r w:rsidRPr="001B6BE1">
        <w:fldChar w:fldCharType="end"/>
      </w:r>
      <w:r w:rsidRPr="001B6BE1">
        <w:t xml:space="preserve"> Topology view of the created VPLS network from the ONOS GUI</w:t>
      </w:r>
      <w:bookmarkEnd w:id="163"/>
    </w:p>
    <w:p w14:paraId="605E67C4" w14:textId="20BFABE9" w:rsidR="00D70FB1" w:rsidRPr="001B6BE1" w:rsidRDefault="00D70FB1" w:rsidP="002D0CF7">
      <w:pPr>
        <w:jc w:val="center"/>
      </w:pPr>
    </w:p>
    <w:p w14:paraId="754D6900" w14:textId="5754A362" w:rsidR="00B55624" w:rsidRPr="001B6BE1" w:rsidRDefault="00270B15" w:rsidP="00BF4639">
      <w:r w:rsidRPr="001B6BE1">
        <w:lastRenderedPageBreak/>
        <w:t>T</w:t>
      </w:r>
      <w:r w:rsidR="00950AD1" w:rsidRPr="001B6BE1">
        <w:t>he successful configuration of VPLS network</w:t>
      </w:r>
      <w:r w:rsidR="00BE470A" w:rsidRPr="001B6BE1">
        <w:t xml:space="preserve"> on ONOS controller</w:t>
      </w:r>
      <w:r w:rsidR="00950AD1" w:rsidRPr="001B6BE1">
        <w:t xml:space="preserve"> results in </w:t>
      </w:r>
      <w:r w:rsidR="00B46946" w:rsidRPr="001B6BE1">
        <w:t>generation</w:t>
      </w:r>
      <w:r w:rsidR="00950AD1" w:rsidRPr="001B6BE1">
        <w:t xml:space="preserve"> of</w:t>
      </w:r>
      <w:r w:rsidR="00B46946" w:rsidRPr="001B6BE1">
        <w:t xml:space="preserve"> different</w:t>
      </w:r>
      <w:r w:rsidR="00950AD1" w:rsidRPr="001B6BE1">
        <w:t xml:space="preserve"> </w:t>
      </w:r>
      <w:r w:rsidR="00B46946" w:rsidRPr="001B6BE1">
        <w:t>I</w:t>
      </w:r>
      <w:r w:rsidR="00950AD1" w:rsidRPr="001B6BE1">
        <w:t>ntent</w:t>
      </w:r>
      <w:r w:rsidR="00B46946" w:rsidRPr="001B6BE1">
        <w:t>s operations</w:t>
      </w:r>
      <w:r w:rsidR="00950AD1" w:rsidRPr="001B6BE1">
        <w:t>.</w:t>
      </w:r>
      <w:r w:rsidR="00DD4EAD" w:rsidRPr="001B6BE1">
        <w:t xml:space="preserve"> Two types of intents are </w:t>
      </w:r>
      <w:r w:rsidR="00FD69B8" w:rsidRPr="001B6BE1">
        <w:t>generated</w:t>
      </w:r>
      <w:r w:rsidR="00DD4EAD" w:rsidRPr="001B6BE1">
        <w:t>,</w:t>
      </w:r>
    </w:p>
    <w:p w14:paraId="21A049C6" w14:textId="2A8178FD" w:rsidR="00115B40" w:rsidRPr="001B6BE1" w:rsidRDefault="00115B40">
      <w:pPr>
        <w:pStyle w:val="ListParagraph"/>
        <w:numPr>
          <w:ilvl w:val="0"/>
          <w:numId w:val="24"/>
        </w:numPr>
      </w:pPr>
      <w:r w:rsidRPr="001B6BE1">
        <w:t xml:space="preserve">Single-Point to Multi-Point </w:t>
      </w:r>
      <w:r w:rsidR="00FD69B8" w:rsidRPr="001B6BE1">
        <w:t>i</w:t>
      </w:r>
      <w:r w:rsidRPr="001B6BE1">
        <w:t xml:space="preserve">ntents for broadcast traffic, from </w:t>
      </w:r>
      <w:r w:rsidR="009A1E14" w:rsidRPr="001B6BE1">
        <w:t>one</w:t>
      </w:r>
      <w:r w:rsidRPr="001B6BE1">
        <w:t xml:space="preserve"> ingress point to every egress point, configured in the same </w:t>
      </w:r>
      <w:r w:rsidR="00E507A2" w:rsidRPr="001B6BE1">
        <w:t>VPLS ID</w:t>
      </w:r>
      <w:r w:rsidRPr="001B6BE1">
        <w:t>.</w:t>
      </w:r>
    </w:p>
    <w:p w14:paraId="53460AF1" w14:textId="00983FC6" w:rsidR="00115B40" w:rsidRPr="001B6BE1" w:rsidRDefault="00115B40">
      <w:pPr>
        <w:pStyle w:val="ListParagraph"/>
        <w:numPr>
          <w:ilvl w:val="0"/>
          <w:numId w:val="24"/>
        </w:numPr>
      </w:pPr>
      <w:r w:rsidRPr="001B6BE1">
        <w:t xml:space="preserve">Multi-Point to Single-Point </w:t>
      </w:r>
      <w:r w:rsidR="00FD69B8" w:rsidRPr="001B6BE1">
        <w:t>i</w:t>
      </w:r>
      <w:r w:rsidRPr="001B6BE1">
        <w:t xml:space="preserve">ntents for unicast traffic, from every egress point to </w:t>
      </w:r>
      <w:r w:rsidR="009A1E14" w:rsidRPr="001B6BE1">
        <w:t>one</w:t>
      </w:r>
      <w:r w:rsidRPr="001B6BE1">
        <w:t xml:space="preserve"> ingress point in the same </w:t>
      </w:r>
      <w:r w:rsidR="00E507A2" w:rsidRPr="001B6BE1">
        <w:t>VPLS ID</w:t>
      </w:r>
      <w:r w:rsidRPr="001B6BE1">
        <w:t>.</w:t>
      </w:r>
    </w:p>
    <w:p w14:paraId="33BD7103" w14:textId="3CB9BDC0" w:rsidR="00605647" w:rsidRDefault="00416BA6" w:rsidP="00605647">
      <w:pPr>
        <w:rPr>
          <w:ins w:id="164" w:author="Peter Gröschke" w:date="2022-09-29T19:41:00Z"/>
        </w:rPr>
      </w:pPr>
      <w:commentRangeStart w:id="165"/>
      <w:r w:rsidRPr="001B6BE1">
        <w:t xml:space="preserve">For each </w:t>
      </w:r>
      <w:r w:rsidR="00CD1F8E">
        <w:t>endpoint</w:t>
      </w:r>
      <w:r w:rsidRPr="001B6BE1">
        <w:t xml:space="preserve"> w</w:t>
      </w:r>
      <w:r w:rsidR="000009DA" w:rsidRPr="001B6BE1">
        <w:t xml:space="preserve">ithin the same VPLS ID, which is </w:t>
      </w:r>
      <w:ins w:id="166" w:author="Peter Gröschke" w:date="2022-09-29T19:36:00Z">
        <w:r w:rsidR="00232E04">
          <w:t xml:space="preserve">a </w:t>
        </w:r>
      </w:ins>
      <w:r w:rsidR="000009DA" w:rsidRPr="001B6BE1">
        <w:t xml:space="preserve">source of </w:t>
      </w:r>
      <w:del w:id="167" w:author="Peter Gröschke" w:date="2022-09-29T19:36:00Z">
        <w:r w:rsidR="000009DA" w:rsidRPr="001B6BE1" w:rsidDel="00232E04">
          <w:delText xml:space="preserve">the </w:delText>
        </w:r>
      </w:del>
      <w:r w:rsidR="000009DA" w:rsidRPr="001B6BE1">
        <w:t xml:space="preserve">broadcast traffic, a </w:t>
      </w:r>
      <w:r w:rsidR="002B0956" w:rsidRPr="001B6BE1">
        <w:t>single point</w:t>
      </w:r>
      <w:r w:rsidR="000009DA" w:rsidRPr="001B6BE1">
        <w:t xml:space="preserve"> to multi-point intent is installed. </w:t>
      </w:r>
      <w:r w:rsidRPr="001B6BE1">
        <w:t>The ingress</w:t>
      </w:r>
      <w:r w:rsidR="00665DB8" w:rsidRPr="001B6BE1">
        <w:t xml:space="preserve"> point</w:t>
      </w:r>
      <w:r w:rsidRPr="001B6BE1">
        <w:t xml:space="preserve"> of each intent (single point) is the switchport where the source </w:t>
      </w:r>
      <w:r w:rsidR="00CD1F8E">
        <w:t>endpoint</w:t>
      </w:r>
      <w:r w:rsidRPr="001B6BE1">
        <w:t xml:space="preserve"> for that intent is connected to. The egress points</w:t>
      </w:r>
      <w:r w:rsidR="007B789B" w:rsidRPr="001B6BE1">
        <w:t xml:space="preserve"> (multi point)</w:t>
      </w:r>
      <w:r w:rsidRPr="001B6BE1">
        <w:t xml:space="preserve"> are any other switchports where destination </w:t>
      </w:r>
      <w:r w:rsidR="00CD1F8E">
        <w:t>endpoints</w:t>
      </w:r>
      <w:r w:rsidR="008D7BC6" w:rsidRPr="001B6BE1">
        <w:t xml:space="preserve"> of same VPLS ID</w:t>
      </w:r>
      <w:r w:rsidRPr="001B6BE1">
        <w:t xml:space="preserve"> </w:t>
      </w:r>
      <w:r w:rsidR="008D7BC6" w:rsidRPr="001B6BE1">
        <w:t>are connected.</w:t>
      </w:r>
      <w:r w:rsidR="0023328F" w:rsidRPr="001B6BE1">
        <w:t xml:space="preserve"> The intent ingress selector is defined using the switchport ingress, the destination broadcast MAC address (</w:t>
      </w:r>
      <w:r w:rsidR="0023328F" w:rsidRPr="001B6BE1">
        <w:rPr>
          <w:i/>
          <w:iCs/>
        </w:rPr>
        <w:t>FF:FF:FF:FF:FF:FF</w:t>
      </w:r>
      <w:r w:rsidR="0023328F" w:rsidRPr="001B6BE1">
        <w:t xml:space="preserve">) and the VLAN ID of the source </w:t>
      </w:r>
      <w:r w:rsidR="00CD1F8E">
        <w:t>endpoint</w:t>
      </w:r>
      <w:r w:rsidR="0023328F" w:rsidRPr="001B6BE1">
        <w:t xml:space="preserve"> if VLAN is configured. The egress selectors are defined as the ingress selector (broadcast </w:t>
      </w:r>
      <w:r w:rsidR="005470E3" w:rsidRPr="001B6BE1">
        <w:t>MAC</w:t>
      </w:r>
      <w:r w:rsidR="0023328F" w:rsidRPr="001B6BE1">
        <w:t xml:space="preserve"> address), but with the VLAN ID</w:t>
      </w:r>
      <w:r w:rsidR="00714ECE" w:rsidRPr="001B6BE1">
        <w:t>s</w:t>
      </w:r>
      <w:r w:rsidR="0023328F" w:rsidRPr="001B6BE1">
        <w:t xml:space="preserve"> of the destination </w:t>
      </w:r>
      <w:r w:rsidR="00CD1F8E">
        <w:t>endpoints</w:t>
      </w:r>
      <w:r w:rsidR="0023328F" w:rsidRPr="001B6BE1">
        <w:t xml:space="preserve"> if VLANs are configured.</w:t>
      </w:r>
      <w:commentRangeEnd w:id="165"/>
      <w:r w:rsidR="00F06B2B">
        <w:rPr>
          <w:rStyle w:val="CommentReference"/>
        </w:rPr>
        <w:commentReference w:id="165"/>
      </w:r>
    </w:p>
    <w:p w14:paraId="3CB132BF" w14:textId="36D78270" w:rsidR="00F06B2B" w:rsidRPr="001B6BE1" w:rsidRDefault="00F06B2B" w:rsidP="00605647">
      <w:ins w:id="168" w:author="Peter Gröschke" w:date="2022-09-29T19:43:00Z">
        <w:r>
          <w:rPr>
            <w:noProof/>
          </w:rPr>
          <w:drawing>
            <wp:inline distT="0" distB="0" distL="0" distR="0" wp14:anchorId="1B09D1F3" wp14:editId="3A3743A7">
              <wp:extent cx="5835650" cy="659861"/>
              <wp:effectExtent l="0" t="0" r="0"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61869" cy="674133"/>
                      </a:xfrm>
                      <a:prstGeom prst="rect">
                        <a:avLst/>
                      </a:prstGeom>
                      <a:noFill/>
                    </pic:spPr>
                  </pic:pic>
                </a:graphicData>
              </a:graphic>
            </wp:inline>
          </w:drawing>
        </w:r>
      </w:ins>
    </w:p>
    <w:p w14:paraId="75AF3ADE" w14:textId="5B114313" w:rsidR="00665DB8" w:rsidRPr="001B6BE1" w:rsidRDefault="00665DB8" w:rsidP="00665DB8">
      <w:r w:rsidRPr="001B6BE1">
        <w:t xml:space="preserve">Unicast traffic is transferred through multi-point to single-point intents. </w:t>
      </w:r>
      <w:r w:rsidR="004521A8" w:rsidRPr="001B6BE1">
        <w:t xml:space="preserve">For each </w:t>
      </w:r>
      <w:r w:rsidR="00CD1F8E">
        <w:t>endpoint</w:t>
      </w:r>
      <w:r w:rsidR="004521A8" w:rsidRPr="001B6BE1">
        <w:t xml:space="preserve"> within the same VPLS ID, which is destination of the unicast traffic, a multi-point to single-point intent is installed.</w:t>
      </w:r>
      <w:r w:rsidR="00E06560" w:rsidRPr="001B6BE1">
        <w:t xml:space="preserve"> The ingress points (multi point) are any</w:t>
      </w:r>
      <w:r w:rsidR="005327CF" w:rsidRPr="001B6BE1">
        <w:t xml:space="preserve"> </w:t>
      </w:r>
      <w:r w:rsidR="00E06560" w:rsidRPr="001B6BE1">
        <w:t xml:space="preserve">switchports where the source </w:t>
      </w:r>
      <w:r w:rsidR="00CD1F8E">
        <w:t>endpoints</w:t>
      </w:r>
      <w:r w:rsidR="00E06560" w:rsidRPr="001B6BE1">
        <w:t xml:space="preserve"> of same VPLS ID are connected. </w:t>
      </w:r>
      <w:r w:rsidRPr="001B6BE1">
        <w:t>The egress point</w:t>
      </w:r>
      <w:r w:rsidR="00BF719F" w:rsidRPr="001B6BE1">
        <w:t xml:space="preserve"> (single point) </w:t>
      </w:r>
      <w:r w:rsidRPr="001B6BE1">
        <w:t xml:space="preserve">of each intent is the switchport where the destination </w:t>
      </w:r>
      <w:r w:rsidR="00CD1F8E">
        <w:t>endpoint</w:t>
      </w:r>
      <w:r w:rsidRPr="001B6BE1">
        <w:t xml:space="preserve"> is connected to. </w:t>
      </w:r>
      <w:r w:rsidR="00D13363" w:rsidRPr="001B6BE1">
        <w:t>The</w:t>
      </w:r>
      <w:r w:rsidRPr="001B6BE1">
        <w:t xml:space="preserve"> intent ingress selector is defined using the </w:t>
      </w:r>
      <w:r w:rsidR="00FC3B81" w:rsidRPr="001B6BE1">
        <w:t>switchport ingress</w:t>
      </w:r>
      <w:r w:rsidRPr="001B6BE1">
        <w:t xml:space="preserve">, the MAC address of the destination </w:t>
      </w:r>
      <w:r w:rsidR="00CD1F8E">
        <w:t>endpoint</w:t>
      </w:r>
      <w:r w:rsidRPr="001B6BE1">
        <w:t xml:space="preserve"> and the VLAN I</w:t>
      </w:r>
      <w:r w:rsidR="00FC3B81" w:rsidRPr="001B6BE1">
        <w:t>D</w:t>
      </w:r>
      <w:r w:rsidRPr="001B6BE1">
        <w:t xml:space="preserve"> of the source </w:t>
      </w:r>
      <w:r w:rsidR="00CD1F8E">
        <w:t>endpoint</w:t>
      </w:r>
      <w:r w:rsidR="00FC3B81" w:rsidRPr="001B6BE1">
        <w:t xml:space="preserve"> if VLAN is configured</w:t>
      </w:r>
      <w:r w:rsidRPr="001B6BE1">
        <w:t>. The egress selector is defined as the ingress selector (matching on the destination MAC address), but with the VLAN I</w:t>
      </w:r>
      <w:r w:rsidR="00FC3B81" w:rsidRPr="001B6BE1">
        <w:t>D</w:t>
      </w:r>
      <w:r w:rsidRPr="001B6BE1">
        <w:t xml:space="preserve"> of the destination </w:t>
      </w:r>
      <w:r w:rsidR="00CD1F8E">
        <w:t>endpoint</w:t>
      </w:r>
      <w:r w:rsidR="00092446" w:rsidRPr="001B6BE1">
        <w:t xml:space="preserve"> </w:t>
      </w:r>
      <w:r w:rsidR="00FC3B81" w:rsidRPr="001B6BE1">
        <w:t>if VLAN is configured.</w:t>
      </w:r>
    </w:p>
    <w:p w14:paraId="4F08F965" w14:textId="0ABA0B9B" w:rsidR="00A04D37" w:rsidRPr="001B6BE1" w:rsidRDefault="00A2615E" w:rsidP="00A2615E">
      <w:r w:rsidRPr="001B6BE1">
        <w:t xml:space="preserve">Intents for Unicast traffic </w:t>
      </w:r>
      <w:del w:id="169" w:author="Peter Gröschke" w:date="2022-09-29T19:47:00Z">
        <w:r w:rsidRPr="001B6BE1" w:rsidDel="00F06B2B">
          <w:delText xml:space="preserve">get </w:delText>
        </w:r>
      </w:del>
      <w:ins w:id="170" w:author="Peter Gröschke" w:date="2022-09-29T19:47:00Z">
        <w:r w:rsidR="00F06B2B">
          <w:t>are</w:t>
        </w:r>
        <w:r w:rsidR="00F06B2B" w:rsidRPr="001B6BE1">
          <w:t xml:space="preserve"> </w:t>
        </w:r>
      </w:ins>
      <w:r w:rsidRPr="001B6BE1">
        <w:t>generated only if</w:t>
      </w:r>
      <w:r w:rsidR="00F2562D" w:rsidRPr="001B6BE1">
        <w:t xml:space="preserve"> t</w:t>
      </w:r>
      <w:r w:rsidRPr="001B6BE1">
        <w:t xml:space="preserve">wo or more interfaces are configured </w:t>
      </w:r>
      <w:r w:rsidR="00F1481C" w:rsidRPr="001B6BE1">
        <w:t>in</w:t>
      </w:r>
      <w:r w:rsidRPr="001B6BE1">
        <w:t xml:space="preserve"> the same VPLS</w:t>
      </w:r>
      <w:r w:rsidR="00F2562D" w:rsidRPr="001B6BE1">
        <w:t xml:space="preserve"> </w:t>
      </w:r>
      <w:r w:rsidR="00F1481C" w:rsidRPr="001B6BE1">
        <w:t xml:space="preserve">ID </w:t>
      </w:r>
      <w:r w:rsidR="00F2562D" w:rsidRPr="001B6BE1">
        <w:t>and t</w:t>
      </w:r>
      <w:r w:rsidRPr="001B6BE1">
        <w:t xml:space="preserve">wo or more </w:t>
      </w:r>
      <w:r w:rsidR="00CD1F8E">
        <w:t>endpoints</w:t>
      </w:r>
      <w:r w:rsidRPr="001B6BE1">
        <w:t xml:space="preserve"> attached to th</w:t>
      </w:r>
      <w:r w:rsidR="00F2562D" w:rsidRPr="001B6BE1">
        <w:t>ose configured</w:t>
      </w:r>
      <w:r w:rsidRPr="001B6BE1">
        <w:t xml:space="preserve"> interfaces send </w:t>
      </w:r>
      <w:r w:rsidR="00F1481C" w:rsidRPr="001B6BE1">
        <w:t xml:space="preserve">some </w:t>
      </w:r>
      <w:r w:rsidR="00F2562D" w:rsidRPr="001B6BE1">
        <w:t>traffic</w:t>
      </w:r>
      <w:r w:rsidRPr="001B6BE1">
        <w:t xml:space="preserve"> into the network and get discovered by the Host Service</w:t>
      </w:r>
      <w:r w:rsidR="00F2562D" w:rsidRPr="001B6BE1">
        <w:t>.</w:t>
      </w:r>
      <w:r w:rsidR="002F6FD2" w:rsidRPr="001B6BE1">
        <w:t xml:space="preserve"> </w:t>
      </w:r>
      <w:r w:rsidRPr="001B6BE1">
        <w:t>The reason for th</w:t>
      </w:r>
      <w:r w:rsidR="005250AC" w:rsidRPr="001B6BE1">
        <w:t>is is Unicast intents</w:t>
      </w:r>
      <w:r w:rsidRPr="001B6BE1">
        <w:t xml:space="preserve"> </w:t>
      </w:r>
      <w:r w:rsidR="005A69C3" w:rsidRPr="001B6BE1">
        <w:t>are not</w:t>
      </w:r>
      <w:r w:rsidRPr="001B6BE1">
        <w:t xml:space="preserve"> configured by the operator, but instead </w:t>
      </w:r>
      <w:r w:rsidR="005A69C3" w:rsidRPr="001B6BE1">
        <w:t>are generated</w:t>
      </w:r>
      <w:r w:rsidRPr="001B6BE1">
        <w:t xml:space="preserve"> by the host service after the </w:t>
      </w:r>
      <w:r w:rsidR="00CD1F8E">
        <w:t>endpoints</w:t>
      </w:r>
      <w:r w:rsidR="00867650" w:rsidRPr="001B6BE1">
        <w:t xml:space="preserve"> are</w:t>
      </w:r>
      <w:r w:rsidRPr="001B6BE1">
        <w:t xml:space="preserve"> discovered.</w:t>
      </w:r>
      <w:r w:rsidR="001965E3" w:rsidRPr="001B6BE1">
        <w:t xml:space="preserve"> The following figure displays the generated </w:t>
      </w:r>
      <w:r w:rsidR="00D46C71" w:rsidRPr="001B6BE1">
        <w:t>8</w:t>
      </w:r>
      <w:r w:rsidR="001965E3" w:rsidRPr="001B6BE1">
        <w:t xml:space="preserve"> intents for the created VPLS network with two VPLS IDs.</w:t>
      </w:r>
      <w:r w:rsidR="00EC5763" w:rsidRPr="001B6BE1">
        <w:t xml:space="preserve"> 8 intents are generated because each configured switchport in the network is associated with one </w:t>
      </w:r>
      <w:commentRangeStart w:id="171"/>
      <w:r w:rsidR="00EC5763" w:rsidRPr="001B6BE1">
        <w:t>Broadcast</w:t>
      </w:r>
      <w:r w:rsidR="00A70932" w:rsidRPr="001B6BE1">
        <w:t xml:space="preserve"> Single-Point to Multi-Point</w:t>
      </w:r>
      <w:r w:rsidR="00EC5763" w:rsidRPr="001B6BE1">
        <w:t xml:space="preserve"> intent </w:t>
      </w:r>
      <w:commentRangeEnd w:id="171"/>
      <w:r w:rsidR="00A85F9A">
        <w:rPr>
          <w:rStyle w:val="CommentReference"/>
        </w:rPr>
        <w:commentReference w:id="171"/>
      </w:r>
      <w:r w:rsidR="007D2603" w:rsidRPr="001B6BE1">
        <w:t>as well as</w:t>
      </w:r>
      <w:r w:rsidR="00EC5763" w:rsidRPr="001B6BE1">
        <w:t xml:space="preserve"> one Unicast </w:t>
      </w:r>
      <w:r w:rsidR="00A70932" w:rsidRPr="001B6BE1">
        <w:t xml:space="preserve">Multi-Point to Single-Point </w:t>
      </w:r>
      <w:r w:rsidR="00EC5763" w:rsidRPr="001B6BE1">
        <w:t>intent.</w:t>
      </w:r>
    </w:p>
    <w:p w14:paraId="5E5A97E5" w14:textId="77777777" w:rsidR="00261BDD" w:rsidRPr="001B6BE1" w:rsidRDefault="00032313" w:rsidP="00261BDD">
      <w:pPr>
        <w:keepNext/>
        <w:jc w:val="center"/>
      </w:pPr>
      <w:r w:rsidRPr="001B6BE1">
        <w:rPr>
          <w:noProof/>
        </w:rPr>
        <w:lastRenderedPageBreak/>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86"/>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36420A09" w14:textId="2E6398F2" w:rsidR="00032313" w:rsidRPr="001B6BE1" w:rsidRDefault="00261BDD" w:rsidP="00261BDD">
      <w:pPr>
        <w:pStyle w:val="Caption"/>
        <w:jc w:val="center"/>
      </w:pPr>
      <w:bookmarkStart w:id="172" w:name="_Toc114943145"/>
      <w:r w:rsidRPr="001B6BE1">
        <w:t xml:space="preserve">Figure 4. </w:t>
      </w:r>
      <w:r w:rsidRPr="001B6BE1">
        <w:fldChar w:fldCharType="begin"/>
      </w:r>
      <w:r w:rsidRPr="001B6BE1">
        <w:instrText xml:space="preserve"> SEQ Figure_4. \* ARABIC </w:instrText>
      </w:r>
      <w:r w:rsidRPr="001B6BE1">
        <w:fldChar w:fldCharType="separate"/>
      </w:r>
      <w:r w:rsidR="00F5756A" w:rsidRPr="001B6BE1">
        <w:t>48</w:t>
      </w:r>
      <w:r w:rsidRPr="001B6BE1">
        <w:fldChar w:fldCharType="end"/>
      </w:r>
      <w:r w:rsidRPr="001B6BE1">
        <w:t xml:space="preserve"> Intents configured by the VPLS application</w:t>
      </w:r>
      <w:bookmarkEnd w:id="172"/>
      <w:ins w:id="173" w:author="Peter Gröschke" w:date="2022-09-29T19:47:00Z">
        <w:r w:rsidR="00A85F9A">
          <w:t xml:space="preserve"> (hardly readable)</w:t>
        </w:r>
      </w:ins>
    </w:p>
    <w:p w14:paraId="453023D2" w14:textId="05C34D7F" w:rsidR="002D0CF7" w:rsidRPr="001B6BE1" w:rsidRDefault="002D0CF7" w:rsidP="002D0CF7">
      <w:pPr>
        <w:pStyle w:val="Heading3"/>
        <w:rPr>
          <w:lang w:val="en-GB"/>
        </w:rPr>
      </w:pPr>
      <w:bookmarkStart w:id="174" w:name="_Toc115032509"/>
      <w:r w:rsidRPr="001B6BE1">
        <w:rPr>
          <w:lang w:val="en-GB"/>
        </w:rPr>
        <w:t>Configuration</w:t>
      </w:r>
      <w:r w:rsidR="00621487" w:rsidRPr="001B6BE1">
        <w:rPr>
          <w:lang w:val="en-GB"/>
        </w:rPr>
        <w:t xml:space="preserve"> and Working</w:t>
      </w:r>
      <w:bookmarkEnd w:id="174"/>
    </w:p>
    <w:p w14:paraId="0C61A64E" w14:textId="726AD5E7" w:rsidR="00E00574" w:rsidRPr="001B6BE1" w:rsidRDefault="00311431" w:rsidP="00E00574">
      <w:pPr>
        <w:spacing w:before="240"/>
        <w:rPr>
          <w:rFonts w:cs="Times"/>
          <w:color w:val="000000" w:themeColor="text1"/>
        </w:rPr>
      </w:pPr>
      <w:r w:rsidRPr="001B6BE1">
        <w:rPr>
          <w:rFonts w:cs="Times"/>
          <w:color w:val="000000" w:themeColor="text1"/>
        </w:rPr>
        <w:t xml:space="preserve">L2VPN service </w:t>
      </w:r>
      <w:r w:rsidR="005F6D6A" w:rsidRPr="001B6BE1">
        <w:rPr>
          <w:rFonts w:cs="Times"/>
          <w:color w:val="000000" w:themeColor="text1"/>
        </w:rPr>
        <w:t>VPLS runs on top of ONOS</w:t>
      </w:r>
      <w:r w:rsidRPr="001B6BE1">
        <w:rPr>
          <w:rFonts w:cs="Times"/>
          <w:color w:val="000000" w:themeColor="text1"/>
        </w:rPr>
        <w:t xml:space="preserve"> controller</w:t>
      </w:r>
      <w:r w:rsidR="005F6D6A" w:rsidRPr="001B6BE1">
        <w:rPr>
          <w:rFonts w:cs="Times"/>
          <w:color w:val="000000" w:themeColor="text1"/>
        </w:rPr>
        <w:t xml:space="preserve"> as a distributed application. </w:t>
      </w:r>
      <w:r w:rsidR="00E00574" w:rsidRPr="001B6BE1">
        <w:rPr>
          <w:rFonts w:cs="Times"/>
          <w:color w:val="000000" w:themeColor="text1"/>
        </w:rPr>
        <w:t xml:space="preserve">When running multiple ONOS controllers as a cluster, </w:t>
      </w:r>
      <w:r w:rsidR="005F6D6A" w:rsidRPr="001B6BE1">
        <w:rPr>
          <w:rFonts w:cs="Times"/>
          <w:color w:val="000000" w:themeColor="text1"/>
        </w:rPr>
        <w:t>VPLS applications</w:t>
      </w:r>
      <w:r w:rsidR="00E00574" w:rsidRPr="001B6BE1">
        <w:rPr>
          <w:rFonts w:cs="Times"/>
          <w:color w:val="000000" w:themeColor="text1"/>
        </w:rPr>
        <w:t xml:space="preserve"> from each ONOS instance</w:t>
      </w:r>
      <w:r w:rsidR="005F6D6A" w:rsidRPr="001B6BE1">
        <w:rPr>
          <w:rFonts w:cs="Times"/>
          <w:color w:val="000000" w:themeColor="text1"/>
        </w:rPr>
        <w:t xml:space="preserve"> share their status and use common data structures. ONOS </w:t>
      </w:r>
      <w:r w:rsidRPr="001B6BE1">
        <w:rPr>
          <w:rFonts w:cs="Times"/>
          <w:color w:val="000000" w:themeColor="text1"/>
        </w:rPr>
        <w:t xml:space="preserve">controller takes care of maintaining </w:t>
      </w:r>
      <w:r w:rsidR="00E00574" w:rsidRPr="001B6BE1">
        <w:rPr>
          <w:rFonts w:cs="Times"/>
          <w:color w:val="000000" w:themeColor="text1"/>
        </w:rPr>
        <w:t>all applications</w:t>
      </w:r>
      <w:r w:rsidRPr="001B6BE1">
        <w:rPr>
          <w:rFonts w:cs="Times"/>
          <w:color w:val="000000" w:themeColor="text1"/>
        </w:rPr>
        <w:t xml:space="preserve"> </w:t>
      </w:r>
      <w:r w:rsidR="005F6D6A" w:rsidRPr="001B6BE1">
        <w:rPr>
          <w:rFonts w:cs="Times"/>
          <w:color w:val="000000" w:themeColor="text1"/>
        </w:rPr>
        <w:t>in synch</w:t>
      </w:r>
      <w:r w:rsidRPr="001B6BE1">
        <w:rPr>
          <w:rFonts w:cs="Times"/>
          <w:color w:val="000000" w:themeColor="text1"/>
        </w:rPr>
        <w:t>ronisation</w:t>
      </w:r>
      <w:r w:rsidR="005F6D6A" w:rsidRPr="001B6BE1">
        <w:rPr>
          <w:rFonts w:cs="Times"/>
          <w:color w:val="000000" w:themeColor="text1"/>
        </w:rPr>
        <w:t>.</w:t>
      </w:r>
      <w:r w:rsidR="00E00574" w:rsidRPr="001B6BE1">
        <w:rPr>
          <w:rFonts w:cs="Times"/>
          <w:color w:val="000000" w:themeColor="text1"/>
        </w:rPr>
        <w:t xml:space="preserve"> On initialisation of multiple VPLS applications, the VPLS </w:t>
      </w:r>
      <w:r w:rsidR="00BA0610" w:rsidRPr="001B6BE1">
        <w:rPr>
          <w:rFonts w:cs="Times"/>
          <w:color w:val="000000" w:themeColor="text1"/>
        </w:rPr>
        <w:t xml:space="preserve">Operation Manager </w:t>
      </w:r>
      <w:r w:rsidR="00E00574" w:rsidRPr="001B6BE1">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1B6BE1">
        <w:rPr>
          <w:rFonts w:cs="Times"/>
          <w:color w:val="000000" w:themeColor="text1"/>
        </w:rPr>
        <w:t>s</w:t>
      </w:r>
      <w:r w:rsidR="00E00574" w:rsidRPr="001B6BE1">
        <w:rPr>
          <w:rFonts w:cs="Times"/>
          <w:color w:val="000000" w:themeColor="text1"/>
        </w:rPr>
        <w:t xml:space="preserve"> and </w:t>
      </w:r>
      <w:r w:rsidR="000D7E09" w:rsidRPr="001B6BE1">
        <w:rPr>
          <w:rFonts w:cs="Times"/>
          <w:color w:val="000000" w:themeColor="text1"/>
        </w:rPr>
        <w:t>generate</w:t>
      </w:r>
      <w:r w:rsidR="00E00574" w:rsidRPr="001B6BE1">
        <w:rPr>
          <w:rFonts w:cs="Times"/>
          <w:color w:val="000000" w:themeColor="text1"/>
        </w:rPr>
        <w:t xml:space="preserve"> Intents </w:t>
      </w:r>
      <w:r w:rsidR="000D7E09" w:rsidRPr="001B6BE1">
        <w:rPr>
          <w:rFonts w:cs="Times"/>
          <w:color w:val="000000" w:themeColor="text1"/>
        </w:rPr>
        <w:t>on the VPLS network</w:t>
      </w:r>
      <w:r w:rsidR="00E00574" w:rsidRPr="001B6BE1">
        <w:rPr>
          <w:rFonts w:cs="Times"/>
          <w:color w:val="000000" w:themeColor="text1"/>
        </w:rPr>
        <w:t>.</w:t>
      </w:r>
    </w:p>
    <w:p w14:paraId="6099F3D2" w14:textId="3A79FCB9" w:rsidR="006D7A06" w:rsidRPr="001B6BE1" w:rsidRDefault="00DD1A89" w:rsidP="00D841E8">
      <w:pPr>
        <w:spacing w:before="240"/>
        <w:rPr>
          <w:rFonts w:cs="Times"/>
          <w:color w:val="000000" w:themeColor="text1"/>
        </w:rPr>
      </w:pPr>
      <w:r w:rsidRPr="001B6BE1">
        <w:rPr>
          <w:rFonts w:cs="Times"/>
          <w:color w:val="000000" w:themeColor="text1"/>
        </w:rPr>
        <w:t>There are several components associated for managing and controlling the VPLS application.</w:t>
      </w:r>
      <w:r w:rsidR="00D61AA4" w:rsidRPr="001B6BE1">
        <w:rPr>
          <w:rFonts w:cs="Times"/>
          <w:color w:val="000000" w:themeColor="text1"/>
        </w:rPr>
        <w:t xml:space="preserve"> These components are</w:t>
      </w:r>
      <w:r w:rsidRPr="001B6BE1">
        <w:rPr>
          <w:rFonts w:cs="Times"/>
          <w:color w:val="000000" w:themeColor="text1"/>
        </w:rPr>
        <w:t xml:space="preserve"> VPLS Manager, VPLS Operation Manager, VPLS Store, VPLS Neighbour Handler, VPLS Config Manager</w:t>
      </w:r>
      <w:r w:rsidR="00D61AA4" w:rsidRPr="001B6BE1">
        <w:rPr>
          <w:rFonts w:cs="Times"/>
          <w:color w:val="000000" w:themeColor="text1"/>
        </w:rPr>
        <w:t>.</w:t>
      </w:r>
    </w:p>
    <w:p w14:paraId="0C491E96" w14:textId="2512665C" w:rsidR="00D841E8" w:rsidRPr="001B6BE1" w:rsidRDefault="00D841E8" w:rsidP="006D7A06">
      <w:pPr>
        <w:keepNext/>
        <w:spacing w:before="240"/>
        <w:jc w:val="center"/>
      </w:pPr>
      <w:r w:rsidRPr="001B6BE1">
        <w:rPr>
          <w:noProof/>
        </w:rPr>
        <w:lastRenderedPageBreak/>
        <w:drawing>
          <wp:inline distT="0" distB="0" distL="0" distR="0" wp14:anchorId="4DED8CD8" wp14:editId="1F86D7CE">
            <wp:extent cx="5387546" cy="3876159"/>
            <wp:effectExtent l="0" t="0" r="381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87"/>
                    <a:stretch>
                      <a:fillRect/>
                    </a:stretch>
                  </pic:blipFill>
                  <pic:spPr>
                    <a:xfrm>
                      <a:off x="0" y="0"/>
                      <a:ext cx="5402851" cy="3887170"/>
                    </a:xfrm>
                    <a:prstGeom prst="rect">
                      <a:avLst/>
                    </a:prstGeom>
                  </pic:spPr>
                </pic:pic>
              </a:graphicData>
            </a:graphic>
          </wp:inline>
        </w:drawing>
      </w:r>
    </w:p>
    <w:p w14:paraId="7D655A2F" w14:textId="462DFE95" w:rsidR="005F6D6A" w:rsidRPr="001B6BE1" w:rsidRDefault="006D7A06" w:rsidP="006D7A06">
      <w:pPr>
        <w:pStyle w:val="Caption"/>
        <w:jc w:val="center"/>
        <w:rPr>
          <w:rFonts w:cs="Times"/>
          <w:color w:val="000000" w:themeColor="text1"/>
        </w:rPr>
      </w:pPr>
      <w:bookmarkStart w:id="175" w:name="_Toc114943146"/>
      <w:r w:rsidRPr="001B6BE1">
        <w:t xml:space="preserve">Figure 4. </w:t>
      </w:r>
      <w:r w:rsidRPr="001B6BE1">
        <w:fldChar w:fldCharType="begin"/>
      </w:r>
      <w:r w:rsidRPr="001B6BE1">
        <w:instrText xml:space="preserve"> SEQ Figure_4. \* ARABIC </w:instrText>
      </w:r>
      <w:r w:rsidRPr="001B6BE1">
        <w:fldChar w:fldCharType="separate"/>
      </w:r>
      <w:r w:rsidR="00F5756A" w:rsidRPr="001B6BE1">
        <w:t>49</w:t>
      </w:r>
      <w:r w:rsidRPr="001B6BE1">
        <w:fldChar w:fldCharType="end"/>
      </w:r>
      <w:r w:rsidRPr="001B6BE1">
        <w:t xml:space="preserve"> Components of VPLS application</w:t>
      </w:r>
      <w:bookmarkEnd w:id="175"/>
    </w:p>
    <w:p w14:paraId="0EA42C46" w14:textId="638763BE" w:rsidR="00D64D7D" w:rsidRPr="001B6BE1" w:rsidRDefault="00D64D7D" w:rsidP="00D64D7D">
      <w:pPr>
        <w:spacing w:before="240"/>
        <w:rPr>
          <w:rFonts w:cs="Times"/>
          <w:color w:val="000000" w:themeColor="text1"/>
        </w:rPr>
      </w:pPr>
      <w:r w:rsidRPr="001B6BE1">
        <w:rPr>
          <w:rFonts w:cs="Times"/>
          <w:color w:val="000000" w:themeColor="text1"/>
        </w:rPr>
        <w:t>VPLS configuration can be submitted from ONOS CLI or ONOS REST API.</w:t>
      </w:r>
      <w:r w:rsidR="00253751" w:rsidRPr="001B6BE1">
        <w:rPr>
          <w:rFonts w:cs="Times"/>
          <w:color w:val="000000" w:themeColor="text1"/>
        </w:rPr>
        <w:t xml:space="preserve"> </w:t>
      </w:r>
      <w:r w:rsidRPr="001B6BE1">
        <w:rPr>
          <w:rFonts w:cs="Times"/>
          <w:color w:val="000000" w:themeColor="text1"/>
        </w:rPr>
        <w:t>When the VPLS configuration is submitted to the VPLS application, it arrives at the VPLS Config Manager.</w:t>
      </w:r>
      <w:r w:rsidR="00694F0F" w:rsidRPr="001B6BE1">
        <w:rPr>
          <w:rFonts w:cs="Times"/>
          <w:color w:val="000000" w:themeColor="text1"/>
        </w:rPr>
        <w:t xml:space="preserve"> Any host event information such as removal or addition of any host in the network is taken care by the VPLS Config </w:t>
      </w:r>
      <w:r w:rsidR="00003240" w:rsidRPr="001B6BE1">
        <w:rPr>
          <w:rFonts w:cs="Times"/>
          <w:color w:val="000000" w:themeColor="text1"/>
        </w:rPr>
        <w:t>M</w:t>
      </w:r>
      <w:r w:rsidR="00694F0F" w:rsidRPr="001B6BE1">
        <w:rPr>
          <w:rFonts w:cs="Times"/>
          <w:color w:val="000000" w:themeColor="text1"/>
        </w:rPr>
        <w:t>anager. The</w:t>
      </w:r>
      <w:r w:rsidRPr="001B6BE1">
        <w:rPr>
          <w:rFonts w:cs="Times"/>
          <w:color w:val="000000" w:themeColor="text1"/>
        </w:rPr>
        <w:t xml:space="preserve"> VPLS Config Manager </w:t>
      </w:r>
      <w:r w:rsidR="00DF1C8C" w:rsidRPr="001B6BE1">
        <w:rPr>
          <w:rFonts w:cs="Times"/>
          <w:color w:val="000000" w:themeColor="text1"/>
        </w:rPr>
        <w:t xml:space="preserve">component </w:t>
      </w:r>
      <w:r w:rsidRPr="001B6BE1">
        <w:rPr>
          <w:rFonts w:cs="Times"/>
          <w:color w:val="000000" w:themeColor="text1"/>
        </w:rPr>
        <w:t>administers the update events of ONOS network configurations and optimize</w:t>
      </w:r>
      <w:r w:rsidR="007D4D7B" w:rsidRPr="001B6BE1">
        <w:rPr>
          <w:rFonts w:cs="Times"/>
          <w:color w:val="000000" w:themeColor="text1"/>
        </w:rPr>
        <w:t>s</w:t>
      </w:r>
      <w:r w:rsidRPr="001B6BE1">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1B6BE1">
        <w:rPr>
          <w:rFonts w:cs="Times"/>
          <w:color w:val="000000" w:themeColor="text1"/>
        </w:rPr>
        <w:t xml:space="preserve"> component</w:t>
      </w:r>
      <w:r w:rsidRPr="001B6BE1">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1B6BE1">
        <w:rPr>
          <w:rFonts w:cs="Times"/>
          <w:color w:val="000000" w:themeColor="text1"/>
        </w:rPr>
        <w:t xml:space="preserve">success or error </w:t>
      </w:r>
      <w:r w:rsidRPr="001B6BE1">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1B6BE1">
        <w:rPr>
          <w:rFonts w:cs="Times"/>
          <w:color w:val="000000" w:themeColor="text1"/>
        </w:rPr>
        <w:t xml:space="preserve"> </w:t>
      </w:r>
      <w:sdt>
        <w:sdtPr>
          <w:rPr>
            <w:rFonts w:cs="Times"/>
            <w:color w:val="000000" w:themeColor="text1"/>
          </w:rPr>
          <w:id w:val="481822196"/>
          <w:citation/>
        </w:sdtPr>
        <w:sdtContent>
          <w:r w:rsidR="00076276" w:rsidRPr="001B6BE1">
            <w:rPr>
              <w:rFonts w:cs="Times"/>
              <w:color w:val="000000" w:themeColor="text1"/>
            </w:rPr>
            <w:fldChar w:fldCharType="begin"/>
          </w:r>
          <w:r w:rsidR="006E6380" w:rsidRPr="001B6BE1">
            <w:rPr>
              <w:rFonts w:cs="Times"/>
              <w:color w:val="000000" w:themeColor="text1"/>
            </w:rPr>
            <w:instrText xml:space="preserve">CITATION Car17 \l 1033 </w:instrText>
          </w:r>
          <w:r w:rsidR="00076276" w:rsidRPr="001B6BE1">
            <w:rPr>
              <w:rFonts w:cs="Times"/>
              <w:color w:val="000000" w:themeColor="text1"/>
            </w:rPr>
            <w:fldChar w:fldCharType="separate"/>
          </w:r>
          <w:r w:rsidR="00E54C4E" w:rsidRPr="001B6BE1">
            <w:rPr>
              <w:rFonts w:cs="Times"/>
              <w:color w:val="000000" w:themeColor="text1"/>
            </w:rPr>
            <w:t>[63]</w:t>
          </w:r>
          <w:r w:rsidR="00076276" w:rsidRPr="001B6BE1">
            <w:rPr>
              <w:rFonts w:cs="Times"/>
              <w:color w:val="000000" w:themeColor="text1"/>
            </w:rPr>
            <w:fldChar w:fldCharType="end"/>
          </w:r>
        </w:sdtContent>
      </w:sdt>
      <w:r w:rsidR="00E47B41" w:rsidRPr="001B6BE1">
        <w:rPr>
          <w:rFonts w:cs="Times"/>
          <w:color w:val="000000" w:themeColor="text1"/>
        </w:rPr>
        <w:t xml:space="preserve"> This is the general workflow of VPLS application for managing and controlling the VPLS network.</w:t>
      </w:r>
    </w:p>
    <w:p w14:paraId="242A6A9D" w14:textId="41988839" w:rsidR="00F92B73" w:rsidRPr="001B6BE1" w:rsidRDefault="004B6170" w:rsidP="00F92B73">
      <w:pPr>
        <w:spacing w:before="240"/>
        <w:rPr>
          <w:rFonts w:cs="Times"/>
          <w:color w:val="000000" w:themeColor="text1"/>
        </w:rPr>
      </w:pPr>
      <w:r w:rsidRPr="001B6BE1">
        <w:t xml:space="preserve">The use case was tested for VPLS network configuration by both the configuration methods, through ONOS CLI and through ONOS REST API. Both the configuration methods were successful in </w:t>
      </w:r>
      <w:r w:rsidR="00F43BD4" w:rsidRPr="001B6BE1">
        <w:t>configuring</w:t>
      </w:r>
      <w:r w:rsidRPr="001B6BE1">
        <w:t xml:space="preserve"> the VPLS network as desired.</w:t>
      </w:r>
      <w:r w:rsidR="00F92B73" w:rsidRPr="001B6BE1">
        <w:t xml:space="preserve"> </w:t>
      </w:r>
      <w:r w:rsidR="007D71ED" w:rsidRPr="001B6BE1">
        <w:t xml:space="preserve">For the configuration </w:t>
      </w:r>
      <w:r w:rsidR="00F92B73" w:rsidRPr="001B6BE1">
        <w:rPr>
          <w:rFonts w:cs="Times"/>
          <w:color w:val="000000" w:themeColor="text1"/>
        </w:rPr>
        <w:t>through REST API</w:t>
      </w:r>
      <w:r w:rsidR="007D71ED" w:rsidRPr="001B6BE1">
        <w:rPr>
          <w:rFonts w:cs="Times"/>
          <w:color w:val="000000" w:themeColor="text1"/>
        </w:rPr>
        <w:t xml:space="preserve">, the </w:t>
      </w:r>
      <w:r w:rsidR="00F92B73" w:rsidRPr="001B6BE1">
        <w:rPr>
          <w:rFonts w:cs="Times"/>
          <w:color w:val="000000" w:themeColor="text1"/>
        </w:rPr>
        <w:t>configuration file in JSON format</w:t>
      </w:r>
      <w:r w:rsidR="00EF0BB5" w:rsidRPr="001B6BE1">
        <w:rPr>
          <w:rFonts w:cs="Times"/>
          <w:color w:val="000000" w:themeColor="text1"/>
        </w:rPr>
        <w:t xml:space="preserve"> named, </w:t>
      </w:r>
      <w:r w:rsidR="00EF0BB5" w:rsidRPr="001B6BE1">
        <w:rPr>
          <w:rFonts w:cs="Times"/>
          <w:b/>
          <w:bCs/>
          <w:i/>
          <w:iCs/>
          <w:color w:val="000000" w:themeColor="text1"/>
        </w:rPr>
        <w:t>network-cfg-vpls.json</w:t>
      </w:r>
      <w:r w:rsidR="00F92B73" w:rsidRPr="001B6BE1">
        <w:rPr>
          <w:rFonts w:cs="Times"/>
          <w:color w:val="000000" w:themeColor="text1"/>
        </w:rPr>
        <w:t xml:space="preserve"> is created.</w:t>
      </w:r>
      <w:r w:rsidR="000B52D0" w:rsidRPr="001B6BE1">
        <w:rPr>
          <w:rFonts w:cs="Times"/>
          <w:color w:val="000000" w:themeColor="text1"/>
        </w:rPr>
        <w:t xml:space="preserve"> </w:t>
      </w:r>
      <w:r w:rsidR="00F92B73" w:rsidRPr="001B6BE1">
        <w:rPr>
          <w:rFonts w:cs="Times"/>
          <w:color w:val="000000" w:themeColor="text1"/>
        </w:rPr>
        <w:t xml:space="preserve">The following figure shows the snippet of </w:t>
      </w:r>
      <w:r w:rsidR="000B52D0" w:rsidRPr="001B6BE1">
        <w:rPr>
          <w:rFonts w:cs="Times"/>
          <w:color w:val="000000" w:themeColor="text1"/>
        </w:rPr>
        <w:t>the configuration file.</w:t>
      </w:r>
    </w:p>
    <w:p w14:paraId="73535370" w14:textId="77777777" w:rsidR="000737CF" w:rsidRPr="001B6BE1" w:rsidRDefault="00F26A23" w:rsidP="000737CF">
      <w:pPr>
        <w:keepNext/>
        <w:spacing w:before="240"/>
        <w:jc w:val="center"/>
      </w:pPr>
      <w:r w:rsidRPr="001B6BE1">
        <w:rPr>
          <w:rFonts w:cs="Times"/>
          <w:noProof/>
          <w:color w:val="000000" w:themeColor="text1"/>
        </w:rPr>
        <w:lastRenderedPageBreak/>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88"/>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D3F46D4" w14:textId="44683D45" w:rsidR="00F26A23" w:rsidRPr="001B6BE1" w:rsidRDefault="000737CF" w:rsidP="000737CF">
      <w:pPr>
        <w:pStyle w:val="Caption"/>
        <w:jc w:val="center"/>
        <w:rPr>
          <w:rFonts w:cs="Times"/>
          <w:color w:val="000000" w:themeColor="text1"/>
        </w:rPr>
      </w:pPr>
      <w:bookmarkStart w:id="176" w:name="_Toc114943147"/>
      <w:r w:rsidRPr="001B6BE1">
        <w:t xml:space="preserve">Figure 4. </w:t>
      </w:r>
      <w:r w:rsidRPr="001B6BE1">
        <w:fldChar w:fldCharType="begin"/>
      </w:r>
      <w:r w:rsidRPr="001B6BE1">
        <w:instrText xml:space="preserve"> SEQ Figure_4. \* ARABIC </w:instrText>
      </w:r>
      <w:r w:rsidRPr="001B6BE1">
        <w:fldChar w:fldCharType="separate"/>
      </w:r>
      <w:r w:rsidR="00F5756A" w:rsidRPr="001B6BE1">
        <w:t>50</w:t>
      </w:r>
      <w:r w:rsidRPr="001B6BE1">
        <w:fldChar w:fldCharType="end"/>
      </w:r>
      <w:r w:rsidRPr="001B6BE1">
        <w:t xml:space="preserve"> Configuration of VPLS from the ONOS REST API</w:t>
      </w:r>
      <w:bookmarkEnd w:id="176"/>
    </w:p>
    <w:p w14:paraId="233446EF" w14:textId="380DBFCF" w:rsidR="00510A0B" w:rsidRPr="001B6BE1" w:rsidRDefault="00397C93" w:rsidP="00114200">
      <w:pPr>
        <w:spacing w:before="240"/>
      </w:pPr>
      <w:r w:rsidRPr="001B6BE1">
        <w:rPr>
          <w:rFonts w:cs="Times"/>
          <w:color w:val="000000" w:themeColor="text1"/>
        </w:rPr>
        <w:t>The switchports</w:t>
      </w:r>
      <w:r w:rsidR="00E1220C" w:rsidRPr="001B6BE1">
        <w:rPr>
          <w:rFonts w:cs="Times"/>
          <w:color w:val="000000" w:themeColor="text1"/>
        </w:rPr>
        <w:t xml:space="preserve"> were configured with the appropriate host (</w:t>
      </w:r>
      <w:r w:rsidR="00CD1F8E">
        <w:rPr>
          <w:rFonts w:cs="Times"/>
          <w:color w:val="000000" w:themeColor="text1"/>
        </w:rPr>
        <w:t>endpoint</w:t>
      </w:r>
      <w:r w:rsidR="00E1220C" w:rsidRPr="001B6BE1">
        <w:rPr>
          <w:rFonts w:cs="Times"/>
          <w:color w:val="000000" w:themeColor="text1"/>
        </w:rPr>
        <w:t>) names and their respective MAC addresses.</w:t>
      </w:r>
      <w:r w:rsidR="00510A0B" w:rsidRPr="001B6BE1">
        <w:rPr>
          <w:rFonts w:cs="Times"/>
          <w:color w:val="000000" w:themeColor="text1"/>
        </w:rPr>
        <w:t xml:space="preserve"> VPLS application named, </w:t>
      </w:r>
      <w:r w:rsidR="00510A0B" w:rsidRPr="001B6BE1">
        <w:rPr>
          <w:rFonts w:cs="Times"/>
          <w:b/>
          <w:bCs/>
          <w:color w:val="000000" w:themeColor="text1"/>
        </w:rPr>
        <w:t>org.onosproject.vpls</w:t>
      </w:r>
      <w:r w:rsidR="00510A0B" w:rsidRPr="001B6BE1">
        <w:rPr>
          <w:rFonts w:cs="Times"/>
          <w:color w:val="000000" w:themeColor="text1"/>
        </w:rPr>
        <w:t xml:space="preserve"> was configured under the apps argument along with list of VPLS IDs.</w:t>
      </w:r>
      <w:r w:rsidR="00F61009" w:rsidRPr="001B6BE1">
        <w:rPr>
          <w:rFonts w:cs="Times"/>
          <w:color w:val="000000" w:themeColor="text1"/>
        </w:rPr>
        <w:t xml:space="preserve"> If VLAN IDs are also used in the VPLS network to distinguish </w:t>
      </w:r>
      <w:r w:rsidR="00CD1F8E">
        <w:rPr>
          <w:rFonts w:cs="Times"/>
          <w:color w:val="000000" w:themeColor="text1"/>
        </w:rPr>
        <w:t>endpoints</w:t>
      </w:r>
      <w:r w:rsidR="00F61009" w:rsidRPr="001B6BE1">
        <w:rPr>
          <w:rFonts w:cs="Times"/>
          <w:color w:val="000000" w:themeColor="text1"/>
        </w:rPr>
        <w:t xml:space="preserve">, VLAN IDs can also be </w:t>
      </w:r>
      <w:r w:rsidR="00864CAB" w:rsidRPr="001B6BE1">
        <w:rPr>
          <w:rFonts w:cs="Times"/>
          <w:color w:val="000000" w:themeColor="text1"/>
        </w:rPr>
        <w:t>configured</w:t>
      </w:r>
      <w:r w:rsidR="00F61009" w:rsidRPr="001B6BE1">
        <w:rPr>
          <w:rFonts w:cs="Times"/>
          <w:color w:val="000000" w:themeColor="text1"/>
        </w:rPr>
        <w:t xml:space="preserve"> under each switchport.</w:t>
      </w:r>
      <w:r w:rsidR="00510A0B" w:rsidRPr="001B6BE1">
        <w:rPr>
          <w:rFonts w:cs="Times"/>
          <w:color w:val="000000" w:themeColor="text1"/>
        </w:rPr>
        <w:t xml:space="preserve"> </w:t>
      </w:r>
      <w:r w:rsidRPr="001B6BE1">
        <w:t xml:space="preserve">To </w:t>
      </w:r>
      <w:r w:rsidR="00864CAB" w:rsidRPr="001B6BE1">
        <w:t>set up</w:t>
      </w:r>
      <w:r w:rsidRPr="001B6BE1">
        <w:t xml:space="preserve"> the VPLS network</w:t>
      </w:r>
      <w:r w:rsidR="00864CAB" w:rsidRPr="001B6BE1">
        <w:t xml:space="preserve"> for this use case,</w:t>
      </w:r>
      <w:r w:rsidRPr="001B6BE1">
        <w:t xml:space="preserve"> two different VPLS were created with VPLS ID-1</w:t>
      </w:r>
      <w:r w:rsidR="003B04A3" w:rsidRPr="001B6BE1">
        <w:t xml:space="preserve"> (VPLS 1)</w:t>
      </w:r>
      <w:r w:rsidRPr="001B6BE1">
        <w:t xml:space="preserve"> and VPLS ID-2</w:t>
      </w:r>
      <w:r w:rsidR="003B04A3" w:rsidRPr="001B6BE1">
        <w:t xml:space="preserve"> (VPLS 2)</w:t>
      </w:r>
      <w:r w:rsidRPr="001B6BE1">
        <w:t xml:space="preserve">. The </w:t>
      </w:r>
      <w:r w:rsidR="00CD1F8E">
        <w:t>endpoints</w:t>
      </w:r>
      <w:r w:rsidR="009D305E" w:rsidRPr="001B6BE1">
        <w:t>,</w:t>
      </w:r>
      <w:r w:rsidRPr="001B6BE1">
        <w:t xml:space="preserve"> H1</w:t>
      </w:r>
      <w:r w:rsidR="003E45AF" w:rsidRPr="001B6BE1">
        <w:t>’s</w:t>
      </w:r>
      <w:r w:rsidRPr="001B6BE1">
        <w:t xml:space="preserve"> and Server2</w:t>
      </w:r>
      <w:r w:rsidR="003E45AF" w:rsidRPr="001B6BE1">
        <w:t>’s interfaces</w:t>
      </w:r>
      <w:r w:rsidRPr="001B6BE1">
        <w:t xml:space="preserve"> were configured into VPLS 1 and the </w:t>
      </w:r>
      <w:r w:rsidR="00CD1F8E">
        <w:t>endpoints</w:t>
      </w:r>
      <w:r w:rsidR="009D305E" w:rsidRPr="001B6BE1">
        <w:t>,</w:t>
      </w:r>
      <w:r w:rsidRPr="001B6BE1">
        <w:t xml:space="preserve"> H2</w:t>
      </w:r>
      <w:r w:rsidR="003E45AF" w:rsidRPr="001B6BE1">
        <w:t>’s</w:t>
      </w:r>
      <w:r w:rsidRPr="001B6BE1">
        <w:t xml:space="preserve"> and Server1</w:t>
      </w:r>
      <w:r w:rsidR="003E45AF" w:rsidRPr="001B6BE1">
        <w:t>’s interfaces</w:t>
      </w:r>
      <w:r w:rsidRPr="001B6BE1">
        <w:t xml:space="preserve"> were configured into VPLS 2</w:t>
      </w:r>
      <w:r w:rsidR="009D305E" w:rsidRPr="001B6BE1">
        <w:t xml:space="preserve"> as seen in the above figure</w:t>
      </w:r>
      <w:r w:rsidR="003E45AF" w:rsidRPr="001B6BE1">
        <w:t>.</w:t>
      </w:r>
      <w:r w:rsidR="00CC4DCB" w:rsidRPr="001B6BE1">
        <w:t xml:space="preserve"> If any encapsulation method is used in the VPLS network, encapsulation type can be defined under each VPLS IDs.</w:t>
      </w:r>
    </w:p>
    <w:p w14:paraId="511023EE" w14:textId="5CB7ACA1" w:rsidR="00114200" w:rsidRPr="001B6BE1" w:rsidRDefault="00114200" w:rsidP="00114200">
      <w:pPr>
        <w:spacing w:before="240"/>
        <w:rPr>
          <w:rFonts w:cs="Times"/>
          <w:color w:val="000000" w:themeColor="text1"/>
        </w:rPr>
      </w:pPr>
      <w:r w:rsidRPr="001B6BE1">
        <w:rPr>
          <w:rFonts w:cs="Times"/>
          <w:color w:val="000000" w:themeColor="text1"/>
        </w:rPr>
        <w:t>If</w:t>
      </w:r>
      <w:r w:rsidR="00083D03" w:rsidRPr="001B6BE1">
        <w:rPr>
          <w:rFonts w:cs="Times"/>
          <w:color w:val="000000" w:themeColor="text1"/>
        </w:rPr>
        <w:t xml:space="preserve"> ONOS controller is downloaded as a source code, after placing VPLS application files in appropriate directory, it needs to be built again.</w:t>
      </w:r>
      <w:r w:rsidRPr="001B6BE1">
        <w:rPr>
          <w:rFonts w:cs="Times"/>
          <w:color w:val="000000" w:themeColor="text1"/>
        </w:rPr>
        <w:t xml:space="preserve"> </w:t>
      </w:r>
      <w:r w:rsidR="00083D03" w:rsidRPr="001B6BE1">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1B6BE1" w:rsidRDefault="00114200" w:rsidP="00114200">
      <w:pPr>
        <w:spacing w:before="240"/>
        <w:rPr>
          <w:rFonts w:cs="Times"/>
          <w:i/>
          <w:iCs/>
          <w:color w:val="000000" w:themeColor="text1"/>
        </w:rPr>
      </w:pPr>
      <w:r w:rsidRPr="001B6BE1">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1B6BE1" w:rsidRDefault="003D3F4F" w:rsidP="00114200">
      <w:pPr>
        <w:spacing w:before="240"/>
        <w:rPr>
          <w:rFonts w:cs="Times"/>
          <w:color w:val="000000" w:themeColor="text1"/>
        </w:rPr>
      </w:pPr>
      <w:r w:rsidRPr="001B6BE1">
        <w:rPr>
          <w:rFonts w:cs="Times"/>
          <w:color w:val="000000" w:themeColor="text1"/>
        </w:rPr>
        <w:t>Another VPLS configuration method tested in this use case was configuration through ONOS CLI.</w:t>
      </w:r>
      <w:r w:rsidR="00057DBF" w:rsidRPr="001B6BE1">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25036109" w:rsidR="00114200" w:rsidRPr="001B6BE1" w:rsidRDefault="00715CC4" w:rsidP="005B3693">
      <w:pPr>
        <w:spacing w:before="240"/>
        <w:rPr>
          <w:rFonts w:cs="Times"/>
          <w:color w:val="000000" w:themeColor="text1"/>
        </w:rPr>
      </w:pPr>
      <w:r w:rsidRPr="001B6BE1">
        <w:rPr>
          <w:rFonts w:cs="Times"/>
          <w:color w:val="000000" w:themeColor="text1"/>
        </w:rPr>
        <w:lastRenderedPageBreak/>
        <w:t xml:space="preserve">To begin with switchports configuration, the </w:t>
      </w:r>
      <w:r w:rsidRPr="001B6BE1">
        <w:rPr>
          <w:rFonts w:cs="Times"/>
          <w:b/>
          <w:bCs/>
          <w:color w:val="000000" w:themeColor="text1"/>
        </w:rPr>
        <w:t>interface-add</w:t>
      </w:r>
      <w:r w:rsidRPr="001B6BE1">
        <w:rPr>
          <w:rFonts w:cs="Times"/>
          <w:color w:val="000000" w:themeColor="text1"/>
        </w:rPr>
        <w:t xml:space="preserve"> command is utilized along with arguments defining the Open vSwitch’s ID and port number and name of the </w:t>
      </w:r>
      <w:r w:rsidR="00CD1F8E">
        <w:rPr>
          <w:rFonts w:cs="Times"/>
          <w:color w:val="000000" w:themeColor="text1"/>
        </w:rPr>
        <w:t>endpoint</w:t>
      </w:r>
      <w:r w:rsidRPr="001B6BE1">
        <w:rPr>
          <w:rFonts w:cs="Times"/>
          <w:color w:val="000000" w:themeColor="text1"/>
        </w:rPr>
        <w:t xml:space="preserve"> connected to that switchport. </w:t>
      </w:r>
      <w:r w:rsidR="005B3693" w:rsidRPr="001B6BE1">
        <w:rPr>
          <w:rFonts w:cs="Times"/>
          <w:color w:val="000000" w:themeColor="text1"/>
        </w:rPr>
        <w:t>Four switchports as discussed earlier in this chapter were configured through the ONOS CLI as seen in the following figure.</w:t>
      </w:r>
    </w:p>
    <w:p w14:paraId="7A59D3D7" w14:textId="77777777" w:rsidR="000737CF" w:rsidRPr="001B6BE1" w:rsidRDefault="00A66161" w:rsidP="000737CF">
      <w:pPr>
        <w:keepNext/>
        <w:spacing w:before="240"/>
        <w:jc w:val="center"/>
      </w:pPr>
      <w:r w:rsidRPr="001B6BE1">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89"/>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6633EC21" w14:textId="12381D3F" w:rsidR="00A66161" w:rsidRPr="001B6BE1" w:rsidRDefault="000737CF" w:rsidP="000737CF">
      <w:pPr>
        <w:pStyle w:val="Caption"/>
        <w:jc w:val="center"/>
        <w:rPr>
          <w:rFonts w:cs="Times"/>
          <w:color w:val="000000" w:themeColor="text1"/>
        </w:rPr>
      </w:pPr>
      <w:bookmarkStart w:id="177" w:name="_Toc114943148"/>
      <w:r w:rsidRPr="001B6BE1">
        <w:t xml:space="preserve">Figure 4. </w:t>
      </w:r>
      <w:r w:rsidRPr="001B6BE1">
        <w:fldChar w:fldCharType="begin"/>
      </w:r>
      <w:r w:rsidRPr="001B6BE1">
        <w:instrText xml:space="preserve"> SEQ Figure_4. \* ARABIC </w:instrText>
      </w:r>
      <w:r w:rsidRPr="001B6BE1">
        <w:fldChar w:fldCharType="separate"/>
      </w:r>
      <w:r w:rsidR="00F5756A" w:rsidRPr="001B6BE1">
        <w:t>51</w:t>
      </w:r>
      <w:r w:rsidRPr="001B6BE1">
        <w:fldChar w:fldCharType="end"/>
      </w:r>
      <w:r w:rsidRPr="001B6BE1">
        <w:t xml:space="preserve"> Configuration of</w:t>
      </w:r>
      <w:r w:rsidR="00955C2C" w:rsidRPr="001B6BE1">
        <w:t xml:space="preserve"> VPLS interfaces </w:t>
      </w:r>
      <w:r w:rsidRPr="001B6BE1">
        <w:t>from the ONOS CLI</w:t>
      </w:r>
      <w:bookmarkEnd w:id="177"/>
    </w:p>
    <w:p w14:paraId="20054AC2" w14:textId="1879060A" w:rsidR="0008143C" w:rsidRPr="001B6BE1" w:rsidRDefault="00323ECD" w:rsidP="00BC19F8">
      <w:pPr>
        <w:spacing w:before="240"/>
        <w:rPr>
          <w:rFonts w:cs="Times"/>
          <w:color w:val="000000" w:themeColor="text1"/>
        </w:rPr>
      </w:pPr>
      <w:r w:rsidRPr="001B6BE1">
        <w:rPr>
          <w:rFonts w:cs="Times"/>
          <w:color w:val="000000" w:themeColor="text1"/>
        </w:rPr>
        <w:t xml:space="preserve">The VPLS command on ONOS CLI provides various </w:t>
      </w:r>
      <w:r w:rsidR="009A234E" w:rsidRPr="001B6BE1">
        <w:rPr>
          <w:rFonts w:cs="Times"/>
          <w:color w:val="000000" w:themeColor="text1"/>
        </w:rPr>
        <w:t>options</w:t>
      </w:r>
      <w:r w:rsidRPr="001B6BE1">
        <w:rPr>
          <w:rFonts w:cs="Times"/>
          <w:color w:val="000000" w:themeColor="text1"/>
        </w:rPr>
        <w:t xml:space="preserve"> for configuration and management of VPLS network.</w:t>
      </w:r>
      <w:r w:rsidR="00A133F8" w:rsidRPr="001B6BE1">
        <w:rPr>
          <w:rFonts w:cs="Times"/>
          <w:color w:val="000000" w:themeColor="text1"/>
        </w:rPr>
        <w:t xml:space="preserve"> These </w:t>
      </w:r>
      <w:r w:rsidR="009A234E" w:rsidRPr="001B6BE1">
        <w:rPr>
          <w:rFonts w:cs="Times"/>
          <w:color w:val="000000" w:themeColor="text1"/>
        </w:rPr>
        <w:t>options</w:t>
      </w:r>
      <w:r w:rsidR="00A133F8" w:rsidRPr="001B6BE1">
        <w:rPr>
          <w:rFonts w:cs="Times"/>
          <w:color w:val="000000" w:themeColor="text1"/>
        </w:rPr>
        <w:t xml:space="preserve"> are</w:t>
      </w:r>
      <w:r w:rsidRPr="001B6BE1">
        <w:rPr>
          <w:rFonts w:cs="Times"/>
          <w:color w:val="000000" w:themeColor="text1"/>
        </w:rPr>
        <w:t xml:space="preserve"> </w:t>
      </w:r>
      <w:r w:rsidR="00BC19F8" w:rsidRPr="001B6BE1">
        <w:rPr>
          <w:rFonts w:cs="Times"/>
          <w:i/>
          <w:iCs/>
          <w:color w:val="000000" w:themeColor="text1"/>
        </w:rPr>
        <w:t>create, list, set-encap, clean, delete,</w:t>
      </w:r>
      <w:r w:rsidR="00CF611D" w:rsidRPr="001B6BE1">
        <w:rPr>
          <w:rFonts w:cs="Times"/>
          <w:i/>
          <w:iCs/>
          <w:color w:val="000000" w:themeColor="text1"/>
        </w:rPr>
        <w:t xml:space="preserve"> add-if </w:t>
      </w:r>
      <w:r w:rsidR="00CF611D" w:rsidRPr="001B6BE1">
        <w:rPr>
          <w:rFonts w:cs="Times"/>
          <w:color w:val="000000" w:themeColor="text1"/>
        </w:rPr>
        <w:t>(adding interface)</w:t>
      </w:r>
      <w:r w:rsidR="00CF611D" w:rsidRPr="001B6BE1">
        <w:rPr>
          <w:rFonts w:cs="Times"/>
          <w:i/>
          <w:iCs/>
          <w:color w:val="000000" w:themeColor="text1"/>
        </w:rPr>
        <w:t xml:space="preserve">, </w:t>
      </w:r>
      <w:r w:rsidR="00BC19F8" w:rsidRPr="001B6BE1">
        <w:rPr>
          <w:rFonts w:cs="Times"/>
          <w:i/>
          <w:iCs/>
          <w:color w:val="000000" w:themeColor="text1"/>
        </w:rPr>
        <w:t>rem-if</w:t>
      </w:r>
      <w:r w:rsidR="00C84429" w:rsidRPr="001B6BE1">
        <w:rPr>
          <w:rFonts w:cs="Times"/>
          <w:i/>
          <w:iCs/>
          <w:color w:val="000000" w:themeColor="text1"/>
        </w:rPr>
        <w:t xml:space="preserve"> </w:t>
      </w:r>
      <w:r w:rsidR="00C84429" w:rsidRPr="001B6BE1">
        <w:rPr>
          <w:rFonts w:cs="Times"/>
          <w:color w:val="000000" w:themeColor="text1"/>
        </w:rPr>
        <w:t>(removing interface)</w:t>
      </w:r>
      <w:r w:rsidR="00BC19F8" w:rsidRPr="001B6BE1">
        <w:rPr>
          <w:rFonts w:cs="Times"/>
          <w:i/>
          <w:iCs/>
          <w:color w:val="000000" w:themeColor="text1"/>
        </w:rPr>
        <w:t xml:space="preserve"> </w:t>
      </w:r>
      <w:r w:rsidR="00BC19F8" w:rsidRPr="001B6BE1">
        <w:rPr>
          <w:rFonts w:cs="Times"/>
          <w:color w:val="000000" w:themeColor="text1"/>
        </w:rPr>
        <w:t>and</w:t>
      </w:r>
      <w:r w:rsidR="00BC19F8" w:rsidRPr="001B6BE1">
        <w:rPr>
          <w:rFonts w:cs="Times"/>
          <w:i/>
          <w:iCs/>
          <w:color w:val="000000" w:themeColor="text1"/>
        </w:rPr>
        <w:t xml:space="preserve"> show</w:t>
      </w:r>
      <w:r w:rsidR="00A133F8" w:rsidRPr="001B6BE1">
        <w:rPr>
          <w:rFonts w:cs="Times"/>
          <w:i/>
          <w:iCs/>
          <w:color w:val="000000" w:themeColor="text1"/>
        </w:rPr>
        <w:t>.</w:t>
      </w:r>
      <w:r w:rsidR="00A133F8" w:rsidRPr="001B6BE1">
        <w:rPr>
          <w:rFonts w:cs="Times"/>
          <w:color w:val="000000" w:themeColor="text1"/>
        </w:rPr>
        <w:t xml:space="preserve"> </w:t>
      </w:r>
      <w:r w:rsidR="008151F9" w:rsidRPr="001B6BE1">
        <w:rPr>
          <w:rFonts w:cs="Times"/>
          <w:color w:val="000000" w:themeColor="text1"/>
        </w:rPr>
        <w:t>First the VPLS are created with appropriate VPLS IDs and then the relevant switchport interfaces are configured into the VPLS IDs.</w:t>
      </w:r>
      <w:r w:rsidR="00D373B8" w:rsidRPr="001B6BE1">
        <w:rPr>
          <w:rFonts w:cs="Times"/>
          <w:color w:val="000000" w:themeColor="text1"/>
        </w:rPr>
        <w:t xml:space="preserve"> The </w:t>
      </w:r>
      <w:r w:rsidR="00D373B8" w:rsidRPr="001B6BE1">
        <w:rPr>
          <w:rFonts w:cs="Times"/>
          <w:i/>
          <w:iCs/>
          <w:color w:val="000000" w:themeColor="text1"/>
        </w:rPr>
        <w:t>set-encap</w:t>
      </w:r>
      <w:r w:rsidR="00D373B8" w:rsidRPr="001B6BE1">
        <w:rPr>
          <w:rFonts w:cs="Times"/>
          <w:color w:val="000000" w:themeColor="text1"/>
        </w:rPr>
        <w:t xml:space="preserve"> command</w:t>
      </w:r>
      <w:r w:rsidR="000019A3" w:rsidRPr="001B6BE1">
        <w:rPr>
          <w:rFonts w:cs="Times"/>
          <w:color w:val="000000" w:themeColor="text1"/>
        </w:rPr>
        <w:t xml:space="preserve"> </w:t>
      </w:r>
      <w:r w:rsidR="00D373B8" w:rsidRPr="001B6BE1">
        <w:rPr>
          <w:rFonts w:cs="Times"/>
          <w:color w:val="000000" w:themeColor="text1"/>
        </w:rPr>
        <w:t>provides the option for configuring the encapsulation type used for that VPLS ID.</w:t>
      </w:r>
      <w:r w:rsidR="009A234E" w:rsidRPr="001B6BE1">
        <w:rPr>
          <w:rFonts w:cs="Times"/>
          <w:color w:val="000000" w:themeColor="text1"/>
        </w:rPr>
        <w:t xml:space="preserve"> Likewise other commands can be used to modify or remove the component from the VPLS network.</w:t>
      </w:r>
      <w:r w:rsidR="00D373B8" w:rsidRPr="001B6BE1">
        <w:rPr>
          <w:rFonts w:cs="Times"/>
          <w:color w:val="000000" w:themeColor="text1"/>
        </w:rPr>
        <w:t xml:space="preserve"> </w:t>
      </w:r>
      <w:r w:rsidR="000019A3" w:rsidRPr="001B6BE1">
        <w:rPr>
          <w:rFonts w:cs="Times"/>
          <w:color w:val="000000" w:themeColor="text1"/>
        </w:rPr>
        <w:t xml:space="preserve">The </w:t>
      </w:r>
      <w:r w:rsidR="000019A3" w:rsidRPr="001B6BE1">
        <w:rPr>
          <w:rFonts w:cs="Times"/>
          <w:i/>
          <w:iCs/>
          <w:color w:val="000000" w:themeColor="text1"/>
        </w:rPr>
        <w:t>vpls list</w:t>
      </w:r>
      <w:r w:rsidR="000019A3" w:rsidRPr="001B6BE1">
        <w:rPr>
          <w:rFonts w:cs="Times"/>
          <w:color w:val="000000" w:themeColor="text1"/>
        </w:rPr>
        <w:t xml:space="preserve"> and </w:t>
      </w:r>
      <w:r w:rsidR="000019A3" w:rsidRPr="001B6BE1">
        <w:rPr>
          <w:rFonts w:cs="Times"/>
          <w:i/>
          <w:iCs/>
          <w:color w:val="000000" w:themeColor="text1"/>
        </w:rPr>
        <w:t>vpls show</w:t>
      </w:r>
      <w:r w:rsidR="000019A3" w:rsidRPr="001B6BE1">
        <w:rPr>
          <w:rFonts w:cs="Times"/>
          <w:color w:val="000000" w:themeColor="text1"/>
        </w:rPr>
        <w:t xml:space="preserve"> command</w:t>
      </w:r>
      <w:r w:rsidR="00E53BF8" w:rsidRPr="001B6BE1">
        <w:rPr>
          <w:rFonts w:cs="Times"/>
          <w:color w:val="000000" w:themeColor="text1"/>
        </w:rPr>
        <w:t>s</w:t>
      </w:r>
      <w:r w:rsidR="000019A3" w:rsidRPr="001B6BE1">
        <w:rPr>
          <w:rFonts w:cs="Times"/>
          <w:color w:val="000000" w:themeColor="text1"/>
        </w:rPr>
        <w:t xml:space="preserve"> are used to check the VPLS configuration and status</w:t>
      </w:r>
      <w:r w:rsidR="000C265E" w:rsidRPr="001B6BE1">
        <w:rPr>
          <w:rFonts w:cs="Times"/>
          <w:color w:val="000000" w:themeColor="text1"/>
        </w:rPr>
        <w:t xml:space="preserve"> as seen in the following figure</w:t>
      </w:r>
      <w:r w:rsidR="000019A3" w:rsidRPr="001B6BE1">
        <w:rPr>
          <w:rFonts w:cs="Times"/>
          <w:color w:val="000000" w:themeColor="text1"/>
        </w:rPr>
        <w:t>.</w:t>
      </w:r>
    </w:p>
    <w:p w14:paraId="16EA1056" w14:textId="77777777" w:rsidR="00955C2C" w:rsidRPr="001B6BE1" w:rsidRDefault="00334146" w:rsidP="00955C2C">
      <w:pPr>
        <w:keepNext/>
        <w:spacing w:before="240"/>
        <w:jc w:val="center"/>
      </w:pPr>
      <w:r w:rsidRPr="001B6BE1">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90"/>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220C9DD8" w14:textId="58344B3F" w:rsidR="00870826" w:rsidRPr="001B6BE1" w:rsidRDefault="00955C2C" w:rsidP="00955C2C">
      <w:pPr>
        <w:pStyle w:val="Caption"/>
        <w:jc w:val="center"/>
        <w:rPr>
          <w:rFonts w:cs="Times"/>
          <w:color w:val="000000" w:themeColor="text1"/>
        </w:rPr>
      </w:pPr>
      <w:bookmarkStart w:id="178" w:name="_Toc114943149"/>
      <w:r w:rsidRPr="001B6BE1">
        <w:t xml:space="preserve">Figure 4. </w:t>
      </w:r>
      <w:r w:rsidRPr="001B6BE1">
        <w:fldChar w:fldCharType="begin"/>
      </w:r>
      <w:r w:rsidRPr="001B6BE1">
        <w:instrText xml:space="preserve"> SEQ Figure_4. \* ARABIC </w:instrText>
      </w:r>
      <w:r w:rsidRPr="001B6BE1">
        <w:fldChar w:fldCharType="separate"/>
      </w:r>
      <w:r w:rsidR="00F5756A" w:rsidRPr="001B6BE1">
        <w:t>52</w:t>
      </w:r>
      <w:r w:rsidRPr="001B6BE1">
        <w:fldChar w:fldCharType="end"/>
      </w:r>
      <w:r w:rsidRPr="001B6BE1">
        <w:t xml:space="preserve"> Configuration of VPLS from the ONOS CLI</w:t>
      </w:r>
      <w:bookmarkEnd w:id="178"/>
    </w:p>
    <w:p w14:paraId="012F58B4" w14:textId="5CD61352" w:rsidR="00A3402F" w:rsidRPr="001B6BE1" w:rsidRDefault="00B13CCB" w:rsidP="00CE4E37">
      <w:pPr>
        <w:spacing w:before="240"/>
        <w:rPr>
          <w:rFonts w:cs="Times"/>
          <w:color w:val="000000" w:themeColor="text1"/>
        </w:rPr>
      </w:pPr>
      <w:r w:rsidRPr="001B6BE1">
        <w:rPr>
          <w:rFonts w:cs="Times"/>
          <w:color w:val="000000" w:themeColor="text1"/>
        </w:rPr>
        <w:t xml:space="preserve">The configuration method </w:t>
      </w:r>
      <w:r w:rsidR="009E06B6" w:rsidRPr="001B6BE1">
        <w:rPr>
          <w:rFonts w:cs="Times"/>
          <w:color w:val="000000" w:themeColor="text1"/>
        </w:rPr>
        <w:t>from</w:t>
      </w:r>
      <w:r w:rsidRPr="001B6BE1">
        <w:rPr>
          <w:rFonts w:cs="Times"/>
          <w:color w:val="000000" w:themeColor="text1"/>
        </w:rPr>
        <w:t xml:space="preserve"> ONOS CLI does not provide the option to configure the MAC addresses of the </w:t>
      </w:r>
      <w:r w:rsidR="00CD1F8E">
        <w:rPr>
          <w:rFonts w:cs="Times"/>
          <w:color w:val="000000" w:themeColor="text1"/>
        </w:rPr>
        <w:t>endpoints</w:t>
      </w:r>
      <w:r w:rsidRPr="001B6BE1">
        <w:rPr>
          <w:rFonts w:cs="Times"/>
          <w:color w:val="000000" w:themeColor="text1"/>
        </w:rPr>
        <w:t xml:space="preserve">. MAC address being the vital entity for this L2VPN service, VPLS application </w:t>
      </w:r>
      <w:r w:rsidR="002B0956" w:rsidRPr="001B6BE1">
        <w:rPr>
          <w:rFonts w:cs="Times"/>
          <w:color w:val="000000" w:themeColor="text1"/>
        </w:rPr>
        <w:t>sometimes won’t</w:t>
      </w:r>
      <w:r w:rsidRPr="001B6BE1">
        <w:rPr>
          <w:rFonts w:cs="Times"/>
          <w:color w:val="000000" w:themeColor="text1"/>
        </w:rPr>
        <w:t xml:space="preserve"> be configured correctly if MAC addresses are mismatched. Due to rigorous use of same ONOS controller and same </w:t>
      </w:r>
      <w:r w:rsidR="00747C19" w:rsidRPr="001B6BE1">
        <w:rPr>
          <w:rFonts w:cs="Times"/>
          <w:color w:val="000000" w:themeColor="text1"/>
        </w:rPr>
        <w:t>Open vSwitches having same MAC addresses</w:t>
      </w:r>
      <w:r w:rsidRPr="001B6BE1">
        <w:rPr>
          <w:rFonts w:cs="Times"/>
          <w:color w:val="000000" w:themeColor="text1"/>
        </w:rPr>
        <w:t xml:space="preserve"> for various use cases</w:t>
      </w:r>
      <w:r w:rsidR="007F480A" w:rsidRPr="001B6BE1">
        <w:rPr>
          <w:rFonts w:cs="Times"/>
          <w:color w:val="000000" w:themeColor="text1"/>
        </w:rPr>
        <w:t>, it was observed that the ONOS CLI method</w:t>
      </w:r>
      <w:r w:rsidR="00EA730C" w:rsidRPr="001B6BE1">
        <w:rPr>
          <w:rFonts w:cs="Times"/>
          <w:color w:val="000000" w:themeColor="text1"/>
        </w:rPr>
        <w:t xml:space="preserve"> of</w:t>
      </w:r>
      <w:r w:rsidR="007F480A" w:rsidRPr="001B6BE1">
        <w:rPr>
          <w:rFonts w:cs="Times"/>
          <w:color w:val="000000" w:themeColor="text1"/>
        </w:rPr>
        <w:t xml:space="preserve"> configuration was configuring </w:t>
      </w:r>
      <w:commentRangeStart w:id="179"/>
      <w:r w:rsidR="007F480A" w:rsidRPr="001B6BE1">
        <w:rPr>
          <w:rFonts w:cs="Times"/>
          <w:color w:val="000000" w:themeColor="text1"/>
        </w:rPr>
        <w:t xml:space="preserve">random </w:t>
      </w:r>
      <w:commentRangeEnd w:id="179"/>
      <w:r w:rsidR="003174C7">
        <w:rPr>
          <w:rStyle w:val="CommentReference"/>
        </w:rPr>
        <w:commentReference w:id="179"/>
      </w:r>
      <w:r w:rsidR="007F480A" w:rsidRPr="001B6BE1">
        <w:rPr>
          <w:rFonts w:cs="Times"/>
          <w:color w:val="000000" w:themeColor="text1"/>
        </w:rPr>
        <w:t xml:space="preserve">MAC addresses to the </w:t>
      </w:r>
      <w:r w:rsidR="00CD1F8E">
        <w:rPr>
          <w:rFonts w:cs="Times"/>
          <w:color w:val="000000" w:themeColor="text1"/>
        </w:rPr>
        <w:t>endpoints</w:t>
      </w:r>
      <w:r w:rsidR="007F480A" w:rsidRPr="001B6BE1">
        <w:rPr>
          <w:rFonts w:cs="Times"/>
          <w:color w:val="000000" w:themeColor="text1"/>
        </w:rPr>
        <w:t xml:space="preserve">. </w:t>
      </w:r>
      <w:r w:rsidR="00A35683" w:rsidRPr="001B6BE1">
        <w:rPr>
          <w:rFonts w:cs="Times"/>
          <w:color w:val="000000" w:themeColor="text1"/>
        </w:rPr>
        <w:t>Therefore, i</w:t>
      </w:r>
      <w:r w:rsidR="00747C19" w:rsidRPr="001B6BE1">
        <w:rPr>
          <w:rFonts w:cs="Times"/>
          <w:color w:val="000000" w:themeColor="text1"/>
        </w:rPr>
        <w:t xml:space="preserve">t was identified that ONOS REST API configuration method was more successful in configuration of </w:t>
      </w:r>
      <w:r w:rsidR="00766B77" w:rsidRPr="001B6BE1">
        <w:rPr>
          <w:rFonts w:cs="Times"/>
          <w:color w:val="000000" w:themeColor="text1"/>
        </w:rPr>
        <w:t xml:space="preserve">successful </w:t>
      </w:r>
      <w:r w:rsidR="00747C19" w:rsidRPr="001B6BE1">
        <w:rPr>
          <w:rFonts w:cs="Times"/>
          <w:color w:val="000000" w:themeColor="text1"/>
        </w:rPr>
        <w:t>VPLS network compared to the configuration through the ONOS CLI method.</w:t>
      </w:r>
    </w:p>
    <w:p w14:paraId="65637468" w14:textId="26E93D01" w:rsidR="00A3402F" w:rsidRPr="001B6BE1" w:rsidRDefault="00C60B0C" w:rsidP="00CE4E37">
      <w:pPr>
        <w:spacing w:before="240"/>
        <w:rPr>
          <w:rFonts w:cs="Times"/>
          <w:color w:val="000000" w:themeColor="text1"/>
        </w:rPr>
      </w:pPr>
      <w:r w:rsidRPr="001B6BE1">
        <w:rPr>
          <w:rFonts w:cs="Times"/>
          <w:color w:val="000000" w:themeColor="text1"/>
        </w:rPr>
        <w:t xml:space="preserve">The successful configuration of the VPLS network results in creation of intents on the VPLS network as discussed earlier in the chapter. These intents further </w:t>
      </w:r>
      <w:r w:rsidR="00096238" w:rsidRPr="001B6BE1">
        <w:rPr>
          <w:rFonts w:cs="Times"/>
          <w:color w:val="000000" w:themeColor="text1"/>
        </w:rPr>
        <w:t>generate</w:t>
      </w:r>
      <w:r w:rsidRPr="001B6BE1">
        <w:rPr>
          <w:rFonts w:cs="Times"/>
          <w:color w:val="000000" w:themeColor="text1"/>
        </w:rPr>
        <w:t xml:space="preserve"> </w:t>
      </w:r>
      <w:r w:rsidR="00CE1BE0" w:rsidRPr="001B6BE1">
        <w:rPr>
          <w:rFonts w:cs="Times"/>
          <w:color w:val="000000" w:themeColor="text1"/>
        </w:rPr>
        <w:t>some</w:t>
      </w:r>
      <w:r w:rsidRPr="001B6BE1">
        <w:rPr>
          <w:rFonts w:cs="Times"/>
          <w:color w:val="000000" w:themeColor="text1"/>
        </w:rPr>
        <w:t xml:space="preserve"> flow rules in the flow tables of involved Open vSwitches. </w:t>
      </w:r>
      <w:r w:rsidR="00E7034C" w:rsidRPr="001B6BE1">
        <w:rPr>
          <w:rFonts w:cs="Times"/>
          <w:color w:val="000000" w:themeColor="text1"/>
        </w:rPr>
        <w:t>According to the working of VPLS network in this use case, four flow tables</w:t>
      </w:r>
      <w:r w:rsidR="005F5EEF" w:rsidRPr="001B6BE1">
        <w:rPr>
          <w:rFonts w:cs="Times"/>
          <w:color w:val="000000" w:themeColor="text1"/>
        </w:rPr>
        <w:t xml:space="preserve"> (incoming </w:t>
      </w:r>
      <w:r w:rsidR="0035434E" w:rsidRPr="001B6BE1">
        <w:rPr>
          <w:rFonts w:cs="Times"/>
          <w:color w:val="000000" w:themeColor="text1"/>
        </w:rPr>
        <w:t>&amp;</w:t>
      </w:r>
      <w:r w:rsidR="005F5EEF" w:rsidRPr="001B6BE1">
        <w:rPr>
          <w:rFonts w:cs="Times"/>
          <w:color w:val="000000" w:themeColor="text1"/>
        </w:rPr>
        <w:t xml:space="preserve"> outgoing of broadcast messages and incoming </w:t>
      </w:r>
      <w:r w:rsidR="0035434E" w:rsidRPr="001B6BE1">
        <w:rPr>
          <w:rFonts w:cs="Times"/>
          <w:color w:val="000000" w:themeColor="text1"/>
        </w:rPr>
        <w:t>&amp;</w:t>
      </w:r>
      <w:r w:rsidR="005F5EEF" w:rsidRPr="001B6BE1">
        <w:rPr>
          <w:rFonts w:cs="Times"/>
          <w:color w:val="000000" w:themeColor="text1"/>
        </w:rPr>
        <w:t xml:space="preserve"> outgoing of Unicast messages)</w:t>
      </w:r>
      <w:r w:rsidR="00E7034C" w:rsidRPr="001B6BE1">
        <w:rPr>
          <w:rFonts w:cs="Times"/>
          <w:color w:val="000000" w:themeColor="text1"/>
        </w:rPr>
        <w:t xml:space="preserve"> were configured on each involved Open vSwitch.</w:t>
      </w:r>
      <w:r w:rsidR="0062376C" w:rsidRPr="001B6BE1">
        <w:rPr>
          <w:rFonts w:cs="Times"/>
          <w:color w:val="000000" w:themeColor="text1"/>
        </w:rPr>
        <w:t xml:space="preserve"> </w:t>
      </w:r>
      <w:r w:rsidR="00DF7F64" w:rsidRPr="001B6BE1">
        <w:rPr>
          <w:rFonts w:cs="Times"/>
          <w:color w:val="000000" w:themeColor="text1"/>
        </w:rPr>
        <w:t>The following figure displays the</w:t>
      </w:r>
      <w:r w:rsidR="00C60C1C" w:rsidRPr="001B6BE1">
        <w:rPr>
          <w:rFonts w:cs="Times"/>
          <w:color w:val="000000" w:themeColor="text1"/>
        </w:rPr>
        <w:t>se four</w:t>
      </w:r>
      <w:r w:rsidR="00DF7F64" w:rsidRPr="001B6BE1">
        <w:rPr>
          <w:rFonts w:cs="Times"/>
          <w:color w:val="000000" w:themeColor="text1"/>
        </w:rPr>
        <w:t xml:space="preserve"> flow rules generated on the Open vSwitch-1 in the created VPLS</w:t>
      </w:r>
      <w:r w:rsidR="00D929A6" w:rsidRPr="001B6BE1">
        <w:rPr>
          <w:rFonts w:cs="Times"/>
          <w:color w:val="000000" w:themeColor="text1"/>
        </w:rPr>
        <w:t xml:space="preserve"> </w:t>
      </w:r>
      <w:r w:rsidR="00DF7F64" w:rsidRPr="001B6BE1">
        <w:rPr>
          <w:rFonts w:cs="Times"/>
          <w:color w:val="000000" w:themeColor="text1"/>
        </w:rPr>
        <w:t>network.</w:t>
      </w:r>
    </w:p>
    <w:p w14:paraId="320E35AB" w14:textId="77777777" w:rsidR="004C6A8C" w:rsidRPr="001B6BE1" w:rsidRDefault="00F81B73" w:rsidP="004C6A8C">
      <w:pPr>
        <w:keepNext/>
        <w:spacing w:before="240"/>
        <w:jc w:val="center"/>
      </w:pPr>
      <w:r w:rsidRPr="001B6BE1">
        <w:rPr>
          <w:noProof/>
          <w:color w:val="FF0000"/>
        </w:rPr>
        <w:lastRenderedPageBreak/>
        <mc:AlternateContent>
          <mc:Choice Requires="wps">
            <w:drawing>
              <wp:anchor distT="0" distB="0" distL="114300" distR="114300" simplePos="0" relativeHeight="251652608"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DB6AC" id="Rectangle 77" o:spid="_x0000_s1026" style="position:absolute;margin-left:2.55pt;margin-top:72.65pt;width:445pt;height:24.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tYfgIAAF8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" filled="f" strokecolor="red" strokeweight="1pt"/>
            </w:pict>
          </mc:Fallback>
        </mc:AlternateContent>
      </w:r>
      <w:r w:rsidR="002D5472" w:rsidRPr="001B6BE1">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91"/>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6F8BB1F4" w14:textId="14079558" w:rsidR="002D5472" w:rsidRPr="001B6BE1" w:rsidRDefault="004C6A8C" w:rsidP="004C6A8C">
      <w:pPr>
        <w:pStyle w:val="Caption"/>
        <w:jc w:val="center"/>
        <w:rPr>
          <w:rFonts w:cs="Times"/>
          <w:color w:val="000000" w:themeColor="text1"/>
        </w:rPr>
      </w:pPr>
      <w:bookmarkStart w:id="180" w:name="_Toc114943150"/>
      <w:r w:rsidRPr="001B6BE1">
        <w:t xml:space="preserve">Figure 4. </w:t>
      </w:r>
      <w:r w:rsidRPr="001B6BE1">
        <w:fldChar w:fldCharType="begin"/>
      </w:r>
      <w:r w:rsidRPr="001B6BE1">
        <w:instrText xml:space="preserve"> SEQ Figure_4. \* ARABIC </w:instrText>
      </w:r>
      <w:r w:rsidRPr="001B6BE1">
        <w:fldChar w:fldCharType="separate"/>
      </w:r>
      <w:r w:rsidR="00F5756A" w:rsidRPr="001B6BE1">
        <w:t>53</w:t>
      </w:r>
      <w:r w:rsidRPr="001B6BE1">
        <w:fldChar w:fldCharType="end"/>
      </w:r>
      <w:r w:rsidRPr="001B6BE1">
        <w:t xml:space="preserve"> Flow rules configured by the ONOS controller as per configured VPLS</w:t>
      </w:r>
      <w:bookmarkEnd w:id="180"/>
    </w:p>
    <w:p w14:paraId="2FDCBBD1" w14:textId="272A77F0" w:rsidR="00D27B70" w:rsidRPr="001B6BE1" w:rsidRDefault="002B0956" w:rsidP="006C5BD4">
      <w:pPr>
        <w:spacing w:before="240"/>
        <w:rPr>
          <w:rFonts w:cs="Times"/>
          <w:color w:val="000000" w:themeColor="text1"/>
        </w:rPr>
      </w:pPr>
      <w:r w:rsidRPr="001B6BE1">
        <w:rPr>
          <w:rFonts w:cs="Times"/>
          <w:color w:val="000000" w:themeColor="text1"/>
        </w:rPr>
        <w:t>Finally,</w:t>
      </w:r>
      <w:r w:rsidR="00E81DF4" w:rsidRPr="001B6BE1">
        <w:rPr>
          <w:rFonts w:cs="Times"/>
          <w:color w:val="000000" w:themeColor="text1"/>
        </w:rPr>
        <w:t xml:space="preserve"> the working of created VPLS network was tested from the </w:t>
      </w:r>
      <w:r w:rsidR="00CD1F8E">
        <w:rPr>
          <w:rFonts w:cs="Times"/>
          <w:color w:val="000000" w:themeColor="text1"/>
        </w:rPr>
        <w:t>endpoints</w:t>
      </w:r>
      <w:r w:rsidR="00E640AB" w:rsidRPr="001B6BE1">
        <w:rPr>
          <w:rFonts w:cs="Times"/>
          <w:color w:val="000000" w:themeColor="text1"/>
        </w:rPr>
        <w:t xml:space="preserve">. </w:t>
      </w:r>
      <w:r w:rsidR="006C5BD4" w:rsidRPr="001B6BE1">
        <w:rPr>
          <w:rFonts w:cs="Times"/>
          <w:color w:val="000000" w:themeColor="text1"/>
        </w:rPr>
        <w:t xml:space="preserve">The successful </w:t>
      </w:r>
      <w:r w:rsidR="00E640AB" w:rsidRPr="001B6BE1">
        <w:rPr>
          <w:rFonts w:cs="Times"/>
          <w:color w:val="000000" w:themeColor="text1"/>
        </w:rPr>
        <w:t>configuration and implementation of the VPLS network</w:t>
      </w:r>
      <w:r w:rsidR="006C5BD4" w:rsidRPr="001B6BE1">
        <w:rPr>
          <w:rFonts w:cs="Times"/>
          <w:color w:val="000000" w:themeColor="text1"/>
        </w:rPr>
        <w:t xml:space="preserve"> can be observed through the </w:t>
      </w:r>
      <w:r w:rsidR="00E640AB" w:rsidRPr="001B6BE1">
        <w:rPr>
          <w:rFonts w:cs="Times"/>
          <w:color w:val="000000" w:themeColor="text1"/>
        </w:rPr>
        <w:t>endpoints</w:t>
      </w:r>
      <w:r w:rsidR="006C5BD4" w:rsidRPr="001B6BE1">
        <w:rPr>
          <w:rFonts w:cs="Times"/>
          <w:color w:val="000000" w:themeColor="text1"/>
        </w:rPr>
        <w:t xml:space="preserve"> CLI as seen in the following figure</w:t>
      </w:r>
      <w:r w:rsidR="00E640AB" w:rsidRPr="001B6BE1">
        <w:rPr>
          <w:rFonts w:cs="Times"/>
          <w:color w:val="000000" w:themeColor="text1"/>
        </w:rPr>
        <w:t>s</w:t>
      </w:r>
      <w:r w:rsidR="006C5BD4" w:rsidRPr="001B6BE1">
        <w:rPr>
          <w:rFonts w:cs="Times"/>
          <w:color w:val="000000" w:themeColor="text1"/>
        </w:rPr>
        <w:t>.</w:t>
      </w:r>
      <w:r w:rsidR="00A1644B" w:rsidRPr="001B6BE1">
        <w:rPr>
          <w:rFonts w:cs="Times"/>
          <w:color w:val="000000" w:themeColor="text1"/>
        </w:rPr>
        <w:t xml:space="preserve"> The </w:t>
      </w:r>
      <w:r w:rsidR="00CD1F8E">
        <w:rPr>
          <w:rFonts w:cs="Times"/>
          <w:color w:val="000000" w:themeColor="text1"/>
        </w:rPr>
        <w:t>endpoints</w:t>
      </w:r>
      <w:r w:rsidR="00A1644B" w:rsidRPr="001B6BE1">
        <w:rPr>
          <w:rFonts w:cs="Times"/>
          <w:color w:val="000000" w:themeColor="text1"/>
        </w:rPr>
        <w:t xml:space="preserve"> configured in the same VPLS IDs were able to send traffic to each other while the traffic was not reaching to the </w:t>
      </w:r>
      <w:r w:rsidR="00CD1F8E">
        <w:rPr>
          <w:rFonts w:cs="Times"/>
          <w:color w:val="000000" w:themeColor="text1"/>
        </w:rPr>
        <w:t>endpoints</w:t>
      </w:r>
      <w:r w:rsidR="00A1644B" w:rsidRPr="001B6BE1">
        <w:rPr>
          <w:rFonts w:cs="Times"/>
          <w:color w:val="000000" w:themeColor="text1"/>
        </w:rPr>
        <w:t xml:space="preserve"> configured in another VPLS IDs.</w:t>
      </w:r>
      <w:r w:rsidR="003E5F11" w:rsidRPr="001B6BE1">
        <w:rPr>
          <w:rFonts w:cs="Times"/>
          <w:color w:val="000000" w:themeColor="text1"/>
        </w:rPr>
        <w:t xml:space="preserve"> (</w:t>
      </w:r>
      <w:r w:rsidR="006D4FC8" w:rsidRPr="001B6BE1">
        <w:rPr>
          <w:rFonts w:cs="Times"/>
          <w:color w:val="000000" w:themeColor="text1"/>
        </w:rPr>
        <w:t>Highlighting colours of traffic are in corresponding to the r</w:t>
      </w:r>
      <w:r w:rsidR="003E5F11" w:rsidRPr="001B6BE1">
        <w:rPr>
          <w:rFonts w:cs="Times"/>
          <w:color w:val="000000" w:themeColor="text1"/>
        </w:rPr>
        <w:t>ed and blue VPLS IDs</w:t>
      </w:r>
      <w:r w:rsidR="003248A6" w:rsidRPr="001B6BE1">
        <w:rPr>
          <w:rFonts w:cs="Times"/>
          <w:color w:val="000000" w:themeColor="text1"/>
        </w:rPr>
        <w:t xml:space="preserve"> in </w:t>
      </w:r>
      <w:r w:rsidR="003248A6" w:rsidRPr="001B6BE1">
        <w:rPr>
          <w:rFonts w:cs="Times"/>
          <w:b/>
          <w:bCs/>
          <w:color w:val="000000" w:themeColor="text1"/>
          <w:highlight w:val="yellow"/>
        </w:rPr>
        <w:t>Figure.#</w:t>
      </w:r>
      <w:r w:rsidR="003E5F11" w:rsidRPr="001B6BE1">
        <w:rPr>
          <w:rFonts w:cs="Times"/>
          <w:color w:val="000000" w:themeColor="text1"/>
        </w:rPr>
        <w:t>)</w:t>
      </w:r>
    </w:p>
    <w:p w14:paraId="75EA1261" w14:textId="5BB29802" w:rsidR="00D27B70" w:rsidRPr="001B6BE1" w:rsidRDefault="001821BC" w:rsidP="00D27B70">
      <w:pPr>
        <w:jc w:val="center"/>
      </w:pPr>
      <w:r w:rsidRPr="001B6BE1">
        <w:rPr>
          <w:noProof/>
          <w:color w:val="FF0000"/>
        </w:rPr>
        <mc:AlternateContent>
          <mc:Choice Requires="wps">
            <w:drawing>
              <wp:anchor distT="0" distB="0" distL="114300" distR="114300" simplePos="0" relativeHeight="251650560"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2110A" id="Rectangle 132" o:spid="_x0000_s1026" style="position:absolute;margin-left:229.45pt;margin-top:106.6pt;width:201.3pt;height:40.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1B6BE1">
        <w:rPr>
          <w:noProof/>
          <w:color w:val="FF0000"/>
        </w:rPr>
        <mc:AlternateContent>
          <mc:Choice Requires="wps">
            <w:drawing>
              <wp:anchor distT="0" distB="0" distL="114300" distR="114300" simplePos="0" relativeHeight="251648512"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12FE6" id="Rectangle 109" o:spid="_x0000_s1026" style="position:absolute;margin-left:3.85pt;margin-top:1pt;width:202.65pt;height:40.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1B6BE1">
        <w:rPr>
          <w:noProof/>
        </w:rPr>
        <mc:AlternateContent>
          <mc:Choice Requires="wps">
            <w:drawing>
              <wp:anchor distT="0" distB="0" distL="114300" distR="114300" simplePos="0" relativeHeight="251658752"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D74B2" id="Rectangle 126" o:spid="_x0000_s1026" style="position:absolute;margin-left:229.65pt;margin-top:.9pt;width:216.5pt;height:40.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1B6BE1">
        <w:rPr>
          <w:noProof/>
          <w:color w:val="FF0000"/>
        </w:rPr>
        <mc:AlternateContent>
          <mc:Choice Requires="wps">
            <w:drawing>
              <wp:anchor distT="0" distB="0" distL="114300" distR="114300" simplePos="0" relativeHeight="251660800"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E1ADD" id="Rectangle 127" o:spid="_x0000_s1026" style="position:absolute;margin-left:229.65pt;margin-top:53.85pt;width:201.3pt;height:40.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1B6BE1">
        <w:rPr>
          <w:noProof/>
        </w:rPr>
        <mc:AlternateContent>
          <mc:Choice Requires="wps">
            <w:drawing>
              <wp:anchor distT="0" distB="0" distL="114300" distR="114300" simplePos="0" relativeHeight="251646464"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7AAD1" id="Rectangle 112" o:spid="_x0000_s1026" style="position:absolute;margin-left:3.8pt;margin-top:107pt;width:220.3pt;height:40.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1B6BE1">
        <w:rPr>
          <w:noProof/>
          <w:color w:val="FF0000"/>
        </w:rPr>
        <mc:AlternateContent>
          <mc:Choice Requires="wps">
            <w:drawing>
              <wp:anchor distT="0" distB="0" distL="114300" distR="114300" simplePos="0" relativeHeight="251654656"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A008B" id="Rectangle 108" o:spid="_x0000_s1026" style="position:absolute;margin-left:3.85pt;margin-top:52.95pt;width:202.7pt;height:40.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1B6BE1">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92"/>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1B6BE1">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93"/>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2FCD054F" w:rsidR="006A2AA9" w:rsidRPr="001B6BE1" w:rsidRDefault="006A2AA9" w:rsidP="006A2AA9">
      <w:pPr>
        <w:pStyle w:val="Caption"/>
        <w:jc w:val="center"/>
      </w:pPr>
      <w:bookmarkStart w:id="181" w:name="_Toc114155780"/>
      <w:bookmarkStart w:id="182" w:name="_Toc114937951"/>
      <w:bookmarkStart w:id="183" w:name="_Toc114943151"/>
      <w:r w:rsidRPr="001B6BE1">
        <w:t xml:space="preserve">Figure 4. </w:t>
      </w:r>
      <w:r w:rsidRPr="001B6BE1">
        <w:fldChar w:fldCharType="begin"/>
      </w:r>
      <w:r w:rsidRPr="001B6BE1">
        <w:instrText xml:space="preserve"> SEQ Figure_4. \* ARABIC </w:instrText>
      </w:r>
      <w:r w:rsidRPr="001B6BE1">
        <w:fldChar w:fldCharType="separate"/>
      </w:r>
      <w:r w:rsidR="00F5756A" w:rsidRPr="001B6BE1">
        <w:t>54</w:t>
      </w:r>
      <w:r w:rsidRPr="001B6BE1">
        <w:fldChar w:fldCharType="end"/>
      </w:r>
      <w:r w:rsidRPr="001B6BE1">
        <w:t xml:space="preserve"> </w:t>
      </w:r>
      <w:r w:rsidR="00CD1F8E">
        <w:t>Endpoints</w:t>
      </w:r>
      <w:r w:rsidRPr="001B6BE1">
        <w:t xml:space="preserve"> connected in VPLS 1 were successfully sending traffic to each other</w:t>
      </w:r>
      <w:bookmarkEnd w:id="181"/>
      <w:bookmarkEnd w:id="182"/>
      <w:bookmarkEnd w:id="183"/>
    </w:p>
    <w:p w14:paraId="590E6FD5" w14:textId="0BE6A354" w:rsidR="00D27B70" w:rsidRPr="001B6BE1" w:rsidRDefault="00D27B70" w:rsidP="00D27B70">
      <w:pPr>
        <w:jc w:val="center"/>
      </w:pPr>
      <w:r w:rsidRPr="001B6BE1">
        <w:rPr>
          <w:noProof/>
          <w:color w:val="FF0000"/>
        </w:rPr>
        <mc:AlternateContent>
          <mc:Choice Requires="wps">
            <w:drawing>
              <wp:anchor distT="0" distB="0" distL="114300" distR="114300" simplePos="0" relativeHeight="251656704"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C8718" id="Rectangle 107" o:spid="_x0000_s1026" style="position:absolute;margin-left:226.45pt;margin-top:52.55pt;width:223.6pt;height:40.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1B6BE1">
        <w:rPr>
          <w:noProof/>
        </w:rPr>
        <mc:AlternateContent>
          <mc:Choice Requires="wps">
            <w:drawing>
              <wp:anchor distT="0" distB="0" distL="114300" distR="114300" simplePos="0" relativeHeight="251662848"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58608" id="Rectangle 129" o:spid="_x0000_s1026" style="position:absolute;margin-left:1.25pt;margin-top:-.1pt;width:202.7pt;height:4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1B6BE1">
        <w:rPr>
          <w:noProof/>
        </w:rPr>
        <mc:AlternateContent>
          <mc:Choice Requires="wps">
            <w:drawing>
              <wp:anchor distT="0" distB="0" distL="114300" distR="114300" simplePos="0" relativeHeight="251664896"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7343D" id="Rectangle 130" o:spid="_x0000_s1026" style="position:absolute;margin-left:1.25pt;margin-top:106.65pt;width:202.7pt;height:4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1B6BE1">
        <w:rPr>
          <w:noProof/>
          <w:color w:val="FF0000"/>
        </w:rPr>
        <mc:AlternateContent>
          <mc:Choice Requires="wps">
            <w:drawing>
              <wp:anchor distT="0" distB="0" distL="114300" distR="114300" simplePos="0" relativeHeight="251666944"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CED69" id="Rectangle 131" o:spid="_x0000_s1026" style="position:absolute;margin-left:.95pt;margin-top:52.8pt;width:221.8pt;height:40.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1B6BE1">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94"/>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1B6BE1">
        <w:rPr>
          <w:noProof/>
        </w:rPr>
        <mc:AlternateContent>
          <mc:Choice Requires="wps">
            <w:drawing>
              <wp:anchor distT="0" distB="0" distL="114300" distR="114300" simplePos="0" relativeHeight="251668992"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BBBCD" id="Rectangle 81" o:spid="_x0000_s1026" style="position:absolute;margin-left:225.8pt;margin-top:-.1pt;width:202.7pt;height:40.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1B6BE1">
        <w:rPr>
          <w:noProof/>
        </w:rPr>
        <mc:AlternateContent>
          <mc:Choice Requires="wps">
            <w:drawing>
              <wp:anchor distT="0" distB="0" distL="114300" distR="114300" simplePos="0" relativeHeight="251671040"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C41B4" id="Rectangle 82" o:spid="_x0000_s1026" style="position:absolute;margin-left:225.8pt;margin-top:106.6pt;width:202.7pt;height:40.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1B6BE1">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95"/>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1ED3B744" w:rsidR="006A2AA9" w:rsidRPr="001B6BE1" w:rsidRDefault="006A2AA9" w:rsidP="006A2AA9">
      <w:pPr>
        <w:pStyle w:val="Caption"/>
        <w:jc w:val="center"/>
      </w:pPr>
      <w:bookmarkStart w:id="184" w:name="_Toc114155781"/>
      <w:bookmarkStart w:id="185" w:name="_Toc114937952"/>
      <w:bookmarkStart w:id="186" w:name="_Toc114943152"/>
      <w:r w:rsidRPr="001B6BE1">
        <w:t xml:space="preserve">Figure 4. </w:t>
      </w:r>
      <w:r w:rsidRPr="001B6BE1">
        <w:fldChar w:fldCharType="begin"/>
      </w:r>
      <w:r w:rsidRPr="001B6BE1">
        <w:instrText xml:space="preserve"> SEQ Figure_4. \* ARABIC </w:instrText>
      </w:r>
      <w:r w:rsidRPr="001B6BE1">
        <w:fldChar w:fldCharType="separate"/>
      </w:r>
      <w:r w:rsidR="00F5756A" w:rsidRPr="001B6BE1">
        <w:t>55</w:t>
      </w:r>
      <w:r w:rsidRPr="001B6BE1">
        <w:fldChar w:fldCharType="end"/>
      </w:r>
      <w:r w:rsidRPr="001B6BE1">
        <w:t xml:space="preserve"> </w:t>
      </w:r>
      <w:r w:rsidR="00CD1F8E">
        <w:t>Endpoints</w:t>
      </w:r>
      <w:r w:rsidRPr="001B6BE1">
        <w:t xml:space="preserve"> connected in VPLS 2 were successfully sending traffic to each other</w:t>
      </w:r>
      <w:bookmarkEnd w:id="184"/>
      <w:bookmarkEnd w:id="185"/>
      <w:bookmarkEnd w:id="186"/>
    </w:p>
    <w:p w14:paraId="08889117" w14:textId="2EE17905" w:rsidR="00F43A51" w:rsidRPr="001B6BE1" w:rsidRDefault="00747074" w:rsidP="002D0CF7">
      <w:pPr>
        <w:spacing w:before="240"/>
      </w:pPr>
      <w:r w:rsidRPr="001B6BE1">
        <w:t xml:space="preserve">Hence, the VPLS network configuration was successfully carried out through a single REST API in ONOS controller. </w:t>
      </w:r>
      <w:r w:rsidR="005A049D" w:rsidRPr="001B6BE1">
        <w:t xml:space="preserve">While legacy technologies require the manual configuration of multiple devices in the network, </w:t>
      </w:r>
      <w:r w:rsidRPr="001B6BE1">
        <w:t xml:space="preserve">SD-VPLS </w:t>
      </w:r>
      <w:r w:rsidR="005A049D" w:rsidRPr="001B6BE1">
        <w:t>tries to make the process easier for network operators.</w:t>
      </w:r>
    </w:p>
    <w:p w14:paraId="4C4022F9" w14:textId="57BD1B00" w:rsidR="004D2D10" w:rsidRPr="001B6BE1" w:rsidRDefault="004D2D10" w:rsidP="004D2D10">
      <w:pPr>
        <w:pStyle w:val="Heading2"/>
      </w:pPr>
      <w:bookmarkStart w:id="187" w:name="_Toc115032510"/>
      <w:r w:rsidRPr="001B6BE1">
        <w:lastRenderedPageBreak/>
        <w:t xml:space="preserve">Use </w:t>
      </w:r>
      <w:r w:rsidR="00C01F80" w:rsidRPr="001B6BE1">
        <w:t>C</w:t>
      </w:r>
      <w:r w:rsidRPr="001B6BE1">
        <w:t>ase-</w:t>
      </w:r>
      <w:r w:rsidR="002D0CF7" w:rsidRPr="001B6BE1">
        <w:t>2</w:t>
      </w:r>
      <w:r w:rsidRPr="001B6BE1">
        <w:t xml:space="preserve">: Testing the </w:t>
      </w:r>
      <w:r w:rsidR="001C5D48" w:rsidRPr="001B6BE1">
        <w:t>N</w:t>
      </w:r>
      <w:r w:rsidRPr="001B6BE1">
        <w:t xml:space="preserve">etwork with </w:t>
      </w:r>
      <w:r w:rsidR="001C5D48" w:rsidRPr="001B6BE1">
        <w:t>M</w:t>
      </w:r>
      <w:r w:rsidRPr="001B6BE1">
        <w:t>ultiple</w:t>
      </w:r>
      <w:r w:rsidR="00B00CF5" w:rsidRPr="001B6BE1">
        <w:t xml:space="preserve"> ONOS</w:t>
      </w:r>
      <w:r w:rsidRPr="001B6BE1">
        <w:t xml:space="preserve"> Controllers</w:t>
      </w:r>
      <w:bookmarkEnd w:id="187"/>
    </w:p>
    <w:p w14:paraId="5C230296" w14:textId="2A8BA07D" w:rsidR="006D1D13" w:rsidRPr="001B6BE1" w:rsidRDefault="00682E70" w:rsidP="006D1D13">
      <w:r w:rsidRPr="001B6BE1">
        <w:t>Software-defined networks with</w:t>
      </w:r>
      <w:r w:rsidR="00460877" w:rsidRPr="001B6BE1">
        <w:t xml:space="preserve"> single</w:t>
      </w:r>
      <w:r w:rsidRPr="001B6BE1">
        <w:t xml:space="preserve"> centralised point </w:t>
      </w:r>
      <w:del w:id="188" w:author="Peter Gröschke" w:date="2022-09-30T09:30:00Z">
        <w:r w:rsidRPr="001B6BE1" w:rsidDel="00C279FD">
          <w:delText xml:space="preserve">of </w:delText>
        </w:r>
      </w:del>
      <w:ins w:id="189" w:author="Peter Gröschke" w:date="2022-09-30T09:30:00Z">
        <w:r w:rsidR="00C279FD">
          <w:t>for</w:t>
        </w:r>
        <w:r w:rsidR="00C279FD" w:rsidRPr="001B6BE1">
          <w:t xml:space="preserve"> </w:t>
        </w:r>
      </w:ins>
      <w:r w:rsidRPr="001B6BE1">
        <w:t>controlling the network</w:t>
      </w:r>
      <w:r w:rsidR="00460877" w:rsidRPr="001B6BE1">
        <w:t xml:space="preserve"> were facing the major problems of efficiency, scalability, high availability, </w:t>
      </w:r>
      <w:r w:rsidR="00096238" w:rsidRPr="001B6BE1">
        <w:t>redundancy,</w:t>
      </w:r>
      <w:r w:rsidR="00460877" w:rsidRPr="001B6BE1">
        <w:t xml:space="preserve"> and security</w:t>
      </w:r>
      <w:del w:id="190" w:author="Peter Gröschke" w:date="2022-09-30T09:31:00Z">
        <w:r w:rsidR="00460877" w:rsidRPr="001B6BE1" w:rsidDel="00C279FD">
          <w:delText>.</w:delText>
        </w:r>
      </w:del>
      <w:r w:rsidR="00636292" w:rsidRPr="001B6BE1">
        <w:t xml:space="preserve"> </w:t>
      </w:r>
      <w:sdt>
        <w:sdtPr>
          <w:id w:val="710548734"/>
          <w:citation/>
        </w:sdtPr>
        <w:sdtContent>
          <w:r w:rsidR="00636292" w:rsidRPr="001B6BE1">
            <w:fldChar w:fldCharType="begin"/>
          </w:r>
          <w:r w:rsidR="00636292" w:rsidRPr="001B6BE1">
            <w:instrText xml:space="preserve"> CITATION Wen16 \l 1033 </w:instrText>
          </w:r>
          <w:r w:rsidR="00636292" w:rsidRPr="001B6BE1">
            <w:fldChar w:fldCharType="separate"/>
          </w:r>
          <w:r w:rsidR="00E54C4E" w:rsidRPr="001B6BE1">
            <w:t>[64]</w:t>
          </w:r>
          <w:r w:rsidR="00636292" w:rsidRPr="001B6BE1">
            <w:fldChar w:fldCharType="end"/>
          </w:r>
        </w:sdtContent>
      </w:sdt>
      <w:ins w:id="191" w:author="Peter Gröschke" w:date="2022-09-30T09:30:00Z">
        <w:r w:rsidR="00C279FD">
          <w:t>.</w:t>
        </w:r>
      </w:ins>
      <w:r w:rsidR="00460877" w:rsidRPr="001B6BE1">
        <w:t xml:space="preserve"> </w:t>
      </w:r>
      <w:r w:rsidR="005956FB" w:rsidRPr="001B6BE1">
        <w:t xml:space="preserve">These </w:t>
      </w:r>
      <w:r w:rsidR="00BF697D" w:rsidRPr="001B6BE1">
        <w:t xml:space="preserve">challenges </w:t>
      </w:r>
      <w:del w:id="192" w:author="Peter Gröschke" w:date="2022-09-30T09:31:00Z">
        <w:r w:rsidR="00BF697D" w:rsidRPr="001B6BE1" w:rsidDel="00C279FD">
          <w:delText xml:space="preserve">asked </w:delText>
        </w:r>
      </w:del>
      <w:ins w:id="193" w:author="Peter Gröschke" w:date="2022-09-30T09:31:00Z">
        <w:r w:rsidR="00C279FD">
          <w:t>led/forced</w:t>
        </w:r>
        <w:r w:rsidR="00C279FD" w:rsidRPr="001B6BE1">
          <w:t xml:space="preserve"> </w:t>
        </w:r>
      </w:ins>
      <w:r w:rsidR="00BF697D" w:rsidRPr="001B6BE1">
        <w:t>the network designers to implement the multi</w:t>
      </w:r>
      <w:ins w:id="194" w:author="Peter Gröschke" w:date="2022-09-30T09:32:00Z">
        <w:r w:rsidR="00C279FD">
          <w:t>-</w:t>
        </w:r>
      </w:ins>
      <w:del w:id="195" w:author="Peter Gröschke" w:date="2022-09-30T09:32:00Z">
        <w:r w:rsidR="00BF697D" w:rsidRPr="001B6BE1" w:rsidDel="00C279FD">
          <w:delText xml:space="preserve"> </w:delText>
        </w:r>
      </w:del>
      <w:r w:rsidR="00BF697D" w:rsidRPr="001B6BE1">
        <w:t>controller architectures. For multi</w:t>
      </w:r>
      <w:ins w:id="196" w:author="Peter Gröschke" w:date="2022-09-30T09:32:00Z">
        <w:r w:rsidR="00C279FD">
          <w:t>-</w:t>
        </w:r>
      </w:ins>
      <w:del w:id="197" w:author="Peter Gröschke" w:date="2022-09-30T09:32:00Z">
        <w:r w:rsidR="00BF697D" w:rsidRPr="001B6BE1" w:rsidDel="00C279FD">
          <w:delText xml:space="preserve"> </w:delText>
        </w:r>
      </w:del>
      <w:r w:rsidR="00BF697D" w:rsidRPr="001B6BE1">
        <w:t>controller architectures, physically distributed</w:t>
      </w:r>
      <w:r w:rsidR="006D0E5D" w:rsidRPr="001B6BE1">
        <w:t xml:space="preserve"> architecture with different types was proposed, such as</w:t>
      </w:r>
      <w:r w:rsidR="001B7D3D" w:rsidRPr="001B6BE1">
        <w:t xml:space="preserve"> logically centralised and logically distributed</w:t>
      </w:r>
      <w:r w:rsidR="00BF697D" w:rsidRPr="001B6BE1">
        <w:t xml:space="preserve"> architectures</w:t>
      </w:r>
      <w:r w:rsidR="001B7D3D" w:rsidRPr="001B6BE1">
        <w:t xml:space="preserve"> </w:t>
      </w:r>
      <w:r w:rsidR="006D0E5D" w:rsidRPr="001B6BE1">
        <w:t>and flat and hierarchical architectures</w:t>
      </w:r>
      <w:r w:rsidR="001B7D3D" w:rsidRPr="001B6BE1">
        <w:t>.</w:t>
      </w:r>
    </w:p>
    <w:p w14:paraId="597BA415" w14:textId="69237CEA" w:rsidR="00BD3D26" w:rsidRPr="001B6BE1" w:rsidRDefault="006D0E5D" w:rsidP="00E942A7">
      <w:r w:rsidRPr="001B6BE1">
        <w:t>In</w:t>
      </w:r>
      <w:r w:rsidR="00F44E3A" w:rsidRPr="001B6BE1">
        <w:t xml:space="preserve"> physically distributed network architecture</w:t>
      </w:r>
      <w:r w:rsidRPr="001B6BE1">
        <w:t xml:space="preserve">, as </w:t>
      </w:r>
      <w:ins w:id="198" w:author="Peter Gröschke" w:date="2022-09-30T09:43:00Z">
        <w:r w:rsidR="005D1666">
          <w:t xml:space="preserve">the </w:t>
        </w:r>
      </w:ins>
      <w:r w:rsidRPr="001B6BE1">
        <w:t>name suggests</w:t>
      </w:r>
      <w:ins w:id="199" w:author="Peter Gröschke" w:date="2022-09-30T09:42:00Z">
        <w:r w:rsidR="005D1666">
          <w:t>,</w:t>
        </w:r>
      </w:ins>
      <w:r w:rsidRPr="001B6BE1">
        <w:t xml:space="preserve"> the controllers </w:t>
      </w:r>
      <w:r w:rsidR="00C85C88" w:rsidRPr="001B6BE1">
        <w:t>a</w:t>
      </w:r>
      <w:r w:rsidRPr="001B6BE1">
        <w:t xml:space="preserve">re </w:t>
      </w:r>
      <w:r w:rsidR="00C85C88" w:rsidRPr="001B6BE1">
        <w:t>located at different physical location</w:t>
      </w:r>
      <w:r w:rsidR="00AC689E" w:rsidRPr="001B6BE1">
        <w:t xml:space="preserve"> which</w:t>
      </w:r>
      <w:r w:rsidR="00563C9E" w:rsidRPr="001B6BE1">
        <w:t xml:space="preserve"> further</w:t>
      </w:r>
      <w:r w:rsidR="00AC689E" w:rsidRPr="001B6BE1">
        <w:t xml:space="preserve"> </w:t>
      </w:r>
      <w:del w:id="200" w:author="Peter Gröschke" w:date="2022-09-30T09:43:00Z">
        <w:r w:rsidR="00AC689E" w:rsidRPr="001B6BE1" w:rsidDel="005D1666">
          <w:delText xml:space="preserve">increased </w:delText>
        </w:r>
      </w:del>
      <w:ins w:id="201" w:author="Peter Gröschke" w:date="2022-09-30T09:43:00Z">
        <w:r w:rsidR="005D1666" w:rsidRPr="001B6BE1">
          <w:t>increase</w:t>
        </w:r>
        <w:r w:rsidR="005D1666">
          <w:t>s</w:t>
        </w:r>
        <w:r w:rsidR="005D1666" w:rsidRPr="001B6BE1">
          <w:t xml:space="preserve"> </w:t>
        </w:r>
      </w:ins>
      <w:r w:rsidR="00AC689E" w:rsidRPr="001B6BE1">
        <w:t>the network scalability</w:t>
      </w:r>
      <w:r w:rsidR="00C85C88" w:rsidRPr="001B6BE1">
        <w:t>.</w:t>
      </w:r>
      <w:r w:rsidR="00563C9E" w:rsidRPr="001B6BE1">
        <w:t xml:space="preserve"> This architecture also define</w:t>
      </w:r>
      <w:del w:id="202" w:author="Peter Gröschke" w:date="2022-09-30T09:43:00Z">
        <w:r w:rsidR="00563C9E" w:rsidRPr="001B6BE1" w:rsidDel="005D1666">
          <w:delText>d</w:delText>
        </w:r>
      </w:del>
      <w:ins w:id="203" w:author="Peter Gröschke" w:date="2022-09-30T09:43:00Z">
        <w:r w:rsidR="005D1666">
          <w:t>s</w:t>
        </w:r>
      </w:ins>
      <w:r w:rsidR="00563C9E" w:rsidRPr="001B6BE1">
        <w:t xml:space="preserve"> the controller aspects like how to place controllers and which type of communication to use among them.</w:t>
      </w:r>
      <w:r w:rsidR="00551D94" w:rsidRPr="001B6BE1">
        <w:t xml:space="preserve"> A logically centralised type of architecture means to distribute the control authority among the controllers </w:t>
      </w:r>
      <w:ins w:id="204" w:author="Peter Gröschke" w:date="2022-09-30T09:43:00Z">
        <w:r w:rsidR="005D1666">
          <w:t xml:space="preserve">so </w:t>
        </w:r>
      </w:ins>
      <w:r w:rsidR="00551D94" w:rsidRPr="001B6BE1">
        <w:t xml:space="preserve">that they appear as a single controller for the underlying network. </w:t>
      </w:r>
      <w:r w:rsidR="00BD3D26" w:rsidRPr="001B6BE1">
        <w:t>All the controllers have the complete view of the network and are responsible of the same tasks in the network. In a logically distributed</w:t>
      </w:r>
      <w:r w:rsidR="000A65C0" w:rsidRPr="001B6BE1">
        <w:t xml:space="preserve"> type of</w:t>
      </w:r>
      <w:r w:rsidR="00BD3D26" w:rsidRPr="001B6BE1">
        <w:t xml:space="preserve"> architecture, the controllers are physically and </w:t>
      </w:r>
      <w:r w:rsidR="000A65C0" w:rsidRPr="001B6BE1">
        <w:t xml:space="preserve">even </w:t>
      </w:r>
      <w:r w:rsidR="00BD3D26" w:rsidRPr="001B6BE1">
        <w:t xml:space="preserve">logically distributed. </w:t>
      </w:r>
      <w:r w:rsidR="000A65C0" w:rsidRPr="001B6BE1">
        <w:t xml:space="preserve">Unlike controllers of logically centralised architecture, </w:t>
      </w:r>
      <w:r w:rsidR="00B0582F" w:rsidRPr="001B6BE1">
        <w:t>the controllers in logically distributed architecture are responsible for controlling the network devices present in their own scope of network.</w:t>
      </w:r>
      <w:r w:rsidR="00E942A7" w:rsidRPr="001B6BE1">
        <w:t xml:space="preserve"> </w:t>
      </w:r>
      <w:sdt>
        <w:sdtPr>
          <w:id w:val="-1112123299"/>
          <w:citation/>
        </w:sdtPr>
        <w:sdtContent>
          <w:r w:rsidR="00E942A7" w:rsidRPr="001B6BE1">
            <w:fldChar w:fldCharType="begin"/>
          </w:r>
          <w:r w:rsidR="00E942A7" w:rsidRPr="001B6BE1">
            <w:instrText xml:space="preserve"> CITATION Oth16 \l 1033 </w:instrText>
          </w:r>
          <w:r w:rsidR="00E942A7" w:rsidRPr="001B6BE1">
            <w:fldChar w:fldCharType="separate"/>
          </w:r>
          <w:r w:rsidR="00E54C4E" w:rsidRPr="001B6BE1">
            <w:t>[15]</w:t>
          </w:r>
          <w:r w:rsidR="00E942A7" w:rsidRPr="001B6BE1">
            <w:fldChar w:fldCharType="end"/>
          </w:r>
        </w:sdtContent>
      </w:sdt>
    </w:p>
    <w:p w14:paraId="4B8ED092" w14:textId="233A372D" w:rsidR="00FB24D7" w:rsidRPr="001B6BE1" w:rsidRDefault="005A5827" w:rsidP="000970AD">
      <w:commentRangeStart w:id="205"/>
      <w:r w:rsidRPr="001B6BE1">
        <w:t xml:space="preserve">The flat and hierarchical type of architectures define the aspects of the control plane. In a flat type of architecture, all the controllers are placed on just one layer having just one layer of control plane. </w:t>
      </w:r>
      <w:commentRangeEnd w:id="205"/>
      <w:r w:rsidR="00480ACD">
        <w:rPr>
          <w:rStyle w:val="CommentReference"/>
        </w:rPr>
        <w:commentReference w:id="205"/>
      </w:r>
      <w:r w:rsidRPr="001B6BE1">
        <w:t xml:space="preserve">All the controllers have the complete view of the network and are responsible of the same tasks in the network. </w:t>
      </w:r>
      <w:r w:rsidR="005F69C8" w:rsidRPr="001B6BE1">
        <w:t xml:space="preserve">In flat architecture, the network provides more resilience to failures but the task of managing </w:t>
      </w:r>
      <w:r w:rsidR="00890BCE" w:rsidRPr="001B6BE1">
        <w:t xml:space="preserve">all the </w:t>
      </w:r>
      <w:r w:rsidR="005F69C8" w:rsidRPr="001B6BE1">
        <w:t>controllers becomes difficult. In a hierarchical type of architecture, the controllers are arranged in multiple layers having two or three layers of control plane.</w:t>
      </w:r>
      <w:sdt>
        <w:sdtPr>
          <w:id w:val="-905839231"/>
          <w:citation/>
        </w:sdtPr>
        <w:sdtContent>
          <w:r w:rsidR="00DF6D71" w:rsidRPr="001B6BE1">
            <w:fldChar w:fldCharType="begin"/>
          </w:r>
          <w:r w:rsidR="00DF6D71" w:rsidRPr="001B6BE1">
            <w:instrText xml:space="preserve"> CITATION Oth16 \l 1033 </w:instrText>
          </w:r>
          <w:r w:rsidR="00DF6D71" w:rsidRPr="001B6BE1">
            <w:fldChar w:fldCharType="separate"/>
          </w:r>
          <w:r w:rsidR="00E54C4E" w:rsidRPr="001B6BE1">
            <w:t xml:space="preserve"> [15]</w:t>
          </w:r>
          <w:r w:rsidR="00DF6D71" w:rsidRPr="001B6BE1">
            <w:fldChar w:fldCharType="end"/>
          </w:r>
        </w:sdtContent>
      </w:sdt>
      <w:r w:rsidR="005F69C8" w:rsidRPr="001B6BE1">
        <w:t xml:space="preserve"> Here the controllers have </w:t>
      </w:r>
      <w:r w:rsidR="002B3688" w:rsidRPr="001B6BE1">
        <w:t>different</w:t>
      </w:r>
      <w:r w:rsidR="005F69C8" w:rsidRPr="001B6BE1">
        <w:t xml:space="preserve"> sectional view of the network that there are responsible for controlling.</w:t>
      </w:r>
    </w:p>
    <w:p w14:paraId="0B45F988" w14:textId="04AE1840" w:rsidR="004979E4" w:rsidRPr="001B6BE1" w:rsidRDefault="00003239" w:rsidP="006A799C">
      <w:r w:rsidRPr="001B6BE1">
        <w:t>ONOS controller</w:t>
      </w:r>
      <w:r w:rsidR="00154E3D" w:rsidRPr="001B6BE1">
        <w:t xml:space="preserve"> supports the physically distributed and logically centralised type of architecture.</w:t>
      </w:r>
      <w:r w:rsidR="002A60EB" w:rsidRPr="001B6BE1">
        <w:t xml:space="preserve"> ONOS is built to tackle the problems of scalability, high-</w:t>
      </w:r>
      <w:r w:rsidR="00096238" w:rsidRPr="001B6BE1">
        <w:t>availability,</w:t>
      </w:r>
      <w:r w:rsidR="002A60EB" w:rsidRPr="001B6BE1">
        <w:t xml:space="preserve"> and performance. </w:t>
      </w:r>
      <w:r w:rsidR="00F6624E" w:rsidRPr="001B6BE1">
        <w:t xml:space="preserve">ONOS’s distributed core </w:t>
      </w:r>
      <w:r w:rsidR="004979E4" w:rsidRPr="001B6BE1">
        <w:t xml:space="preserve">relieves the application </w:t>
      </w:r>
      <w:r w:rsidR="00096238" w:rsidRPr="001B6BE1">
        <w:t>developers’</w:t>
      </w:r>
      <w:r w:rsidR="004979E4" w:rsidRPr="001B6BE1">
        <w:t xml:space="preserve"> tasks of</w:t>
      </w:r>
      <w:r w:rsidR="00A7653F" w:rsidRPr="001B6BE1">
        <w:t xml:space="preserve"> cluster coordination and</w:t>
      </w:r>
      <w:r w:rsidR="004979E4" w:rsidRPr="001B6BE1">
        <w:t xml:space="preserve"> state management </w:t>
      </w:r>
      <w:r w:rsidR="00A7653F" w:rsidRPr="001B6BE1">
        <w:t xml:space="preserve">by offering an available set of core building blocks for dealing with different types of distributed control plane state. </w:t>
      </w:r>
      <w:sdt>
        <w:sdtPr>
          <w:id w:val="-1425261273"/>
          <w:citation/>
        </w:sdtPr>
        <w:sdtContent>
          <w:r w:rsidR="00A7653F" w:rsidRPr="001B6BE1">
            <w:fldChar w:fldCharType="begin"/>
          </w:r>
          <w:r w:rsidR="00A7653F" w:rsidRPr="001B6BE1">
            <w:instrText xml:space="preserve"> CITATION Ban17 \l 1033 </w:instrText>
          </w:r>
          <w:r w:rsidR="00A7653F" w:rsidRPr="001B6BE1">
            <w:fldChar w:fldCharType="separate"/>
          </w:r>
          <w:r w:rsidR="00E54C4E" w:rsidRPr="001B6BE1">
            <w:t>[16]</w:t>
          </w:r>
          <w:r w:rsidR="00A7653F" w:rsidRPr="001B6BE1">
            <w:fldChar w:fldCharType="end"/>
          </w:r>
        </w:sdtContent>
      </w:sdt>
    </w:p>
    <w:p w14:paraId="538A826C" w14:textId="286B5B88" w:rsidR="004D2D10" w:rsidRPr="001B6BE1" w:rsidRDefault="004D2D10" w:rsidP="004D2D10">
      <w:pPr>
        <w:pStyle w:val="Heading3"/>
        <w:rPr>
          <w:lang w:val="en-GB"/>
        </w:rPr>
      </w:pPr>
      <w:bookmarkStart w:id="206" w:name="_Toc115032511"/>
      <w:r w:rsidRPr="001B6BE1">
        <w:rPr>
          <w:lang w:val="en-GB"/>
        </w:rPr>
        <w:t>Introduction</w:t>
      </w:r>
      <w:bookmarkEnd w:id="206"/>
    </w:p>
    <w:p w14:paraId="66C6A743" w14:textId="53582D16" w:rsidR="00F53B86" w:rsidRPr="001B6BE1" w:rsidRDefault="007A1B1D" w:rsidP="000A0079">
      <w:r w:rsidRPr="001B6BE1">
        <w:t>In this use case, a cluster of three ONOS controllers was formed and tested on the network.</w:t>
      </w:r>
      <w:r w:rsidR="008D619A" w:rsidRPr="001B6BE1">
        <w:t xml:space="preserve"> </w:t>
      </w:r>
      <w:del w:id="207" w:author="Peter Gröschke" w:date="2022-09-30T11:08:00Z">
        <w:r w:rsidR="008D619A" w:rsidRPr="001B6BE1" w:rsidDel="0065569C">
          <w:delText xml:space="preserve">Single </w:delText>
        </w:r>
      </w:del>
      <w:ins w:id="208" w:author="Peter Gröschke" w:date="2022-09-30T11:08:00Z">
        <w:r w:rsidR="0065569C">
          <w:t>A s</w:t>
        </w:r>
        <w:r w:rsidR="0065569C" w:rsidRPr="001B6BE1">
          <w:t xml:space="preserve">ingle </w:t>
        </w:r>
      </w:ins>
      <w:r w:rsidR="008D619A" w:rsidRPr="001B6BE1">
        <w:t>instance of ONOS installed on a virtual machine consumes</w:t>
      </w:r>
      <w:del w:id="209" w:author="Peter Gröschke" w:date="2022-09-30T11:09:00Z">
        <w:r w:rsidR="008D619A" w:rsidRPr="001B6BE1" w:rsidDel="0065569C">
          <w:delText xml:space="preserve"> </w:delText>
        </w:r>
      </w:del>
      <w:del w:id="210" w:author="Peter Gröschke" w:date="2022-09-30T11:08:00Z">
        <w:r w:rsidR="008D619A" w:rsidRPr="001B6BE1" w:rsidDel="0065569C">
          <w:delText>lot of resources (RAM of</w:delText>
        </w:r>
      </w:del>
      <w:r w:rsidR="008D619A" w:rsidRPr="001B6BE1">
        <w:t xml:space="preserve"> 3-4 GB </w:t>
      </w:r>
      <w:ins w:id="211" w:author="Peter Gröschke" w:date="2022-09-30T11:08:00Z">
        <w:r w:rsidR="0065569C">
          <w:t xml:space="preserve">of RAM </w:t>
        </w:r>
      </w:ins>
      <w:r w:rsidR="008D619A" w:rsidRPr="001B6BE1">
        <w:t>and</w:t>
      </w:r>
      <w:del w:id="212" w:author="Peter Gröschke" w:date="2022-09-30T11:09:00Z">
        <w:r w:rsidR="008D619A" w:rsidRPr="001B6BE1" w:rsidDel="0065569C">
          <w:delText xml:space="preserve"> </w:delText>
        </w:r>
      </w:del>
      <w:ins w:id="213" w:author="Peter Gröschke" w:date="2022-09-30T11:09:00Z">
        <w:r w:rsidR="0065569C">
          <w:t xml:space="preserve"> a </w:t>
        </w:r>
      </w:ins>
      <w:r w:rsidR="008D619A" w:rsidRPr="001B6BE1">
        <w:t xml:space="preserve">minimum </w:t>
      </w:r>
      <w:ins w:id="214" w:author="Peter Gröschke" w:date="2022-09-30T11:09:00Z">
        <w:r w:rsidR="0065569C">
          <w:t xml:space="preserve">of </w:t>
        </w:r>
      </w:ins>
      <w:r w:rsidR="008D619A" w:rsidRPr="001B6BE1">
        <w:t>3 CPUs</w:t>
      </w:r>
      <w:del w:id="215" w:author="Peter Gröschke" w:date="2022-09-30T11:09:00Z">
        <w:r w:rsidR="008D619A" w:rsidRPr="001B6BE1" w:rsidDel="0065569C">
          <w:delText>)</w:delText>
        </w:r>
      </w:del>
      <w:r w:rsidR="008D619A" w:rsidRPr="001B6BE1">
        <w:t>, and due to limited availability of resources on the host machine, implementation of this use case was not possible using the standard installation process. Hence, the</w:t>
      </w:r>
      <w:r w:rsidR="00293083" w:rsidRPr="001B6BE1">
        <w:t xml:space="preserve"> ONOS controllers were installed on the</w:t>
      </w:r>
      <w:r w:rsidR="008D619A" w:rsidRPr="001B6BE1">
        <w:t xml:space="preserve"> Docker</w:t>
      </w:r>
      <w:r w:rsidR="00293083" w:rsidRPr="001B6BE1">
        <w:t xml:space="preserve"> containers for this use case. Three </w:t>
      </w:r>
      <w:commentRangeStart w:id="216"/>
      <w:r w:rsidR="00293083" w:rsidRPr="001B6BE1">
        <w:t>Docker</w:t>
      </w:r>
      <w:r w:rsidR="008D619A" w:rsidRPr="001B6BE1">
        <w:t xml:space="preserve"> instances </w:t>
      </w:r>
      <w:commentRangeEnd w:id="216"/>
      <w:r w:rsidR="0065569C">
        <w:rPr>
          <w:rStyle w:val="CommentReference"/>
        </w:rPr>
        <w:commentReference w:id="216"/>
      </w:r>
      <w:r w:rsidR="008D619A" w:rsidRPr="001B6BE1">
        <w:t xml:space="preserve">were </w:t>
      </w:r>
      <w:r w:rsidR="00293083" w:rsidRPr="001B6BE1">
        <w:t>created to build the cluster of three ONOS controllers.</w:t>
      </w:r>
      <w:r w:rsidRPr="001B6BE1">
        <w:t xml:space="preserve"> The network of Open vSwitches was created </w:t>
      </w:r>
      <w:r w:rsidR="00FA6390" w:rsidRPr="001B6BE1">
        <w:t>using</w:t>
      </w:r>
      <w:r w:rsidRPr="001B6BE1">
        <w:t xml:space="preserve"> the Mininet emulator.</w:t>
      </w:r>
    </w:p>
    <w:p w14:paraId="1BAE0A93" w14:textId="097AA823" w:rsidR="00BC0AF7" w:rsidRPr="001B6BE1" w:rsidRDefault="00836B8B" w:rsidP="000A0079">
      <w:r w:rsidRPr="001B6BE1">
        <w:t>ONOS was built</w:t>
      </w:r>
      <w:r w:rsidR="009B0E81" w:rsidRPr="001B6BE1">
        <w:t xml:space="preserve"> to deploy the collection of servers that can communicate with each other to perform the same tasks, distribute </w:t>
      </w:r>
      <w:r w:rsidR="00096238" w:rsidRPr="001B6BE1">
        <w:t>responsibilities,</w:t>
      </w:r>
      <w:r w:rsidR="009B0E81" w:rsidRPr="001B6BE1">
        <w:t xml:space="preserve"> and control the same network. The physically distributed and logically centralised architecture of ONOS answers the problems of network scalability</w:t>
      </w:r>
      <w:r w:rsidR="00693DD0" w:rsidRPr="001B6BE1">
        <w:t xml:space="preserve"> and </w:t>
      </w:r>
      <w:r w:rsidR="009B0E81" w:rsidRPr="001B6BE1">
        <w:t>high availability</w:t>
      </w:r>
      <w:r w:rsidR="00693DD0" w:rsidRPr="001B6BE1">
        <w:t xml:space="preserve">. The distributed ONOS environment </w:t>
      </w:r>
      <w:r w:rsidR="009F1FFE" w:rsidRPr="001B6BE1">
        <w:t xml:space="preserve">provides the fault-tolerance and resilience even </w:t>
      </w:r>
      <w:r w:rsidR="003E09FE" w:rsidRPr="001B6BE1">
        <w:t>if a</w:t>
      </w:r>
      <w:r w:rsidR="009F1FFE" w:rsidRPr="001B6BE1">
        <w:t xml:space="preserve"> controller instance from the cluster fails.</w:t>
      </w:r>
    </w:p>
    <w:p w14:paraId="1F29FA13" w14:textId="33F35BA4" w:rsidR="000A0079" w:rsidRPr="001B6BE1" w:rsidRDefault="00BC0AF7" w:rsidP="000A0079">
      <w:r w:rsidRPr="001B6BE1">
        <w:t xml:space="preserve">ONOS controllers cluster is formed on the Atomix cluster. </w:t>
      </w:r>
      <w:r w:rsidR="00B0359B" w:rsidRPr="001B6BE1">
        <w:t xml:space="preserve">An Atomix </w:t>
      </w:r>
      <w:r w:rsidRPr="001B6BE1">
        <w:t>framework</w:t>
      </w:r>
      <w:r w:rsidR="00B0359B" w:rsidRPr="001B6BE1">
        <w:t xml:space="preserve"> is designed for </w:t>
      </w:r>
      <w:r w:rsidR="000A5333" w:rsidRPr="001B6BE1">
        <w:t>implementation</w:t>
      </w:r>
      <w:r w:rsidR="00B0359B" w:rsidRPr="001B6BE1">
        <w:t xml:space="preserve"> of scalable net</w:t>
      </w:r>
      <w:r w:rsidR="000A5333" w:rsidRPr="001B6BE1">
        <w:t>works and</w:t>
      </w:r>
      <w:r w:rsidRPr="001B6BE1">
        <w:t xml:space="preserve"> fault-tolerant distributed systems.</w:t>
      </w:r>
      <w:r w:rsidR="000A5333" w:rsidRPr="001B6BE1">
        <w:t xml:space="preserve"> </w:t>
      </w:r>
      <w:sdt>
        <w:sdtPr>
          <w:id w:val="-1955089945"/>
          <w:citation/>
        </w:sdtPr>
        <w:sdtContent>
          <w:r w:rsidR="000A5333" w:rsidRPr="001B6BE1">
            <w:fldChar w:fldCharType="begin"/>
          </w:r>
          <w:r w:rsidR="000A5333" w:rsidRPr="001B6BE1">
            <w:instrText xml:space="preserve"> CITATION Jor13 \l 1033 </w:instrText>
          </w:r>
          <w:r w:rsidR="000A5333" w:rsidRPr="001B6BE1">
            <w:fldChar w:fldCharType="separate"/>
          </w:r>
          <w:r w:rsidR="00E54C4E" w:rsidRPr="001B6BE1">
            <w:t>[65]</w:t>
          </w:r>
          <w:r w:rsidR="000A5333" w:rsidRPr="001B6BE1">
            <w:fldChar w:fldCharType="end"/>
          </w:r>
        </w:sdtContent>
      </w:sdt>
      <w:r w:rsidR="000A5333" w:rsidRPr="001B6BE1">
        <w:t xml:space="preserve"> </w:t>
      </w:r>
      <w:r w:rsidR="004A0EF2" w:rsidRPr="001B6BE1">
        <w:t xml:space="preserve">An Atomix cluster is responsible for ONOS controllers cluster management, data storage and service discovery. </w:t>
      </w:r>
      <w:sdt>
        <w:sdtPr>
          <w:id w:val="-1986696219"/>
          <w:citation/>
        </w:sdtPr>
        <w:sdtContent>
          <w:r w:rsidR="004A0EF2" w:rsidRPr="001B6BE1">
            <w:fldChar w:fldCharType="begin"/>
          </w:r>
          <w:r w:rsidR="00B81AE0" w:rsidRPr="001B6BE1">
            <w:instrText xml:space="preserve">CITATION Luc \l 1033 </w:instrText>
          </w:r>
          <w:r w:rsidR="004A0EF2" w:rsidRPr="001B6BE1">
            <w:fldChar w:fldCharType="separate"/>
          </w:r>
          <w:r w:rsidR="00E54C4E" w:rsidRPr="001B6BE1">
            <w:t>[66]</w:t>
          </w:r>
          <w:r w:rsidR="004A0EF2" w:rsidRPr="001B6BE1">
            <w:fldChar w:fldCharType="end"/>
          </w:r>
        </w:sdtContent>
      </w:sdt>
      <w:r w:rsidR="00B81AE0" w:rsidRPr="001B6BE1">
        <w:t xml:space="preserve"> </w:t>
      </w:r>
      <w:r w:rsidR="00DB478E" w:rsidRPr="001B6BE1">
        <w:t>The detailed information of downloading</w:t>
      </w:r>
      <w:r w:rsidR="00EF0D51" w:rsidRPr="001B6BE1">
        <w:t xml:space="preserve"> and</w:t>
      </w:r>
      <w:r w:rsidR="00DB478E" w:rsidRPr="001B6BE1">
        <w:t xml:space="preserve"> installing Atomix as well as ONOS Docker </w:t>
      </w:r>
      <w:r w:rsidR="00EF0D51" w:rsidRPr="001B6BE1">
        <w:t xml:space="preserve">can be found on </w:t>
      </w:r>
      <w:ins w:id="217" w:author="Peter Gröschke" w:date="2022-09-30T11:11:00Z">
        <w:r w:rsidR="0065569C">
          <w:t xml:space="preserve">the </w:t>
        </w:r>
      </w:ins>
      <w:r w:rsidR="00EF0D51" w:rsidRPr="001B6BE1">
        <w:t xml:space="preserve">ONOS wiki page. </w:t>
      </w:r>
      <w:sdt>
        <w:sdtPr>
          <w:id w:val="2006015041"/>
          <w:citation/>
        </w:sdtPr>
        <w:sdtContent>
          <w:r w:rsidR="00EF0D51" w:rsidRPr="001B6BE1">
            <w:fldChar w:fldCharType="begin"/>
          </w:r>
          <w:r w:rsidR="00EF0D51" w:rsidRPr="001B6BE1">
            <w:instrText xml:space="preserve"> CITATION Eri22 \l 1033 </w:instrText>
          </w:r>
          <w:r w:rsidR="00EF0D51" w:rsidRPr="001B6BE1">
            <w:fldChar w:fldCharType="separate"/>
          </w:r>
          <w:r w:rsidR="00E54C4E" w:rsidRPr="001B6BE1">
            <w:t>[67]</w:t>
          </w:r>
          <w:r w:rsidR="00EF0D51" w:rsidRPr="001B6BE1">
            <w:fldChar w:fldCharType="end"/>
          </w:r>
        </w:sdtContent>
      </w:sdt>
      <w:r w:rsidR="00FE671E" w:rsidRPr="001B6BE1">
        <w:t xml:space="preserve"> After installation and initiating the Docker instances for Atomix and ONOS containers, appropriate configuration for each Docker instance is required to be performed. This configuration </w:t>
      </w:r>
      <w:r w:rsidR="00FD180C" w:rsidRPr="001B6BE1">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rsidRPr="001B6BE1">
        <w:t xml:space="preserve">the number of Atomix instances in a cluster </w:t>
      </w:r>
      <w:r w:rsidR="00096238" w:rsidRPr="001B6BE1">
        <w:t>must always be</w:t>
      </w:r>
      <w:r w:rsidR="00035D32" w:rsidRPr="001B6BE1">
        <w:t xml:space="preserve"> equivalent, but it is recommended to have at least three of each instance</w:t>
      </w:r>
      <w:del w:id="218" w:author="Peter Gröschke" w:date="2022-09-30T11:12:00Z">
        <w:r w:rsidR="00035D32" w:rsidRPr="001B6BE1" w:rsidDel="0065569C">
          <w:delText>s</w:delText>
        </w:r>
      </w:del>
      <w:r w:rsidR="00035D32" w:rsidRPr="001B6BE1">
        <w:t xml:space="preserve"> in their respective clusters. </w:t>
      </w:r>
    </w:p>
    <w:p w14:paraId="4CFF17CC" w14:textId="7140C0F4" w:rsidR="00CA404F" w:rsidRPr="001B6BE1" w:rsidRDefault="00CA404F" w:rsidP="000A0079"/>
    <w:p w14:paraId="1BFB4164" w14:textId="3C52BD67" w:rsidR="00B81AE0" w:rsidRPr="001B6BE1" w:rsidRDefault="00CA404F" w:rsidP="000A0079">
      <w:r w:rsidRPr="001B6BE1">
        <w:lastRenderedPageBreak/>
        <w:t xml:space="preserve">The configuration files of Atomix instances </w:t>
      </w:r>
      <w:r w:rsidR="00EF19A7" w:rsidRPr="001B6BE1">
        <w:t xml:space="preserve">are </w:t>
      </w:r>
      <w:r w:rsidRPr="001B6BE1">
        <w:t>named corresponding to the name of Atomix Docker containers are as shown in the following figure.</w:t>
      </w:r>
      <w:r w:rsidR="00BE35CF" w:rsidRPr="001B6BE1">
        <w:t xml:space="preserve"> These configuration files are required to be installed on all running docker instances for Atomix cluster.</w:t>
      </w:r>
    </w:p>
    <w:p w14:paraId="611C3999" w14:textId="77777777" w:rsidR="00195E9B" w:rsidRPr="001B6BE1" w:rsidRDefault="00B70FB5" w:rsidP="00195E9B">
      <w:pPr>
        <w:keepNext/>
        <w:jc w:val="center"/>
      </w:pPr>
      <w:r w:rsidRPr="001B6BE1">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96"/>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319AA9E8" w14:textId="043388B6" w:rsidR="000151B6" w:rsidRPr="001B6BE1" w:rsidRDefault="00195E9B" w:rsidP="00EB5188">
      <w:pPr>
        <w:pStyle w:val="Caption"/>
        <w:spacing w:before="0" w:after="120" w:line="160" w:lineRule="atLeast"/>
        <w:jc w:val="center"/>
      </w:pPr>
      <w:bookmarkStart w:id="219" w:name="_Toc114943153"/>
      <w:r w:rsidRPr="001B6BE1">
        <w:t xml:space="preserve">Figure 4. </w:t>
      </w:r>
      <w:r w:rsidRPr="001B6BE1">
        <w:fldChar w:fldCharType="begin"/>
      </w:r>
      <w:r w:rsidRPr="001B6BE1">
        <w:instrText xml:space="preserve"> SEQ Figure_4. \* ARABIC </w:instrText>
      </w:r>
      <w:r w:rsidRPr="001B6BE1">
        <w:fldChar w:fldCharType="separate"/>
      </w:r>
      <w:r w:rsidR="00F5756A" w:rsidRPr="001B6BE1">
        <w:t>56</w:t>
      </w:r>
      <w:r w:rsidRPr="001B6BE1">
        <w:fldChar w:fldCharType="end"/>
      </w:r>
      <w:r w:rsidRPr="001B6BE1">
        <w:t xml:space="preserve"> Configuration of Atomix cluster</w:t>
      </w:r>
      <w:bookmarkEnd w:id="219"/>
    </w:p>
    <w:p w14:paraId="277B7F41" w14:textId="0B764229" w:rsidR="00CA404F" w:rsidRPr="001B6BE1" w:rsidRDefault="005941DF" w:rsidP="00CA404F">
      <w:r w:rsidRPr="001B6BE1">
        <w:t xml:space="preserve">The cluster configuration in Atomix configuration file specifies the details about all the nodes of Atomix instances running in the cluster. Since ONOS functions on Raft protocol for cluster formation, </w:t>
      </w:r>
      <w:r w:rsidR="006B44F0" w:rsidRPr="001B6BE1">
        <w:t>this protocol must be defined in the management-group for managing the Atomix cluster.</w:t>
      </w:r>
      <w:r w:rsidR="00510B70" w:rsidRPr="001B6BE1">
        <w:t xml:space="preserve"> The partition-groups lists the members of the cluster, </w:t>
      </w:r>
      <w:r w:rsidR="00993578" w:rsidRPr="001B6BE1">
        <w:t>storage level and number of partitions.</w:t>
      </w:r>
      <w:r w:rsidR="006B44F0" w:rsidRPr="001B6BE1">
        <w:t xml:space="preserve"> </w:t>
      </w:r>
      <w:r w:rsidR="00510B70" w:rsidRPr="001B6BE1">
        <w:t>ONOS recommends to make partition group of twice the number of Atomix nodes present in the cluster.</w:t>
      </w:r>
      <w:r w:rsidR="00F11274" w:rsidRPr="001B6BE1">
        <w:t xml:space="preserve"> </w:t>
      </w:r>
      <w:sdt>
        <w:sdtPr>
          <w:id w:val="-1566242736"/>
          <w:citation/>
        </w:sdtPr>
        <w:sdtContent>
          <w:r w:rsidR="00F11274" w:rsidRPr="001B6BE1">
            <w:fldChar w:fldCharType="begin"/>
          </w:r>
          <w:r w:rsidR="00F11274" w:rsidRPr="001B6BE1">
            <w:instrText xml:space="preserve"> CITATION Jor18 \l 1033 </w:instrText>
          </w:r>
          <w:r w:rsidR="00F11274" w:rsidRPr="001B6BE1">
            <w:fldChar w:fldCharType="separate"/>
          </w:r>
          <w:r w:rsidR="00E54C4E" w:rsidRPr="001B6BE1">
            <w:t>[68]</w:t>
          </w:r>
          <w:r w:rsidR="00F11274" w:rsidRPr="001B6BE1">
            <w:fldChar w:fldCharType="end"/>
          </w:r>
        </w:sdtContent>
      </w:sdt>
      <w:r w:rsidR="00F11274" w:rsidRPr="001B6BE1">
        <w:t xml:space="preserve"> </w:t>
      </w:r>
      <w:r w:rsidR="00CA404F" w:rsidRPr="001B6BE1">
        <w:t>The configuration files of ONOS controllers</w:t>
      </w:r>
      <w:r w:rsidR="00EF19A7" w:rsidRPr="001B6BE1">
        <w:t xml:space="preserve"> are</w:t>
      </w:r>
      <w:r w:rsidR="00CA404F" w:rsidRPr="001B6BE1">
        <w:t xml:space="preserve"> named corresponding to the name of ONOS controller Docker containers are as shown in the following figure.</w:t>
      </w:r>
      <w:r w:rsidR="00BE35CF" w:rsidRPr="001B6BE1">
        <w:t xml:space="preserve"> These configuration files are installed on </w:t>
      </w:r>
      <w:r w:rsidR="00F44781" w:rsidRPr="001B6BE1">
        <w:t>individual</w:t>
      </w:r>
      <w:r w:rsidR="00BE35CF" w:rsidRPr="001B6BE1">
        <w:t xml:space="preserve"> running docker instance for ONOS controller</w:t>
      </w:r>
      <w:del w:id="220" w:author="Peter Gröschke" w:date="2022-09-30T11:13:00Z">
        <w:r w:rsidR="00BE35CF" w:rsidRPr="001B6BE1" w:rsidDel="0065569C">
          <w:delText>s</w:delText>
        </w:r>
      </w:del>
      <w:r w:rsidR="00BE35CF" w:rsidRPr="001B6BE1">
        <w:t xml:space="preserve"> cluster.</w:t>
      </w:r>
    </w:p>
    <w:p w14:paraId="40EF1E5A" w14:textId="77777777" w:rsidR="00195E9B" w:rsidRPr="001B6BE1" w:rsidRDefault="00B70FB5" w:rsidP="00195E9B">
      <w:pPr>
        <w:keepNext/>
        <w:jc w:val="center"/>
      </w:pPr>
      <w:r w:rsidRPr="001B6BE1">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97"/>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032DB7F" w:rsidR="00B70FB5" w:rsidRPr="001B6BE1" w:rsidRDefault="00195E9B" w:rsidP="00EB5188">
      <w:pPr>
        <w:pStyle w:val="Caption"/>
        <w:spacing w:before="0" w:after="120" w:line="160" w:lineRule="atLeast"/>
        <w:jc w:val="center"/>
      </w:pPr>
      <w:bookmarkStart w:id="221" w:name="_Toc114943154"/>
      <w:r w:rsidRPr="001B6BE1">
        <w:t xml:space="preserve">Figure 4. </w:t>
      </w:r>
      <w:r w:rsidRPr="001B6BE1">
        <w:fldChar w:fldCharType="begin"/>
      </w:r>
      <w:r w:rsidRPr="001B6BE1">
        <w:instrText xml:space="preserve"> SEQ Figure_4. \* ARABIC </w:instrText>
      </w:r>
      <w:r w:rsidRPr="001B6BE1">
        <w:fldChar w:fldCharType="separate"/>
      </w:r>
      <w:r w:rsidR="00F5756A" w:rsidRPr="001B6BE1">
        <w:t>57</w:t>
      </w:r>
      <w:r w:rsidRPr="001B6BE1">
        <w:fldChar w:fldCharType="end"/>
      </w:r>
      <w:r w:rsidRPr="001B6BE1">
        <w:t xml:space="preserve"> Configuration of ONOS cluster</w:t>
      </w:r>
      <w:bookmarkEnd w:id="221"/>
    </w:p>
    <w:p w14:paraId="70631C32" w14:textId="5FE3311F" w:rsidR="00CC2D36" w:rsidRPr="001B6BE1" w:rsidRDefault="00C76E0B" w:rsidP="00CC2D36">
      <w:r w:rsidRPr="001B6BE1">
        <w:t>Since</w:t>
      </w:r>
      <w:del w:id="222" w:author="Peter Gröschke" w:date="2022-09-30T11:15:00Z">
        <w:r w:rsidRPr="001B6BE1" w:rsidDel="0065569C">
          <w:delText>,</w:delText>
        </w:r>
      </w:del>
      <w:r w:rsidRPr="001B6BE1">
        <w:t xml:space="preserve"> the ONOS controller</w:t>
      </w:r>
      <w:del w:id="223" w:author="Peter Gröschke" w:date="2022-09-30T11:15:00Z">
        <w:r w:rsidRPr="001B6BE1" w:rsidDel="0065569C">
          <w:delText>s</w:delText>
        </w:r>
      </w:del>
      <w:r w:rsidRPr="001B6BE1">
        <w:t xml:space="preserve"> cluster creation and management is handled by the Atomix framework, the ONOS cluster configuration files contain</w:t>
      </w:r>
      <w:del w:id="224" w:author="Peter Gröschke" w:date="2022-09-30T11:15:00Z">
        <w:r w:rsidRPr="001B6BE1" w:rsidDel="0065569C">
          <w:delText>s</w:delText>
        </w:r>
      </w:del>
      <w:r w:rsidRPr="001B6BE1">
        <w:t xml:space="preserve"> just the information about </w:t>
      </w:r>
      <w:ins w:id="225" w:author="Peter Gröschke" w:date="2022-09-30T11:15:00Z">
        <w:r w:rsidR="0065569C">
          <w:t xml:space="preserve">the </w:t>
        </w:r>
      </w:ins>
      <w:r w:rsidRPr="001B6BE1">
        <w:t xml:space="preserve">Atomix cluster. </w:t>
      </w:r>
      <w:r w:rsidR="00F857D7" w:rsidRPr="001B6BE1">
        <w:t>On initiation of ONOS instance in the network, the location is informed to the Atomix.</w:t>
      </w:r>
      <w:r w:rsidR="00642B95" w:rsidRPr="001B6BE1">
        <w:t xml:space="preserve"> The </w:t>
      </w:r>
      <w:r w:rsidR="00642B95" w:rsidRPr="001B6BE1">
        <w:rPr>
          <w:i/>
          <w:iCs/>
        </w:rPr>
        <w:t>Atomix group membership</w:t>
      </w:r>
      <w:r w:rsidR="00642B95" w:rsidRPr="001B6BE1">
        <w:t xml:space="preserve"> primitive is used to determine the changes of initiation or failure of any ONOS controller. </w:t>
      </w:r>
      <w:r w:rsidR="00F857D7" w:rsidRPr="001B6BE1">
        <w:t xml:space="preserve">Atomix then informs the other ONOS instances about the new ONOS instance via Atomix cluster. </w:t>
      </w:r>
      <w:r w:rsidR="001B6E73" w:rsidRPr="001B6BE1">
        <w:t xml:space="preserve">ONOS instances connect to each other and share the information about underlying network </w:t>
      </w:r>
      <w:r w:rsidR="008152DD" w:rsidRPr="001B6BE1">
        <w:t>through</w:t>
      </w:r>
      <w:r w:rsidR="001B6E73" w:rsidRPr="001B6BE1">
        <w:t xml:space="preserve"> the peer-to-peer communication.</w:t>
      </w:r>
      <w:r w:rsidR="00642B95" w:rsidRPr="001B6BE1">
        <w:t xml:space="preserve"> </w:t>
      </w:r>
    </w:p>
    <w:p w14:paraId="0FD72021" w14:textId="179F5A36" w:rsidR="00AA5B30" w:rsidRPr="001B6BE1" w:rsidRDefault="00E123AA" w:rsidP="00CC2D36">
      <w:r w:rsidRPr="001B6BE1">
        <w:lastRenderedPageBreak/>
        <w:t xml:space="preserve">On successful installation and configuration of both, Atomix and ONOS controllers are </w:t>
      </w:r>
      <w:r w:rsidR="00223D75" w:rsidRPr="001B6BE1">
        <w:t>formed,</w:t>
      </w:r>
      <w:r w:rsidRPr="001B6BE1">
        <w:t xml:space="preserve"> and the details can be checked from the ONOS GUI as seen in the following figure.</w:t>
      </w:r>
    </w:p>
    <w:p w14:paraId="2ECFCBCB" w14:textId="77777777" w:rsidR="00EB5188" w:rsidRPr="001B6BE1" w:rsidRDefault="004233FA" w:rsidP="00EB5188">
      <w:pPr>
        <w:keepNext/>
        <w:jc w:val="center"/>
      </w:pPr>
      <w:r w:rsidRPr="001B6BE1">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98"/>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2BA4BAEB" w14:textId="0E9FCBCE" w:rsidR="00FD0804" w:rsidRPr="001B6BE1" w:rsidRDefault="00EB5188" w:rsidP="00EB5188">
      <w:pPr>
        <w:pStyle w:val="Caption"/>
        <w:jc w:val="center"/>
      </w:pPr>
      <w:bookmarkStart w:id="226" w:name="_Toc114943155"/>
      <w:r w:rsidRPr="001B6BE1">
        <w:t xml:space="preserve">Figure 4. </w:t>
      </w:r>
      <w:r w:rsidRPr="001B6BE1">
        <w:fldChar w:fldCharType="begin"/>
      </w:r>
      <w:r w:rsidRPr="001B6BE1">
        <w:instrText xml:space="preserve"> SEQ Figure_4. \* ARABIC </w:instrText>
      </w:r>
      <w:r w:rsidRPr="001B6BE1">
        <w:fldChar w:fldCharType="separate"/>
      </w:r>
      <w:r w:rsidR="00F5756A" w:rsidRPr="001B6BE1">
        <w:t>58</w:t>
      </w:r>
      <w:r w:rsidRPr="001B6BE1">
        <w:fldChar w:fldCharType="end"/>
      </w:r>
      <w:r w:rsidRPr="001B6BE1">
        <w:t xml:space="preserve"> Details about formed Atomix cluster from ONOS GUI</w:t>
      </w:r>
      <w:bookmarkEnd w:id="226"/>
    </w:p>
    <w:p w14:paraId="74A88732" w14:textId="4F672625" w:rsidR="00C2562A" w:rsidRPr="001B6BE1" w:rsidRDefault="00834344" w:rsidP="004D2D10">
      <w:pPr>
        <w:rPr>
          <w:rFonts w:cs="Times"/>
          <w:color w:val="000000" w:themeColor="text1"/>
        </w:rPr>
      </w:pPr>
      <w:r w:rsidRPr="001B6BE1">
        <w:rPr>
          <w:rFonts w:cs="Times"/>
          <w:color w:val="000000" w:themeColor="text1"/>
        </w:rPr>
        <w:t>In this use case, cluster of three Atomix instances with group of 7 partitions was created</w:t>
      </w:r>
      <w:r w:rsidR="00D915D9" w:rsidRPr="001B6BE1">
        <w:rPr>
          <w:rFonts w:cs="Times"/>
          <w:color w:val="000000" w:themeColor="text1"/>
        </w:rPr>
        <w:t xml:space="preserve"> as seen in the above figure</w:t>
      </w:r>
      <w:r w:rsidRPr="001B6BE1">
        <w:rPr>
          <w:rFonts w:cs="Times"/>
          <w:color w:val="000000" w:themeColor="text1"/>
        </w:rPr>
        <w:t>.</w:t>
      </w:r>
      <w:r w:rsidR="00D915D9" w:rsidRPr="001B6BE1">
        <w:rPr>
          <w:rFonts w:cs="Times"/>
          <w:color w:val="000000" w:themeColor="text1"/>
        </w:rPr>
        <w:t xml:space="preserve"> The network was controlled by the</w:t>
      </w:r>
      <w:r w:rsidRPr="001B6BE1">
        <w:rPr>
          <w:rFonts w:cs="Times"/>
          <w:color w:val="000000" w:themeColor="text1"/>
        </w:rPr>
        <w:t xml:space="preserve"> cluster of three ONOS controllers. </w:t>
      </w:r>
      <w:r w:rsidR="00D915D9" w:rsidRPr="001B6BE1">
        <w:rPr>
          <w:rFonts w:cs="Times"/>
          <w:color w:val="000000" w:themeColor="text1"/>
        </w:rPr>
        <w:t xml:space="preserve">For this use case, the underlying network was created in the Mininet environment. A Spine-Leaf topology was deployed consisting of six Open vSwitches and 20 hosts. </w:t>
      </w:r>
    </w:p>
    <w:p w14:paraId="02FC32F3" w14:textId="083795D8" w:rsidR="004E3E50" w:rsidRPr="001B6BE1" w:rsidRDefault="00DB060D" w:rsidP="006942C2">
      <w:pPr>
        <w:rPr>
          <w:rFonts w:cs="Times"/>
          <w:color w:val="000000" w:themeColor="text1"/>
        </w:rPr>
      </w:pPr>
      <w:r w:rsidRPr="001B6BE1">
        <w:rPr>
          <w:rFonts w:cs="Times"/>
          <w:color w:val="000000" w:themeColor="text1"/>
        </w:rPr>
        <w:t>In the following figure, three ONOS controllers can be observed in ONOS Cluster Node Panel on ONOS GUI. Three ONOS controllers are displayed in three different colours (navy blue, blue &amp; red) having three different IP addresses (172.17.0.5, 172.17.0.6 &amp; 172.17.0.7) respectively.</w:t>
      </w:r>
    </w:p>
    <w:p w14:paraId="67280ADA" w14:textId="6C9CD9F3" w:rsidR="006942C2" w:rsidRPr="001B6BE1" w:rsidRDefault="006942C2" w:rsidP="00D20ACE">
      <w:pPr>
        <w:jc w:val="center"/>
      </w:pPr>
      <w:r w:rsidRPr="001B6BE1">
        <w:rPr>
          <w:noProof/>
        </w:rPr>
        <mc:AlternateContent>
          <mc:Choice Requires="wps">
            <w:drawing>
              <wp:anchor distT="0" distB="0" distL="114300" distR="114300" simplePos="0" relativeHeight="251673088"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C7D86" id="Rectangle 75" o:spid="_x0000_s1026" style="position:absolute;margin-left:4pt;margin-top:28pt;width:194.15pt;height:36.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1B6BE1">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99"/>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54CEB1C2" w:rsidR="00803EDB" w:rsidRPr="001B6BE1" w:rsidRDefault="00803EDB" w:rsidP="00803EDB">
      <w:pPr>
        <w:pStyle w:val="Caption"/>
        <w:jc w:val="center"/>
      </w:pPr>
      <w:bookmarkStart w:id="227" w:name="_Toc114937953"/>
      <w:bookmarkStart w:id="228" w:name="_Toc114943156"/>
      <w:r w:rsidRPr="001B6BE1">
        <w:t xml:space="preserve">Figure 4. </w:t>
      </w:r>
      <w:r w:rsidRPr="001B6BE1">
        <w:fldChar w:fldCharType="begin"/>
      </w:r>
      <w:r w:rsidRPr="001B6BE1">
        <w:instrText xml:space="preserve"> SEQ Figure_4. \* ARABIC </w:instrText>
      </w:r>
      <w:r w:rsidRPr="001B6BE1">
        <w:fldChar w:fldCharType="separate"/>
      </w:r>
      <w:r w:rsidR="00F5756A" w:rsidRPr="001B6BE1">
        <w:t>59</w:t>
      </w:r>
      <w:r w:rsidRPr="001B6BE1">
        <w:fldChar w:fldCharType="end"/>
      </w:r>
      <w:r w:rsidRPr="001B6BE1">
        <w:t>: ONOS controllers cluster view on the ONOS GUI</w:t>
      </w:r>
      <w:bookmarkEnd w:id="227"/>
      <w:bookmarkEnd w:id="228"/>
    </w:p>
    <w:p w14:paraId="2E09D25B" w14:textId="70D561F5" w:rsidR="00CF48F3" w:rsidRPr="001B6BE1" w:rsidRDefault="00BE45A4" w:rsidP="00CF48F3">
      <w:pPr>
        <w:rPr>
          <w:rFonts w:cs="Times"/>
          <w:color w:val="000000" w:themeColor="text1"/>
        </w:rPr>
      </w:pPr>
      <w:r w:rsidRPr="001B6BE1">
        <w:t>ONOS controllers cluster formed here is physically distributed (different IP locations) and logically centralised (controlling the same network), which proves the distributed type of architecture discussed earlier in this chapter.</w:t>
      </w:r>
      <w:r w:rsidR="00CF48F3" w:rsidRPr="001B6BE1">
        <w:rPr>
          <w:rFonts w:cs="Times"/>
          <w:color w:val="000000" w:themeColor="text1"/>
        </w:rPr>
        <w:t xml:space="preserve"> Cluster of these ONOS controllers act</w:t>
      </w:r>
      <w:del w:id="229" w:author="Peter Gröschke" w:date="2022-09-30T14:14:00Z">
        <w:r w:rsidR="00CF48F3" w:rsidRPr="001B6BE1" w:rsidDel="007C0304">
          <w:rPr>
            <w:rFonts w:cs="Times"/>
            <w:color w:val="000000" w:themeColor="text1"/>
          </w:rPr>
          <w:delText>s</w:delText>
        </w:r>
      </w:del>
      <w:r w:rsidR="00CF48F3" w:rsidRPr="001B6BE1">
        <w:rPr>
          <w:rFonts w:cs="Times"/>
          <w:color w:val="000000" w:themeColor="text1"/>
        </w:rPr>
        <w:t xml:space="preserve"> together as a unified and coherent distributed system. </w:t>
      </w:r>
      <w:r w:rsidR="002B1290" w:rsidRPr="001B6BE1">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Pr="001B6BE1" w:rsidRDefault="00A643EB" w:rsidP="009A5B8C">
      <w:pPr>
        <w:rPr>
          <w:rFonts w:cs="Times"/>
          <w:color w:val="000000" w:themeColor="text1"/>
        </w:rPr>
      </w:pPr>
    </w:p>
    <w:p w14:paraId="4ECD1B46" w14:textId="273CF457" w:rsidR="00A643EB" w:rsidRPr="001B6BE1" w:rsidRDefault="0096131B" w:rsidP="009A5B8C">
      <w:pPr>
        <w:rPr>
          <w:rFonts w:cs="Times"/>
          <w:color w:val="000000" w:themeColor="text1"/>
        </w:rPr>
      </w:pPr>
      <w:r w:rsidRPr="001B6BE1">
        <w:rPr>
          <w:rFonts w:cs="Times"/>
          <w:color w:val="000000" w:themeColor="text1"/>
        </w:rPr>
        <w:lastRenderedPageBreak/>
        <w:t xml:space="preserve">The details about the ONOS controllers cluster can be found under Cluster Nodes tab on ONOS GUI as shown in the following figure. </w:t>
      </w:r>
      <w:r w:rsidR="00A53DFA" w:rsidRPr="001B6BE1">
        <w:rPr>
          <w:rFonts w:cs="Times"/>
          <w:color w:val="000000" w:themeColor="text1"/>
        </w:rPr>
        <w:t>The ONOS controllers communicate with each other using the</w:t>
      </w:r>
      <w:r w:rsidR="00D56DDE" w:rsidRPr="001B6BE1">
        <w:rPr>
          <w:rFonts w:cs="Times"/>
          <w:color w:val="000000" w:themeColor="text1"/>
        </w:rPr>
        <w:t xml:space="preserve"> TCP</w:t>
      </w:r>
      <w:r w:rsidR="00946D45" w:rsidRPr="001B6BE1">
        <w:rPr>
          <w:rFonts w:cs="Times"/>
          <w:color w:val="000000" w:themeColor="text1"/>
        </w:rPr>
        <w:t xml:space="preserve"> port number mentioned in the ONOS controllers cluster formation configuration files.</w:t>
      </w:r>
    </w:p>
    <w:p w14:paraId="7AE78D64" w14:textId="2028408C" w:rsidR="004E3E50" w:rsidRPr="001B6BE1" w:rsidRDefault="004E3E50" w:rsidP="00D20ACE">
      <w:pPr>
        <w:jc w:val="center"/>
      </w:pPr>
      <w:r w:rsidRPr="001B6BE1">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100"/>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01512F34" w:rsidR="004D2D10" w:rsidRPr="001B6BE1" w:rsidRDefault="00803EDB" w:rsidP="00803EDB">
      <w:pPr>
        <w:pStyle w:val="Caption"/>
        <w:jc w:val="center"/>
      </w:pPr>
      <w:bookmarkStart w:id="230" w:name="_Toc114937954"/>
      <w:bookmarkStart w:id="231" w:name="_Toc114943157"/>
      <w:r w:rsidRPr="001B6BE1">
        <w:t xml:space="preserve">Figure 4. </w:t>
      </w:r>
      <w:r w:rsidRPr="001B6BE1">
        <w:fldChar w:fldCharType="begin"/>
      </w:r>
      <w:r w:rsidRPr="001B6BE1">
        <w:instrText xml:space="preserve"> SEQ Figure_4. \* ARABIC </w:instrText>
      </w:r>
      <w:r w:rsidRPr="001B6BE1">
        <w:fldChar w:fldCharType="separate"/>
      </w:r>
      <w:r w:rsidR="00F5756A" w:rsidRPr="001B6BE1">
        <w:t>60</w:t>
      </w:r>
      <w:r w:rsidRPr="001B6BE1">
        <w:fldChar w:fldCharType="end"/>
      </w:r>
      <w:r w:rsidRPr="001B6BE1">
        <w:t>: Cluster Nodes of three ONOS controllers</w:t>
      </w:r>
      <w:bookmarkEnd w:id="230"/>
      <w:bookmarkEnd w:id="231"/>
    </w:p>
    <w:p w14:paraId="38929DEB" w14:textId="28BC6F4D" w:rsidR="004D2D10" w:rsidRPr="001B6BE1" w:rsidRDefault="00C11428" w:rsidP="004D2D10">
      <w:pPr>
        <w:pStyle w:val="Heading3"/>
        <w:rPr>
          <w:lang w:val="en-GB"/>
        </w:rPr>
      </w:pPr>
      <w:bookmarkStart w:id="232" w:name="_Toc115032512"/>
      <w:r w:rsidRPr="001B6BE1">
        <w:rPr>
          <w:lang w:val="en-GB"/>
        </w:rPr>
        <w:t>Master</w:t>
      </w:r>
      <w:r w:rsidR="004D2D10" w:rsidRPr="001B6BE1">
        <w:rPr>
          <w:lang w:val="en-GB"/>
        </w:rPr>
        <w:t xml:space="preserve"> Controllers with their </w:t>
      </w:r>
      <w:r w:rsidR="00C8631C" w:rsidRPr="001B6BE1">
        <w:rPr>
          <w:rFonts w:cs="Times"/>
          <w:color w:val="000000" w:themeColor="text1"/>
          <w:lang w:val="en-GB"/>
        </w:rPr>
        <w:t>Devices</w:t>
      </w:r>
      <w:bookmarkEnd w:id="232"/>
    </w:p>
    <w:p w14:paraId="06E4CDC6" w14:textId="7D72E313" w:rsidR="007B27E2" w:rsidRPr="001B6BE1" w:rsidRDefault="0068237F" w:rsidP="00DD6300">
      <w:pPr>
        <w:rPr>
          <w:rFonts w:cs="Times"/>
          <w:color w:val="000000" w:themeColor="text1"/>
        </w:rPr>
      </w:pPr>
      <w:r w:rsidRPr="001B6BE1">
        <w:rPr>
          <w:rFonts w:cs="Times"/>
          <w:color w:val="000000" w:themeColor="text1"/>
        </w:rPr>
        <w:t>The ONOS controller refers to the Open vSwitches as Devices.</w:t>
      </w:r>
      <w:r w:rsidR="00DD6300" w:rsidRPr="001B6BE1">
        <w:rPr>
          <w:rFonts w:cs="Times"/>
          <w:color w:val="000000" w:themeColor="text1"/>
        </w:rPr>
        <w:t xml:space="preserve"> </w:t>
      </w:r>
      <w:r w:rsidR="0026277B" w:rsidRPr="001B6BE1">
        <w:rPr>
          <w:rFonts w:cs="Times"/>
          <w:color w:val="000000" w:themeColor="text1"/>
        </w:rPr>
        <w:t xml:space="preserve">The </w:t>
      </w:r>
      <w:r w:rsidR="00C16292" w:rsidRPr="001B6BE1">
        <w:rPr>
          <w:rFonts w:cs="Times"/>
          <w:color w:val="000000" w:themeColor="text1"/>
        </w:rPr>
        <w:t>switches</w:t>
      </w:r>
      <w:r w:rsidR="0026277B" w:rsidRPr="001B6BE1">
        <w:rPr>
          <w:rFonts w:cs="Times"/>
          <w:color w:val="000000" w:themeColor="text1"/>
        </w:rPr>
        <w:t xml:space="preserve"> connected in the network</w:t>
      </w:r>
      <w:r w:rsidR="00FA7137" w:rsidRPr="001B6BE1">
        <w:rPr>
          <w:rFonts w:cs="Times"/>
          <w:color w:val="000000" w:themeColor="text1"/>
        </w:rPr>
        <w:t xml:space="preserve"> are open to</w:t>
      </w:r>
      <w:r w:rsidR="0026277B" w:rsidRPr="001B6BE1">
        <w:rPr>
          <w:rFonts w:cs="Times"/>
          <w:color w:val="000000" w:themeColor="text1"/>
        </w:rPr>
        <w:t xml:space="preserve"> choose a master controller for themselves</w:t>
      </w:r>
      <w:r w:rsidR="00FA7137" w:rsidRPr="001B6BE1">
        <w:rPr>
          <w:rFonts w:cs="Times"/>
          <w:color w:val="000000" w:themeColor="text1"/>
        </w:rPr>
        <w:t xml:space="preserve"> from the available controllers in the cluster</w:t>
      </w:r>
      <w:r w:rsidR="0026277B" w:rsidRPr="001B6BE1">
        <w:rPr>
          <w:rFonts w:cs="Times"/>
          <w:color w:val="000000" w:themeColor="text1"/>
        </w:rPr>
        <w:t xml:space="preserve">. A </w:t>
      </w:r>
      <w:r w:rsidR="00C16292" w:rsidRPr="001B6BE1">
        <w:rPr>
          <w:rFonts w:cs="Times"/>
          <w:color w:val="000000" w:themeColor="text1"/>
        </w:rPr>
        <w:t>switch</w:t>
      </w:r>
      <w:r w:rsidR="0026277B" w:rsidRPr="001B6BE1">
        <w:rPr>
          <w:rFonts w:cs="Times"/>
          <w:color w:val="000000" w:themeColor="text1"/>
        </w:rPr>
        <w:t xml:space="preserve"> can have one and only one master controller,</w:t>
      </w:r>
      <w:r w:rsidR="00CE6689" w:rsidRPr="001B6BE1">
        <w:rPr>
          <w:rFonts w:cs="Times"/>
          <w:color w:val="000000" w:themeColor="text1"/>
        </w:rPr>
        <w:t xml:space="preserve"> whereas</w:t>
      </w:r>
      <w:r w:rsidR="0026277B" w:rsidRPr="001B6BE1">
        <w:rPr>
          <w:rFonts w:cs="Times"/>
          <w:color w:val="000000" w:themeColor="text1"/>
        </w:rPr>
        <w:t xml:space="preserve"> a master controller can have multiple </w:t>
      </w:r>
      <w:r w:rsidR="00C16292" w:rsidRPr="001B6BE1">
        <w:rPr>
          <w:rFonts w:cs="Times"/>
          <w:color w:val="000000" w:themeColor="text1"/>
        </w:rPr>
        <w:t>switches</w:t>
      </w:r>
      <w:r w:rsidR="0026277B" w:rsidRPr="001B6BE1">
        <w:rPr>
          <w:rFonts w:cs="Times"/>
          <w:color w:val="000000" w:themeColor="text1"/>
        </w:rPr>
        <w:t xml:space="preserve"> associated with itself. The function of master controller is to</w:t>
      </w:r>
      <w:r w:rsidR="00CE6689" w:rsidRPr="001B6BE1">
        <w:rPr>
          <w:rFonts w:cs="Times"/>
          <w:color w:val="000000" w:themeColor="text1"/>
        </w:rPr>
        <w:t xml:space="preserve"> read and</w:t>
      </w:r>
      <w:r w:rsidR="0026277B" w:rsidRPr="001B6BE1">
        <w:rPr>
          <w:rFonts w:cs="Times"/>
          <w:color w:val="000000" w:themeColor="text1"/>
        </w:rPr>
        <w:t xml:space="preserve"> write the control instructions on </w:t>
      </w:r>
      <w:r w:rsidR="00E275AF" w:rsidRPr="001B6BE1">
        <w:rPr>
          <w:rFonts w:cs="Times"/>
          <w:color w:val="000000" w:themeColor="text1"/>
        </w:rPr>
        <w:t>the</w:t>
      </w:r>
      <w:r w:rsidR="0026277B" w:rsidRPr="001B6BE1">
        <w:rPr>
          <w:rFonts w:cs="Times"/>
          <w:color w:val="000000" w:themeColor="text1"/>
        </w:rPr>
        <w:t xml:space="preserve"> </w:t>
      </w:r>
      <w:r w:rsidR="00CE6689" w:rsidRPr="001B6BE1">
        <w:rPr>
          <w:rFonts w:cs="Times"/>
          <w:color w:val="000000" w:themeColor="text1"/>
        </w:rPr>
        <w:t>associated Open vS</w:t>
      </w:r>
      <w:r w:rsidR="00C16292" w:rsidRPr="001B6BE1">
        <w:rPr>
          <w:rFonts w:cs="Times"/>
          <w:color w:val="000000" w:themeColor="text1"/>
        </w:rPr>
        <w:t>witches</w:t>
      </w:r>
      <w:r w:rsidR="0026277B" w:rsidRPr="001B6BE1">
        <w:rPr>
          <w:rFonts w:cs="Times"/>
          <w:color w:val="000000" w:themeColor="text1"/>
        </w:rPr>
        <w:t>.</w:t>
      </w:r>
      <w:r w:rsidR="00E275AF" w:rsidRPr="001B6BE1">
        <w:rPr>
          <w:rFonts w:cs="Times"/>
          <w:color w:val="000000" w:themeColor="text1"/>
        </w:rPr>
        <w:t xml:space="preserve"> </w:t>
      </w:r>
      <w:r w:rsidR="007B27E2" w:rsidRPr="001B6BE1">
        <w:rPr>
          <w:rFonts w:cs="Times"/>
          <w:color w:val="000000" w:themeColor="text1"/>
        </w:rPr>
        <w:t xml:space="preserve">If the </w:t>
      </w:r>
      <w:r w:rsidR="00E275AF" w:rsidRPr="001B6BE1">
        <w:rPr>
          <w:rFonts w:cs="Times"/>
          <w:color w:val="000000" w:themeColor="text1"/>
        </w:rPr>
        <w:t xml:space="preserve">associated </w:t>
      </w:r>
      <w:r w:rsidR="007B27E2" w:rsidRPr="001B6BE1">
        <w:rPr>
          <w:rFonts w:cs="Times"/>
          <w:color w:val="000000" w:themeColor="text1"/>
        </w:rPr>
        <w:t>master</w:t>
      </w:r>
      <w:r w:rsidR="00E275AF" w:rsidRPr="001B6BE1">
        <w:rPr>
          <w:rFonts w:cs="Times"/>
          <w:color w:val="000000" w:themeColor="text1"/>
        </w:rPr>
        <w:t xml:space="preserve"> controller shuts down</w:t>
      </w:r>
      <w:r w:rsidR="007B27E2" w:rsidRPr="001B6BE1">
        <w:rPr>
          <w:rFonts w:cs="Times"/>
          <w:color w:val="000000" w:themeColor="text1"/>
        </w:rPr>
        <w:t>, ONOS elects a new master from the</w:t>
      </w:r>
      <w:r w:rsidR="00E275AF" w:rsidRPr="001B6BE1">
        <w:rPr>
          <w:rFonts w:cs="Times"/>
          <w:color w:val="000000" w:themeColor="text1"/>
        </w:rPr>
        <w:t xml:space="preserve"> remaining available</w:t>
      </w:r>
      <w:r w:rsidR="007B27E2" w:rsidRPr="001B6BE1">
        <w:rPr>
          <w:rFonts w:cs="Times"/>
          <w:color w:val="000000" w:themeColor="text1"/>
        </w:rPr>
        <w:t xml:space="preserve"> controllers that the </w:t>
      </w:r>
      <w:r w:rsidR="00C16292" w:rsidRPr="001B6BE1">
        <w:rPr>
          <w:rFonts w:cs="Times"/>
          <w:color w:val="000000" w:themeColor="text1"/>
        </w:rPr>
        <w:t>switch</w:t>
      </w:r>
      <w:r w:rsidR="007B27E2" w:rsidRPr="001B6BE1">
        <w:rPr>
          <w:rFonts w:cs="Times"/>
          <w:color w:val="000000" w:themeColor="text1"/>
        </w:rPr>
        <w:t xml:space="preserve"> can</w:t>
      </w:r>
      <w:r w:rsidR="00E275AF" w:rsidRPr="001B6BE1">
        <w:rPr>
          <w:rFonts w:cs="Times"/>
          <w:color w:val="000000" w:themeColor="text1"/>
        </w:rPr>
        <w:t xml:space="preserve"> communicate with</w:t>
      </w:r>
      <w:r w:rsidR="007B27E2" w:rsidRPr="001B6BE1">
        <w:rPr>
          <w:rFonts w:cs="Times"/>
          <w:color w:val="000000" w:themeColor="text1"/>
        </w:rPr>
        <w:t>.</w:t>
      </w:r>
    </w:p>
    <w:p w14:paraId="23374A0C" w14:textId="10425D46" w:rsidR="003306E8" w:rsidRPr="001B6BE1" w:rsidRDefault="00697153" w:rsidP="00131C39">
      <w:pPr>
        <w:rPr>
          <w:rFonts w:cs="Times"/>
          <w:color w:val="000000" w:themeColor="text1"/>
        </w:rPr>
      </w:pPr>
      <w:r w:rsidRPr="001B6BE1">
        <w:rPr>
          <w:rFonts w:cs="Times"/>
          <w:color w:val="000000" w:themeColor="text1"/>
        </w:rPr>
        <w:t xml:space="preserve">All the ONOS controllers present in the cluster are able to track the state of all </w:t>
      </w:r>
      <w:r w:rsidR="00C16292" w:rsidRPr="001B6BE1">
        <w:rPr>
          <w:rFonts w:cs="Times"/>
          <w:color w:val="000000" w:themeColor="text1"/>
        </w:rPr>
        <w:t>Open vSwitches</w:t>
      </w:r>
      <w:r w:rsidRPr="001B6BE1">
        <w:rPr>
          <w:rFonts w:cs="Times"/>
          <w:color w:val="000000" w:themeColor="text1"/>
        </w:rPr>
        <w:t xml:space="preserve"> in the network. </w:t>
      </w:r>
      <w:r w:rsidR="00BE157C" w:rsidRPr="001B6BE1">
        <w:rPr>
          <w:rFonts w:cs="Times"/>
          <w:color w:val="000000" w:themeColor="text1"/>
        </w:rPr>
        <w:t>A</w:t>
      </w:r>
      <w:r w:rsidR="00C16292" w:rsidRPr="001B6BE1">
        <w:rPr>
          <w:rFonts w:cs="Times"/>
          <w:color w:val="000000" w:themeColor="text1"/>
        </w:rPr>
        <w:t xml:space="preserve"> controller can be associated with any role out of three roles defined by the OpenFlow. </w:t>
      </w:r>
      <w:r w:rsidR="00223D75" w:rsidRPr="001B6BE1">
        <w:rPr>
          <w:rFonts w:cs="Times"/>
          <w:color w:val="000000" w:themeColor="text1"/>
        </w:rPr>
        <w:t>These roles</w:t>
      </w:r>
      <w:r w:rsidR="00C16292" w:rsidRPr="001B6BE1">
        <w:rPr>
          <w:rFonts w:cs="Times"/>
          <w:color w:val="000000" w:themeColor="text1"/>
        </w:rPr>
        <w:t xml:space="preserve"> can be Master</w:t>
      </w:r>
      <w:r w:rsidR="0068366F" w:rsidRPr="001B6BE1">
        <w:rPr>
          <w:rFonts w:cs="Times"/>
          <w:color w:val="000000" w:themeColor="text1"/>
        </w:rPr>
        <w:t xml:space="preserve"> role</w:t>
      </w:r>
      <w:r w:rsidR="00C16292" w:rsidRPr="001B6BE1">
        <w:rPr>
          <w:rFonts w:cs="Times"/>
          <w:color w:val="000000" w:themeColor="text1"/>
        </w:rPr>
        <w:t>, Standby</w:t>
      </w:r>
      <w:r w:rsidR="0068366F" w:rsidRPr="001B6BE1">
        <w:rPr>
          <w:rFonts w:cs="Times"/>
          <w:color w:val="000000" w:themeColor="text1"/>
        </w:rPr>
        <w:t xml:space="preserve"> role</w:t>
      </w:r>
      <w:r w:rsidR="00C16292" w:rsidRPr="001B6BE1">
        <w:rPr>
          <w:rFonts w:cs="Times"/>
          <w:color w:val="000000" w:themeColor="text1"/>
        </w:rPr>
        <w:t xml:space="preserve"> or None</w:t>
      </w:r>
      <w:r w:rsidR="0068366F" w:rsidRPr="001B6BE1">
        <w:rPr>
          <w:rFonts w:cs="Times"/>
          <w:color w:val="000000" w:themeColor="text1"/>
        </w:rPr>
        <w:t xml:space="preserve"> role</w:t>
      </w:r>
      <w:r w:rsidR="00C16292" w:rsidRPr="001B6BE1">
        <w:rPr>
          <w:rFonts w:cs="Times"/>
          <w:color w:val="000000" w:themeColor="text1"/>
        </w:rPr>
        <w:t>.</w:t>
      </w:r>
    </w:p>
    <w:p w14:paraId="7F964113"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Master role of controller has full control over the switch and can read and write instructions on that switch.</w:t>
      </w:r>
    </w:p>
    <w:p w14:paraId="6380413E"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 xml:space="preserve">A Standby role of controller has partial control over the switch and can only read instructions from that switch. </w:t>
      </w:r>
    </w:p>
    <w:p w14:paraId="54FBE3B5"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None role of controller cannot read instructions from the switch and may or may not know the switch in the network.</w:t>
      </w:r>
    </w:p>
    <w:p w14:paraId="07191BE4" w14:textId="66EA566C" w:rsidR="00131C39" w:rsidRPr="001B6BE1" w:rsidRDefault="00BE157C" w:rsidP="00131C39">
      <w:pPr>
        <w:rPr>
          <w:rFonts w:cs="Times"/>
          <w:color w:val="000000" w:themeColor="text1"/>
        </w:rPr>
      </w:pPr>
      <w:r w:rsidRPr="001B6BE1">
        <w:rPr>
          <w:rFonts w:cs="Times"/>
          <w:color w:val="000000" w:themeColor="text1"/>
        </w:rPr>
        <w:t xml:space="preserve">When the new switch is connected in the network, </w:t>
      </w:r>
      <w:r w:rsidR="000020A4" w:rsidRPr="001B6BE1">
        <w:rPr>
          <w:rFonts w:cs="Times"/>
          <w:color w:val="000000" w:themeColor="text1"/>
        </w:rPr>
        <w:t>all the controllers</w:t>
      </w:r>
      <w:r w:rsidR="004D5ED0" w:rsidRPr="001B6BE1">
        <w:rPr>
          <w:rFonts w:cs="Times"/>
          <w:color w:val="000000" w:themeColor="text1"/>
        </w:rPr>
        <w:t xml:space="preserve"> present</w:t>
      </w:r>
      <w:r w:rsidR="000020A4" w:rsidRPr="001B6BE1">
        <w:rPr>
          <w:rFonts w:cs="Times"/>
          <w:color w:val="000000" w:themeColor="text1"/>
        </w:rPr>
        <w:t xml:space="preserve"> in the cluster start collecting information from that switch. T</w:t>
      </w:r>
      <w:r w:rsidRPr="001B6BE1">
        <w:rPr>
          <w:rFonts w:cs="Times"/>
          <w:color w:val="000000" w:themeColor="text1"/>
        </w:rPr>
        <w:t>he first controller to collect</w:t>
      </w:r>
      <w:r w:rsidR="004D5ED0" w:rsidRPr="001B6BE1">
        <w:rPr>
          <w:rFonts w:cs="Times"/>
          <w:color w:val="000000" w:themeColor="text1"/>
        </w:rPr>
        <w:t xml:space="preserve"> the</w:t>
      </w:r>
      <w:r w:rsidRPr="001B6BE1">
        <w:rPr>
          <w:rFonts w:cs="Times"/>
          <w:color w:val="000000" w:themeColor="text1"/>
        </w:rPr>
        <w:t xml:space="preserve"> information that none of the controller is</w:t>
      </w:r>
      <w:r w:rsidR="004D5ED0" w:rsidRPr="001B6BE1">
        <w:rPr>
          <w:rFonts w:cs="Times"/>
          <w:color w:val="000000" w:themeColor="text1"/>
        </w:rPr>
        <w:t xml:space="preserve"> associated</w:t>
      </w:r>
      <w:r w:rsidRPr="001B6BE1">
        <w:rPr>
          <w:rFonts w:cs="Times"/>
          <w:color w:val="000000" w:themeColor="text1"/>
        </w:rPr>
        <w:t xml:space="preserve"> master to th</w:t>
      </w:r>
      <w:r w:rsidR="000020A4" w:rsidRPr="001B6BE1">
        <w:rPr>
          <w:rFonts w:cs="Times"/>
          <w:color w:val="000000" w:themeColor="text1"/>
        </w:rPr>
        <w:t>at</w:t>
      </w:r>
      <w:r w:rsidRPr="001B6BE1">
        <w:rPr>
          <w:rFonts w:cs="Times"/>
          <w:color w:val="000000" w:themeColor="text1"/>
        </w:rPr>
        <w:t xml:space="preserve"> switch </w:t>
      </w:r>
      <w:r w:rsidR="000020A4" w:rsidRPr="001B6BE1">
        <w:rPr>
          <w:rFonts w:cs="Times"/>
          <w:color w:val="000000" w:themeColor="text1"/>
        </w:rPr>
        <w:t xml:space="preserve">and setup a control channel </w:t>
      </w:r>
      <w:r w:rsidR="004D5ED0" w:rsidRPr="001B6BE1">
        <w:rPr>
          <w:rFonts w:cs="Times"/>
          <w:color w:val="000000" w:themeColor="text1"/>
        </w:rPr>
        <w:t>with</w:t>
      </w:r>
      <w:r w:rsidR="000020A4" w:rsidRPr="001B6BE1">
        <w:rPr>
          <w:rFonts w:cs="Times"/>
          <w:color w:val="000000" w:themeColor="text1"/>
        </w:rPr>
        <w:t xml:space="preserve"> that switch, becomes a master controller for that switch. </w:t>
      </w:r>
      <w:r w:rsidR="008438F7" w:rsidRPr="001B6BE1">
        <w:rPr>
          <w:rFonts w:cs="Times"/>
          <w:color w:val="000000" w:themeColor="text1"/>
        </w:rPr>
        <w:t>Other controllers that discover this switch later are given the Standby role.</w:t>
      </w:r>
      <w:r w:rsidR="004D5ED0" w:rsidRPr="001B6BE1">
        <w:rPr>
          <w:rFonts w:cs="Times"/>
          <w:color w:val="000000" w:themeColor="text1"/>
        </w:rPr>
        <w:t xml:space="preserve"> </w:t>
      </w:r>
      <w:r w:rsidR="007B4184" w:rsidRPr="001B6BE1">
        <w:rPr>
          <w:rFonts w:cs="Times"/>
          <w:color w:val="000000" w:themeColor="text1"/>
        </w:rPr>
        <w:t>If any switches are shut down or lose connection in the network, the controller is associated with the None role.</w:t>
      </w:r>
    </w:p>
    <w:p w14:paraId="54198CCD" w14:textId="59519165" w:rsidR="00B0097B" w:rsidRPr="001B6BE1" w:rsidRDefault="00B0097B" w:rsidP="00131C39">
      <w:pPr>
        <w:rPr>
          <w:rFonts w:cs="Times"/>
          <w:color w:val="000000" w:themeColor="text1"/>
        </w:rPr>
      </w:pPr>
      <w:r w:rsidRPr="001B6BE1">
        <w:rPr>
          <w:rFonts w:cs="Times"/>
          <w:color w:val="000000" w:themeColor="text1"/>
        </w:rPr>
        <w:t xml:space="preserve">The following figure shows the </w:t>
      </w:r>
      <w:r w:rsidR="00EC10BC" w:rsidRPr="001B6BE1">
        <w:rPr>
          <w:rFonts w:cs="Times"/>
          <w:color w:val="000000" w:themeColor="text1"/>
        </w:rPr>
        <w:t xml:space="preserve">list of devices (Open vSwitches) connected in the network with their respective Master controller. </w:t>
      </w:r>
    </w:p>
    <w:p w14:paraId="64B0FE49" w14:textId="2C6616AD" w:rsidR="004D2D10" w:rsidRPr="001B6BE1" w:rsidRDefault="004E3E50" w:rsidP="0053276F">
      <w:pPr>
        <w:rPr>
          <w:rFonts w:cs="Times"/>
          <w:color w:val="000000" w:themeColor="text1"/>
        </w:rPr>
      </w:pPr>
      <w:r w:rsidRPr="001B6BE1">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101"/>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62BB74CC" w:rsidR="004D2D10" w:rsidRPr="001B6BE1" w:rsidRDefault="00AB2EDD" w:rsidP="00AB2EDD">
      <w:pPr>
        <w:pStyle w:val="Caption"/>
        <w:jc w:val="center"/>
      </w:pPr>
      <w:bookmarkStart w:id="233" w:name="_Toc114937955"/>
      <w:bookmarkStart w:id="234" w:name="_Toc114943158"/>
      <w:r w:rsidRPr="001B6BE1">
        <w:t xml:space="preserve">Figure 4. </w:t>
      </w:r>
      <w:r w:rsidRPr="001B6BE1">
        <w:fldChar w:fldCharType="begin"/>
      </w:r>
      <w:r w:rsidRPr="001B6BE1">
        <w:instrText xml:space="preserve"> SEQ Figure_4. \* ARABIC </w:instrText>
      </w:r>
      <w:r w:rsidRPr="001B6BE1">
        <w:fldChar w:fldCharType="separate"/>
      </w:r>
      <w:r w:rsidR="00F5756A" w:rsidRPr="001B6BE1">
        <w:t>61</w:t>
      </w:r>
      <w:r w:rsidRPr="001B6BE1">
        <w:fldChar w:fldCharType="end"/>
      </w:r>
      <w:r w:rsidRPr="001B6BE1">
        <w:t>: List of Open vSwitches with their associated Master controller</w:t>
      </w:r>
      <w:bookmarkEnd w:id="233"/>
      <w:bookmarkEnd w:id="234"/>
    </w:p>
    <w:p w14:paraId="4FD46381" w14:textId="5C45DB26" w:rsidR="003306E8" w:rsidRPr="001B6BE1" w:rsidRDefault="003306E8" w:rsidP="00B0097B">
      <w:pPr>
        <w:rPr>
          <w:rFonts w:cs="Times"/>
          <w:color w:val="000000" w:themeColor="text1"/>
        </w:rPr>
      </w:pPr>
    </w:p>
    <w:p w14:paraId="7EF52342" w14:textId="19445B95" w:rsidR="003306E8" w:rsidRPr="001B6BE1" w:rsidRDefault="00872B61" w:rsidP="00B0097B">
      <w:pPr>
        <w:rPr>
          <w:rFonts w:cs="Times"/>
          <w:color w:val="000000" w:themeColor="text1"/>
        </w:rPr>
      </w:pPr>
      <w:r w:rsidRPr="001B6BE1">
        <w:rPr>
          <w:rFonts w:cs="Times"/>
          <w:color w:val="000000" w:themeColor="text1"/>
        </w:rPr>
        <w:lastRenderedPageBreak/>
        <w:t>If any master controller is shut down or los</w:t>
      </w:r>
      <w:del w:id="235" w:author="Peter Gröschke" w:date="2022-09-30T16:21:00Z">
        <w:r w:rsidRPr="001B6BE1" w:rsidDel="00EF7D95">
          <w:rPr>
            <w:rFonts w:cs="Times"/>
            <w:color w:val="000000" w:themeColor="text1"/>
          </w:rPr>
          <w:delText>s</w:delText>
        </w:r>
      </w:del>
      <w:r w:rsidRPr="001B6BE1">
        <w:rPr>
          <w:rFonts w:cs="Times"/>
          <w:color w:val="000000" w:themeColor="text1"/>
        </w:rPr>
        <w:t xml:space="preserve">es connectivity </w:t>
      </w:r>
      <w:r w:rsidR="0077309C" w:rsidRPr="001B6BE1">
        <w:rPr>
          <w:rFonts w:cs="Times"/>
          <w:color w:val="000000" w:themeColor="text1"/>
        </w:rPr>
        <w:t>from</w:t>
      </w:r>
      <w:r w:rsidRPr="001B6BE1">
        <w:rPr>
          <w:rFonts w:cs="Times"/>
          <w:color w:val="000000" w:themeColor="text1"/>
        </w:rPr>
        <w:t xml:space="preserve"> the network, a new master is elected for the switches</w:t>
      </w:r>
      <w:r w:rsidR="0077309C" w:rsidRPr="001B6BE1">
        <w:rPr>
          <w:rFonts w:cs="Times"/>
          <w:color w:val="000000" w:themeColor="text1"/>
        </w:rPr>
        <w:t>,</w:t>
      </w:r>
      <w:r w:rsidRPr="001B6BE1">
        <w:rPr>
          <w:rFonts w:cs="Times"/>
          <w:color w:val="000000" w:themeColor="text1"/>
        </w:rPr>
        <w:t xml:space="preserve"> which were associated with that master controller. </w:t>
      </w:r>
      <w:r w:rsidR="00AE6D7B" w:rsidRPr="001B6BE1">
        <w:rPr>
          <w:rFonts w:cs="Times"/>
          <w:color w:val="000000" w:themeColor="text1"/>
        </w:rPr>
        <w:t>A new master is elected from the list of Standby role controllers</w:t>
      </w:r>
      <w:r w:rsidR="0077309C" w:rsidRPr="001B6BE1">
        <w:rPr>
          <w:rFonts w:cs="Times"/>
          <w:color w:val="000000" w:themeColor="text1"/>
        </w:rPr>
        <w:t xml:space="preserve"> for that individual switch</w:t>
      </w:r>
      <w:r w:rsidR="00AE6D7B" w:rsidRPr="001B6BE1">
        <w:rPr>
          <w:rFonts w:cs="Times"/>
          <w:color w:val="000000" w:themeColor="text1"/>
        </w:rPr>
        <w:t>. This list of Standby controllers is arranged according to the Node IDs</w:t>
      </w:r>
      <w:r w:rsidR="0077309C" w:rsidRPr="001B6BE1">
        <w:rPr>
          <w:rFonts w:cs="Times"/>
          <w:color w:val="000000" w:themeColor="text1"/>
        </w:rPr>
        <w:t xml:space="preserve"> of controllers</w:t>
      </w:r>
      <w:r w:rsidR="00AE6D7B" w:rsidRPr="001B6BE1">
        <w:rPr>
          <w:rFonts w:cs="Times"/>
          <w:color w:val="000000" w:themeColor="text1"/>
        </w:rPr>
        <w:t xml:space="preserve"> in preference order. This enables switch to elect next best</w:t>
      </w:r>
      <w:r w:rsidR="00686511" w:rsidRPr="001B6BE1">
        <w:rPr>
          <w:rFonts w:cs="Times"/>
          <w:color w:val="000000" w:themeColor="text1"/>
        </w:rPr>
        <w:t xml:space="preserve"> master</w:t>
      </w:r>
      <w:r w:rsidR="00AE6D7B" w:rsidRPr="001B6BE1">
        <w:rPr>
          <w:rFonts w:cs="Times"/>
          <w:color w:val="000000" w:themeColor="text1"/>
        </w:rPr>
        <w:t xml:space="preserve"> controller in case</w:t>
      </w:r>
      <w:r w:rsidR="00686511" w:rsidRPr="001B6BE1">
        <w:rPr>
          <w:rFonts w:cs="Times"/>
          <w:color w:val="000000" w:themeColor="text1"/>
        </w:rPr>
        <w:t xml:space="preserve"> of failure</w:t>
      </w:r>
      <w:r w:rsidR="00AE6D7B" w:rsidRPr="001B6BE1">
        <w:rPr>
          <w:rFonts w:cs="Times"/>
          <w:color w:val="000000" w:themeColor="text1"/>
        </w:rPr>
        <w:t xml:space="preserve"> of current master controller.</w:t>
      </w:r>
    </w:p>
    <w:p w14:paraId="3B4C9823" w14:textId="59369429" w:rsidR="008438F7" w:rsidRPr="001B6BE1" w:rsidRDefault="00C75FA4" w:rsidP="008C379B">
      <w:r w:rsidRPr="001B6BE1">
        <w:t>The following figure shows the failure of one controller and re-election of new master controller for the switches.</w:t>
      </w:r>
      <w:r w:rsidR="00974E8E" w:rsidRPr="001B6BE1">
        <w:t xml:space="preserve"> In the created network, a controller (172.17.0.5) was explicitly shut down and it was observed that the switches associated with that controller re-elect the new master controller (172.17.0.6)</w:t>
      </w:r>
      <w:r w:rsidR="00A400E3" w:rsidRPr="001B6BE1">
        <w:t>.</w:t>
      </w:r>
    </w:p>
    <w:p w14:paraId="537E5BFC" w14:textId="16BEE8A4" w:rsidR="008C379B" w:rsidRPr="001B6BE1" w:rsidRDefault="008C379B" w:rsidP="00D20ACE">
      <w:pPr>
        <w:jc w:val="center"/>
      </w:pPr>
      <w:r w:rsidRPr="001B6BE1">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102"/>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590FBD51" w:rsidR="004D2D10" w:rsidRPr="001B6BE1" w:rsidRDefault="007F4B1D" w:rsidP="007F4B1D">
      <w:pPr>
        <w:pStyle w:val="Caption"/>
        <w:jc w:val="center"/>
      </w:pPr>
      <w:bookmarkStart w:id="236" w:name="_Toc114937956"/>
      <w:bookmarkStart w:id="237" w:name="_Toc114943159"/>
      <w:r w:rsidRPr="001B6BE1">
        <w:t xml:space="preserve">Figure 4. </w:t>
      </w:r>
      <w:r w:rsidRPr="001B6BE1">
        <w:fldChar w:fldCharType="begin"/>
      </w:r>
      <w:r w:rsidRPr="001B6BE1">
        <w:instrText xml:space="preserve"> SEQ Figure_4. \* ARABIC </w:instrText>
      </w:r>
      <w:r w:rsidRPr="001B6BE1">
        <w:fldChar w:fldCharType="separate"/>
      </w:r>
      <w:r w:rsidR="00F5756A" w:rsidRPr="001B6BE1">
        <w:t>62</w:t>
      </w:r>
      <w:r w:rsidRPr="001B6BE1">
        <w:fldChar w:fldCharType="end"/>
      </w:r>
      <w:r w:rsidRPr="001B6BE1">
        <w:t>: Failure of one controller from the cluster</w:t>
      </w:r>
      <w:bookmarkEnd w:id="236"/>
      <w:bookmarkEnd w:id="237"/>
    </w:p>
    <w:p w14:paraId="3C829187" w14:textId="2F9D5C39" w:rsidR="00F75CB3" w:rsidRPr="001B6BE1" w:rsidRDefault="008A0631" w:rsidP="009A185B">
      <w:pPr>
        <w:pStyle w:val="Heading3"/>
        <w:rPr>
          <w:lang w:val="en-GB"/>
        </w:rPr>
      </w:pPr>
      <w:bookmarkStart w:id="238" w:name="_Toc115032513"/>
      <w:r w:rsidRPr="001B6BE1">
        <w:rPr>
          <w:rFonts w:cs="Times"/>
          <w:color w:val="000000" w:themeColor="text1"/>
          <w:lang w:val="en-GB"/>
        </w:rPr>
        <w:t xml:space="preserve">Proof and </w:t>
      </w:r>
      <w:del w:id="239" w:author="Peter Gröschke" w:date="2022-09-30T16:22:00Z">
        <w:r w:rsidRPr="001B6BE1" w:rsidDel="000D029D">
          <w:rPr>
            <w:rFonts w:cs="Times"/>
            <w:color w:val="000000" w:themeColor="text1"/>
            <w:lang w:val="en-GB"/>
          </w:rPr>
          <w:delText xml:space="preserve">validation </w:delText>
        </w:r>
      </w:del>
      <w:ins w:id="240" w:author="Peter Gröschke" w:date="2022-09-30T16:22:00Z">
        <w:r w:rsidR="000D029D">
          <w:rPr>
            <w:rFonts w:cs="Times"/>
            <w:color w:val="000000" w:themeColor="text1"/>
            <w:lang w:val="en-GB"/>
          </w:rPr>
          <w:t>V</w:t>
        </w:r>
        <w:r w:rsidR="000D029D" w:rsidRPr="001B6BE1">
          <w:rPr>
            <w:rFonts w:cs="Times"/>
            <w:color w:val="000000" w:themeColor="text1"/>
            <w:lang w:val="en-GB"/>
          </w:rPr>
          <w:t xml:space="preserve">alidation </w:t>
        </w:r>
      </w:ins>
      <w:r w:rsidRPr="001B6BE1">
        <w:rPr>
          <w:rFonts w:cs="Times"/>
          <w:color w:val="000000" w:themeColor="text1"/>
          <w:lang w:val="en-GB"/>
        </w:rPr>
        <w:t>of</w:t>
      </w:r>
      <w:r w:rsidR="009B7C65" w:rsidRPr="001B6BE1">
        <w:rPr>
          <w:rFonts w:cs="Times"/>
          <w:color w:val="000000" w:themeColor="text1"/>
          <w:lang w:val="en-GB"/>
        </w:rPr>
        <w:t xml:space="preserve"> </w:t>
      </w:r>
      <w:r w:rsidR="009B7C65" w:rsidRPr="001B6BE1">
        <w:rPr>
          <w:lang w:val="en-GB"/>
        </w:rPr>
        <w:t>Link</w:t>
      </w:r>
      <w:r w:rsidR="009B7C65" w:rsidRPr="001B6BE1">
        <w:rPr>
          <w:rFonts w:cs="Times"/>
          <w:color w:val="000000" w:themeColor="text1"/>
          <w:lang w:val="en-GB"/>
        </w:rPr>
        <w:t xml:space="preserve"> </w:t>
      </w:r>
      <w:del w:id="241" w:author="Peter Gröschke" w:date="2022-09-30T16:22:00Z">
        <w:r w:rsidR="009B7C65" w:rsidRPr="001B6BE1" w:rsidDel="000D029D">
          <w:rPr>
            <w:rFonts w:cs="Times"/>
            <w:color w:val="000000" w:themeColor="text1"/>
            <w:lang w:val="en-GB"/>
          </w:rPr>
          <w:delText>failover</w:delText>
        </w:r>
        <w:r w:rsidRPr="001B6BE1" w:rsidDel="000D029D">
          <w:rPr>
            <w:rFonts w:cs="Times"/>
            <w:color w:val="000000" w:themeColor="text1"/>
            <w:lang w:val="en-GB"/>
          </w:rPr>
          <w:delText xml:space="preserve"> </w:delText>
        </w:r>
      </w:del>
      <w:ins w:id="242" w:author="Peter Gröschke" w:date="2022-09-30T16:22:00Z">
        <w:r w:rsidR="000D029D">
          <w:rPr>
            <w:rFonts w:cs="Times"/>
            <w:color w:val="000000" w:themeColor="text1"/>
            <w:lang w:val="en-GB"/>
          </w:rPr>
          <w:t>F</w:t>
        </w:r>
        <w:r w:rsidR="000D029D" w:rsidRPr="001B6BE1">
          <w:rPr>
            <w:rFonts w:cs="Times"/>
            <w:color w:val="000000" w:themeColor="text1"/>
            <w:lang w:val="en-GB"/>
          </w:rPr>
          <w:t xml:space="preserve">ailover </w:t>
        </w:r>
      </w:ins>
      <w:del w:id="243" w:author="Peter Gröschke" w:date="2022-09-30T16:22:00Z">
        <w:r w:rsidRPr="001B6BE1" w:rsidDel="000D029D">
          <w:rPr>
            <w:rFonts w:cs="Times"/>
            <w:color w:val="000000" w:themeColor="text1"/>
            <w:lang w:val="en-GB"/>
          </w:rPr>
          <w:delText>functioning</w:delText>
        </w:r>
      </w:del>
      <w:bookmarkEnd w:id="238"/>
      <w:ins w:id="244" w:author="Peter Gröschke" w:date="2022-09-30T16:22:00Z">
        <w:r w:rsidR="000D029D">
          <w:rPr>
            <w:rFonts w:cs="Times"/>
            <w:color w:val="000000" w:themeColor="text1"/>
            <w:lang w:val="en-GB"/>
          </w:rPr>
          <w:t>F</w:t>
        </w:r>
        <w:r w:rsidR="000D029D" w:rsidRPr="001B6BE1">
          <w:rPr>
            <w:rFonts w:cs="Times"/>
            <w:color w:val="000000" w:themeColor="text1"/>
            <w:lang w:val="en-GB"/>
          </w:rPr>
          <w:t>unctioning</w:t>
        </w:r>
      </w:ins>
    </w:p>
    <w:p w14:paraId="5D0E2618" w14:textId="2D5FEC6B" w:rsidR="00264E87" w:rsidRPr="001B6BE1" w:rsidRDefault="003A1B80" w:rsidP="00F75CB3">
      <w:r w:rsidRPr="001B6BE1">
        <w:t xml:space="preserve">Previous chapters discuss </w:t>
      </w:r>
      <w:del w:id="245" w:author="Peter Gröschke" w:date="2022-09-30T16:24:00Z">
        <w:r w:rsidRPr="001B6BE1" w:rsidDel="000D029D">
          <w:delText xml:space="preserve">about </w:delText>
        </w:r>
      </w:del>
      <w:r w:rsidRPr="001B6BE1">
        <w:t xml:space="preserve">the failure of controller and devices in the network, this sub-chapter will discuss </w:t>
      </w:r>
      <w:del w:id="246" w:author="Peter Gröschke" w:date="2022-09-30T16:24:00Z">
        <w:r w:rsidRPr="001B6BE1" w:rsidDel="000D029D">
          <w:delText xml:space="preserve">about </w:delText>
        </w:r>
      </w:del>
      <w:r w:rsidRPr="001B6BE1">
        <w:t>the failure of link</w:t>
      </w:r>
      <w:ins w:id="247" w:author="Peter Gröschke" w:date="2022-09-30T16:24:00Z">
        <w:r w:rsidR="000D029D">
          <w:t>s</w:t>
        </w:r>
      </w:ins>
      <w:r w:rsidRPr="001B6BE1">
        <w:t xml:space="preserve"> between the devices.</w:t>
      </w:r>
    </w:p>
    <w:p w14:paraId="7132715A" w14:textId="42D5A844" w:rsidR="004025F1" w:rsidRPr="001B6BE1" w:rsidRDefault="00264E87" w:rsidP="00F75CB3">
      <w:r w:rsidRPr="001B6BE1">
        <w:t xml:space="preserve">The links between the devices are discovered on a hop-by-hop basis by using probe frames. The probe frames are forwarded from all ports of </w:t>
      </w:r>
      <w:ins w:id="248" w:author="Peter Gröschke" w:date="2022-09-30T16:24:00Z">
        <w:r w:rsidR="000D029D">
          <w:t xml:space="preserve">a </w:t>
        </w:r>
      </w:ins>
      <w:r w:rsidRPr="001B6BE1">
        <w:t xml:space="preserve">device containing device ID. The other end of link is discovered </w:t>
      </w:r>
      <w:r w:rsidR="004E2B25" w:rsidRPr="001B6BE1">
        <w:t>when</w:t>
      </w:r>
      <w:r w:rsidRPr="001B6BE1">
        <w:t xml:space="preserve"> the </w:t>
      </w:r>
      <w:r w:rsidR="004E2B25" w:rsidRPr="001B6BE1">
        <w:t xml:space="preserve">other </w:t>
      </w:r>
      <w:r w:rsidRPr="001B6BE1">
        <w:t xml:space="preserve">device on </w:t>
      </w:r>
      <w:r w:rsidR="00223D75" w:rsidRPr="001B6BE1">
        <w:t>another</w:t>
      </w:r>
      <w:r w:rsidRPr="001B6BE1">
        <w:t xml:space="preserve"> end receives this probe frame </w:t>
      </w:r>
      <w:r w:rsidR="004E2B25" w:rsidRPr="001B6BE1">
        <w:t xml:space="preserve">and sends it back to the controller. The </w:t>
      </w:r>
      <w:r w:rsidR="004E2B25" w:rsidRPr="001B6BE1">
        <w:rPr>
          <w:i/>
          <w:iCs/>
        </w:rPr>
        <w:t>Link subsystem</w:t>
      </w:r>
      <w:r w:rsidR="004E2B25" w:rsidRPr="001B6BE1">
        <w:t xml:space="preserve"> of </w:t>
      </w:r>
      <w:r w:rsidR="00223D75" w:rsidRPr="001B6BE1">
        <w:t>ONOS communicates</w:t>
      </w:r>
      <w:r w:rsidR="004E2B25" w:rsidRPr="001B6BE1">
        <w:t xml:space="preserve"> with </w:t>
      </w:r>
      <w:r w:rsidR="004E2B25" w:rsidRPr="001B6BE1">
        <w:rPr>
          <w:i/>
          <w:iCs/>
        </w:rPr>
        <w:t>Device subsystem</w:t>
      </w:r>
      <w:r w:rsidR="004E2B25" w:rsidRPr="001B6BE1">
        <w:t xml:space="preserve"> using the </w:t>
      </w:r>
      <w:r w:rsidR="004E2B25" w:rsidRPr="001B6BE1">
        <w:rPr>
          <w:i/>
          <w:iCs/>
        </w:rPr>
        <w:t>LLDPLinkProvider</w:t>
      </w:r>
      <w:r w:rsidR="004E2B25" w:rsidRPr="001B6BE1">
        <w:t xml:space="preserve">. </w:t>
      </w:r>
      <w:r w:rsidR="00B935FA" w:rsidRPr="001B6BE1">
        <w:t xml:space="preserve">The LLDPLinkProvider’s </w:t>
      </w:r>
      <w:r w:rsidR="00B935FA" w:rsidRPr="001B6BE1">
        <w:rPr>
          <w:i/>
          <w:iCs/>
        </w:rPr>
        <w:t>LinkDiscovery</w:t>
      </w:r>
      <w:r w:rsidR="00B935FA" w:rsidRPr="001B6BE1">
        <w:t xml:space="preserve"> object performs link discovery through </w:t>
      </w:r>
      <w:commentRangeStart w:id="249"/>
      <w:r w:rsidR="00B935FA" w:rsidRPr="001B6BE1">
        <w:t xml:space="preserve">LLDP </w:t>
      </w:r>
      <w:commentRangeEnd w:id="249"/>
      <w:r w:rsidR="000D029D">
        <w:rPr>
          <w:rStyle w:val="CommentReference"/>
        </w:rPr>
        <w:commentReference w:id="249"/>
      </w:r>
      <w:r w:rsidR="00B935FA" w:rsidRPr="001B6BE1">
        <w:t xml:space="preserve">messages. </w:t>
      </w:r>
      <w:sdt>
        <w:sdtPr>
          <w:id w:val="267666842"/>
          <w:citation/>
        </w:sdtPr>
        <w:sdtContent>
          <w:r w:rsidR="00776E9C" w:rsidRPr="001B6BE1">
            <w:fldChar w:fldCharType="begin"/>
          </w:r>
          <w:r w:rsidR="00776E9C" w:rsidRPr="001B6BE1">
            <w:instrText xml:space="preserve"> CITATION Sha16 \l 1033 </w:instrText>
          </w:r>
          <w:r w:rsidR="00776E9C" w:rsidRPr="001B6BE1">
            <w:fldChar w:fldCharType="separate"/>
          </w:r>
          <w:r w:rsidR="00E54C4E" w:rsidRPr="001B6BE1">
            <w:t>[69]</w:t>
          </w:r>
          <w:r w:rsidR="00776E9C" w:rsidRPr="001B6BE1">
            <w:fldChar w:fldCharType="end"/>
          </w:r>
        </w:sdtContent>
      </w:sdt>
      <w:r w:rsidR="00C36744" w:rsidRPr="001B6BE1">
        <w:t xml:space="preserve"> After the links are discovered, the data transmission between the devices takes place mostly via </w:t>
      </w:r>
      <w:r w:rsidR="00C11056" w:rsidRPr="001B6BE1">
        <w:t>R</w:t>
      </w:r>
      <w:r w:rsidR="00C36744" w:rsidRPr="001B6BE1">
        <w:t xml:space="preserve">eactive </w:t>
      </w:r>
      <w:r w:rsidR="00C11056" w:rsidRPr="001B6BE1">
        <w:t>F</w:t>
      </w:r>
      <w:r w:rsidR="00C36744" w:rsidRPr="001B6BE1">
        <w:t>orwarding.</w:t>
      </w:r>
    </w:p>
    <w:p w14:paraId="22CDBD67" w14:textId="1915D4D5" w:rsidR="00570B2D" w:rsidRPr="001B6BE1" w:rsidRDefault="00CB7D76" w:rsidP="00F75CB3">
      <w:r w:rsidRPr="001B6BE1">
        <w:t xml:space="preserve">The </w:t>
      </w:r>
      <w:commentRangeStart w:id="250"/>
      <w:r w:rsidRPr="001B6BE1">
        <w:t xml:space="preserve">Reactive Forwarding concept of SDN </w:t>
      </w:r>
      <w:commentRangeEnd w:id="250"/>
      <w:r w:rsidR="001725EE">
        <w:rPr>
          <w:rStyle w:val="CommentReference"/>
        </w:rPr>
        <w:commentReference w:id="250"/>
      </w:r>
      <w:r w:rsidR="00C47515" w:rsidRPr="001B6BE1">
        <w:t xml:space="preserve">enables the controller to configure the path between the devices when the actual data has been transmitted from either of the device. </w:t>
      </w:r>
      <w:r w:rsidR="002B0967" w:rsidRPr="001B6BE1">
        <w:t xml:space="preserve">ONOS contains an application named </w:t>
      </w:r>
      <w:r w:rsidR="002B0967" w:rsidRPr="001B6BE1">
        <w:rPr>
          <w:b/>
          <w:bCs/>
          <w:i/>
          <w:iCs/>
        </w:rPr>
        <w:t>org.onosproject.fwd</w:t>
      </w:r>
      <w:r w:rsidR="002B0967" w:rsidRPr="001B6BE1">
        <w:t xml:space="preserve"> which is required to be installed and activated for data transmission to take place in the network. </w:t>
      </w:r>
      <w:r w:rsidR="00CC56A1" w:rsidRPr="001B6BE1">
        <w:t xml:space="preserve">When the </w:t>
      </w:r>
      <w:r w:rsidR="00CD1F8E">
        <w:t>endpoints</w:t>
      </w:r>
      <w:r w:rsidR="00CC56A1" w:rsidRPr="001B6BE1">
        <w:t xml:space="preserve"> generate some traffic in the network, the first packet is </w:t>
      </w:r>
      <w:r w:rsidR="00CA5768" w:rsidRPr="001B6BE1">
        <w:t xml:space="preserve">encapsulated as a PacketIn message of OpenFlow and forwarded to the ONOS controller. </w:t>
      </w:r>
      <w:r w:rsidR="00C60DE3" w:rsidRPr="001B6BE1">
        <w:t xml:space="preserve">With the help of Reactive Forwarding application, ONOS controller updates the flow </w:t>
      </w:r>
      <w:r w:rsidR="00F05D9F" w:rsidRPr="001B6BE1">
        <w:t>rules</w:t>
      </w:r>
      <w:r w:rsidR="00C60DE3" w:rsidRPr="001B6BE1">
        <w:t xml:space="preserve"> on the Open vSwitches. </w:t>
      </w:r>
      <w:r w:rsidR="001600E0" w:rsidRPr="001B6BE1">
        <w:t xml:space="preserve">It uses the Dijkstra algorithm for finding the best possible path between the </w:t>
      </w:r>
      <w:r w:rsidR="00CD1F8E">
        <w:t>endpoints</w:t>
      </w:r>
      <w:r w:rsidR="001600E0" w:rsidRPr="001B6BE1">
        <w:t>.</w:t>
      </w:r>
      <w:sdt>
        <w:sdtPr>
          <w:id w:val="-1508281132"/>
          <w:citation/>
        </w:sdtPr>
        <w:sdtContent>
          <w:r w:rsidR="00FF5BE0" w:rsidRPr="001B6BE1">
            <w:fldChar w:fldCharType="begin"/>
          </w:r>
          <w:r w:rsidR="00FF5BE0" w:rsidRPr="001B6BE1">
            <w:instrText xml:space="preserve"> CITATION Rus15 \l 1033 </w:instrText>
          </w:r>
          <w:r w:rsidR="00FF5BE0" w:rsidRPr="001B6BE1">
            <w:fldChar w:fldCharType="separate"/>
          </w:r>
          <w:r w:rsidR="00E54C4E" w:rsidRPr="001B6BE1">
            <w:t xml:space="preserve"> [70]</w:t>
          </w:r>
          <w:r w:rsidR="00FF5BE0" w:rsidRPr="001B6BE1">
            <w:fldChar w:fldCharType="end"/>
          </w:r>
        </w:sdtContent>
      </w:sdt>
      <w:r w:rsidR="00FF5BE0" w:rsidRPr="001B6BE1">
        <w:t xml:space="preserve"> </w:t>
      </w:r>
      <w:r w:rsidR="00534C02" w:rsidRPr="001B6BE1">
        <w:t>The use of Intent</w:t>
      </w:r>
      <w:r w:rsidR="00474476" w:rsidRPr="001B6BE1">
        <w:t xml:space="preserve"> based</w:t>
      </w:r>
      <w:r w:rsidR="00534C02" w:rsidRPr="001B6BE1">
        <w:t xml:space="preserve"> service in the network increase</w:t>
      </w:r>
      <w:r w:rsidR="00BE7C22" w:rsidRPr="001B6BE1">
        <w:t>s</w:t>
      </w:r>
      <w:r w:rsidR="00534C02" w:rsidRPr="001B6BE1">
        <w:t xml:space="preserve"> the resilience of the network.</w:t>
      </w:r>
    </w:p>
    <w:p w14:paraId="1A5E7EA5" w14:textId="24F42570" w:rsidR="002610AD" w:rsidRPr="001B6BE1" w:rsidRDefault="00DC66A5" w:rsidP="00501A2F">
      <w:r w:rsidRPr="001B6BE1">
        <w:t xml:space="preserve">The </w:t>
      </w:r>
      <w:r w:rsidR="00EE219A" w:rsidRPr="001B6BE1">
        <w:t>I</w:t>
      </w:r>
      <w:r w:rsidRPr="001B6BE1">
        <w:t>ntents are managed by the Intent subsystem which is explained in detail in chapter 4.2.3.</w:t>
      </w:r>
      <w:r w:rsidR="00B3037A" w:rsidRPr="001B6BE1">
        <w:t xml:space="preserve"> The </w:t>
      </w:r>
      <w:r w:rsidR="00501A2F" w:rsidRPr="001B6BE1">
        <w:t>I</w:t>
      </w:r>
      <w:r w:rsidR="00B3037A" w:rsidRPr="001B6BE1">
        <w:t xml:space="preserve">ntent subsystem </w:t>
      </w:r>
      <w:r w:rsidR="00080003" w:rsidRPr="001B6BE1">
        <w:t xml:space="preserve">acquires the information and updates about the network topology from the Topology subsystem. </w:t>
      </w:r>
      <w:r w:rsidR="009E69BD" w:rsidRPr="001B6BE1">
        <w:t>When</w:t>
      </w:r>
      <w:r w:rsidR="00501A2F" w:rsidRPr="001B6BE1">
        <w:t xml:space="preserve"> the new Intents are formed between the </w:t>
      </w:r>
      <w:r w:rsidR="00CD1F8E">
        <w:t>endpoints</w:t>
      </w:r>
      <w:r w:rsidR="00501A2F" w:rsidRPr="001B6BE1">
        <w:t xml:space="preserve">, the Intent subsystem </w:t>
      </w:r>
      <w:r w:rsidR="007A41D6" w:rsidRPr="001B6BE1">
        <w:t>creates</w:t>
      </w:r>
      <w:r w:rsidR="00501A2F" w:rsidRPr="001B6BE1">
        <w:t xml:space="preserve"> the path between the </w:t>
      </w:r>
      <w:r w:rsidR="00CD1F8E">
        <w:t>endpoints</w:t>
      </w:r>
      <w:r w:rsidR="00501A2F" w:rsidRPr="001B6BE1">
        <w:t xml:space="preserve"> based </w:t>
      </w:r>
      <w:r w:rsidR="00501A2F" w:rsidRPr="001B6BE1">
        <w:lastRenderedPageBreak/>
        <w:t xml:space="preserve">on the information received from the Topology subsystem. </w:t>
      </w:r>
      <w:r w:rsidR="002610AD" w:rsidRPr="001B6BE1">
        <w:t xml:space="preserve">In case of link </w:t>
      </w:r>
      <w:r w:rsidR="00223D75" w:rsidRPr="001B6BE1">
        <w:t>failure,</w:t>
      </w:r>
      <w:r w:rsidR="002610AD" w:rsidRPr="001B6BE1">
        <w:t xml:space="preserve"> which is part of Intent path, the Intent subsystem makes changes in the path based on the information received from the Topology subsystem. The controller expects the link failure information to be transferred to it through the control messages of OpenFlow protocol. </w:t>
      </w:r>
      <w:r w:rsidR="00F52FA3" w:rsidRPr="001B6BE1">
        <w:t>On receiving this information, the Intent subsystem decides either the creation of new intents or updating the affected intents in the network.</w:t>
      </w:r>
      <w:r w:rsidR="00C60927" w:rsidRPr="001B6BE1">
        <w:t xml:space="preserve"> </w:t>
      </w:r>
      <w:sdt>
        <w:sdtPr>
          <w:id w:val="-696078207"/>
          <w:citation/>
        </w:sdtPr>
        <w:sdtContent>
          <w:r w:rsidR="00C60927" w:rsidRPr="001B6BE1">
            <w:fldChar w:fldCharType="begin"/>
          </w:r>
          <w:r w:rsidR="00C60927" w:rsidRPr="001B6BE1">
            <w:instrText xml:space="preserve"> CITATION Dim \l 1033 </w:instrText>
          </w:r>
          <w:r w:rsidR="00C60927" w:rsidRPr="001B6BE1">
            <w:fldChar w:fldCharType="separate"/>
          </w:r>
          <w:r w:rsidR="00E54C4E" w:rsidRPr="001B6BE1">
            <w:t>[71]</w:t>
          </w:r>
          <w:r w:rsidR="00C60927" w:rsidRPr="001B6BE1">
            <w:fldChar w:fldCharType="end"/>
          </w:r>
        </w:sdtContent>
      </w:sdt>
      <w:r w:rsidR="00F52FA3" w:rsidRPr="001B6BE1">
        <w:t xml:space="preserve"> This information is further results in changes in flow </w:t>
      </w:r>
      <w:r w:rsidR="009E1B9C" w:rsidRPr="001B6BE1">
        <w:t>rules</w:t>
      </w:r>
      <w:r w:rsidR="00F52FA3" w:rsidRPr="001B6BE1">
        <w:t xml:space="preserve"> of the Open vSwitches.</w:t>
      </w:r>
    </w:p>
    <w:p w14:paraId="5F9C29C1" w14:textId="773605D4" w:rsidR="008D6763" w:rsidRPr="001B6BE1" w:rsidRDefault="009C493C" w:rsidP="006C28F0">
      <w:r w:rsidRPr="001B6BE1">
        <w:t xml:space="preserve">In this way when a link between the Open vSwitches is shut down, ONOS detects </w:t>
      </w:r>
      <w:r w:rsidR="00223D75" w:rsidRPr="001B6BE1">
        <w:t>this event</w:t>
      </w:r>
      <w:r w:rsidRPr="001B6BE1">
        <w:t xml:space="preserve"> and the information about the updated paths is forwarded to the Open vSwitches. To test this mechanism, the created network environment for the multiple </w:t>
      </w:r>
      <w:r w:rsidR="00223D75" w:rsidRPr="001B6BE1">
        <w:t>controllers</w:t>
      </w:r>
      <w:r w:rsidRPr="001B6BE1">
        <w:t xml:space="preserve"> use case was utilized.</w:t>
      </w:r>
      <w:r w:rsidR="00C3708F" w:rsidRPr="001B6BE1">
        <w:t xml:space="preserve"> An intent was created between the </w:t>
      </w:r>
      <w:r w:rsidR="00CD1F8E">
        <w:t>endpoints</w:t>
      </w:r>
      <w:r w:rsidR="00C3708F" w:rsidRPr="001B6BE1">
        <w:t xml:space="preserve"> (10.0.0.2 and 10.0.0.18) as seen in </w:t>
      </w:r>
      <w:commentRangeStart w:id="251"/>
      <w:r w:rsidR="00C3708F" w:rsidRPr="001B6BE1">
        <w:t>the following figure</w:t>
      </w:r>
      <w:commentRangeEnd w:id="251"/>
      <w:r w:rsidR="001725EE">
        <w:rPr>
          <w:rStyle w:val="CommentReference"/>
        </w:rPr>
        <w:commentReference w:id="251"/>
      </w:r>
      <w:r w:rsidR="00C3708F" w:rsidRPr="001B6BE1">
        <w:t>.</w:t>
      </w:r>
    </w:p>
    <w:p w14:paraId="579A7271" w14:textId="77777777" w:rsidR="0057080C" w:rsidRPr="001B6BE1" w:rsidRDefault="00DB5ABB" w:rsidP="0057080C">
      <w:pPr>
        <w:keepNext/>
        <w:jc w:val="center"/>
      </w:pPr>
      <w:r w:rsidRPr="001B6BE1">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103"/>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0D80ED4E" w14:textId="025BC673" w:rsidR="00DB5ABB" w:rsidRPr="001B6BE1" w:rsidRDefault="0057080C" w:rsidP="0057080C">
      <w:pPr>
        <w:pStyle w:val="Caption"/>
        <w:spacing w:before="0" w:after="120" w:line="120" w:lineRule="atLeast"/>
        <w:jc w:val="center"/>
      </w:pPr>
      <w:bookmarkStart w:id="252" w:name="_Toc114943160"/>
      <w:r w:rsidRPr="001B6BE1">
        <w:t xml:space="preserve">Figure 4. </w:t>
      </w:r>
      <w:r w:rsidRPr="001B6BE1">
        <w:fldChar w:fldCharType="begin"/>
      </w:r>
      <w:r w:rsidRPr="001B6BE1">
        <w:instrText xml:space="preserve"> SEQ Figure_4. \* ARABIC </w:instrText>
      </w:r>
      <w:r w:rsidRPr="001B6BE1">
        <w:fldChar w:fldCharType="separate"/>
      </w:r>
      <w:r w:rsidR="00F5756A" w:rsidRPr="001B6BE1">
        <w:t>63</w:t>
      </w:r>
      <w:r w:rsidRPr="001B6BE1">
        <w:fldChar w:fldCharType="end"/>
      </w:r>
      <w:r w:rsidRPr="001B6BE1">
        <w:t xml:space="preserve"> Route from Leaf-1 to Leaf-4 created after </w:t>
      </w:r>
      <w:r w:rsidR="00223D75" w:rsidRPr="001B6BE1">
        <w:t>installing</w:t>
      </w:r>
      <w:r w:rsidRPr="001B6BE1">
        <w:t xml:space="preserve"> an intent</w:t>
      </w:r>
      <w:bookmarkEnd w:id="252"/>
    </w:p>
    <w:p w14:paraId="3AC3319B" w14:textId="0107261C" w:rsidR="00731B89" w:rsidRPr="001B6BE1" w:rsidRDefault="00D72532" w:rsidP="00C3708F">
      <w:r w:rsidRPr="001B6BE1">
        <w:t xml:space="preserve">The created intent was able to find the </w:t>
      </w:r>
      <w:commentRangeStart w:id="253"/>
      <w:r w:rsidRPr="001B6BE1">
        <w:t xml:space="preserve">best </w:t>
      </w:r>
      <w:commentRangeEnd w:id="253"/>
      <w:r w:rsidR="001725EE">
        <w:rPr>
          <w:rStyle w:val="CommentReference"/>
        </w:rPr>
        <w:commentReference w:id="253"/>
      </w:r>
      <w:r w:rsidRPr="001B6BE1">
        <w:t xml:space="preserve">shortest path between the selected </w:t>
      </w:r>
      <w:r w:rsidR="00CD1F8E">
        <w:t>endpoints</w:t>
      </w:r>
      <w:r w:rsidRPr="001B6BE1">
        <w:t xml:space="preserve"> through Leaf1-Spine1-Leaf4 path as seen in the above figure. </w:t>
      </w:r>
      <w:bookmarkStart w:id="254" w:name="_Hlk114278660"/>
      <w:r w:rsidR="00F376AC" w:rsidRPr="001B6BE1">
        <w:t>One of the</w:t>
      </w:r>
      <w:r w:rsidRPr="001B6BE1">
        <w:t xml:space="preserve"> </w:t>
      </w:r>
      <w:r w:rsidR="00223D75" w:rsidRPr="001B6BE1">
        <w:t>links,</w:t>
      </w:r>
      <w:r w:rsidR="009E1B9C" w:rsidRPr="001B6BE1">
        <w:t xml:space="preserve"> which was</w:t>
      </w:r>
      <w:r w:rsidR="00F376AC" w:rsidRPr="001B6BE1">
        <w:t xml:space="preserve"> part of this path, link</w:t>
      </w:r>
      <w:r w:rsidRPr="001B6BE1">
        <w:t xml:space="preserve"> between the Sp</w:t>
      </w:r>
      <w:r w:rsidR="00F376AC" w:rsidRPr="001B6BE1">
        <w:t>ine1 and Leaf1 was</w:t>
      </w:r>
      <w:r w:rsidR="009E1B9C" w:rsidRPr="001B6BE1">
        <w:t xml:space="preserve"> manually</w:t>
      </w:r>
      <w:r w:rsidR="00F376AC" w:rsidRPr="001B6BE1">
        <w:t xml:space="preserve"> shut down</w:t>
      </w:r>
      <w:r w:rsidR="009E1B9C" w:rsidRPr="001B6BE1">
        <w:t xml:space="preserve"> using the mininet command. The ONOS controller was successful for installing the new intent and updating the revised flow rules on the Open vSwitches.</w:t>
      </w:r>
      <w:bookmarkEnd w:id="254"/>
    </w:p>
    <w:p w14:paraId="04F5AC15" w14:textId="77777777" w:rsidR="0057080C" w:rsidRPr="001B6BE1" w:rsidRDefault="00DF11F1" w:rsidP="0057080C">
      <w:pPr>
        <w:keepNext/>
        <w:jc w:val="center"/>
      </w:pPr>
      <w:r w:rsidRPr="001B6BE1">
        <w:rPr>
          <w:noProof/>
        </w:rPr>
        <w:lastRenderedPageBreak/>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04"/>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0349FB26" w:rsidR="00DF11F1" w:rsidRPr="001B6BE1" w:rsidRDefault="0057080C" w:rsidP="0057080C">
      <w:pPr>
        <w:pStyle w:val="Caption"/>
        <w:spacing w:before="0" w:after="120" w:line="120" w:lineRule="atLeast"/>
        <w:jc w:val="center"/>
      </w:pPr>
      <w:bookmarkStart w:id="255" w:name="_Toc114943161"/>
      <w:r w:rsidRPr="001B6BE1">
        <w:t xml:space="preserve">Figure 4. </w:t>
      </w:r>
      <w:r w:rsidRPr="001B6BE1">
        <w:fldChar w:fldCharType="begin"/>
      </w:r>
      <w:r w:rsidRPr="001B6BE1">
        <w:instrText xml:space="preserve"> SEQ Figure_4. \* ARABIC </w:instrText>
      </w:r>
      <w:r w:rsidRPr="001B6BE1">
        <w:fldChar w:fldCharType="separate"/>
      </w:r>
      <w:r w:rsidR="00F5756A" w:rsidRPr="001B6BE1">
        <w:t>64</w:t>
      </w:r>
      <w:r w:rsidRPr="001B6BE1">
        <w:fldChar w:fldCharType="end"/>
      </w:r>
      <w:r w:rsidRPr="001B6BE1">
        <w:t xml:space="preserve"> Route change after failure of link between Spine-1 and Leaf-1</w:t>
      </w:r>
      <w:bookmarkEnd w:id="255"/>
    </w:p>
    <w:p w14:paraId="659DDC06" w14:textId="16FD4463" w:rsidR="006F4D83" w:rsidRPr="001B6BE1" w:rsidRDefault="005E6B95" w:rsidP="004B468C">
      <w:r w:rsidRPr="001B6BE1">
        <w:t>The above figure shows the installation of new path via Leaf1-Spine2-Leaf4 Open vSwitches.</w:t>
      </w:r>
      <w:r w:rsidR="004B468C" w:rsidRPr="001B6BE1">
        <w:t xml:space="preserve"> The same process was </w:t>
      </w:r>
      <w:r w:rsidR="00223D75" w:rsidRPr="001B6BE1">
        <w:t>repeated</w:t>
      </w:r>
      <w:r w:rsidR="004B468C" w:rsidRPr="001B6BE1">
        <w:t xml:space="preserve"> and another link which was part of this path, link between the Spine2 and Leaf4 was manually shut down using the </w:t>
      </w:r>
      <w:del w:id="256" w:author="Peter Gröschke" w:date="2022-09-30T17:14:00Z">
        <w:r w:rsidR="004B468C" w:rsidRPr="001B6BE1" w:rsidDel="001725EE">
          <w:delText xml:space="preserve">mininet </w:delText>
        </w:r>
      </w:del>
      <w:ins w:id="257" w:author="Peter Gröschke" w:date="2022-09-30T17:14:00Z">
        <w:r w:rsidR="001725EE">
          <w:t>M</w:t>
        </w:r>
        <w:r w:rsidR="001725EE" w:rsidRPr="001B6BE1">
          <w:t xml:space="preserve">ininet </w:t>
        </w:r>
      </w:ins>
      <w:r w:rsidR="004B468C" w:rsidRPr="001B6BE1">
        <w:t>command. And the ONOS controller was successful for installing again the new intent and updating the revised flow rules on the associated Open vSwitches.</w:t>
      </w:r>
    </w:p>
    <w:p w14:paraId="416227BE" w14:textId="77777777" w:rsidR="0057080C" w:rsidRPr="001B6BE1" w:rsidRDefault="00DF11F1" w:rsidP="0057080C">
      <w:pPr>
        <w:keepNext/>
        <w:jc w:val="center"/>
      </w:pPr>
      <w:r w:rsidRPr="001B6BE1">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05"/>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74E478F3" w:rsidR="00DF11F1" w:rsidRPr="001B6BE1" w:rsidRDefault="0057080C" w:rsidP="007E6F28">
      <w:pPr>
        <w:pStyle w:val="Caption"/>
        <w:spacing w:before="0" w:after="120"/>
        <w:jc w:val="center"/>
      </w:pPr>
      <w:bookmarkStart w:id="258" w:name="_Toc114943162"/>
      <w:r w:rsidRPr="001B6BE1">
        <w:t xml:space="preserve">Figure 4. </w:t>
      </w:r>
      <w:r w:rsidRPr="001B6BE1">
        <w:fldChar w:fldCharType="begin"/>
      </w:r>
      <w:r w:rsidRPr="001B6BE1">
        <w:instrText xml:space="preserve"> SEQ Figure_4. \* ARABIC </w:instrText>
      </w:r>
      <w:r w:rsidRPr="001B6BE1">
        <w:fldChar w:fldCharType="separate"/>
      </w:r>
      <w:r w:rsidR="00F5756A" w:rsidRPr="001B6BE1">
        <w:t>65</w:t>
      </w:r>
      <w:r w:rsidRPr="001B6BE1">
        <w:fldChar w:fldCharType="end"/>
      </w:r>
      <w:r w:rsidRPr="001B6BE1">
        <w:t xml:space="preserve"> Route change after failure of link between Spine-2 and Leaf-4</w:t>
      </w:r>
      <w:bookmarkEnd w:id="258"/>
    </w:p>
    <w:p w14:paraId="0321EB7E" w14:textId="7BBD6D71" w:rsidR="00D03756" w:rsidRPr="001B6BE1" w:rsidRDefault="004B468C" w:rsidP="008D6763">
      <w:r w:rsidRPr="001B6BE1">
        <w:t xml:space="preserve">The above figure shows the installation of new path via Leaf1-Spine2-Leaf2-Spine1-Leaf4 Open vSwitches. </w:t>
      </w:r>
      <w:r w:rsidR="00157708" w:rsidRPr="001B6BE1">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Pr="001B6BE1" w:rsidRDefault="004D2D10" w:rsidP="004D2D10">
      <w:pPr>
        <w:pStyle w:val="Heading2"/>
      </w:pPr>
      <w:bookmarkStart w:id="259" w:name="_Toc115032514"/>
      <w:r w:rsidRPr="001B6BE1">
        <w:lastRenderedPageBreak/>
        <w:t xml:space="preserve">Use </w:t>
      </w:r>
      <w:r w:rsidR="005F247C" w:rsidRPr="001B6BE1">
        <w:t>C</w:t>
      </w:r>
      <w:r w:rsidRPr="001B6BE1">
        <w:t>ase-</w:t>
      </w:r>
      <w:r w:rsidR="004D6466" w:rsidRPr="001B6BE1">
        <w:t>3</w:t>
      </w:r>
      <w:r w:rsidRPr="001B6BE1">
        <w:t xml:space="preserve">: Testing </w:t>
      </w:r>
      <w:r w:rsidR="005F247C" w:rsidRPr="001B6BE1">
        <w:t xml:space="preserve">the </w:t>
      </w:r>
      <w:r w:rsidR="00C11546" w:rsidRPr="001B6BE1">
        <w:t>ONOS Controller</w:t>
      </w:r>
      <w:r w:rsidRPr="001B6BE1">
        <w:t xml:space="preserve"> with IPv6 </w:t>
      </w:r>
      <w:r w:rsidR="005F247C" w:rsidRPr="001B6BE1">
        <w:t>A</w:t>
      </w:r>
      <w:r w:rsidRPr="001B6BE1">
        <w:t>ddressing</w:t>
      </w:r>
      <w:bookmarkEnd w:id="259"/>
    </w:p>
    <w:p w14:paraId="63B9F3C2" w14:textId="44B403E8" w:rsidR="00131570" w:rsidRDefault="00131570" w:rsidP="00131570">
      <w:pPr>
        <w:rPr>
          <w:ins w:id="260" w:author="Peter Gröschke" w:date="2022-09-30T17:26:00Z"/>
        </w:rPr>
      </w:pPr>
      <w:r w:rsidRPr="001B6BE1">
        <w:t xml:space="preserve">With the introduction of </w:t>
      </w:r>
      <w:commentRangeStart w:id="261"/>
      <w:r w:rsidRPr="001B6BE1">
        <w:t xml:space="preserve">Wi-Fi 6 and 5G, the devices connected to the </w:t>
      </w:r>
      <w:del w:id="262" w:author="Peter Gröschke" w:date="2022-09-30T17:24:00Z">
        <w:r w:rsidRPr="001B6BE1" w:rsidDel="00E25AEC">
          <w:delText xml:space="preserve">internet </w:delText>
        </w:r>
      </w:del>
      <w:commentRangeEnd w:id="261"/>
      <w:ins w:id="263" w:author="Peter Gröschke" w:date="2022-09-30T17:24:00Z">
        <w:r w:rsidR="00E25AEC">
          <w:t>I</w:t>
        </w:r>
        <w:r w:rsidR="00E25AEC" w:rsidRPr="001B6BE1">
          <w:t xml:space="preserve">nternet </w:t>
        </w:r>
      </w:ins>
      <w:r w:rsidR="00E25AEC">
        <w:rPr>
          <w:rStyle w:val="CommentReference"/>
        </w:rPr>
        <w:commentReference w:id="261"/>
      </w:r>
      <w:r w:rsidRPr="001B6BE1">
        <w:t>are increasing very rapidly</w:t>
      </w:r>
      <w:r w:rsidR="00CD587E" w:rsidRPr="001B6BE1">
        <w:t>.</w:t>
      </w:r>
      <w:r w:rsidR="0050657F" w:rsidRPr="001B6BE1">
        <w:t xml:space="preserve"> </w:t>
      </w:r>
      <w:commentRangeStart w:id="264"/>
      <w:r w:rsidR="0050657F" w:rsidRPr="001B6BE1">
        <w:t>Studies suggest that the IPv4 addressing scheme, which is base addressing scheme of internet today won’t be able to tackle the problem of exponential increase of devices</w:t>
      </w:r>
      <w:commentRangeEnd w:id="264"/>
      <w:r w:rsidR="00E25AEC">
        <w:rPr>
          <w:rStyle w:val="CommentReference"/>
        </w:rPr>
        <w:commentReference w:id="264"/>
      </w:r>
      <w:r w:rsidR="0050657F" w:rsidRPr="001B6BE1">
        <w:t>. The introduction of IPv6 addressing scheme provides the feasible solution for this problem in the current and future generation networking.</w:t>
      </w:r>
    </w:p>
    <w:p w14:paraId="4906AEFA" w14:textId="42338970" w:rsidR="00E25AEC" w:rsidRPr="001B6BE1" w:rsidRDefault="00E25AEC" w:rsidP="00131570">
      <w:ins w:id="265" w:author="Peter Gröschke" w:date="2022-09-30T17:28:00Z">
        <w:r>
          <w:rPr>
            <w:noProof/>
          </w:rPr>
          <w:lastRenderedPageBreak/>
          <w:drawing>
            <wp:inline distT="0" distB="0" distL="0" distR="0" wp14:anchorId="45062FBB" wp14:editId="2CF0F9EE">
              <wp:extent cx="5760720" cy="8376920"/>
              <wp:effectExtent l="0" t="0" r="0" b="5080"/>
              <wp:docPr id="3" name="Grafik 3" descr="Map of the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 of the Interne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8376920"/>
                      </a:xfrm>
                      <a:prstGeom prst="rect">
                        <a:avLst/>
                      </a:prstGeom>
                      <a:noFill/>
                      <a:ln>
                        <a:noFill/>
                      </a:ln>
                    </pic:spPr>
                  </pic:pic>
                </a:graphicData>
              </a:graphic>
            </wp:inline>
          </w:drawing>
        </w:r>
      </w:ins>
    </w:p>
    <w:p w14:paraId="0ED4F1A6" w14:textId="739CE532" w:rsidR="007503DD" w:rsidRPr="001B6BE1" w:rsidRDefault="00007B05" w:rsidP="00131570">
      <w:r w:rsidRPr="001B6BE1">
        <w:t xml:space="preserve">The lack of IPv4 addresses </w:t>
      </w:r>
      <w:commentRangeStart w:id="266"/>
      <w:r w:rsidRPr="001B6BE1">
        <w:t xml:space="preserve">forces the </w:t>
      </w:r>
      <w:r w:rsidR="001A2528" w:rsidRPr="001B6BE1">
        <w:t>I</w:t>
      </w:r>
      <w:r w:rsidRPr="001B6BE1">
        <w:t xml:space="preserve">nternet </w:t>
      </w:r>
      <w:r w:rsidR="001A2528" w:rsidRPr="001B6BE1">
        <w:t>S</w:t>
      </w:r>
      <w:r w:rsidRPr="001B6BE1">
        <w:t xml:space="preserve">ervice </w:t>
      </w:r>
      <w:r w:rsidR="001A2528" w:rsidRPr="001B6BE1">
        <w:t>P</w:t>
      </w:r>
      <w:r w:rsidRPr="001B6BE1">
        <w:t>roviders</w:t>
      </w:r>
      <w:r w:rsidR="001A2528" w:rsidRPr="001B6BE1">
        <w:t xml:space="preserve"> (ISPs)</w:t>
      </w:r>
      <w:r w:rsidRPr="001B6BE1">
        <w:t xml:space="preserve"> to migrate to the IPv6 addressing scheme. </w:t>
      </w:r>
      <w:commentRangeEnd w:id="266"/>
      <w:r w:rsidR="00E25AEC">
        <w:rPr>
          <w:rStyle w:val="CommentReference"/>
        </w:rPr>
        <w:commentReference w:id="266"/>
      </w:r>
      <w:commentRangeStart w:id="267"/>
      <w:r w:rsidR="00D334D3" w:rsidRPr="001B6BE1">
        <w:t xml:space="preserve">Numerous aspects are taken into consideration such as optimum cost of migration, security, quality of </w:t>
      </w:r>
      <w:r w:rsidR="00D334D3" w:rsidRPr="001B6BE1">
        <w:lastRenderedPageBreak/>
        <w:t>service</w:t>
      </w:r>
      <w:r w:rsidR="000B5A80" w:rsidRPr="001B6BE1">
        <w:t>,</w:t>
      </w:r>
      <w:r w:rsidR="002F7F47" w:rsidRPr="001B6BE1">
        <w:t xml:space="preserve"> monitoring,</w:t>
      </w:r>
      <w:r w:rsidR="000B5A80" w:rsidRPr="001B6BE1">
        <w:t xml:space="preserve"> device configurability</w:t>
      </w:r>
      <w:r w:rsidR="00D334D3" w:rsidRPr="001B6BE1">
        <w:t xml:space="preserve"> </w:t>
      </w:r>
      <w:r w:rsidR="002F7F47" w:rsidRPr="001B6BE1">
        <w:t>of</w:t>
      </w:r>
      <w:r w:rsidR="00D334D3" w:rsidRPr="001B6BE1">
        <w:t xml:space="preserve"> vertically integrated switches and routers</w:t>
      </w:r>
      <w:commentRangeEnd w:id="267"/>
      <w:r w:rsidR="00E25AEC">
        <w:rPr>
          <w:rStyle w:val="CommentReference"/>
        </w:rPr>
        <w:commentReference w:id="267"/>
      </w:r>
      <w:r w:rsidR="00D334D3" w:rsidRPr="001B6BE1">
        <w:t>.</w:t>
      </w:r>
      <w:r w:rsidR="002558D2" w:rsidRPr="001B6BE1">
        <w:t xml:space="preserve"> </w:t>
      </w:r>
      <w:commentRangeStart w:id="268"/>
      <w:r w:rsidR="00832177" w:rsidRPr="001B6BE1">
        <w:t xml:space="preserve">Software-defined Networking with </w:t>
      </w:r>
      <w:r w:rsidR="003A6BCF" w:rsidRPr="001B6BE1">
        <w:t>its</w:t>
      </w:r>
      <w:r w:rsidR="00832177" w:rsidRPr="001B6BE1">
        <w:t xml:space="preserve"> concept of centralised controlling and managing the network</w:t>
      </w:r>
      <w:r w:rsidR="000E6791" w:rsidRPr="001B6BE1">
        <w:t>,</w:t>
      </w:r>
      <w:r w:rsidR="00832177" w:rsidRPr="001B6BE1">
        <w:t xml:space="preserve"> promises</w:t>
      </w:r>
      <w:r w:rsidR="00782FE0" w:rsidRPr="001B6BE1">
        <w:t xml:space="preserve"> to ease this migration to</w:t>
      </w:r>
      <w:r w:rsidR="00832177" w:rsidRPr="001B6BE1">
        <w:t xml:space="preserve"> IPv6 addressing scheme</w:t>
      </w:r>
      <w:r w:rsidR="00782FE0" w:rsidRPr="001B6BE1">
        <w:t xml:space="preserve"> </w:t>
      </w:r>
      <w:commentRangeEnd w:id="268"/>
      <w:r w:rsidR="00E25AEC">
        <w:rPr>
          <w:rStyle w:val="CommentReference"/>
        </w:rPr>
        <w:commentReference w:id="268"/>
      </w:r>
      <w:r w:rsidR="00782FE0" w:rsidRPr="001B6BE1">
        <w:t>with possibility to reduce human errors</w:t>
      </w:r>
      <w:r w:rsidR="00832177" w:rsidRPr="001B6BE1">
        <w:t xml:space="preserve"> to benefit the new generations of networking.</w:t>
      </w:r>
      <w:r w:rsidR="001A2528" w:rsidRPr="001B6BE1">
        <w:t xml:space="preserve"> SDN also enables the programmable networking and introduces the open standards which help</w:t>
      </w:r>
      <w:r w:rsidR="00E3159D" w:rsidRPr="001B6BE1">
        <w:t xml:space="preserve"> </w:t>
      </w:r>
      <w:r w:rsidR="001A2528" w:rsidRPr="001B6BE1">
        <w:t xml:space="preserve">ISPs to move out of </w:t>
      </w:r>
      <w:r w:rsidR="00846330" w:rsidRPr="001B6BE1">
        <w:t xml:space="preserve">specific </w:t>
      </w:r>
      <w:r w:rsidR="001A2528" w:rsidRPr="001B6BE1">
        <w:t>vendor lock-ins.</w:t>
      </w:r>
    </w:p>
    <w:p w14:paraId="0DB1A528" w14:textId="099737F6" w:rsidR="00377DD3" w:rsidRPr="001B6BE1" w:rsidRDefault="00BE4E83" w:rsidP="00377DD3">
      <w:r w:rsidRPr="001B6BE1">
        <w:t xml:space="preserve">While SDN increases the controllability of networking devices through programming and virtualization using open protocols, </w:t>
      </w:r>
      <w:commentRangeStart w:id="269"/>
      <w:r w:rsidRPr="001B6BE1">
        <w:t>IPv6 improves the efficiency of the internet protocol as a whole, including routing</w:t>
      </w:r>
      <w:commentRangeEnd w:id="269"/>
      <w:r w:rsidR="00E25AEC">
        <w:rPr>
          <w:rStyle w:val="CommentReference"/>
        </w:rPr>
        <w:commentReference w:id="269"/>
      </w:r>
      <w:r w:rsidRPr="001B6BE1">
        <w:t>.</w:t>
      </w:r>
      <w:r w:rsidR="00B357ED" w:rsidRPr="001B6BE1">
        <w:t xml:space="preserve"> </w:t>
      </w:r>
      <w:r w:rsidR="00567F57" w:rsidRPr="001B6BE1">
        <w:t xml:space="preserve">A </w:t>
      </w:r>
      <w:r w:rsidR="00223D75" w:rsidRPr="001B6BE1">
        <w:t>software controlled</w:t>
      </w:r>
      <w:r w:rsidR="00567F57" w:rsidRPr="001B6BE1">
        <w:t xml:space="preserve"> IPv6 network is </w:t>
      </w:r>
      <w:r w:rsidR="00D818E3" w:rsidRPr="001B6BE1">
        <w:t>required</w:t>
      </w:r>
      <w:r w:rsidR="00567F57" w:rsidRPr="001B6BE1">
        <w:t xml:space="preserve"> to replace the already</w:t>
      </w:r>
      <w:r w:rsidR="001C59D6" w:rsidRPr="001B6BE1">
        <w:t xml:space="preserve"> </w:t>
      </w:r>
      <w:r w:rsidR="00567F57" w:rsidRPr="001B6BE1">
        <w:t>used IPv4 addresses</w:t>
      </w:r>
      <w:r w:rsidR="00DE705D" w:rsidRPr="001B6BE1">
        <w:t xml:space="preserve"> to </w:t>
      </w:r>
      <w:r w:rsidR="001C59D6" w:rsidRPr="001B6BE1">
        <w:t>answer</w:t>
      </w:r>
      <w:r w:rsidR="00DE705D" w:rsidRPr="001B6BE1">
        <w:t xml:space="preserve"> the convergence in telecommunications focusing </w:t>
      </w:r>
      <w:r w:rsidR="00223D75" w:rsidRPr="001B6BE1">
        <w:t>on</w:t>
      </w:r>
      <w:r w:rsidR="00DE705D" w:rsidRPr="001B6BE1">
        <w:t xml:space="preserve"> the migration to latest generation digital packet</w:t>
      </w:r>
      <w:ins w:id="270" w:author="Peter Gröschke" w:date="2022-10-02T11:52:00Z">
        <w:r w:rsidR="00467BC4">
          <w:t>-</w:t>
        </w:r>
      </w:ins>
      <w:del w:id="271" w:author="Peter Gröschke" w:date="2022-10-02T11:52:00Z">
        <w:r w:rsidR="00DE705D" w:rsidRPr="001B6BE1" w:rsidDel="00467BC4">
          <w:delText xml:space="preserve"> </w:delText>
        </w:r>
      </w:del>
      <w:r w:rsidR="00DE705D" w:rsidRPr="001B6BE1">
        <w:t xml:space="preserve">based communications. </w:t>
      </w:r>
      <w:r w:rsidR="00377DD3" w:rsidRPr="001B6BE1">
        <w:t xml:space="preserve">However, it is not feasible to immediately migrate the current network to SDN and IPv6-based networking. The migration is a gradual process, thus </w:t>
      </w:r>
      <w:r w:rsidR="00223D75" w:rsidRPr="001B6BE1">
        <w:t>to</w:t>
      </w:r>
      <w:r w:rsidR="00377DD3" w:rsidRPr="001B6BE1">
        <w:t xml:space="preserve"> ensure a seamless transition, a good plan must be developed that considers consumer demand, capital </w:t>
      </w:r>
      <w:r w:rsidR="00DE705D" w:rsidRPr="001B6BE1">
        <w:t>and</w:t>
      </w:r>
      <w:r w:rsidR="00377DD3" w:rsidRPr="001B6BE1">
        <w:t xml:space="preserve"> operating expense and traffic engineering.</w:t>
      </w:r>
      <w:r w:rsidR="00DE705D" w:rsidRPr="001B6BE1">
        <w:t xml:space="preserve"> </w:t>
      </w:r>
      <w:sdt>
        <w:sdtPr>
          <w:id w:val="-1736004237"/>
          <w:citation/>
        </w:sdtPr>
        <w:sdtContent>
          <w:r w:rsidR="00DE705D" w:rsidRPr="001B6BE1">
            <w:fldChar w:fldCharType="begin"/>
          </w:r>
          <w:r w:rsidR="00DE705D" w:rsidRPr="001B6BE1">
            <w:instrText xml:space="preserve"> CITATION Bab22 \l 1033 </w:instrText>
          </w:r>
          <w:r w:rsidR="00DE705D" w:rsidRPr="001B6BE1">
            <w:fldChar w:fldCharType="separate"/>
          </w:r>
          <w:r w:rsidR="00E54C4E" w:rsidRPr="001B6BE1">
            <w:t>[72]</w:t>
          </w:r>
          <w:r w:rsidR="00DE705D" w:rsidRPr="001B6BE1">
            <w:fldChar w:fldCharType="end"/>
          </w:r>
        </w:sdtContent>
      </w:sdt>
    </w:p>
    <w:p w14:paraId="18643B86" w14:textId="503E430E" w:rsidR="004D2D10" w:rsidRPr="001B6BE1" w:rsidRDefault="004D2D10" w:rsidP="004D2D10">
      <w:pPr>
        <w:pStyle w:val="Heading3"/>
        <w:rPr>
          <w:rStyle w:val="Heading3Char"/>
          <w:lang w:val="en-GB"/>
        </w:rPr>
      </w:pPr>
      <w:bookmarkStart w:id="272" w:name="_Toc115032515"/>
      <w:r w:rsidRPr="001B6BE1">
        <w:rPr>
          <w:lang w:val="en-GB"/>
        </w:rPr>
        <w:t>I</w:t>
      </w:r>
      <w:r w:rsidRPr="001B6BE1">
        <w:rPr>
          <w:rStyle w:val="Heading3Char"/>
          <w:lang w:val="en-GB"/>
        </w:rPr>
        <w:t>ntroduction</w:t>
      </w:r>
      <w:bookmarkEnd w:id="272"/>
    </w:p>
    <w:p w14:paraId="64CC5697" w14:textId="2586B7A7" w:rsidR="00CC5624" w:rsidRPr="001B6BE1" w:rsidRDefault="0022612A" w:rsidP="0022612A">
      <w:r w:rsidRPr="001B6BE1">
        <w:t>IPv6 was introduced in OpenFlow version 1.2</w:t>
      </w:r>
      <w:r w:rsidR="000B0D5D" w:rsidRPr="001B6BE1">
        <w:t xml:space="preserve"> and</w:t>
      </w:r>
      <w:r w:rsidR="004A63D9" w:rsidRPr="001B6BE1">
        <w:t xml:space="preserve"> OpenFlow version 1.3 added </w:t>
      </w:r>
      <w:commentRangeStart w:id="273"/>
      <w:r w:rsidR="004A63D9" w:rsidRPr="001B6BE1">
        <w:t xml:space="preserve">some new IPv6 </w:t>
      </w:r>
      <w:commentRangeEnd w:id="273"/>
      <w:r w:rsidR="00467BC4">
        <w:rPr>
          <w:rStyle w:val="CommentReference"/>
        </w:rPr>
        <w:commentReference w:id="273"/>
      </w:r>
      <w:r w:rsidR="004A63D9" w:rsidRPr="001B6BE1">
        <w:t>features</w:t>
      </w:r>
      <w:r w:rsidR="000B0D5D" w:rsidRPr="001B6BE1">
        <w:t xml:space="preserve">. </w:t>
      </w:r>
      <w:r w:rsidR="00B35C8B" w:rsidRPr="001B6BE1">
        <w:t xml:space="preserve">IPv6 address mechanism </w:t>
      </w:r>
      <w:r w:rsidR="000359AF" w:rsidRPr="001B6BE1">
        <w:t>is</w:t>
      </w:r>
      <w:r w:rsidR="00B35C8B" w:rsidRPr="001B6BE1">
        <w:t xml:space="preserve"> supported by ONOS platform since version Blackbird 1.1.0.</w:t>
      </w:r>
      <w:r w:rsidR="00CC5624" w:rsidRPr="001B6BE1">
        <w:t xml:space="preserve"> IPv6 feature is explicitly required to be configured on the ONOS controller. </w:t>
      </w:r>
      <w:bookmarkStart w:id="274" w:name="_Hlk114536142"/>
      <w:r w:rsidR="00CC5624" w:rsidRPr="001B6BE1">
        <w:t>For activating IPv6 on ONOS</w:t>
      </w:r>
      <w:r w:rsidR="00DD3029" w:rsidRPr="001B6BE1">
        <w:t xml:space="preserve"> controller</w:t>
      </w:r>
      <w:r w:rsidR="005A6BC5" w:rsidRPr="001B6BE1">
        <w:t>,</w:t>
      </w:r>
      <w:r w:rsidR="00CC5624" w:rsidRPr="001B6BE1">
        <w:t xml:space="preserve"> following</w:t>
      </w:r>
      <w:r w:rsidR="005A6BC5" w:rsidRPr="001B6BE1">
        <w:t xml:space="preserve"> configurations and</w:t>
      </w:r>
      <w:r w:rsidR="00CC5624" w:rsidRPr="001B6BE1">
        <w:t xml:space="preserve"> applications</w:t>
      </w:r>
      <w:r w:rsidR="005A6BC5" w:rsidRPr="001B6BE1">
        <w:t xml:space="preserve"> are required to be installed and activated</w:t>
      </w:r>
      <w:r w:rsidR="00CC5624" w:rsidRPr="001B6BE1">
        <w:t xml:space="preserve"> </w:t>
      </w:r>
      <w:r w:rsidR="000B0D5D" w:rsidRPr="001B6BE1">
        <w:t>through ONOS CLI or ONOS GUI.</w:t>
      </w:r>
    </w:p>
    <w:p w14:paraId="1C5A638D" w14:textId="3D0CF6E1" w:rsidR="00CC5624" w:rsidRPr="001B6BE1" w:rsidRDefault="00CC5624" w:rsidP="0022612A">
      <w:pPr>
        <w:rPr>
          <w:b/>
          <w:bCs/>
        </w:rPr>
      </w:pPr>
      <w:r w:rsidRPr="001B6BE1">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rsidRPr="001B6BE1" w14:paraId="7A76F2DC" w14:textId="77777777" w:rsidTr="00912995">
        <w:trPr>
          <w:trHeight w:val="20"/>
        </w:trPr>
        <w:tc>
          <w:tcPr>
            <w:tcW w:w="4649" w:type="dxa"/>
          </w:tcPr>
          <w:p w14:paraId="7187F73B" w14:textId="17932413" w:rsidR="00A35A23" w:rsidRPr="001B6BE1" w:rsidRDefault="00A35A23" w:rsidP="00A35A23">
            <w:pPr>
              <w:pStyle w:val="ListParagraph"/>
              <w:numPr>
                <w:ilvl w:val="0"/>
                <w:numId w:val="26"/>
              </w:numPr>
            </w:pPr>
            <w:r w:rsidRPr="001B6BE1">
              <w:t>Proxy ARP</w:t>
            </w:r>
          </w:p>
        </w:tc>
        <w:tc>
          <w:tcPr>
            <w:tcW w:w="4649" w:type="dxa"/>
          </w:tcPr>
          <w:p w14:paraId="08247A5D" w14:textId="1284016C" w:rsidR="00A35A23" w:rsidRPr="001B6BE1" w:rsidRDefault="00A35A23" w:rsidP="0022612A">
            <w:r w:rsidRPr="001B6BE1">
              <w:t>APP ID: org.onosproject.proxyarp</w:t>
            </w:r>
          </w:p>
        </w:tc>
      </w:tr>
      <w:tr w:rsidR="00A35A23" w:rsidRPr="001B6BE1" w14:paraId="0AD1172A" w14:textId="77777777" w:rsidTr="00912995">
        <w:trPr>
          <w:trHeight w:val="20"/>
        </w:trPr>
        <w:tc>
          <w:tcPr>
            <w:tcW w:w="4649" w:type="dxa"/>
          </w:tcPr>
          <w:p w14:paraId="404FE127" w14:textId="0FD59765" w:rsidR="00A35A23" w:rsidRPr="001B6BE1" w:rsidRDefault="00A35A23" w:rsidP="00A35A23">
            <w:pPr>
              <w:pStyle w:val="ListParagraph"/>
              <w:numPr>
                <w:ilvl w:val="0"/>
                <w:numId w:val="26"/>
              </w:numPr>
            </w:pPr>
            <w:r w:rsidRPr="001B6BE1">
              <w:t>Reactive Forwarding</w:t>
            </w:r>
          </w:p>
        </w:tc>
        <w:tc>
          <w:tcPr>
            <w:tcW w:w="4649" w:type="dxa"/>
          </w:tcPr>
          <w:p w14:paraId="537D5921" w14:textId="3AD62000" w:rsidR="00A35A23" w:rsidRPr="001B6BE1" w:rsidRDefault="00A35A23" w:rsidP="0022612A">
            <w:r w:rsidRPr="001B6BE1">
              <w:t>APP ID: org.onosproject.fwd</w:t>
            </w:r>
          </w:p>
        </w:tc>
      </w:tr>
      <w:tr w:rsidR="00A35A23" w:rsidRPr="001B6BE1" w14:paraId="43301596" w14:textId="77777777" w:rsidTr="00912995">
        <w:trPr>
          <w:trHeight w:val="20"/>
        </w:trPr>
        <w:tc>
          <w:tcPr>
            <w:tcW w:w="4649" w:type="dxa"/>
          </w:tcPr>
          <w:p w14:paraId="12726760" w14:textId="3CAF8CBA" w:rsidR="00A35A23" w:rsidRPr="001B6BE1" w:rsidRDefault="00A35A23" w:rsidP="00A35A23">
            <w:pPr>
              <w:pStyle w:val="ListParagraph"/>
              <w:numPr>
                <w:ilvl w:val="0"/>
                <w:numId w:val="26"/>
              </w:numPr>
            </w:pPr>
            <w:r w:rsidRPr="001B6BE1">
              <w:t>IPv6 RA (Route Advertisement) Generator</w:t>
            </w:r>
          </w:p>
        </w:tc>
        <w:tc>
          <w:tcPr>
            <w:tcW w:w="4649" w:type="dxa"/>
          </w:tcPr>
          <w:p w14:paraId="49F47B6E" w14:textId="41D760E6" w:rsidR="00A35A23" w:rsidRPr="001B6BE1" w:rsidRDefault="00A35A23" w:rsidP="0022612A">
            <w:r w:rsidRPr="001B6BE1">
              <w:t>APP ID: org.onosproject.routeradvertisement</w:t>
            </w:r>
          </w:p>
        </w:tc>
      </w:tr>
      <w:tr w:rsidR="00A35A23" w:rsidRPr="001B6BE1" w14:paraId="1D9AA907" w14:textId="77777777" w:rsidTr="00912995">
        <w:trPr>
          <w:trHeight w:val="20"/>
        </w:trPr>
        <w:tc>
          <w:tcPr>
            <w:tcW w:w="4649" w:type="dxa"/>
          </w:tcPr>
          <w:p w14:paraId="26B8E12D" w14:textId="0308A11A" w:rsidR="00A35A23" w:rsidRPr="001B6BE1" w:rsidRDefault="00A35A23" w:rsidP="00A35A23">
            <w:pPr>
              <w:pStyle w:val="ListParagraph"/>
              <w:numPr>
                <w:ilvl w:val="0"/>
                <w:numId w:val="26"/>
              </w:numPr>
            </w:pPr>
            <w:commentRangeStart w:id="275"/>
            <w:r w:rsidRPr="001B6BE1">
              <w:t>Host location Provider</w:t>
            </w:r>
            <w:commentRangeEnd w:id="275"/>
            <w:r w:rsidR="00467BC4">
              <w:rPr>
                <w:rStyle w:val="CommentReference"/>
              </w:rPr>
              <w:commentReference w:id="275"/>
            </w:r>
          </w:p>
        </w:tc>
        <w:tc>
          <w:tcPr>
            <w:tcW w:w="4649" w:type="dxa"/>
          </w:tcPr>
          <w:p w14:paraId="1DA35258" w14:textId="48FB153F" w:rsidR="00A35A23" w:rsidRPr="001B6BE1" w:rsidRDefault="00A35A23" w:rsidP="0022612A">
            <w:r w:rsidRPr="001B6BE1">
              <w:t>APP ID: org.onosproject.hostprovider</w:t>
            </w:r>
          </w:p>
        </w:tc>
      </w:tr>
    </w:tbl>
    <w:bookmarkEnd w:id="274"/>
    <w:p w14:paraId="65852DEC" w14:textId="77777777" w:rsidR="00A35A23" w:rsidRPr="001B6BE1" w:rsidRDefault="00A35A23" w:rsidP="00A35A23">
      <w:pPr>
        <w:rPr>
          <w:b/>
          <w:bCs/>
        </w:rPr>
      </w:pPr>
      <w:r w:rsidRPr="001B6BE1">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1B6BE1" w14:paraId="4E146465" w14:textId="77777777" w:rsidTr="00A35A23">
        <w:tc>
          <w:tcPr>
            <w:tcW w:w="9288" w:type="dxa"/>
          </w:tcPr>
          <w:p w14:paraId="15D601EB" w14:textId="0FBA8380" w:rsidR="00A35A23" w:rsidRPr="001B6BE1" w:rsidRDefault="00A35A23" w:rsidP="00095A15">
            <w:pPr>
              <w:rPr>
                <w:b/>
                <w:bCs/>
                <w:i/>
                <w:iCs/>
              </w:rPr>
            </w:pPr>
            <w:r w:rsidRPr="001B6BE1">
              <w:rPr>
                <w:b/>
                <w:bCs/>
                <w:i/>
                <w:iCs/>
              </w:rPr>
              <w:t>HostLocationProvider component</w:t>
            </w:r>
          </w:p>
        </w:tc>
      </w:tr>
      <w:tr w:rsidR="00A35A23" w:rsidRPr="001B6BE1" w14:paraId="137EC399" w14:textId="77777777" w:rsidTr="00A35A23">
        <w:tc>
          <w:tcPr>
            <w:tcW w:w="9288" w:type="dxa"/>
          </w:tcPr>
          <w:p w14:paraId="7F5C503A" w14:textId="07769B24" w:rsidR="00A35A23" w:rsidRPr="001B6BE1" w:rsidRDefault="00A35A23" w:rsidP="00095A15">
            <w:r w:rsidRPr="001B6BE1">
              <w:t>onos&gt; cfg set org.onosproject.provider.host.impl.HostLocationProvider requestIpv6NdpRsRa true</w:t>
            </w:r>
          </w:p>
        </w:tc>
      </w:tr>
      <w:tr w:rsidR="00A35A23" w:rsidRPr="001B6BE1" w14:paraId="24D18D30" w14:textId="77777777" w:rsidTr="00A35A23">
        <w:tc>
          <w:tcPr>
            <w:tcW w:w="9288" w:type="dxa"/>
          </w:tcPr>
          <w:p w14:paraId="0122883F" w14:textId="78F96935" w:rsidR="00A35A23" w:rsidRPr="001B6BE1" w:rsidRDefault="00A35A23" w:rsidP="00095A15">
            <w:r w:rsidRPr="001B6BE1">
              <w:t>onos&gt; cfg set org.onosproject.provider.host.impl.HostLocationProvider requestIpv6ND true</w:t>
            </w:r>
          </w:p>
        </w:tc>
      </w:tr>
      <w:tr w:rsidR="00A35A23" w:rsidRPr="001B6BE1" w14:paraId="3A660331" w14:textId="77777777" w:rsidTr="00A35A23">
        <w:tc>
          <w:tcPr>
            <w:tcW w:w="9288" w:type="dxa"/>
          </w:tcPr>
          <w:p w14:paraId="16223C0A" w14:textId="7AB06D5C" w:rsidR="00A35A23" w:rsidRPr="001B6BE1" w:rsidRDefault="00A35A23" w:rsidP="00A35A23">
            <w:pPr>
              <w:rPr>
                <w:b/>
                <w:bCs/>
                <w:i/>
                <w:iCs/>
              </w:rPr>
            </w:pPr>
            <w:r w:rsidRPr="001B6BE1">
              <w:rPr>
                <w:b/>
                <w:bCs/>
                <w:i/>
                <w:iCs/>
              </w:rPr>
              <w:t>NeighbourResolutionManager component</w:t>
            </w:r>
          </w:p>
        </w:tc>
      </w:tr>
      <w:tr w:rsidR="00A35A23" w:rsidRPr="001B6BE1" w14:paraId="5461C9A7" w14:textId="77777777" w:rsidTr="00A35A23">
        <w:tc>
          <w:tcPr>
            <w:tcW w:w="9288" w:type="dxa"/>
          </w:tcPr>
          <w:p w14:paraId="033CF3CE" w14:textId="2D038274" w:rsidR="00A35A23" w:rsidRPr="001B6BE1" w:rsidRDefault="00A35A23" w:rsidP="00095A15">
            <w:r w:rsidRPr="001B6BE1">
              <w:t>onos&gt; cfg set org.onosproject.net.neighbour.impl.NeighbourResolutionManager ndpEnabled true</w:t>
            </w:r>
          </w:p>
        </w:tc>
      </w:tr>
      <w:tr w:rsidR="00A35A23" w:rsidRPr="001B6BE1" w14:paraId="1CF1F815" w14:textId="77777777" w:rsidTr="00A35A23">
        <w:tc>
          <w:tcPr>
            <w:tcW w:w="9288" w:type="dxa"/>
          </w:tcPr>
          <w:p w14:paraId="7F4BE08A" w14:textId="5D605EBA" w:rsidR="00A35A23" w:rsidRPr="001B6BE1" w:rsidRDefault="00A35A23" w:rsidP="00095A15">
            <w:pPr>
              <w:rPr>
                <w:b/>
                <w:bCs/>
                <w:i/>
                <w:iCs/>
              </w:rPr>
            </w:pPr>
            <w:r w:rsidRPr="001B6BE1">
              <w:rPr>
                <w:b/>
                <w:bCs/>
                <w:i/>
                <w:iCs/>
              </w:rPr>
              <w:t>IPv6 Reactive Forwarding component</w:t>
            </w:r>
          </w:p>
        </w:tc>
      </w:tr>
      <w:tr w:rsidR="00A35A23" w:rsidRPr="001B6BE1" w14:paraId="64007AD6" w14:textId="77777777" w:rsidTr="00A35A23">
        <w:tc>
          <w:tcPr>
            <w:tcW w:w="9288" w:type="dxa"/>
          </w:tcPr>
          <w:p w14:paraId="34F6329D" w14:textId="551EEC99" w:rsidR="00A35A23" w:rsidRPr="001B6BE1" w:rsidRDefault="00A35A23" w:rsidP="00095A15">
            <w:r w:rsidRPr="001B6BE1">
              <w:t>onos&gt; cfg set org.onosproject.fwd.ReactiveForwarding ipv6Forwarding true</w:t>
            </w:r>
          </w:p>
        </w:tc>
      </w:tr>
      <w:tr w:rsidR="00A35A23" w:rsidRPr="001B6BE1" w14:paraId="6B83E695" w14:textId="77777777" w:rsidTr="00A35A23">
        <w:tc>
          <w:tcPr>
            <w:tcW w:w="9288" w:type="dxa"/>
          </w:tcPr>
          <w:p w14:paraId="0F0C7226" w14:textId="1E677A0F" w:rsidR="00A35A23" w:rsidRPr="001B6BE1" w:rsidRDefault="00A35A23" w:rsidP="00095A15">
            <w:r w:rsidRPr="001B6BE1">
              <w:t>onos&gt; cfg set org.onosproject.fwd.ReactiveForwarding matchIpv6Address true</w:t>
            </w:r>
          </w:p>
        </w:tc>
      </w:tr>
    </w:tbl>
    <w:p w14:paraId="685FABCB" w14:textId="5B04D594" w:rsidR="0022612A" w:rsidRPr="001B6BE1" w:rsidRDefault="00690200" w:rsidP="0022612A">
      <w:r w:rsidRPr="001B6BE1">
        <w:t>The detailed steps for enabling IPv6 addressing scheme on ONOS</w:t>
      </w:r>
      <w:r w:rsidR="00CE33A1" w:rsidRPr="001B6BE1">
        <w:t xml:space="preserve"> controller</w:t>
      </w:r>
      <w:r w:rsidRPr="001B6BE1">
        <w:t xml:space="preserve"> mentioned here </w:t>
      </w:r>
      <w:sdt>
        <w:sdtPr>
          <w:id w:val="-25718281"/>
          <w:citation/>
        </w:sdtPr>
        <w:sdtContent>
          <w:r w:rsidRPr="001B6BE1">
            <w:fldChar w:fldCharType="begin"/>
          </w:r>
          <w:r w:rsidRPr="001B6BE1">
            <w:instrText xml:space="preserve"> CITATION Cha17 \l 1033 </w:instrText>
          </w:r>
          <w:r w:rsidRPr="001B6BE1">
            <w:fldChar w:fldCharType="separate"/>
          </w:r>
          <w:r w:rsidR="00E54C4E" w:rsidRPr="001B6BE1">
            <w:t>[73]</w:t>
          </w:r>
          <w:r w:rsidRPr="001B6BE1">
            <w:fldChar w:fldCharType="end"/>
          </w:r>
        </w:sdtContent>
      </w:sdt>
      <w:r w:rsidR="001C3D8D" w:rsidRPr="001B6BE1">
        <w:t xml:space="preserve"> are </w:t>
      </w:r>
      <w:commentRangeStart w:id="276"/>
      <w:r w:rsidR="001C3D8D" w:rsidRPr="001B6BE1">
        <w:t>outdated</w:t>
      </w:r>
      <w:commentRangeEnd w:id="276"/>
      <w:r w:rsidR="00EB3C31">
        <w:rPr>
          <w:rStyle w:val="CommentReference"/>
        </w:rPr>
        <w:commentReference w:id="276"/>
      </w:r>
      <w:r w:rsidRPr="001B6BE1">
        <w:t>.</w:t>
      </w:r>
    </w:p>
    <w:p w14:paraId="7DEE3FC2" w14:textId="2623BAFE" w:rsidR="00690200" w:rsidRPr="001B6BE1" w:rsidRDefault="004D2D10" w:rsidP="004D2D10">
      <w:pPr>
        <w:rPr>
          <w:rFonts w:cs="Times"/>
          <w:color w:val="000000" w:themeColor="text1"/>
        </w:rPr>
      </w:pPr>
      <w:r w:rsidRPr="001B6BE1">
        <w:rPr>
          <w:rFonts w:cs="Times"/>
          <w:color w:val="000000" w:themeColor="text1"/>
        </w:rPr>
        <w:t xml:space="preserve">For testing the </w:t>
      </w:r>
      <w:r w:rsidR="003F1164" w:rsidRPr="001B6BE1">
        <w:rPr>
          <w:rFonts w:cs="Times"/>
          <w:color w:val="000000" w:themeColor="text1"/>
        </w:rPr>
        <w:t>ONOS</w:t>
      </w:r>
      <w:r w:rsidRPr="001B6BE1">
        <w:rPr>
          <w:rFonts w:cs="Times"/>
          <w:color w:val="000000" w:themeColor="text1"/>
        </w:rPr>
        <w:t xml:space="preserve"> controller functionality with the IPv6 addressing this </w:t>
      </w:r>
      <w:r w:rsidR="005F247C" w:rsidRPr="001B6BE1">
        <w:rPr>
          <w:rFonts w:cs="Times"/>
          <w:color w:val="000000" w:themeColor="text1"/>
        </w:rPr>
        <w:t>u</w:t>
      </w:r>
      <w:r w:rsidRPr="001B6BE1">
        <w:rPr>
          <w:rFonts w:cs="Times"/>
          <w:color w:val="000000" w:themeColor="text1"/>
        </w:rPr>
        <w:t xml:space="preserve">se case was implemented. In this </w:t>
      </w:r>
      <w:r w:rsidR="003F1164" w:rsidRPr="001B6BE1">
        <w:rPr>
          <w:rFonts w:cs="Times"/>
          <w:color w:val="000000" w:themeColor="text1"/>
        </w:rPr>
        <w:t>u</w:t>
      </w:r>
      <w:r w:rsidRPr="001B6BE1">
        <w:rPr>
          <w:rFonts w:cs="Times"/>
          <w:color w:val="000000" w:themeColor="text1"/>
        </w:rPr>
        <w:t>se case, the network was created consisting of</w:t>
      </w:r>
      <w:r w:rsidR="00BB4D49" w:rsidRPr="001B6BE1">
        <w:rPr>
          <w:rFonts w:cs="Times"/>
          <w:color w:val="000000" w:themeColor="text1"/>
        </w:rPr>
        <w:t xml:space="preserve"> four Open vSwitches and four </w:t>
      </w:r>
      <w:r w:rsidR="00CD1F8E">
        <w:rPr>
          <w:rFonts w:cs="Times"/>
          <w:color w:val="000000" w:themeColor="text1"/>
        </w:rPr>
        <w:t>endpoints</w:t>
      </w:r>
      <w:r w:rsidR="00BB4D49" w:rsidRPr="001B6BE1">
        <w:rPr>
          <w:rFonts w:cs="Times"/>
          <w:color w:val="000000" w:themeColor="text1"/>
        </w:rPr>
        <w:t xml:space="preserve"> (hosts)</w:t>
      </w:r>
      <w:r w:rsidRPr="001B6BE1">
        <w:rPr>
          <w:rFonts w:cs="Times"/>
          <w:color w:val="000000" w:themeColor="text1"/>
        </w:rPr>
        <w:t xml:space="preserve"> </w:t>
      </w:r>
      <w:r w:rsidR="00C81F87" w:rsidRPr="001B6BE1">
        <w:rPr>
          <w:rFonts w:cs="Times"/>
          <w:color w:val="000000" w:themeColor="text1"/>
        </w:rPr>
        <w:t>in the GNS3 emulation software</w:t>
      </w:r>
      <w:r w:rsidRPr="001B6BE1">
        <w:rPr>
          <w:rFonts w:cs="Times"/>
          <w:color w:val="000000" w:themeColor="text1"/>
        </w:rPr>
        <w:t xml:space="preserve">. The network was simultaneously tested for both </w:t>
      </w:r>
      <w:r w:rsidR="00C81F87" w:rsidRPr="001B6BE1">
        <w:rPr>
          <w:rFonts w:cs="Times"/>
          <w:color w:val="000000" w:themeColor="text1"/>
        </w:rPr>
        <w:t xml:space="preserve">IPv6 and IPv4 </w:t>
      </w:r>
      <w:r w:rsidRPr="001B6BE1">
        <w:rPr>
          <w:rFonts w:cs="Times"/>
          <w:color w:val="000000" w:themeColor="text1"/>
        </w:rPr>
        <w:t>address</w:t>
      </w:r>
      <w:r w:rsidR="00C81F87" w:rsidRPr="001B6BE1">
        <w:rPr>
          <w:rFonts w:cs="Times"/>
          <w:color w:val="000000" w:themeColor="text1"/>
        </w:rPr>
        <w:t>ing scheme</w:t>
      </w:r>
      <w:r w:rsidRPr="001B6BE1">
        <w:rPr>
          <w:rFonts w:cs="Times"/>
          <w:color w:val="000000" w:themeColor="text1"/>
        </w:rPr>
        <w:t>.</w:t>
      </w:r>
      <w:r w:rsidR="000E6FC6" w:rsidRPr="001B6BE1">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w:t>
      </w:r>
      <w:r w:rsidR="00035EA5" w:rsidRPr="001B6BE1">
        <w:rPr>
          <w:rFonts w:cs="Times"/>
          <w:color w:val="000000" w:themeColor="text1"/>
        </w:rPr>
        <w:t xml:space="preserve"> </w:t>
      </w:r>
      <w:r w:rsidR="00035EA5" w:rsidRPr="001B6BE1">
        <w:t>Table 4.1.</w:t>
      </w:r>
      <w:r w:rsidR="00912995" w:rsidRPr="001B6BE1">
        <w:rPr>
          <w:rFonts w:cs="Times"/>
          <w:color w:val="000000" w:themeColor="text1"/>
        </w:rPr>
        <w:t xml:space="preserve"> </w:t>
      </w:r>
      <w:r w:rsidR="003F1164" w:rsidRPr="001B6BE1">
        <w:rPr>
          <w:rFonts w:cs="Times"/>
          <w:color w:val="000000" w:themeColor="text1"/>
        </w:rPr>
        <w:t xml:space="preserve">The following figure shows the implemented network consisting of four </w:t>
      </w:r>
      <w:r w:rsidR="00CD1F8E">
        <w:rPr>
          <w:rFonts w:cs="Times"/>
          <w:color w:val="000000" w:themeColor="text1"/>
        </w:rPr>
        <w:t>endpoints</w:t>
      </w:r>
      <w:r w:rsidR="003F1164" w:rsidRPr="001B6BE1">
        <w:rPr>
          <w:rFonts w:cs="Times"/>
          <w:color w:val="000000" w:themeColor="text1"/>
        </w:rPr>
        <w:t xml:space="preserve">, two </w:t>
      </w:r>
      <w:r w:rsidR="00CD1F8E">
        <w:rPr>
          <w:rFonts w:cs="Times"/>
          <w:color w:val="000000" w:themeColor="text1"/>
        </w:rPr>
        <w:t>endpoints</w:t>
      </w:r>
      <w:r w:rsidR="003F1164" w:rsidRPr="001B6BE1">
        <w:rPr>
          <w:rFonts w:cs="Times"/>
          <w:color w:val="000000" w:themeColor="text1"/>
        </w:rPr>
        <w:t xml:space="preserve"> (H1 and H4) just using IPv6 addressing scheme and two </w:t>
      </w:r>
      <w:r w:rsidR="00CD1F8E">
        <w:rPr>
          <w:rFonts w:cs="Times"/>
          <w:color w:val="000000" w:themeColor="text1"/>
        </w:rPr>
        <w:t>endpoints</w:t>
      </w:r>
      <w:r w:rsidR="003F1164" w:rsidRPr="001B6BE1">
        <w:rPr>
          <w:rFonts w:cs="Times"/>
          <w:color w:val="000000" w:themeColor="text1"/>
        </w:rPr>
        <w:t xml:space="preserve"> (H2 and H3) using both IPv6 and IPv4 addressing scheme.</w:t>
      </w:r>
    </w:p>
    <w:p w14:paraId="719A86CD" w14:textId="77777777" w:rsidR="00A118A7" w:rsidRPr="001B6BE1" w:rsidRDefault="000247F0" w:rsidP="00A118A7">
      <w:pPr>
        <w:keepNext/>
        <w:jc w:val="center"/>
      </w:pPr>
      <w:r w:rsidRPr="001B6BE1">
        <w:rPr>
          <w:noProof/>
        </w:rPr>
        <w:lastRenderedPageBreak/>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107"/>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C8B891C" w14:textId="2127532E" w:rsidR="000247F0" w:rsidRPr="001B6BE1" w:rsidRDefault="00A118A7" w:rsidP="00A118A7">
      <w:pPr>
        <w:pStyle w:val="Caption"/>
        <w:jc w:val="center"/>
      </w:pPr>
      <w:bookmarkStart w:id="277" w:name="_Toc114943163"/>
      <w:r w:rsidRPr="001B6BE1">
        <w:t xml:space="preserve">Figure 4. </w:t>
      </w:r>
      <w:r w:rsidRPr="001B6BE1">
        <w:fldChar w:fldCharType="begin"/>
      </w:r>
      <w:r w:rsidRPr="001B6BE1">
        <w:instrText xml:space="preserve"> SEQ Figure_4. \* ARABIC </w:instrText>
      </w:r>
      <w:r w:rsidRPr="001B6BE1">
        <w:fldChar w:fldCharType="separate"/>
      </w:r>
      <w:r w:rsidR="00F5756A" w:rsidRPr="001B6BE1">
        <w:t>66</w:t>
      </w:r>
      <w:r w:rsidRPr="001B6BE1">
        <w:fldChar w:fldCharType="end"/>
      </w:r>
      <w:r w:rsidRPr="001B6BE1">
        <w:t xml:space="preserve"> Topology created in the GNS3 with IPv4 and IPv6 </w:t>
      </w:r>
      <w:r w:rsidR="00CD1F8E">
        <w:t>endpoints</w:t>
      </w:r>
      <w:bookmarkEnd w:id="277"/>
    </w:p>
    <w:p w14:paraId="04AA0FAB" w14:textId="1C8D0016" w:rsidR="00D839B9" w:rsidRPr="001B6BE1" w:rsidRDefault="007E309C" w:rsidP="00DA694A">
      <w:r w:rsidRPr="001B6BE1">
        <w:t xml:space="preserve">After successful configuration and booting up the network in GNS3 software, ONOS controller was able to identify the IPv6 </w:t>
      </w:r>
      <w:r w:rsidR="00CD1F8E">
        <w:t>endpoints</w:t>
      </w:r>
      <w:r w:rsidRPr="001B6BE1">
        <w:t xml:space="preserve"> in the network. </w:t>
      </w:r>
      <w:r w:rsidR="00D839B9" w:rsidRPr="001B6BE1">
        <w:t xml:space="preserve">The following figure displays the view of created network from the ONOS GUI. </w:t>
      </w:r>
    </w:p>
    <w:p w14:paraId="13D20311" w14:textId="77777777" w:rsidR="003F03F3" w:rsidRPr="001B6BE1" w:rsidRDefault="003D0E1B" w:rsidP="003F03F3">
      <w:pPr>
        <w:keepNext/>
        <w:jc w:val="center"/>
      </w:pPr>
      <w:r w:rsidRPr="001B6BE1">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108"/>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77C010B2" w14:textId="5723A63C" w:rsidR="003D0E1B" w:rsidRPr="001B6BE1" w:rsidRDefault="003F03F3" w:rsidP="003F03F3">
      <w:pPr>
        <w:pStyle w:val="Caption"/>
        <w:jc w:val="center"/>
      </w:pPr>
      <w:bookmarkStart w:id="278" w:name="_Toc114943164"/>
      <w:r w:rsidRPr="001B6BE1">
        <w:t xml:space="preserve">Figure 4. </w:t>
      </w:r>
      <w:r w:rsidRPr="001B6BE1">
        <w:fldChar w:fldCharType="begin"/>
      </w:r>
      <w:r w:rsidRPr="001B6BE1">
        <w:instrText xml:space="preserve"> SEQ Figure_4. \* ARABIC </w:instrText>
      </w:r>
      <w:r w:rsidRPr="001B6BE1">
        <w:fldChar w:fldCharType="separate"/>
      </w:r>
      <w:r w:rsidR="00F5756A" w:rsidRPr="001B6BE1">
        <w:t>67</w:t>
      </w:r>
      <w:r w:rsidRPr="001B6BE1">
        <w:fldChar w:fldCharType="end"/>
      </w:r>
      <w:r w:rsidRPr="001B6BE1">
        <w:t xml:space="preserve"> Topology view on ONOS GUI with IPv4 and IPv6 </w:t>
      </w:r>
      <w:r w:rsidR="00CD1F8E">
        <w:t>endpoints</w:t>
      </w:r>
      <w:bookmarkEnd w:id="278"/>
    </w:p>
    <w:p w14:paraId="4DC260CA" w14:textId="7367B84A" w:rsidR="00A307DD" w:rsidRPr="001B6BE1" w:rsidRDefault="00A307DD" w:rsidP="004D2D10">
      <w:r w:rsidRPr="001B6BE1">
        <w:t>As seen in the</w:t>
      </w:r>
      <w:r w:rsidR="006724FD" w:rsidRPr="001B6BE1">
        <w:t xml:space="preserve"> above</w:t>
      </w:r>
      <w:r w:rsidRPr="001B6BE1">
        <w:t xml:space="preserve"> figure, the ONOS controller </w:t>
      </w:r>
      <w:r w:rsidR="00DD4FD5" w:rsidRPr="001B6BE1">
        <w:t>accurate</w:t>
      </w:r>
      <w:r w:rsidR="006E6E78" w:rsidRPr="001B6BE1">
        <w:t xml:space="preserve">ly </w:t>
      </w:r>
      <w:r w:rsidR="005630BF" w:rsidRPr="001B6BE1">
        <w:t>identifies</w:t>
      </w:r>
      <w:r w:rsidRPr="001B6BE1">
        <w:t xml:space="preserve"> both the</w:t>
      </w:r>
      <w:r w:rsidR="00497B99" w:rsidRPr="001B6BE1">
        <w:t xml:space="preserve"> IPv6 and IPv4</w:t>
      </w:r>
      <w:r w:rsidRPr="001B6BE1">
        <w:t xml:space="preserve"> addressing schemes and also Link</w:t>
      </w:r>
      <w:r w:rsidR="00363329" w:rsidRPr="001B6BE1">
        <w:t>-</w:t>
      </w:r>
      <w:r w:rsidRPr="001B6BE1">
        <w:t xml:space="preserve">local and Global Unicast IPv6 addresses for all the </w:t>
      </w:r>
      <w:r w:rsidR="00CD1F8E">
        <w:t>endpoints</w:t>
      </w:r>
      <w:r w:rsidRPr="001B6BE1">
        <w:t>.</w:t>
      </w:r>
    </w:p>
    <w:p w14:paraId="33232B0E" w14:textId="77A5A1DD" w:rsidR="006466AE" w:rsidRPr="001B6BE1" w:rsidRDefault="00611280" w:rsidP="004D2D10">
      <w:r w:rsidRPr="001B6BE1">
        <w:lastRenderedPageBreak/>
        <w:t>When any</w:t>
      </w:r>
      <w:r w:rsidR="003075A9" w:rsidRPr="001B6BE1">
        <w:t xml:space="preserve"> new</w:t>
      </w:r>
      <w:r w:rsidRPr="001B6BE1">
        <w:t xml:space="preserve"> IPv6 data packet arrives at the any switchport for the first time, </w:t>
      </w:r>
      <w:commentRangeStart w:id="279"/>
      <w:r w:rsidRPr="001B6BE1">
        <w:t>Open vSwitch sends the Neighbour Solicitation packet to the ONOS controller</w:t>
      </w:r>
      <w:commentRangeEnd w:id="279"/>
      <w:r w:rsidR="00EB3C31">
        <w:rPr>
          <w:rStyle w:val="CommentReference"/>
        </w:rPr>
        <w:commentReference w:id="279"/>
      </w:r>
      <w:r w:rsidRPr="001B6BE1">
        <w:t xml:space="preserve">. The Neighbour Solicitation packet contains the </w:t>
      </w:r>
      <w:bookmarkStart w:id="280" w:name="_Hlk114402513"/>
      <w:r w:rsidRPr="001B6BE1">
        <w:t xml:space="preserve">Target Address (TA) </w:t>
      </w:r>
      <w:bookmarkEnd w:id="280"/>
      <w:r w:rsidRPr="001B6BE1">
        <w:t xml:space="preserve">of the IPv6 data packet. </w:t>
      </w:r>
      <w:r w:rsidR="004C0A5E" w:rsidRPr="001B6BE1">
        <w:t>ONOS controller forwards this Neighbour Solicitation packet to all the connected Open vSwitches in the network. The</w:t>
      </w:r>
      <w:r w:rsidR="00787272" w:rsidRPr="001B6BE1">
        <w:t xml:space="preserve"> Open</w:t>
      </w:r>
      <w:r w:rsidR="004C0A5E" w:rsidRPr="001B6BE1">
        <w:t xml:space="preserve"> </w:t>
      </w:r>
      <w:r w:rsidR="00787272" w:rsidRPr="001B6BE1">
        <w:t>vS</w:t>
      </w:r>
      <w:r w:rsidR="004C0A5E" w:rsidRPr="001B6BE1">
        <w:t>witch</w:t>
      </w:r>
      <w:r w:rsidR="00787272" w:rsidRPr="001B6BE1">
        <w:t>,</w:t>
      </w:r>
      <w:r w:rsidR="004C0A5E" w:rsidRPr="001B6BE1">
        <w:t xml:space="preserve"> which is connected to </w:t>
      </w:r>
      <w:r w:rsidR="00CD1F8E">
        <w:t>endpoint</w:t>
      </w:r>
      <w:r w:rsidR="004C0A5E" w:rsidRPr="001B6BE1">
        <w:t xml:space="preserve"> of the mentioned Target Address (TA) send back the Neighbour Advertisement packet</w:t>
      </w:r>
      <w:r w:rsidR="00CE1BDF" w:rsidRPr="001B6BE1">
        <w:t xml:space="preserve"> to the ONOS controller</w:t>
      </w:r>
      <w:r w:rsidR="004C0A5E" w:rsidRPr="001B6BE1">
        <w:t xml:space="preserve"> mentioning that requested Target Address (TA) is connected to itself. </w:t>
      </w:r>
      <w:r w:rsidR="00CE1BDF" w:rsidRPr="001B6BE1">
        <w:t>ONOS controller forwards this Neighbour Advertisement packet to the Open vSwitch which generated the Neighbour Solicitation packet.</w:t>
      </w:r>
      <w:r w:rsidR="003075A9" w:rsidRPr="001B6BE1">
        <w:t xml:space="preserve"> </w:t>
      </w:r>
    </w:p>
    <w:p w14:paraId="436069B7" w14:textId="2B1C8BFB" w:rsidR="00A63D8C" w:rsidRPr="001B6BE1" w:rsidRDefault="00275307" w:rsidP="004D2D10">
      <w:r w:rsidRPr="001B6BE1">
        <w:t xml:space="preserve">The Neighbour Discovery of IPv6 addresses on ONOS controller was captured </w:t>
      </w:r>
      <w:r w:rsidR="00E77E74" w:rsidRPr="001B6BE1">
        <w:t>in the network using the</w:t>
      </w:r>
      <w:r w:rsidRPr="001B6BE1">
        <w:t xml:space="preserve"> Wireshark application</w:t>
      </w:r>
      <w:r w:rsidR="00E77E74" w:rsidRPr="001B6BE1">
        <w:t>.</w:t>
      </w:r>
      <w:r w:rsidR="00841D20" w:rsidRPr="001B6BE1">
        <w:t xml:space="preserve"> The ICMPv6 pings were forwarded in the network and subsequently related packets were captured. </w:t>
      </w:r>
    </w:p>
    <w:p w14:paraId="657CB829" w14:textId="0B62A82E" w:rsidR="00A3321D" w:rsidRPr="001B6BE1" w:rsidRDefault="00AC25F2" w:rsidP="004D2D10">
      <w:r w:rsidRPr="001B6BE1">
        <w:t xml:space="preserve">In the following </w:t>
      </w:r>
      <w:r w:rsidRPr="001B6BE1">
        <w:rPr>
          <w:b/>
          <w:bCs/>
          <w:highlight w:val="yellow"/>
        </w:rPr>
        <w:t>figure.#</w:t>
      </w:r>
      <w:r w:rsidRPr="001B6BE1">
        <w:t xml:space="preserve"> the sequence of packet transmission in the network is displayed. Source and destination </w:t>
      </w:r>
      <w:r w:rsidR="00CD1F8E">
        <w:t>endpoints</w:t>
      </w:r>
      <w:r w:rsidRPr="001B6BE1">
        <w:t xml:space="preserve"> (H1 and H4) of ICMPv6 packet, all Open vSwitches and the ONOS controller nodes are listed at the top of the figure along with their IP addresses.</w:t>
      </w:r>
      <w:r w:rsidR="000A78C9" w:rsidRPr="001B6BE1">
        <w:t xml:space="preserve"> (Note: the IP addresses of Open vSwitches are the addresses of eth0 management interface connected with the ONOS controller)</w:t>
      </w:r>
      <w:r w:rsidR="00441252" w:rsidRPr="001B6BE1">
        <w:t xml:space="preserve">. </w:t>
      </w:r>
      <w:r w:rsidR="007366CB" w:rsidRPr="001B6BE1">
        <w:t xml:space="preserve">All the transmissions are numbered according to the sequence of occurrence. The packets exchanged between </w:t>
      </w:r>
      <w:r w:rsidR="00CD1F8E">
        <w:t>endpoints</w:t>
      </w:r>
      <w:r w:rsidR="007366CB" w:rsidRPr="001B6BE1">
        <w:t xml:space="preserve"> and Open vSwitches are highlighted in </w:t>
      </w:r>
      <w:r w:rsidR="007366CB" w:rsidRPr="001B6BE1">
        <w:rPr>
          <w:color w:val="FF0000"/>
        </w:rPr>
        <w:t>red</w:t>
      </w:r>
      <w:r w:rsidR="007366CB" w:rsidRPr="001B6BE1">
        <w:t xml:space="preserve"> colour</w:t>
      </w:r>
      <w:ins w:id="281" w:author="Peter Gröschke" w:date="2022-10-02T12:39:00Z">
        <w:r w:rsidR="00946A88">
          <w:t xml:space="preserve"> (and are IPv6 packets)</w:t>
        </w:r>
      </w:ins>
      <w:r w:rsidR="007366CB" w:rsidRPr="001B6BE1">
        <w:t xml:space="preserve">, the packets exchanged between Open vSwitches and ONOS controller are highlighted in </w:t>
      </w:r>
      <w:r w:rsidR="007366CB" w:rsidRPr="001B6BE1">
        <w:rPr>
          <w:color w:val="00B0F0"/>
        </w:rPr>
        <w:t>blue</w:t>
      </w:r>
      <w:r w:rsidR="007366CB" w:rsidRPr="001B6BE1">
        <w:t xml:space="preserve"> colour </w:t>
      </w:r>
      <w:ins w:id="282" w:author="Peter Gröschke" w:date="2022-10-02T12:39:00Z">
        <w:r w:rsidR="00946A88">
          <w:t xml:space="preserve">(and are OpenFlow packets) </w:t>
        </w:r>
      </w:ins>
      <w:r w:rsidR="007366CB" w:rsidRPr="001B6BE1">
        <w:t xml:space="preserve">and the packets exchanged between Open vSwitches are highlighted in </w:t>
      </w:r>
      <w:r w:rsidR="007366CB" w:rsidRPr="001B6BE1">
        <w:rPr>
          <w:color w:val="00B050"/>
        </w:rPr>
        <w:t xml:space="preserve">green </w:t>
      </w:r>
      <w:r w:rsidR="007366CB" w:rsidRPr="001B6BE1">
        <w:t>colour</w:t>
      </w:r>
      <w:ins w:id="283" w:author="Peter Gröschke" w:date="2022-10-02T12:39:00Z">
        <w:r w:rsidR="00946A88">
          <w:t xml:space="preserve"> (and are IPv6 packets)</w:t>
        </w:r>
      </w:ins>
      <w:r w:rsidR="007366CB" w:rsidRPr="001B6BE1">
        <w:t xml:space="preserve">. </w:t>
      </w:r>
      <w:r w:rsidR="001E0F10" w:rsidRPr="001B6BE1">
        <w:t>The Neighbour Solicitation and the Neighbour Advertisement packet</w:t>
      </w:r>
      <w:r w:rsidR="00A123A7" w:rsidRPr="001B6BE1">
        <w:t>s</w:t>
      </w:r>
      <w:r w:rsidR="001E0F10" w:rsidRPr="001B6BE1">
        <w:t xml:space="preserve"> contains the Target Address (TA).</w:t>
      </w:r>
    </w:p>
    <w:p w14:paraId="71965A3E" w14:textId="3010E01B" w:rsidR="002543E9" w:rsidRPr="001B6BE1" w:rsidRDefault="002543E9" w:rsidP="004D2D10"/>
    <w:p w14:paraId="2671F0E9" w14:textId="77777777" w:rsidR="00777A41" w:rsidRPr="001B6BE1" w:rsidRDefault="008F6EE1" w:rsidP="00777A41">
      <w:pPr>
        <w:keepNext/>
      </w:pPr>
      <w:commentRangeStart w:id="284"/>
      <w:r w:rsidRPr="001B6BE1">
        <w:rPr>
          <w:noProof/>
        </w:rPr>
        <w:drawing>
          <wp:inline distT="0" distB="0" distL="0" distR="0" wp14:anchorId="30600ACC" wp14:editId="0BC44976">
            <wp:extent cx="5772765" cy="4876800"/>
            <wp:effectExtent l="0" t="0" r="0" b="0"/>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109"/>
                    <a:srcRect r="3279" b="1349"/>
                    <a:stretch/>
                  </pic:blipFill>
                  <pic:spPr bwMode="auto">
                    <a:xfrm>
                      <a:off x="0" y="0"/>
                      <a:ext cx="5785249" cy="4887347"/>
                    </a:xfrm>
                    <a:prstGeom prst="rect">
                      <a:avLst/>
                    </a:prstGeom>
                    <a:ln>
                      <a:noFill/>
                    </a:ln>
                    <a:extLst>
                      <a:ext uri="{53640926-AAD7-44D8-BBD7-CCE9431645EC}">
                        <a14:shadowObscured xmlns:a14="http://schemas.microsoft.com/office/drawing/2010/main"/>
                      </a:ext>
                    </a:extLst>
                  </pic:spPr>
                </pic:pic>
              </a:graphicData>
            </a:graphic>
          </wp:inline>
        </w:drawing>
      </w:r>
      <w:commentRangeEnd w:id="284"/>
      <w:r w:rsidR="00311678">
        <w:rPr>
          <w:rStyle w:val="CommentReference"/>
        </w:rPr>
        <w:commentReference w:id="284"/>
      </w:r>
    </w:p>
    <w:p w14:paraId="6B4FEF04" w14:textId="31969D03" w:rsidR="00A63D8C" w:rsidRPr="001B6BE1" w:rsidRDefault="00777A41" w:rsidP="00777A41">
      <w:pPr>
        <w:pStyle w:val="Caption"/>
        <w:jc w:val="center"/>
      </w:pPr>
      <w:bookmarkStart w:id="285" w:name="_Toc114943165"/>
      <w:r w:rsidRPr="001B6BE1">
        <w:t xml:space="preserve">Figure 4. </w:t>
      </w:r>
      <w:r w:rsidRPr="001B6BE1">
        <w:fldChar w:fldCharType="begin"/>
      </w:r>
      <w:r w:rsidRPr="001B6BE1">
        <w:instrText xml:space="preserve"> SEQ Figure_4. \* ARABIC </w:instrText>
      </w:r>
      <w:r w:rsidRPr="001B6BE1">
        <w:fldChar w:fldCharType="separate"/>
      </w:r>
      <w:r w:rsidR="00F5756A" w:rsidRPr="001B6BE1">
        <w:t>68</w:t>
      </w:r>
      <w:r w:rsidRPr="001B6BE1">
        <w:fldChar w:fldCharType="end"/>
      </w:r>
      <w:r w:rsidRPr="001B6BE1">
        <w:t xml:space="preserve"> Packets exchanged between network devices for Neighbour Discovery</w:t>
      </w:r>
      <w:bookmarkEnd w:id="285"/>
    </w:p>
    <w:p w14:paraId="483975CD" w14:textId="2CF76C2C" w:rsidR="0078444D" w:rsidRPr="001B6BE1" w:rsidRDefault="0078444D" w:rsidP="0078444D">
      <w:r w:rsidRPr="001B6BE1">
        <w:lastRenderedPageBreak/>
        <w:t xml:space="preserve">The ICMPv6 data packets </w:t>
      </w:r>
      <w:commentRangeStart w:id="286"/>
      <w:r w:rsidRPr="001B6BE1">
        <w:t xml:space="preserve">were </w:t>
      </w:r>
      <w:commentRangeEnd w:id="286"/>
      <w:r w:rsidR="00946A88">
        <w:rPr>
          <w:rStyle w:val="CommentReference"/>
        </w:rPr>
        <w:commentReference w:id="286"/>
      </w:r>
      <w:r w:rsidRPr="001B6BE1">
        <w:t xml:space="preserve">transmitted in this use case. The ICMPv6 request packet was generated between the </w:t>
      </w:r>
      <w:r w:rsidR="00CD1F8E">
        <w:t>endpoints</w:t>
      </w:r>
      <w:r w:rsidRPr="001B6BE1">
        <w:t xml:space="preserve">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w:t>
      </w:r>
      <w:ins w:id="287" w:author="Peter Gröschke" w:date="2022-10-02T12:31:00Z">
        <w:r w:rsidR="00874F32">
          <w:t xml:space="preserve"> (Step 2 in </w:t>
        </w:r>
      </w:ins>
      <w:ins w:id="288" w:author="Peter Gröschke" w:date="2022-10-02T12:32:00Z">
        <w:r w:rsidR="00874F32">
          <w:t>Figure 4. 69)</w:t>
        </w:r>
      </w:ins>
      <w:r w:rsidRPr="001B6BE1">
        <w:t>. ONOS controller forwarded this Neighbour Solicitation packet to all the connected Open vSwitches in the network. The Open vSwi</w:t>
      </w:r>
      <w:del w:id="289" w:author="Peter Gröschke" w:date="2022-10-02T12:32:00Z">
        <w:r w:rsidRPr="001B6BE1" w:rsidDel="00874F32">
          <w:delText>c</w:delText>
        </w:r>
      </w:del>
      <w:r w:rsidRPr="001B6BE1">
        <w:t>t</w:t>
      </w:r>
      <w:ins w:id="290" w:author="Peter Gröschke" w:date="2022-10-02T12:32:00Z">
        <w:r w:rsidR="00874F32">
          <w:t>c</w:t>
        </w:r>
      </w:ins>
      <w:r w:rsidRPr="001B6BE1">
        <w:t>h-4 generated the Neighbour Advertisement packet mentioning that requested Target Address (TA) of H4 is connected to itself and send this packet to the ONOS controller. ONOS controller forwards this Neighbour Advertisement packet to the Open vSwitch-1.</w:t>
      </w:r>
    </w:p>
    <w:p w14:paraId="5F691722" w14:textId="105FDD6C" w:rsidR="0078444D" w:rsidRPr="001B6BE1" w:rsidRDefault="0078444D" w:rsidP="0078444D">
      <w:r w:rsidRPr="001B6BE1">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rsidRPr="001B6BE1">
        <w:t xml:space="preserve"> </w:t>
      </w:r>
      <w:r w:rsidRPr="001B6BE1">
        <w:t xml:space="preserve">3 (eth3 interface). </w:t>
      </w:r>
      <w:r w:rsidR="00223D75" w:rsidRPr="001B6BE1">
        <w:t>Also,</w:t>
      </w:r>
      <w:r w:rsidRPr="001B6BE1">
        <w:t xml:space="preserve"> the flow rule was listed in the flow table of Open vSwitch-1 for this destination address of H4. The Open vSwitch-1 forwarded the ICMPv6 request packet to the Open vSwitch-4. The Open vSwitch-4 also didn’t </w:t>
      </w:r>
      <w:r w:rsidR="00223D75" w:rsidRPr="001B6BE1">
        <w:t>have</w:t>
      </w:r>
      <w:r w:rsidRPr="001B6BE1">
        <w:t xml:space="preserve">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rsidRPr="001B6BE1">
        <w:t xml:space="preserve"> </w:t>
      </w:r>
      <w:r w:rsidR="00223D75" w:rsidRPr="001B6BE1">
        <w:t>Also,</w:t>
      </w:r>
      <w:r w:rsidR="00E87B8D" w:rsidRPr="001B6BE1">
        <w:t xml:space="preserve"> the flow rule was listed in the flow table of Open vSwitch-</w:t>
      </w:r>
      <w:r w:rsidR="0056527E" w:rsidRPr="001B6BE1">
        <w:t>4</w:t>
      </w:r>
      <w:r w:rsidR="00E87B8D" w:rsidRPr="001B6BE1">
        <w:t xml:space="preserve"> for this destination address of H4. The</w:t>
      </w:r>
      <w:r w:rsidRPr="001B6BE1">
        <w:t xml:space="preserve"> </w:t>
      </w:r>
      <w:r w:rsidR="00CE54C8" w:rsidRPr="001B6BE1">
        <w:t>Open vSwitch-4 forward</w:t>
      </w:r>
      <w:r w:rsidR="007760CB" w:rsidRPr="001B6BE1">
        <w:t>ed</w:t>
      </w:r>
      <w:r w:rsidR="00CE54C8" w:rsidRPr="001B6BE1">
        <w:t xml:space="preserve"> the ICMPv6 request packet from the port</w:t>
      </w:r>
      <w:r w:rsidR="009B0B47" w:rsidRPr="001B6BE1">
        <w:t xml:space="preserve"> </w:t>
      </w:r>
      <w:r w:rsidR="00CE54C8" w:rsidRPr="001B6BE1">
        <w:t xml:space="preserve">4 to the </w:t>
      </w:r>
      <w:r w:rsidR="00CD1F8E">
        <w:t>endpoint</w:t>
      </w:r>
      <w:r w:rsidR="00CE54C8" w:rsidRPr="001B6BE1">
        <w:t xml:space="preserve"> H4. </w:t>
      </w:r>
      <w:r w:rsidR="007760CB" w:rsidRPr="001B6BE1">
        <w:t>H4 generated the ICMPv6 reply packet containing Source Address: 2001::1004</w:t>
      </w:r>
      <w:r w:rsidR="0056527E" w:rsidRPr="001B6BE1">
        <w:t xml:space="preserve"> (H4)</w:t>
      </w:r>
      <w:r w:rsidR="007760CB" w:rsidRPr="001B6BE1">
        <w:t xml:space="preserve"> and Destination Address: 2001::1001</w:t>
      </w:r>
      <w:r w:rsidR="0056527E" w:rsidRPr="001B6BE1">
        <w:t xml:space="preserve"> (H1)</w:t>
      </w:r>
      <w:r w:rsidR="007760CB" w:rsidRPr="001B6BE1">
        <w:t xml:space="preserve">. </w:t>
      </w:r>
    </w:p>
    <w:p w14:paraId="0CDE5816" w14:textId="4A69E333" w:rsidR="007760CB" w:rsidRPr="001B6BE1" w:rsidRDefault="007760CB" w:rsidP="0078444D">
      <w:r w:rsidRPr="001B6BE1">
        <w:t xml:space="preserve">After </w:t>
      </w:r>
      <w:r w:rsidR="00E87B8D" w:rsidRPr="001B6BE1">
        <w:t>this packet arrived at Open vSwitch-4, Open vSwitch-4</w:t>
      </w:r>
      <w:r w:rsidR="002867EB" w:rsidRPr="001B6BE1">
        <w:t xml:space="preserve"> checked its flow rules and</w:t>
      </w:r>
      <w:r w:rsidR="0056527E" w:rsidRPr="001B6BE1">
        <w:t xml:space="preserve"> didn’t </w:t>
      </w:r>
      <w:r w:rsidR="002867EB" w:rsidRPr="001B6BE1">
        <w:t xml:space="preserve">find </w:t>
      </w:r>
      <w:r w:rsidR="0056527E" w:rsidRPr="001B6BE1">
        <w:t>any flow rules listed for the destination address of H1</w:t>
      </w:r>
      <w:r w:rsidR="002867EB" w:rsidRPr="001B6BE1">
        <w:t xml:space="preserve"> and the packet was forwarded to the ONOS controller.</w:t>
      </w:r>
      <w:r w:rsidR="009B0B47" w:rsidRPr="001B6BE1">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Pr="001B6BE1" w:rsidRDefault="009E0FC1" w:rsidP="004D2D10">
      <w:r w:rsidRPr="001B6BE1">
        <w:t xml:space="preserve">Flow rules were listed for both the destination addresses of H1 and H4 on both the Open vSwitches. When the next ICMPV6 request </w:t>
      </w:r>
      <w:r w:rsidR="00F95594" w:rsidRPr="001B6BE1">
        <w:t xml:space="preserve">packet </w:t>
      </w:r>
      <w:r w:rsidRPr="001B6BE1">
        <w:t>arrived at the Open vSwitch-1 for the destination of H4, the flow rule was found for this destination address and the packet was directly forwarded to Open vSwitch-4.</w:t>
      </w:r>
    </w:p>
    <w:p w14:paraId="79BE46F2" w14:textId="16676291" w:rsidR="00611280" w:rsidRPr="001B6BE1" w:rsidRDefault="00E86AAC" w:rsidP="004D2D10">
      <w:r w:rsidRPr="001B6BE1">
        <w:t xml:space="preserve">The following figure displays the discussed packet transmission captured on the Wireshark application. These packets were captured just between the Open vSwitches and ONOS controller and therefore doesn’t contain packets transmitted between </w:t>
      </w:r>
      <w:r w:rsidR="00CD1F8E">
        <w:t>endpoints</w:t>
      </w:r>
      <w:r w:rsidRPr="001B6BE1">
        <w:t xml:space="preserve"> and Open vSwitches and also packets transmitted between the Open vSwitches.</w:t>
      </w:r>
      <w:r w:rsidR="00E416F9" w:rsidRPr="001B6BE1">
        <w:t xml:space="preserve"> The packet numbers are corresponding to the packet numbers in </w:t>
      </w:r>
      <w:r w:rsidR="00E416F9" w:rsidRPr="001B6BE1">
        <w:rPr>
          <w:b/>
          <w:bCs/>
          <w:highlight w:val="yellow"/>
        </w:rPr>
        <w:t>figure.#</w:t>
      </w:r>
    </w:p>
    <w:p w14:paraId="322543FC" w14:textId="77777777" w:rsidR="00995383" w:rsidRPr="001B6BE1" w:rsidRDefault="006466AE" w:rsidP="00995383">
      <w:pPr>
        <w:keepNext/>
        <w:jc w:val="center"/>
      </w:pPr>
      <w:r w:rsidRPr="001B6BE1">
        <w:rPr>
          <w:noProof/>
        </w:rPr>
        <w:lastRenderedPageBreak/>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110"/>
                    <a:stretch>
                      <a:fillRect/>
                    </a:stretch>
                  </pic:blipFill>
                  <pic:spPr>
                    <a:xfrm>
                      <a:off x="0" y="0"/>
                      <a:ext cx="5760720" cy="4615180"/>
                    </a:xfrm>
                    <a:prstGeom prst="rect">
                      <a:avLst/>
                    </a:prstGeom>
                  </pic:spPr>
                </pic:pic>
              </a:graphicData>
            </a:graphic>
          </wp:inline>
        </w:drawing>
      </w:r>
    </w:p>
    <w:p w14:paraId="4F83290A" w14:textId="3DD3D56A" w:rsidR="00CF7AD4" w:rsidRPr="001B6BE1" w:rsidRDefault="00995383" w:rsidP="00995383">
      <w:pPr>
        <w:pStyle w:val="Caption"/>
        <w:jc w:val="center"/>
      </w:pPr>
      <w:bookmarkStart w:id="291" w:name="_Toc114943166"/>
      <w:r w:rsidRPr="001B6BE1">
        <w:t xml:space="preserve">Figure 4. </w:t>
      </w:r>
      <w:r w:rsidRPr="001B6BE1">
        <w:fldChar w:fldCharType="begin"/>
      </w:r>
      <w:r w:rsidRPr="001B6BE1">
        <w:instrText xml:space="preserve"> SEQ Figure_4. \* ARABIC </w:instrText>
      </w:r>
      <w:r w:rsidRPr="001B6BE1">
        <w:fldChar w:fldCharType="separate"/>
      </w:r>
      <w:r w:rsidR="00F5756A" w:rsidRPr="001B6BE1">
        <w:t>69</w:t>
      </w:r>
      <w:r w:rsidRPr="001B6BE1">
        <w:fldChar w:fldCharType="end"/>
      </w:r>
      <w:r w:rsidRPr="001B6BE1">
        <w:t xml:space="preserve"> Neighbour Discovery packets captured on the Wireshark</w:t>
      </w:r>
      <w:bookmarkEnd w:id="291"/>
    </w:p>
    <w:p w14:paraId="1545B4DF" w14:textId="5AEC3667" w:rsidR="00B5604B" w:rsidRDefault="00B5604B" w:rsidP="004D2D10">
      <w:pPr>
        <w:rPr>
          <w:ins w:id="292" w:author="Peter Gröschke" w:date="2022-10-02T12:54:00Z"/>
        </w:rPr>
      </w:pPr>
      <w:ins w:id="293" w:author="Peter Gröschke" w:date="2022-10-02T12:54:00Z">
        <w:r>
          <w:rPr>
            <w:noProof/>
          </w:rPr>
          <w:drawing>
            <wp:inline distT="0" distB="0" distL="0" distR="0" wp14:anchorId="64EFC5A2" wp14:editId="6B78D291">
              <wp:extent cx="2790701" cy="1861698"/>
              <wp:effectExtent l="0" t="0" r="0" b="571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08192" cy="1873366"/>
                      </a:xfrm>
                      <a:prstGeom prst="rect">
                        <a:avLst/>
                      </a:prstGeom>
                      <a:noFill/>
                      <a:ln>
                        <a:noFill/>
                      </a:ln>
                    </pic:spPr>
                  </pic:pic>
                </a:graphicData>
              </a:graphic>
            </wp:inline>
          </w:drawing>
        </w:r>
      </w:ins>
    </w:p>
    <w:p w14:paraId="32F005C1" w14:textId="129EFFD5" w:rsidR="00B5604B" w:rsidRDefault="00B5604B">
      <w:pPr>
        <w:pStyle w:val="Caption"/>
        <w:rPr>
          <w:ins w:id="294" w:author="Peter Gröschke" w:date="2022-10-02T12:54:00Z"/>
        </w:rPr>
        <w:pPrChange w:id="295" w:author="Peter Gröschke" w:date="2022-10-02T12:55:00Z">
          <w:pPr/>
        </w:pPrChange>
      </w:pPr>
      <w:ins w:id="296" w:author="Peter Gröschke" w:date="2022-10-02T12:54:00Z">
        <w:r>
          <w:t>Figure XY: This is a bicycle</w:t>
        </w:r>
      </w:ins>
    </w:p>
    <w:p w14:paraId="0FCB78AF" w14:textId="07710126" w:rsidR="00CF7AD4" w:rsidRPr="001B6BE1" w:rsidRDefault="0016365E" w:rsidP="004D2D10">
      <w:r w:rsidRPr="001B6BE1">
        <w:t xml:space="preserve">The Reactive Forwarding application enabled with IPv6 </w:t>
      </w:r>
      <w:r w:rsidR="00EB0085" w:rsidRPr="001B6BE1">
        <w:t xml:space="preserve">forwarding and matchIpv6Address component takes care of installing the flow rules on Open vSwitches when the IPv6 packets are transmitted in the network. </w:t>
      </w:r>
      <w:r w:rsidR="00247146" w:rsidRPr="001B6BE1">
        <w:t xml:space="preserve">These flow rules are installed on Open vSwitches on </w:t>
      </w:r>
      <w:commentRangeStart w:id="297"/>
      <w:r w:rsidR="00247146" w:rsidRPr="001B6BE1">
        <w:t>temporary basis and are removed when the data transmission stops</w:t>
      </w:r>
      <w:commentRangeEnd w:id="297"/>
      <w:r w:rsidR="00B5604B">
        <w:rPr>
          <w:rStyle w:val="CommentReference"/>
        </w:rPr>
        <w:commentReference w:id="297"/>
      </w:r>
      <w:r w:rsidR="00247146" w:rsidRPr="001B6BE1">
        <w:t>. If the IPv6 packets are again transmitted in the network</w:t>
      </w:r>
      <w:r w:rsidR="00AD6F69" w:rsidRPr="001B6BE1">
        <w:t xml:space="preserve"> for the same </w:t>
      </w:r>
      <w:r w:rsidR="00CD1F8E">
        <w:t>endpoints</w:t>
      </w:r>
      <w:r w:rsidR="00247146" w:rsidRPr="001B6BE1">
        <w:t>, the flow rules are</w:t>
      </w:r>
      <w:r w:rsidR="00AD6F69" w:rsidRPr="001B6BE1">
        <w:t xml:space="preserve"> again</w:t>
      </w:r>
      <w:r w:rsidR="00247146" w:rsidRPr="001B6BE1">
        <w:t xml:space="preserve"> updated on the Open vSwitches</w:t>
      </w:r>
      <w:r w:rsidR="00AD6F69" w:rsidRPr="001B6BE1">
        <w:t xml:space="preserve"> without performing the Network Discovery</w:t>
      </w:r>
      <w:r w:rsidR="00247146" w:rsidRPr="001B6BE1">
        <w:t xml:space="preserve">. </w:t>
      </w:r>
      <w:commentRangeStart w:id="298"/>
      <w:r w:rsidR="00247146" w:rsidRPr="001B6BE1">
        <w:t>Th</w:t>
      </w:r>
      <w:r w:rsidR="00D7231F" w:rsidRPr="001B6BE1">
        <w:t>is</w:t>
      </w:r>
      <w:r w:rsidR="000D750C" w:rsidRPr="001B6BE1">
        <w:t xml:space="preserve"> minimises the bandwidth utilisation by the </w:t>
      </w:r>
      <w:r w:rsidR="00247146" w:rsidRPr="001B6BE1">
        <w:t>control messages</w:t>
      </w:r>
      <w:r w:rsidR="000D750C" w:rsidRPr="001B6BE1">
        <w:t xml:space="preserve"> in the network</w:t>
      </w:r>
      <w:commentRangeEnd w:id="298"/>
      <w:r w:rsidR="00B5604B">
        <w:rPr>
          <w:rStyle w:val="CommentReference"/>
        </w:rPr>
        <w:commentReference w:id="298"/>
      </w:r>
      <w:r w:rsidR="000D750C" w:rsidRPr="001B6BE1">
        <w:t>.</w:t>
      </w:r>
    </w:p>
    <w:p w14:paraId="7249679F" w14:textId="43ED56AC" w:rsidR="003C27F9" w:rsidRPr="001B6BE1" w:rsidRDefault="00CF19F0" w:rsidP="003C27F9">
      <w:r w:rsidRPr="001B6BE1">
        <w:t xml:space="preserve">The alternative to </w:t>
      </w:r>
      <w:r w:rsidR="00AD3560" w:rsidRPr="001B6BE1">
        <w:t xml:space="preserve">this is installing Intents between the </w:t>
      </w:r>
      <w:r w:rsidR="00CD1F8E">
        <w:t>endpoints</w:t>
      </w:r>
      <w:r w:rsidR="000F5024" w:rsidRPr="001B6BE1">
        <w:t xml:space="preserve"> which further update the flow rules on Open vSwitches</w:t>
      </w:r>
      <w:r w:rsidR="00D954B4" w:rsidRPr="001B6BE1">
        <w:t xml:space="preserve">. This method installs the flow rules permanently on Open vSwitches </w:t>
      </w:r>
      <w:r w:rsidR="003C27F9" w:rsidRPr="001B6BE1">
        <w:t xml:space="preserve">saving the time taken </w:t>
      </w:r>
      <w:r w:rsidR="00223D75" w:rsidRPr="001B6BE1">
        <w:t>for Neigh</w:t>
      </w:r>
      <w:r w:rsidR="00223D75" w:rsidRPr="001B6BE1">
        <w:lastRenderedPageBreak/>
        <w:t>bour</w:t>
      </w:r>
      <w:r w:rsidR="003C27F9" w:rsidRPr="001B6BE1">
        <w:t xml:space="preserve"> Discovery but on the other hand </w:t>
      </w:r>
      <w:ins w:id="299" w:author="Peter Gröschke" w:date="2022-10-02T12:59:00Z">
        <w:r w:rsidR="00B5604B">
          <w:t xml:space="preserve">this would </w:t>
        </w:r>
      </w:ins>
      <w:r w:rsidR="003C27F9" w:rsidRPr="001B6BE1">
        <w:t>increase the bandwidth utilisation by the control messages in the network.</w:t>
      </w:r>
    </w:p>
    <w:p w14:paraId="4EC8092D" w14:textId="2F6B7F56" w:rsidR="004D2D10" w:rsidRPr="001B6BE1" w:rsidRDefault="004D2D10" w:rsidP="004D2D10">
      <w:pPr>
        <w:pStyle w:val="Heading3"/>
        <w:rPr>
          <w:lang w:val="en-GB"/>
        </w:rPr>
      </w:pPr>
      <w:bookmarkStart w:id="300" w:name="_Toc115032516"/>
      <w:r w:rsidRPr="001B6BE1">
        <w:rPr>
          <w:lang w:val="en-GB"/>
        </w:rPr>
        <w:t>IPv6 over IPv4</w:t>
      </w:r>
      <w:r w:rsidR="00D857F8" w:rsidRPr="001B6BE1">
        <w:rPr>
          <w:lang w:val="en-GB"/>
        </w:rPr>
        <w:t xml:space="preserve"> tunnelling</w:t>
      </w:r>
      <w:bookmarkEnd w:id="300"/>
    </w:p>
    <w:p w14:paraId="62ED1B10" w14:textId="1FEC54C0" w:rsidR="00BA2EF1" w:rsidRPr="001B6BE1" w:rsidRDefault="009B34D8" w:rsidP="00BA2EF1">
      <w:r w:rsidRPr="001B6BE1">
        <w:t xml:space="preserve">One of the </w:t>
      </w:r>
      <w:del w:id="301" w:author="Peter Gröschke" w:date="2022-10-02T12:59:00Z">
        <w:r w:rsidRPr="001B6BE1" w:rsidDel="00B5604B">
          <w:delText xml:space="preserve">major </w:delText>
        </w:r>
        <w:r w:rsidR="00223D75" w:rsidRPr="001B6BE1" w:rsidDel="00B5604B">
          <w:delText>problems</w:delText>
        </w:r>
      </w:del>
      <w:ins w:id="302" w:author="Peter Gröschke" w:date="2022-10-02T12:59:00Z">
        <w:r w:rsidR="00B5604B">
          <w:t>issues</w:t>
        </w:r>
      </w:ins>
      <w:r w:rsidRPr="001B6BE1">
        <w:t xml:space="preserve"> faced by ISPs while migrating the network from IPv4 to IPv6 addressing scheme is integrating the IPv6 </w:t>
      </w:r>
      <w:r w:rsidR="00937E3E" w:rsidRPr="001B6BE1">
        <w:t xml:space="preserve">subnets </w:t>
      </w:r>
      <w:r w:rsidRPr="001B6BE1">
        <w:t xml:space="preserve">with IPv4 </w:t>
      </w:r>
      <w:r w:rsidR="00937E3E" w:rsidRPr="001B6BE1">
        <w:t>subnets</w:t>
      </w:r>
      <w:r w:rsidRPr="001B6BE1">
        <w:t>.</w:t>
      </w:r>
      <w:r w:rsidR="00011F8C" w:rsidRPr="001B6BE1">
        <w:t xml:space="preserve"> Migrating a IPv4 addressing network to IPv6 addressing is not a single step process. </w:t>
      </w:r>
      <w:commentRangeStart w:id="303"/>
      <w:r w:rsidR="00011F8C" w:rsidRPr="001B6BE1">
        <w:t xml:space="preserve">The migration takes place in specific stages, beginning with developing small subnets of IPv6 addresses within the IPv4 network and progressively </w:t>
      </w:r>
      <w:r w:rsidR="00D857F8" w:rsidRPr="001B6BE1">
        <w:t>transferring all the services to IPv6 in the network.</w:t>
      </w:r>
      <w:commentRangeEnd w:id="303"/>
      <w:r w:rsidR="005E739A">
        <w:rPr>
          <w:rStyle w:val="CommentReference"/>
        </w:rPr>
        <w:commentReference w:id="303"/>
      </w:r>
      <w:r w:rsidR="00D857F8" w:rsidRPr="001B6BE1">
        <w:t xml:space="preserve"> But during this transition, the IPv6 subnets should be able to communicate over the IPv4 infrastructure. </w:t>
      </w:r>
      <w:r w:rsidR="00EC7CE8" w:rsidRPr="001B6BE1">
        <w:t xml:space="preserve">The IPv6 subnets can be configured to transmit packets over IPv4 network by </w:t>
      </w:r>
      <w:r w:rsidR="00EC7CE8" w:rsidRPr="001B6BE1">
        <w:rPr>
          <w:i/>
          <w:iCs/>
        </w:rPr>
        <w:t>IPv6 over IPv4 tunnelling</w:t>
      </w:r>
      <w:r w:rsidR="001A4602" w:rsidRPr="001B6BE1">
        <w:rPr>
          <w:i/>
          <w:iCs/>
        </w:rPr>
        <w:t xml:space="preserve">. </w:t>
      </w:r>
      <w:r w:rsidR="00530D09" w:rsidRPr="001B6BE1">
        <w:t>IPv6 over IPv4 tunnels are point-to-point tunnels created by encapsulating IPv6 packets within IPv4 headers to carry them over IPv4 network</w:t>
      </w:r>
      <w:r w:rsidR="005505A3" w:rsidRPr="001B6BE1">
        <w:t>.</w:t>
      </w:r>
    </w:p>
    <w:p w14:paraId="478E54C9" w14:textId="4BDD4E57" w:rsidR="00011F8C" w:rsidRPr="001B6BE1" w:rsidRDefault="0011398A" w:rsidP="00BA2EF1">
      <w:r w:rsidRPr="001B6BE1">
        <w:t>In this use case, another network was implemented in GNS3 environment to test the functioning of ONOS controller for IPv6 over IPv4 tunnelling. The isolated IPv6 subnets were created and IPv4 network was configured between these subnets.</w:t>
      </w:r>
      <w:r w:rsidR="00303CDF" w:rsidRPr="001B6BE1">
        <w:t xml:space="preserve"> The Open vSwitches and ONOS controller were located in the IPv4 network. </w:t>
      </w:r>
      <w:r w:rsidR="0063284A" w:rsidRPr="001B6BE1">
        <w:t xml:space="preserve">The Cisco routers </w:t>
      </w:r>
      <w:r w:rsidR="005E41DD" w:rsidRPr="001B6BE1">
        <w:t>(Cisco IOS Software, 7200 Software (C7200-ADVENTERPRISEK9-M), Version 12.4(24)T5)</w:t>
      </w:r>
      <w:r w:rsidR="00635AFB" w:rsidRPr="001B6BE1">
        <w:t xml:space="preserve"> </w:t>
      </w:r>
      <w:r w:rsidR="0063284A" w:rsidRPr="001B6BE1">
        <w:t xml:space="preserve">were </w:t>
      </w:r>
      <w:r w:rsidR="005176B3" w:rsidRPr="001B6BE1">
        <w:t>utilized</w:t>
      </w:r>
      <w:r w:rsidR="0063284A" w:rsidRPr="001B6BE1">
        <w:t xml:space="preserve"> to configure the </w:t>
      </w:r>
      <w:r w:rsidR="005176B3" w:rsidRPr="001B6BE1">
        <w:t xml:space="preserve">IPv6 over IPv4 </w:t>
      </w:r>
      <w:r w:rsidR="0063284A" w:rsidRPr="001B6BE1">
        <w:t>tunnels</w:t>
      </w:r>
      <w:r w:rsidR="005176B3" w:rsidRPr="001B6BE1">
        <w:t>.</w:t>
      </w:r>
      <w:r w:rsidR="00FE6034" w:rsidRPr="001B6BE1">
        <w:t xml:space="preserve"> </w:t>
      </w:r>
    </w:p>
    <w:p w14:paraId="36548B90" w14:textId="533AE8B3" w:rsidR="006A7F97" w:rsidRPr="001B6BE1" w:rsidRDefault="000C3748" w:rsidP="006A7F97">
      <w:r w:rsidRPr="001B6BE1">
        <w:t>The following figure displays the created network in the GNS3 environment. Two isolated IPv6 subnets (2010::/112 and 2020::/112) were created</w:t>
      </w:r>
      <w:r w:rsidR="00187952" w:rsidRPr="001B6BE1">
        <w:t xml:space="preserve"> containing a Router and an </w:t>
      </w:r>
      <w:r w:rsidR="00CD1F8E">
        <w:t>endpoint</w:t>
      </w:r>
      <w:r w:rsidR="00187952" w:rsidRPr="001B6BE1">
        <w:t xml:space="preserve"> in each subnet. </w:t>
      </w:r>
      <w:r w:rsidR="00BC08F3" w:rsidRPr="001B6BE1">
        <w:t>An IPv4 network</w:t>
      </w:r>
      <w:r w:rsidR="00A300D7" w:rsidRPr="001B6BE1">
        <w:t xml:space="preserve"> (highlighted in yellow)</w:t>
      </w:r>
      <w:r w:rsidR="00BC08F3" w:rsidRPr="001B6BE1">
        <w:t xml:space="preserve"> consisting of four Open vSwitches </w:t>
      </w:r>
      <w:r w:rsidR="001C619B" w:rsidRPr="001B6BE1">
        <w:t xml:space="preserve">and connecting to the ONOS controller through NAT interface was created between these IPv6 subnets. </w:t>
      </w:r>
      <w:r w:rsidR="006A7F97" w:rsidRPr="001B6BE1">
        <w:t>T</w:t>
      </w:r>
      <w:r w:rsidR="00F369EB" w:rsidRPr="001B6BE1">
        <w:t>he IPv6 over IPv4 t</w:t>
      </w:r>
      <w:r w:rsidR="006A7F97" w:rsidRPr="001B6BE1">
        <w:t>unnel was configured between the Router R1 and Router R2.</w:t>
      </w:r>
    </w:p>
    <w:p w14:paraId="58D044D1" w14:textId="77777777" w:rsidR="00005616" w:rsidRPr="001B6BE1" w:rsidRDefault="00E65705" w:rsidP="00005616">
      <w:pPr>
        <w:keepNext/>
        <w:jc w:val="center"/>
      </w:pPr>
      <w:r w:rsidRPr="001B6BE1">
        <w:rPr>
          <w:noProof/>
        </w:rPr>
        <w:drawing>
          <wp:inline distT="0" distB="0" distL="0" distR="0" wp14:anchorId="1F541E5C" wp14:editId="2EEF73C1">
            <wp:extent cx="5846660" cy="2802169"/>
            <wp:effectExtent l="0" t="0" r="1905"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112"/>
                    <a:stretch>
                      <a:fillRect/>
                    </a:stretch>
                  </pic:blipFill>
                  <pic:spPr>
                    <a:xfrm>
                      <a:off x="0" y="0"/>
                      <a:ext cx="5847806" cy="2802718"/>
                    </a:xfrm>
                    <a:prstGeom prst="rect">
                      <a:avLst/>
                    </a:prstGeom>
                  </pic:spPr>
                </pic:pic>
              </a:graphicData>
            </a:graphic>
          </wp:inline>
        </w:drawing>
      </w:r>
    </w:p>
    <w:p w14:paraId="5BECB4F2" w14:textId="1EBEC673" w:rsidR="00E65705" w:rsidRPr="001B6BE1" w:rsidRDefault="00005616" w:rsidP="00005616">
      <w:pPr>
        <w:pStyle w:val="Caption"/>
        <w:jc w:val="center"/>
      </w:pPr>
      <w:bookmarkStart w:id="304" w:name="_Toc114943167"/>
      <w:r w:rsidRPr="001B6BE1">
        <w:t xml:space="preserve">Figure 4. </w:t>
      </w:r>
      <w:r w:rsidRPr="001B6BE1">
        <w:fldChar w:fldCharType="begin"/>
      </w:r>
      <w:r w:rsidRPr="001B6BE1">
        <w:instrText xml:space="preserve"> SEQ Figure_4. \* ARABIC </w:instrText>
      </w:r>
      <w:r w:rsidRPr="001B6BE1">
        <w:fldChar w:fldCharType="separate"/>
      </w:r>
      <w:r w:rsidR="00F5756A" w:rsidRPr="001B6BE1">
        <w:t>70</w:t>
      </w:r>
      <w:r w:rsidRPr="001B6BE1">
        <w:fldChar w:fldCharType="end"/>
      </w:r>
      <w:r w:rsidRPr="001B6BE1">
        <w:t xml:space="preserve"> Topology created in the GNS3 with IPv6 tunnelling over IPv4 network</w:t>
      </w:r>
      <w:bookmarkEnd w:id="304"/>
    </w:p>
    <w:p w14:paraId="08830E8D" w14:textId="38AAEF22" w:rsidR="00BA2EF1" w:rsidRPr="001B6BE1" w:rsidRDefault="005E2F6C" w:rsidP="00BA2EF1">
      <w:pPr>
        <w:rPr>
          <w:rFonts w:cs="Times"/>
        </w:rPr>
      </w:pPr>
      <w:r w:rsidRPr="001B6BE1">
        <w:t>The installation of required applications and configurations for enabling IPv6 was done on the ONOS controller.</w:t>
      </w:r>
      <w:r w:rsidR="00AD41A5" w:rsidRPr="001B6BE1">
        <w:t xml:space="preserve"> </w:t>
      </w:r>
      <w:r w:rsidRPr="001B6BE1">
        <w:t xml:space="preserve"> </w:t>
      </w:r>
      <w:r w:rsidR="00B22101" w:rsidRPr="001B6BE1">
        <w:t xml:space="preserve">The tunnel </w:t>
      </w:r>
      <w:r w:rsidR="00451FBD" w:rsidRPr="001B6BE1">
        <w:t>interfaces were</w:t>
      </w:r>
      <w:r w:rsidR="00B22101" w:rsidRPr="001B6BE1">
        <w:t xml:space="preserve"> configured with the IPv6 address 3000::1/112 </w:t>
      </w:r>
      <w:r w:rsidR="007B576D" w:rsidRPr="001B6BE1">
        <w:t>at</w:t>
      </w:r>
      <w:r w:rsidR="00451FBD" w:rsidRPr="001B6BE1">
        <w:t xml:space="preserve"> router</w:t>
      </w:r>
      <w:r w:rsidR="007B576D" w:rsidRPr="001B6BE1">
        <w:t xml:space="preserve"> R1’s interface g0/0 </w:t>
      </w:r>
      <w:r w:rsidR="00B22101" w:rsidRPr="001B6BE1">
        <w:t>and 3000::2/112</w:t>
      </w:r>
      <w:r w:rsidR="007B576D" w:rsidRPr="001B6BE1">
        <w:t xml:space="preserve"> at </w:t>
      </w:r>
      <w:r w:rsidR="00451FBD" w:rsidRPr="001B6BE1">
        <w:t xml:space="preserve">router </w:t>
      </w:r>
      <w:r w:rsidR="007B576D" w:rsidRPr="001B6BE1">
        <w:t>R2’s interface g0/0</w:t>
      </w:r>
      <w:r w:rsidR="00E97BF9" w:rsidRPr="001B6BE1">
        <w:t>.</w:t>
      </w:r>
      <w:r w:rsidR="00451FBD" w:rsidRPr="001B6BE1">
        <w:t xml:space="preserve"> Tunnel mode</w:t>
      </w:r>
      <w:r w:rsidR="0032211A" w:rsidRPr="001B6BE1">
        <w:t xml:space="preserve"> 6to4 (ipv6ip) and</w:t>
      </w:r>
      <w:r w:rsidR="0004636D" w:rsidRPr="001B6BE1">
        <w:t xml:space="preserve"> RIP routing protocol was </w:t>
      </w:r>
      <w:r w:rsidR="00451FBD" w:rsidRPr="001B6BE1">
        <w:t>configured</w:t>
      </w:r>
      <w:r w:rsidR="0004636D" w:rsidRPr="001B6BE1">
        <w:t xml:space="preserve"> to advertise the IPv6 addresses through the tunnel.</w:t>
      </w:r>
      <w:r w:rsidR="005F7BF8" w:rsidRPr="001B6BE1">
        <w:t xml:space="preserve"> </w:t>
      </w:r>
      <w:r w:rsidR="0086081D" w:rsidRPr="001B6BE1">
        <w:t>The following snippet shows the Tunnel interface configuration on router R1.</w:t>
      </w:r>
    </w:p>
    <w:p w14:paraId="0317A6AA" w14:textId="77777777" w:rsidR="00005616" w:rsidRPr="001B6BE1" w:rsidRDefault="001B7817" w:rsidP="00005616">
      <w:pPr>
        <w:keepNext/>
        <w:jc w:val="center"/>
      </w:pPr>
      <w:r w:rsidRPr="001B6BE1">
        <w:rPr>
          <w:noProof/>
        </w:rPr>
        <w:lastRenderedPageBreak/>
        <w:drawing>
          <wp:inline distT="0" distB="0" distL="0" distR="0" wp14:anchorId="682104AA" wp14:editId="50B82090">
            <wp:extent cx="2117125" cy="106745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13"/>
                    <a:stretch>
                      <a:fillRect/>
                    </a:stretch>
                  </pic:blipFill>
                  <pic:spPr>
                    <a:xfrm>
                      <a:off x="0" y="0"/>
                      <a:ext cx="2124505" cy="1071179"/>
                    </a:xfrm>
                    <a:prstGeom prst="rect">
                      <a:avLst/>
                    </a:prstGeom>
                  </pic:spPr>
                </pic:pic>
              </a:graphicData>
            </a:graphic>
          </wp:inline>
        </w:drawing>
      </w:r>
    </w:p>
    <w:p w14:paraId="42069F62" w14:textId="461D5D76" w:rsidR="001B7817" w:rsidRPr="001B6BE1" w:rsidDel="002B1353" w:rsidRDefault="00005616" w:rsidP="00005616">
      <w:pPr>
        <w:pStyle w:val="Caption"/>
        <w:jc w:val="center"/>
        <w:rPr>
          <w:del w:id="305" w:author="Harshal Vaze" w:date="2022-10-03T13:53:00Z"/>
          <w:rFonts w:cs="Times"/>
        </w:rPr>
      </w:pPr>
      <w:bookmarkStart w:id="306" w:name="_Toc114943168"/>
      <w:r w:rsidRPr="001B6BE1">
        <w:t xml:space="preserve">Figure 4. </w:t>
      </w:r>
      <w:r w:rsidRPr="001B6BE1">
        <w:rPr>
          <w:i w:val="0"/>
        </w:rPr>
        <w:fldChar w:fldCharType="begin"/>
      </w:r>
      <w:r w:rsidRPr="001B6BE1">
        <w:instrText xml:space="preserve"> SEQ Figure_4. \* ARABIC </w:instrText>
      </w:r>
      <w:r w:rsidRPr="001B6BE1">
        <w:rPr>
          <w:i w:val="0"/>
        </w:rPr>
        <w:fldChar w:fldCharType="separate"/>
      </w:r>
      <w:r w:rsidR="00F5756A" w:rsidRPr="001B6BE1">
        <w:t>71</w:t>
      </w:r>
      <w:r w:rsidRPr="001B6BE1">
        <w:rPr>
          <w:i w:val="0"/>
        </w:rPr>
        <w:fldChar w:fldCharType="end"/>
      </w:r>
      <w:r w:rsidRPr="001B6BE1">
        <w:t xml:space="preserve"> IPv6 Tunnel configuration</w:t>
      </w:r>
      <w:bookmarkEnd w:id="306"/>
      <w:ins w:id="307" w:author="Peter Gröschke" w:date="2022-10-02T13:25:00Z">
        <w:r w:rsidR="00AF1E6F">
          <w:t xml:space="preserve"> on the ONOS </w:t>
        </w:r>
        <w:proofErr w:type="spellStart"/>
        <w:r w:rsidR="00AF1E6F">
          <w:t>controller</w:t>
        </w:r>
      </w:ins>
    </w:p>
    <w:p w14:paraId="3E81EC0E" w14:textId="7F12DE4E" w:rsidR="00651952" w:rsidRPr="001B6BE1" w:rsidRDefault="00651952" w:rsidP="002415FA">
      <w:r w:rsidRPr="001B6BE1">
        <w:rPr>
          <w:rFonts w:cs="Times"/>
        </w:rPr>
        <w:t>After</w:t>
      </w:r>
      <w:proofErr w:type="spellEnd"/>
      <w:r w:rsidRPr="001B6BE1">
        <w:rPr>
          <w:rFonts w:cs="Times"/>
        </w:rPr>
        <w:t xml:space="preserve"> successful configuration of tunnel</w:t>
      </w:r>
      <w:r w:rsidR="00FB18B5" w:rsidRPr="001B6BE1">
        <w:rPr>
          <w:rFonts w:cs="Times"/>
        </w:rPr>
        <w:t xml:space="preserve"> and enabling IPv6 services on ONOS controller, </w:t>
      </w:r>
      <w:r w:rsidR="00B57C34" w:rsidRPr="001B6BE1">
        <w:rPr>
          <w:rFonts w:cs="Times"/>
        </w:rPr>
        <w:t>ONOS controller was able to set up the IPv6 tunnel over IPv4 network.</w:t>
      </w:r>
      <w:r w:rsidR="00842DB0" w:rsidRPr="001B6BE1">
        <w:rPr>
          <w:rFonts w:cs="Times"/>
        </w:rPr>
        <w:t xml:space="preserve"> </w:t>
      </w:r>
      <w:r w:rsidR="00842DB0" w:rsidRPr="001B6BE1">
        <w:t>The following figure displays the view of created network from the ONOS GUI.</w:t>
      </w:r>
      <w:r w:rsidRPr="001B6BE1">
        <w:t xml:space="preserve"> </w:t>
      </w:r>
    </w:p>
    <w:p w14:paraId="7085DA77" w14:textId="77777777" w:rsidR="00005616" w:rsidRPr="001B6BE1" w:rsidRDefault="003C3E92" w:rsidP="00005616">
      <w:pPr>
        <w:keepNext/>
        <w:jc w:val="center"/>
      </w:pPr>
      <w:r w:rsidRPr="001B6BE1">
        <w:rPr>
          <w:noProof/>
        </w:rPr>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114"/>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3DBCED4F" w14:textId="334AB390" w:rsidR="00CB34FE" w:rsidRPr="001B6BE1" w:rsidRDefault="00005616" w:rsidP="00005616">
      <w:pPr>
        <w:pStyle w:val="Caption"/>
        <w:jc w:val="center"/>
      </w:pPr>
      <w:bookmarkStart w:id="308" w:name="_Toc114943169"/>
      <w:r w:rsidRPr="001B6BE1">
        <w:t xml:space="preserve">Figure 4. </w:t>
      </w:r>
      <w:r w:rsidRPr="001B6BE1">
        <w:fldChar w:fldCharType="begin"/>
      </w:r>
      <w:r w:rsidRPr="001B6BE1">
        <w:instrText xml:space="preserve"> SEQ Figure_4. \* ARABIC </w:instrText>
      </w:r>
      <w:r w:rsidRPr="001B6BE1">
        <w:fldChar w:fldCharType="separate"/>
      </w:r>
      <w:r w:rsidR="00F5756A" w:rsidRPr="001B6BE1">
        <w:t>72</w:t>
      </w:r>
      <w:r w:rsidRPr="001B6BE1">
        <w:fldChar w:fldCharType="end"/>
      </w:r>
      <w:r w:rsidRPr="001B6BE1">
        <w:t xml:space="preserve"> Topology view from the ONOS GUI</w:t>
      </w:r>
      <w:bookmarkEnd w:id="308"/>
    </w:p>
    <w:p w14:paraId="5EEFF063" w14:textId="4F1755FF" w:rsidR="00724112" w:rsidRPr="001B6BE1" w:rsidRDefault="00A54179" w:rsidP="00B41C93">
      <w:r w:rsidRPr="001B6BE1">
        <w:t>The ONOS controller is able to identify only the immediate to non-OpenFlow enabled device connected to OpenFlow enabled device</w:t>
      </w:r>
      <w:ins w:id="309" w:author="Peter Gröschke" w:date="2022-10-02T13:26:00Z">
        <w:r w:rsidR="00AF1E6F">
          <w:t xml:space="preserve"> – so it does not show the host with </w:t>
        </w:r>
      </w:ins>
      <w:ins w:id="310" w:author="Peter Gröschke" w:date="2022-10-02T13:27:00Z">
        <w:r w:rsidR="00AF1E6F">
          <w:t>the IPv6 address 2010::1002</w:t>
        </w:r>
      </w:ins>
      <w:ins w:id="311" w:author="Peter Gröschke" w:date="2022-10-02T13:31:00Z">
        <w:r w:rsidR="00C0786B">
          <w:t xml:space="preserve"> nor the one with the IPv6 address 2020:1002</w:t>
        </w:r>
      </w:ins>
      <w:r w:rsidRPr="001B6BE1">
        <w:t xml:space="preserve">. </w:t>
      </w:r>
      <w:r w:rsidR="00223D75" w:rsidRPr="001B6BE1">
        <w:t>Therefore,</w:t>
      </w:r>
      <w:r w:rsidRPr="001B6BE1">
        <w:t xml:space="preserve"> </w:t>
      </w:r>
      <w:ins w:id="312" w:author="Peter Gröschke" w:date="2022-10-02T13:31:00Z">
        <w:r w:rsidR="00C0786B">
          <w:t xml:space="preserve">the </w:t>
        </w:r>
      </w:ins>
      <w:r w:rsidRPr="001B6BE1">
        <w:t xml:space="preserve">ONOS controller just </w:t>
      </w:r>
      <w:del w:id="313" w:author="Peter Gröschke" w:date="2022-10-02T13:31:00Z">
        <w:r w:rsidRPr="001B6BE1" w:rsidDel="00C0786B">
          <w:delText xml:space="preserve">have </w:delText>
        </w:r>
      </w:del>
      <w:ins w:id="314" w:author="Peter Gröschke" w:date="2022-10-02T13:31:00Z">
        <w:r w:rsidR="00C0786B">
          <w:t>has</w:t>
        </w:r>
        <w:r w:rsidR="00C0786B" w:rsidRPr="001B6BE1">
          <w:t xml:space="preserve"> </w:t>
        </w:r>
      </w:ins>
      <w:r w:rsidRPr="001B6BE1">
        <w:t>the information about the IPv4 devices in the created network as seen on the ONOS GUI</w:t>
      </w:r>
      <w:r w:rsidR="002273C7" w:rsidRPr="001B6BE1">
        <w:t>.</w:t>
      </w:r>
      <w:r w:rsidR="002D445D" w:rsidRPr="001B6BE1">
        <w:t xml:space="preserve"> </w:t>
      </w:r>
      <w:r w:rsidR="00974D6E" w:rsidRPr="001B6BE1">
        <w:t>The s</w:t>
      </w:r>
      <w:r w:rsidR="002D445D" w:rsidRPr="001B6BE1">
        <w:t>uccessful installation of tunnel can be confirmed from either of the routers at the end interfaces of tunnel.</w:t>
      </w:r>
      <w:r w:rsidR="00974D6E" w:rsidRPr="001B6BE1">
        <w:t xml:space="preserve"> </w:t>
      </w:r>
    </w:p>
    <w:p w14:paraId="5E2D8AD9" w14:textId="24297839" w:rsidR="00E65705" w:rsidRPr="001B6BE1" w:rsidRDefault="002D445D" w:rsidP="00B41C93">
      <w:r w:rsidRPr="001B6BE1">
        <w:t>The following figure shows the IPv6 routes to IPv6 subnet located at the other end of the tunnel has been successfully advertised over the tunnel and learned by the router R1</w:t>
      </w:r>
      <w:r w:rsidR="002F40FF" w:rsidRPr="001B6BE1">
        <w:t xml:space="preserve"> through RIP routing protocol</w:t>
      </w:r>
      <w:r w:rsidRPr="001B6BE1">
        <w:t>.</w:t>
      </w:r>
    </w:p>
    <w:p w14:paraId="7B6CAE60" w14:textId="77777777" w:rsidR="00005616" w:rsidRPr="001B6BE1" w:rsidRDefault="002F40FF" w:rsidP="00005616">
      <w:pPr>
        <w:keepNext/>
        <w:jc w:val="center"/>
      </w:pPr>
      <w:r w:rsidRPr="001B6BE1">
        <w:rPr>
          <w:noProof/>
        </w:rPr>
        <w:lastRenderedPageBreak/>
        <mc:AlternateContent>
          <mc:Choice Requires="wps">
            <w:drawing>
              <wp:anchor distT="0" distB="0" distL="114300" distR="114300" simplePos="0" relativeHeight="251665408" behindDoc="0" locked="0" layoutInCell="1" allowOverlap="1" wp14:anchorId="496DB346" wp14:editId="5F9A1C19">
                <wp:simplePos x="0" y="0"/>
                <wp:positionH relativeFrom="column">
                  <wp:posOffset>787592</wp:posOffset>
                </wp:positionH>
                <wp:positionV relativeFrom="paragraph">
                  <wp:posOffset>1439545</wp:posOffset>
                </wp:positionV>
                <wp:extent cx="1743847" cy="261037"/>
                <wp:effectExtent l="19050" t="19050" r="27940" b="24765"/>
                <wp:wrapNone/>
                <wp:docPr id="104" name="Rectangle 104"/>
                <wp:cNvGraphicFramePr/>
                <a:graphic xmlns:a="http://schemas.openxmlformats.org/drawingml/2006/main">
                  <a:graphicData uri="http://schemas.microsoft.com/office/word/2010/wordprocessingShape">
                    <wps:wsp>
                      <wps:cNvSpPr/>
                      <wps:spPr>
                        <a:xfrm>
                          <a:off x="0" y="0"/>
                          <a:ext cx="1743847" cy="261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CD3EF" id="Rectangle 104" o:spid="_x0000_s1026" style="position:absolute;margin-left:62pt;margin-top:113.35pt;width:137.3pt;height:20.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" filled="f" strokecolor="red" strokeweight="2.25pt"/>
            </w:pict>
          </mc:Fallback>
        </mc:AlternateContent>
      </w:r>
      <w:r w:rsidR="00E65705" w:rsidRPr="001B6BE1">
        <w:rPr>
          <w:noProof/>
        </w:rPr>
        <w:drawing>
          <wp:inline distT="0" distB="0" distL="0" distR="0" wp14:anchorId="2F46664F" wp14:editId="6FF2F628">
            <wp:extent cx="4184650" cy="2388973"/>
            <wp:effectExtent l="0" t="0" r="635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15"/>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7CE25FD7" w14:textId="5CF7E988" w:rsidR="00E65705" w:rsidRPr="001B6BE1" w:rsidDel="002B1353" w:rsidRDefault="00005616" w:rsidP="00005616">
      <w:pPr>
        <w:pStyle w:val="Caption"/>
        <w:jc w:val="center"/>
        <w:rPr>
          <w:del w:id="315" w:author="Harshal Vaze" w:date="2022-10-03T13:52:00Z"/>
        </w:rPr>
      </w:pPr>
      <w:bookmarkStart w:id="316" w:name="_Toc114943170"/>
      <w:r w:rsidRPr="001B6BE1">
        <w:t xml:space="preserve">Figure 4. </w:t>
      </w:r>
      <w:r w:rsidRPr="001B6BE1">
        <w:rPr>
          <w:i w:val="0"/>
        </w:rPr>
        <w:fldChar w:fldCharType="begin"/>
      </w:r>
      <w:r w:rsidRPr="001B6BE1">
        <w:instrText xml:space="preserve"> SEQ Figure_4. \* ARABIC </w:instrText>
      </w:r>
      <w:r w:rsidRPr="001B6BE1">
        <w:rPr>
          <w:i w:val="0"/>
        </w:rPr>
        <w:fldChar w:fldCharType="separate"/>
      </w:r>
      <w:r w:rsidR="00F5756A" w:rsidRPr="001B6BE1">
        <w:t>73</w:t>
      </w:r>
      <w:r w:rsidRPr="001B6BE1">
        <w:rPr>
          <w:i w:val="0"/>
        </w:rPr>
        <w:fldChar w:fldCharType="end"/>
      </w:r>
      <w:r w:rsidRPr="001B6BE1">
        <w:t xml:space="preserve"> Routes advertised over the configured tunnel</w:t>
      </w:r>
      <w:bookmarkEnd w:id="316"/>
      <w:ins w:id="317" w:author="Peter Gröschke" w:date="2022-10-02T13:34:00Z">
        <w:r w:rsidR="00C0786B">
          <w:t xml:space="preserve"> as seen on R1 (C7200</w:t>
        </w:r>
      </w:ins>
      <w:ins w:id="318" w:author="Peter Gröschke" w:date="2022-10-02T13:35:00Z">
        <w:r w:rsidR="00C0786B">
          <w:t xml:space="preserve"> external to ONOS</w:t>
        </w:r>
      </w:ins>
      <w:ins w:id="319" w:author="Peter Gröschke" w:date="2022-10-02T13:34:00Z">
        <w:r w:rsidR="00C0786B">
          <w:t>)</w:t>
        </w:r>
      </w:ins>
    </w:p>
    <w:p w14:paraId="01F938EC" w14:textId="69B7A51A" w:rsidR="00232C74" w:rsidRPr="001B6BE1" w:rsidRDefault="005713A0" w:rsidP="00490F8A">
      <w:r w:rsidRPr="001B6BE1">
        <w:t xml:space="preserve">The following figure show one of the </w:t>
      </w:r>
      <w:r w:rsidR="00223D75" w:rsidRPr="001B6BE1">
        <w:t>packets</w:t>
      </w:r>
      <w:r w:rsidRPr="001B6BE1">
        <w:t xml:space="preserve"> captured by Wireshark application between the Open vSwitch-1 and ONOS controller on the IPv4 network.</w:t>
      </w:r>
    </w:p>
    <w:p w14:paraId="3F0719B0" w14:textId="77777777" w:rsidR="00005616" w:rsidRPr="001B6BE1" w:rsidRDefault="00B86E3A" w:rsidP="00005616">
      <w:pPr>
        <w:keepNext/>
        <w:jc w:val="center"/>
      </w:pPr>
      <w:r w:rsidRPr="001B6BE1">
        <w:rPr>
          <w:noProof/>
        </w:rPr>
        <w:lastRenderedPageBreak/>
        <mc:AlternateContent>
          <mc:Choice Requires="wps">
            <w:drawing>
              <wp:anchor distT="0" distB="0" distL="114300" distR="114300" simplePos="0" relativeHeight="251666432" behindDoc="0" locked="0" layoutInCell="1" allowOverlap="1" wp14:anchorId="5A7192CC" wp14:editId="4869BB69">
                <wp:simplePos x="0" y="0"/>
                <wp:positionH relativeFrom="column">
                  <wp:posOffset>504104</wp:posOffset>
                </wp:positionH>
                <wp:positionV relativeFrom="paragraph">
                  <wp:posOffset>1437537</wp:posOffset>
                </wp:positionV>
                <wp:extent cx="1307242" cy="672928"/>
                <wp:effectExtent l="19050" t="19050" r="26670" b="13335"/>
                <wp:wrapNone/>
                <wp:docPr id="105" name="Rectangle 105"/>
                <wp:cNvGraphicFramePr/>
                <a:graphic xmlns:a="http://schemas.openxmlformats.org/drawingml/2006/main">
                  <a:graphicData uri="http://schemas.microsoft.com/office/word/2010/wordprocessingShape">
                    <wps:wsp>
                      <wps:cNvSpPr/>
                      <wps:spPr>
                        <a:xfrm>
                          <a:off x="0" y="0"/>
                          <a:ext cx="1307242" cy="67292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4AC4C" id="Rectangle 105" o:spid="_x0000_s1026" style="position:absolute;margin-left:39.7pt;margin-top:113.2pt;width:102.95pt;height:5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" filled="f" strokecolor="#ffc000" strokeweight="2.25pt"/>
            </w:pict>
          </mc:Fallback>
        </mc:AlternateContent>
      </w:r>
      <w:r w:rsidR="00651952" w:rsidRPr="001B6BE1">
        <w:rPr>
          <w:noProof/>
        </w:rPr>
        <mc:AlternateContent>
          <mc:Choice Requires="wps">
            <w:drawing>
              <wp:anchor distT="0" distB="0" distL="114300" distR="114300" simplePos="0" relativeHeight="251664384" behindDoc="0" locked="0" layoutInCell="1" allowOverlap="1" wp14:anchorId="71351E73" wp14:editId="404D6D0C">
                <wp:simplePos x="0" y="0"/>
                <wp:positionH relativeFrom="column">
                  <wp:posOffset>775953</wp:posOffset>
                </wp:positionH>
                <wp:positionV relativeFrom="paragraph">
                  <wp:posOffset>3841269</wp:posOffset>
                </wp:positionV>
                <wp:extent cx="2814766" cy="153945"/>
                <wp:effectExtent l="19050" t="19050" r="24130" b="17780"/>
                <wp:wrapNone/>
                <wp:docPr id="101" name="Rectangle 101"/>
                <wp:cNvGraphicFramePr/>
                <a:graphic xmlns:a="http://schemas.openxmlformats.org/drawingml/2006/main">
                  <a:graphicData uri="http://schemas.microsoft.com/office/word/2010/wordprocessingShape">
                    <wps:wsp>
                      <wps:cNvSpPr/>
                      <wps:spPr>
                        <a:xfrm>
                          <a:off x="0" y="0"/>
                          <a:ext cx="2814766"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0A575" id="Rectangle 101" o:spid="_x0000_s1026" style="position:absolute;margin-left:61.1pt;margin-top:302.45pt;width:221.65pt;height:1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Cgw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" filled="f" strokecolor="red" strokeweight="2.25pt"/>
            </w:pict>
          </mc:Fallback>
        </mc:AlternateContent>
      </w:r>
      <w:r w:rsidR="00651952" w:rsidRPr="001B6BE1">
        <w:rPr>
          <w:noProof/>
        </w:rPr>
        <mc:AlternateContent>
          <mc:Choice Requires="wps">
            <w:drawing>
              <wp:anchor distT="0" distB="0" distL="114300" distR="114300" simplePos="0" relativeHeight="251663360" behindDoc="0" locked="0" layoutInCell="1" allowOverlap="1" wp14:anchorId="1780FFE7" wp14:editId="4DB24C15">
                <wp:simplePos x="0" y="0"/>
                <wp:positionH relativeFrom="column">
                  <wp:posOffset>775953</wp:posOffset>
                </wp:positionH>
                <wp:positionV relativeFrom="paragraph">
                  <wp:posOffset>2292556</wp:posOffset>
                </wp:positionV>
                <wp:extent cx="2913620" cy="153945"/>
                <wp:effectExtent l="19050" t="19050" r="20320" b="17780"/>
                <wp:wrapNone/>
                <wp:docPr id="100" name="Rectangle 100"/>
                <wp:cNvGraphicFramePr/>
                <a:graphic xmlns:a="http://schemas.openxmlformats.org/drawingml/2006/main">
                  <a:graphicData uri="http://schemas.microsoft.com/office/word/2010/wordprocessingShape">
                    <wps:wsp>
                      <wps:cNvSpPr/>
                      <wps:spPr>
                        <a:xfrm>
                          <a:off x="0" y="0"/>
                          <a:ext cx="2913620"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2930C" id="Rectangle 100" o:spid="_x0000_s1026" style="position:absolute;margin-left:61.1pt;margin-top:180.5pt;width:229.4pt;height:1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tgwIAAGk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" filled="f" strokecolor="red" strokeweight="2.25pt"/>
            </w:pict>
          </mc:Fallback>
        </mc:AlternateContent>
      </w:r>
      <w:r w:rsidR="00651952" w:rsidRPr="001B6BE1">
        <w:rPr>
          <w:noProof/>
        </w:rPr>
        <mc:AlternateContent>
          <mc:Choice Requires="wps">
            <w:drawing>
              <wp:anchor distT="0" distB="0" distL="114300" distR="114300" simplePos="0" relativeHeight="251662336" behindDoc="0" locked="0" layoutInCell="1" allowOverlap="1" wp14:anchorId="3281167D" wp14:editId="1D05310D">
                <wp:simplePos x="0" y="0"/>
                <wp:positionH relativeFrom="column">
                  <wp:posOffset>501530</wp:posOffset>
                </wp:positionH>
                <wp:positionV relativeFrom="paragraph">
                  <wp:posOffset>411755</wp:posOffset>
                </wp:positionV>
                <wp:extent cx="733167" cy="156519"/>
                <wp:effectExtent l="19050" t="19050" r="10160" b="15240"/>
                <wp:wrapNone/>
                <wp:docPr id="99" name="Rectangle 99"/>
                <wp:cNvGraphicFramePr/>
                <a:graphic xmlns:a="http://schemas.openxmlformats.org/drawingml/2006/main">
                  <a:graphicData uri="http://schemas.microsoft.com/office/word/2010/wordprocessingShape">
                    <wps:wsp>
                      <wps:cNvSpPr/>
                      <wps:spPr>
                        <a:xfrm>
                          <a:off x="0" y="0"/>
                          <a:ext cx="733167" cy="156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4D166A" id="Rectangle 99" o:spid="_x0000_s1026" style="position:absolute;margin-left:39.5pt;margin-top:32.4pt;width:57.75pt;height:12.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" filled="f" strokecolor="red" strokeweight="2.25pt"/>
            </w:pict>
          </mc:Fallback>
        </mc:AlternateContent>
      </w:r>
      <w:r w:rsidR="008B5367" w:rsidRPr="001B6BE1">
        <w:rPr>
          <w:noProof/>
        </w:rPr>
        <w:drawing>
          <wp:inline distT="0" distB="0" distL="0" distR="0" wp14:anchorId="193E5A35" wp14:editId="62DDEA8D">
            <wp:extent cx="4959649" cy="577472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16"/>
                    <a:srcRect l="2012" t="4239" r="5269" b="9712"/>
                    <a:stretch/>
                  </pic:blipFill>
                  <pic:spPr bwMode="auto">
                    <a:xfrm>
                      <a:off x="0" y="0"/>
                      <a:ext cx="4973140" cy="5790432"/>
                    </a:xfrm>
                    <a:prstGeom prst="rect">
                      <a:avLst/>
                    </a:prstGeom>
                    <a:ln>
                      <a:noFill/>
                    </a:ln>
                    <a:extLst>
                      <a:ext uri="{53640926-AAD7-44D8-BBD7-CCE9431645EC}">
                        <a14:shadowObscured xmlns:a14="http://schemas.microsoft.com/office/drawing/2010/main"/>
                      </a:ext>
                    </a:extLst>
                  </pic:spPr>
                </pic:pic>
              </a:graphicData>
            </a:graphic>
          </wp:inline>
        </w:drawing>
      </w:r>
    </w:p>
    <w:p w14:paraId="77F1208D" w14:textId="7A6DC173" w:rsidR="008B5367" w:rsidRPr="001B6BE1" w:rsidRDefault="00005616" w:rsidP="00005616">
      <w:pPr>
        <w:pStyle w:val="Caption"/>
        <w:jc w:val="center"/>
      </w:pPr>
      <w:bookmarkStart w:id="320" w:name="_Toc114943171"/>
      <w:r w:rsidRPr="001B6BE1">
        <w:t xml:space="preserve">Figure 4. </w:t>
      </w:r>
      <w:r w:rsidRPr="001B6BE1">
        <w:fldChar w:fldCharType="begin"/>
      </w:r>
      <w:r w:rsidRPr="001B6BE1">
        <w:instrText xml:space="preserve"> SEQ Figure_4. \* ARABIC </w:instrText>
      </w:r>
      <w:r w:rsidRPr="001B6BE1">
        <w:fldChar w:fldCharType="separate"/>
      </w:r>
      <w:r w:rsidR="00F5756A" w:rsidRPr="001B6BE1">
        <w:t>74</w:t>
      </w:r>
      <w:r w:rsidRPr="001B6BE1">
        <w:fldChar w:fldCharType="end"/>
      </w:r>
      <w:r w:rsidRPr="001B6BE1">
        <w:t xml:space="preserve"> IPv6 packet encapsulated in IPv4 packet over tunnel and that packet encapsulated in OpenFlow packet</w:t>
      </w:r>
      <w:bookmarkEnd w:id="320"/>
    </w:p>
    <w:p w14:paraId="2B9DC2C0" w14:textId="415F95EB" w:rsidR="00C34B2E" w:rsidRPr="001B6BE1" w:rsidRDefault="003126CA" w:rsidP="00223CC3">
      <w:pPr>
        <w:spacing w:before="240"/>
        <w:rPr>
          <w:rFonts w:cs="Times"/>
          <w:color w:val="000000" w:themeColor="text1"/>
        </w:rPr>
      </w:pPr>
      <w:r w:rsidRPr="001B6BE1">
        <w:rPr>
          <w:rFonts w:cs="Times"/>
          <w:color w:val="000000" w:themeColor="text1"/>
        </w:rPr>
        <w:t>The successful creation and installation of IPv6 tunnel over IPv4 network</w:t>
      </w:r>
      <w:r w:rsidR="003B36B3" w:rsidRPr="001B6BE1">
        <w:rPr>
          <w:rFonts w:cs="Times"/>
          <w:color w:val="000000" w:themeColor="text1"/>
        </w:rPr>
        <w:t xml:space="preserve"> can be seen in the above figure</w:t>
      </w:r>
      <w:r w:rsidRPr="001B6BE1">
        <w:rPr>
          <w:rFonts w:cs="Times"/>
          <w:color w:val="000000" w:themeColor="text1"/>
        </w:rPr>
        <w:t xml:space="preserve">. The IPv6 data packets are encapsulated in the IPv4 packets and transferred over the tunnel. </w:t>
      </w:r>
      <w:r w:rsidR="00BB181F" w:rsidRPr="001B6BE1">
        <w:rPr>
          <w:rFonts w:cs="Times"/>
          <w:color w:val="000000" w:themeColor="text1"/>
        </w:rPr>
        <w:t xml:space="preserve">OpenFlow protocol encapsulates the tunnel packets in itself </w:t>
      </w:r>
      <w:r w:rsidR="00B86E3A" w:rsidRPr="001B6BE1">
        <w:rPr>
          <w:rFonts w:cs="Times"/>
          <w:color w:val="000000" w:themeColor="text1"/>
        </w:rPr>
        <w:t>to inquire the ONOS controller about forwarding of the packets.</w:t>
      </w:r>
      <w:r w:rsidR="00FA0CC9" w:rsidRPr="001B6BE1">
        <w:rPr>
          <w:rFonts w:cs="Times"/>
          <w:color w:val="000000" w:themeColor="text1"/>
        </w:rPr>
        <w:t xml:space="preserve"> The</w:t>
      </w:r>
      <w:r w:rsidR="00B86E3A" w:rsidRPr="001B6BE1">
        <w:rPr>
          <w:rFonts w:cs="Times"/>
          <w:color w:val="000000" w:themeColor="text1"/>
        </w:rPr>
        <w:t xml:space="preserve"> ONOS controller also replies back with</w:t>
      </w:r>
      <w:r w:rsidR="0054187D" w:rsidRPr="001B6BE1">
        <w:rPr>
          <w:rFonts w:cs="Times"/>
          <w:color w:val="000000" w:themeColor="text1"/>
        </w:rPr>
        <w:t xml:space="preserve"> the encapsulated OpenFlow packet containing</w:t>
      </w:r>
      <w:r w:rsidR="00B86E3A" w:rsidRPr="001B6BE1">
        <w:rPr>
          <w:rFonts w:cs="Times"/>
          <w:color w:val="000000" w:themeColor="text1"/>
        </w:rPr>
        <w:t xml:space="preserve"> appropriate actions to be taken </w:t>
      </w:r>
      <w:r w:rsidR="00FC0195" w:rsidRPr="001B6BE1">
        <w:rPr>
          <w:rFonts w:cs="Times"/>
          <w:color w:val="000000" w:themeColor="text1"/>
        </w:rPr>
        <w:t>to forward the packet (basically containing information from which switchport to forward the packet).</w:t>
      </w:r>
      <w:r w:rsidR="00640943" w:rsidRPr="001B6BE1">
        <w:rPr>
          <w:rFonts w:cs="Times"/>
          <w:color w:val="000000" w:themeColor="text1"/>
        </w:rPr>
        <w:t xml:space="preserve"> The above figure displays one such reply packet from ONOS controller to the Open vSwtich-1 containing the information to forward the ICMPv6 reply packet from the port 3.</w:t>
      </w:r>
    </w:p>
    <w:p w14:paraId="179D76A7" w14:textId="3E447D30" w:rsidR="00F843BA" w:rsidRPr="001B6BE1" w:rsidRDefault="001C59D6" w:rsidP="00223CC3">
      <w:pPr>
        <w:spacing w:before="240"/>
        <w:rPr>
          <w:rFonts w:cs="Times"/>
          <w:color w:val="000000" w:themeColor="text1"/>
        </w:rPr>
      </w:pPr>
      <w:r w:rsidRPr="001B6BE1">
        <w:rPr>
          <w:rFonts w:cs="Times"/>
          <w:color w:val="000000" w:themeColor="text1"/>
        </w:rPr>
        <w:t>ONOS controller</w:t>
      </w:r>
      <w:r w:rsidR="00AA127B" w:rsidRPr="001B6BE1">
        <w:rPr>
          <w:rFonts w:cs="Times"/>
          <w:color w:val="000000" w:themeColor="text1"/>
        </w:rPr>
        <w:t xml:space="preserve"> with its available features,</w:t>
      </w:r>
      <w:r w:rsidRPr="001B6BE1">
        <w:rPr>
          <w:rFonts w:cs="Times"/>
          <w:color w:val="000000" w:themeColor="text1"/>
        </w:rPr>
        <w:t xml:space="preserve"> is compatible with</w:t>
      </w:r>
      <w:r w:rsidR="00165F04" w:rsidRPr="001B6BE1">
        <w:rPr>
          <w:rFonts w:cs="Times"/>
          <w:color w:val="000000" w:themeColor="text1"/>
        </w:rPr>
        <w:t xml:space="preserve"> various services of</w:t>
      </w:r>
      <w:r w:rsidRPr="001B6BE1">
        <w:rPr>
          <w:rFonts w:cs="Times"/>
          <w:color w:val="000000" w:themeColor="text1"/>
        </w:rPr>
        <w:t xml:space="preserve"> IPv6 addressing scheme and</w:t>
      </w:r>
      <w:r w:rsidR="00165F04" w:rsidRPr="001B6BE1">
        <w:rPr>
          <w:rFonts w:cs="Times"/>
          <w:color w:val="000000" w:themeColor="text1"/>
        </w:rPr>
        <w:t xml:space="preserve"> can </w:t>
      </w:r>
      <w:r w:rsidR="00431CA8" w:rsidRPr="001B6BE1">
        <w:rPr>
          <w:rFonts w:cs="Times"/>
          <w:color w:val="000000" w:themeColor="text1"/>
        </w:rPr>
        <w:t>benefit</w:t>
      </w:r>
      <w:r w:rsidR="00165F04" w:rsidRPr="001B6BE1">
        <w:rPr>
          <w:rFonts w:cs="Times"/>
          <w:color w:val="000000" w:themeColor="text1"/>
        </w:rPr>
        <w:t xml:space="preserve"> the migration of IPv4 networks to the IPv6 networks.</w:t>
      </w:r>
    </w:p>
    <w:p w14:paraId="0D04107A" w14:textId="3B72A1E3" w:rsidR="004D2D10" w:rsidRPr="001B6BE1" w:rsidRDefault="004D2D10" w:rsidP="004D2D10">
      <w:pPr>
        <w:pStyle w:val="Heading2"/>
        <w:rPr>
          <w:rStyle w:val="Heading2Char"/>
        </w:rPr>
      </w:pPr>
      <w:bookmarkStart w:id="321" w:name="_Toc115032517"/>
      <w:r w:rsidRPr="001B6BE1">
        <w:lastRenderedPageBreak/>
        <w:t xml:space="preserve">Use </w:t>
      </w:r>
      <w:r w:rsidR="009E5BAF" w:rsidRPr="001B6BE1">
        <w:t>C</w:t>
      </w:r>
      <w:r w:rsidRPr="001B6BE1">
        <w:t>ase-</w:t>
      </w:r>
      <w:r w:rsidR="004D6466" w:rsidRPr="001B6BE1">
        <w:t>4</w:t>
      </w:r>
      <w:r w:rsidRPr="001B6BE1">
        <w:t xml:space="preserve">: </w:t>
      </w:r>
      <w:r w:rsidRPr="001B6BE1">
        <w:rPr>
          <w:rStyle w:val="Heading2Char"/>
        </w:rPr>
        <w:t xml:space="preserve">Integrating </w:t>
      </w:r>
      <w:r w:rsidR="007255BF" w:rsidRPr="001B6BE1">
        <w:rPr>
          <w:rStyle w:val="Heading2Char"/>
        </w:rPr>
        <w:t>Software-defined Network</w:t>
      </w:r>
      <w:r w:rsidRPr="001B6BE1">
        <w:rPr>
          <w:rStyle w:val="Heading2Char"/>
        </w:rPr>
        <w:t xml:space="preserve"> with </w:t>
      </w:r>
      <w:r w:rsidR="00B44117" w:rsidRPr="001B6BE1">
        <w:rPr>
          <w:rStyle w:val="Heading2Char"/>
        </w:rPr>
        <w:t xml:space="preserve">the </w:t>
      </w:r>
      <w:r w:rsidR="009E5BAF" w:rsidRPr="001B6BE1">
        <w:rPr>
          <w:rStyle w:val="Heading2Char"/>
        </w:rPr>
        <w:t>L</w:t>
      </w:r>
      <w:r w:rsidRPr="001B6BE1">
        <w:rPr>
          <w:rStyle w:val="Heading2Char"/>
        </w:rPr>
        <w:t xml:space="preserve">egacy </w:t>
      </w:r>
      <w:r w:rsidR="009E5BAF" w:rsidRPr="001B6BE1">
        <w:rPr>
          <w:rStyle w:val="Heading2Char"/>
        </w:rPr>
        <w:t>N</w:t>
      </w:r>
      <w:r w:rsidRPr="001B6BE1">
        <w:rPr>
          <w:rStyle w:val="Heading2Char"/>
        </w:rPr>
        <w:t>etwork</w:t>
      </w:r>
      <w:r w:rsidR="00023634" w:rsidRPr="001B6BE1">
        <w:rPr>
          <w:rStyle w:val="Heading2Char"/>
        </w:rPr>
        <w:t>s</w:t>
      </w:r>
      <w:bookmarkEnd w:id="321"/>
    </w:p>
    <w:p w14:paraId="37AC0128" w14:textId="139C5164" w:rsidR="00535CE5" w:rsidRPr="001B6BE1" w:rsidRDefault="006C4CED" w:rsidP="00535CE5">
      <w:r w:rsidRPr="001B6BE1">
        <w:t xml:space="preserve">After evaluating </w:t>
      </w:r>
      <w:r w:rsidR="001E649D" w:rsidRPr="001B6BE1">
        <w:t>various</w:t>
      </w:r>
      <w:r w:rsidRPr="001B6BE1">
        <w:t xml:space="preserve"> aspects of SDN through ONOS controller, </w:t>
      </w:r>
      <w:r w:rsidR="001E649D" w:rsidRPr="001B6BE1">
        <w:t xml:space="preserve">concluding chapter </w:t>
      </w:r>
      <w:r w:rsidRPr="001B6BE1">
        <w:t xml:space="preserve">was to evaluate the </w:t>
      </w:r>
      <w:r w:rsidR="00F320AC" w:rsidRPr="001B6BE1">
        <w:t>process</w:t>
      </w:r>
      <w:r w:rsidRPr="001B6BE1">
        <w:t xml:space="preserve"> of integrating Software-defined network with the</w:t>
      </w:r>
      <w:r w:rsidR="00660508" w:rsidRPr="001B6BE1">
        <w:t xml:space="preserve"> legacy networks consisting of coupled control and data plane network devices</w:t>
      </w:r>
      <w:r w:rsidR="00F320AC" w:rsidRPr="001B6BE1">
        <w:t>.</w:t>
      </w:r>
    </w:p>
    <w:p w14:paraId="2AB13E85" w14:textId="1D648CCB" w:rsidR="00535CE5" w:rsidRPr="001B6BE1" w:rsidRDefault="003E2D1A" w:rsidP="00FD51AD">
      <w:commentRangeStart w:id="322"/>
      <w:r w:rsidRPr="001B6BE1">
        <w:t xml:space="preserve">The legacy networks consist of several </w:t>
      </w:r>
      <w:r w:rsidR="00BF15B5" w:rsidRPr="001B6BE1">
        <w:t>A</w:t>
      </w:r>
      <w:r w:rsidRPr="001B6BE1">
        <w:t xml:space="preserve">utonomous </w:t>
      </w:r>
      <w:r w:rsidR="00BF15B5" w:rsidRPr="001B6BE1">
        <w:t>S</w:t>
      </w:r>
      <w:r w:rsidRPr="001B6BE1">
        <w:t xml:space="preserve">ystems (AS) and are mostly heterogeneous </w:t>
      </w:r>
      <w:commentRangeEnd w:id="322"/>
      <w:r w:rsidR="00DC33FB">
        <w:rPr>
          <w:rStyle w:val="CommentReference"/>
        </w:rPr>
        <w:commentReference w:id="322"/>
      </w:r>
      <w:r w:rsidRPr="001B6BE1">
        <w:t>in nature which leads to the problem of multi-domain heterogeneous network migration planning.</w:t>
      </w:r>
      <w:r w:rsidR="00F138A9" w:rsidRPr="001B6BE1">
        <w:t xml:space="preserve"> </w:t>
      </w:r>
      <w:r w:rsidR="00BD504B" w:rsidRPr="001B6BE1">
        <w:t xml:space="preserve">Implementing Software-defined network with the legacy network comes with </w:t>
      </w:r>
      <w:r w:rsidR="00F138A9" w:rsidRPr="001B6BE1">
        <w:t xml:space="preserve">other </w:t>
      </w:r>
      <w:r w:rsidR="00BD504B" w:rsidRPr="001B6BE1">
        <w:t>challenging problems like</w:t>
      </w:r>
      <w:r w:rsidR="00625AC7" w:rsidRPr="001B6BE1">
        <w:t xml:space="preserve"> lack of a high maturity level of SDN-based standards,</w:t>
      </w:r>
      <w:r w:rsidR="00FD51AD" w:rsidRPr="001B6BE1">
        <w:t xml:space="preserve"> </w:t>
      </w:r>
      <w:r w:rsidR="00FE582C" w:rsidRPr="001B6BE1">
        <w:t xml:space="preserve">insufficient availability </w:t>
      </w:r>
      <w:r w:rsidR="00FD51AD" w:rsidRPr="001B6BE1">
        <w:t>of skilled human resources,</w:t>
      </w:r>
      <w:r w:rsidR="00BD504B" w:rsidRPr="001B6BE1">
        <w:t xml:space="preserve"> </w:t>
      </w:r>
      <w:commentRangeStart w:id="323"/>
      <w:r w:rsidR="00BD504B" w:rsidRPr="001B6BE1">
        <w:t xml:space="preserve">technical </w:t>
      </w:r>
      <w:commentRangeEnd w:id="323"/>
      <w:r w:rsidR="00543E33">
        <w:rPr>
          <w:rStyle w:val="CommentReference"/>
        </w:rPr>
        <w:commentReference w:id="323"/>
      </w:r>
      <w:r w:rsidR="00BD504B" w:rsidRPr="001B6BE1">
        <w:t>as well as business perspectives</w:t>
      </w:r>
      <w:r w:rsidR="00FD51AD" w:rsidRPr="001B6BE1">
        <w:t>, higher costs of network migration to replace or upgrade network devices</w:t>
      </w:r>
      <w:r w:rsidR="00FE582C" w:rsidRPr="001B6BE1">
        <w:t>.</w:t>
      </w:r>
      <w:r w:rsidR="00ED3D0E" w:rsidRPr="001B6BE1">
        <w:t xml:space="preserve"> Due to these reasons, m</w:t>
      </w:r>
      <w:r w:rsidR="000052D9" w:rsidRPr="001B6BE1">
        <w:t xml:space="preserve">ost of </w:t>
      </w:r>
      <w:commentRangeStart w:id="324"/>
      <w:r w:rsidR="000052D9" w:rsidRPr="001B6BE1">
        <w:t xml:space="preserve">the ISPs evade the </w:t>
      </w:r>
      <w:r w:rsidR="00ED3D0E" w:rsidRPr="001B6BE1">
        <w:t>idea to migrate to technologies like IPv6 and SDN</w:t>
      </w:r>
      <w:commentRangeEnd w:id="324"/>
      <w:r w:rsidR="00DC33FB">
        <w:rPr>
          <w:rStyle w:val="CommentReference"/>
        </w:rPr>
        <w:commentReference w:id="324"/>
      </w:r>
      <w:r w:rsidR="00ED3D0E" w:rsidRPr="001B6BE1">
        <w:t>.</w:t>
      </w:r>
    </w:p>
    <w:p w14:paraId="08269268" w14:textId="0246F091" w:rsidR="009E2CB8" w:rsidRPr="001B6BE1" w:rsidRDefault="00223D75" w:rsidP="000C7E2D">
      <w:r w:rsidRPr="001B6BE1">
        <w:t>However,</w:t>
      </w:r>
      <w:r w:rsidR="0048271A" w:rsidRPr="001B6BE1">
        <w:t xml:space="preserve"> to overcome </w:t>
      </w:r>
      <w:r w:rsidR="00C567FD" w:rsidRPr="001B6BE1">
        <w:t>the management and controlling issues of legacy networks</w:t>
      </w:r>
      <w:r w:rsidR="0048271A" w:rsidRPr="001B6BE1">
        <w:t>, SDN is</w:t>
      </w:r>
      <w:r w:rsidR="00A61171" w:rsidRPr="001B6BE1">
        <w:t xml:space="preserve"> </w:t>
      </w:r>
      <w:r w:rsidR="004C7C33" w:rsidRPr="001B6BE1">
        <w:t xml:space="preserve">the </w:t>
      </w:r>
      <w:r w:rsidR="00A61171" w:rsidRPr="001B6BE1">
        <w:t>feasible solution</w:t>
      </w:r>
      <w:r w:rsidR="0048271A" w:rsidRPr="001B6BE1">
        <w:t xml:space="preserve">. </w:t>
      </w:r>
      <w:r w:rsidR="000B457F" w:rsidRPr="001B6BE1">
        <w:t>The migration can be kicked off by first transferring the Private</w:t>
      </w:r>
      <w:r w:rsidR="00804D11" w:rsidRPr="001B6BE1">
        <w:t xml:space="preserve"> customer</w:t>
      </w:r>
      <w:r w:rsidR="000B457F" w:rsidRPr="001B6BE1">
        <w:t xml:space="preserve"> networks </w:t>
      </w:r>
      <w:r w:rsidR="004F1DE3" w:rsidRPr="001B6BE1">
        <w:t>in</w:t>
      </w:r>
      <w:r w:rsidR="000B457F" w:rsidRPr="001B6BE1">
        <w:t xml:space="preserve">to the SDN and later gradually implementing SDN in </w:t>
      </w:r>
      <w:r w:rsidR="00DF3336" w:rsidRPr="001B6BE1">
        <w:t>c</w:t>
      </w:r>
      <w:r w:rsidR="000B457F" w:rsidRPr="001B6BE1">
        <w:t xml:space="preserve">ore Public networks. </w:t>
      </w:r>
      <w:r w:rsidR="00162655" w:rsidRPr="001B6BE1">
        <w:t>In the Public networks, t</w:t>
      </w:r>
      <w:r w:rsidR="000B457F" w:rsidRPr="001B6BE1">
        <w:t>he migrat</w:t>
      </w:r>
      <w:r w:rsidR="00AC7F7C" w:rsidRPr="001B6BE1">
        <w:t>ion</w:t>
      </w:r>
      <w:r w:rsidR="000B457F" w:rsidRPr="001B6BE1">
        <w:t xml:space="preserve"> can be</w:t>
      </w:r>
      <w:r w:rsidR="00AC7F7C" w:rsidRPr="001B6BE1">
        <w:t xml:space="preserve"> initiated</w:t>
      </w:r>
      <w:r w:rsidR="007673FA" w:rsidRPr="001B6BE1">
        <w:t xml:space="preserve"> by setting up</w:t>
      </w:r>
      <w:r w:rsidR="000B457F" w:rsidRPr="001B6BE1">
        <w:t xml:space="preserve"> hybrid networks of</w:t>
      </w:r>
      <w:r w:rsidR="00752C1A" w:rsidRPr="001B6BE1">
        <w:t xml:space="preserve"> legacy networks with</w:t>
      </w:r>
      <w:r w:rsidR="000B457F" w:rsidRPr="001B6BE1">
        <w:t xml:space="preserve"> SDN </w:t>
      </w:r>
      <w:r w:rsidR="00162655" w:rsidRPr="001B6BE1">
        <w:t xml:space="preserve">and eventually </w:t>
      </w:r>
      <w:r w:rsidR="000B457F" w:rsidRPr="001B6BE1">
        <w:t>transferring the network</w:t>
      </w:r>
      <w:r w:rsidR="00752C1A" w:rsidRPr="001B6BE1">
        <w:t xml:space="preserve"> completely</w:t>
      </w:r>
      <w:r w:rsidR="000B457F" w:rsidRPr="001B6BE1">
        <w:t xml:space="preserve"> into SDN. </w:t>
      </w:r>
      <w:sdt>
        <w:sdtPr>
          <w:id w:val="-54011688"/>
          <w:citation/>
        </w:sdtPr>
        <w:sdtContent>
          <w:r w:rsidR="00B65CC2" w:rsidRPr="001B6BE1">
            <w:fldChar w:fldCharType="begin"/>
          </w:r>
          <w:r w:rsidR="00B65CC2" w:rsidRPr="001B6BE1">
            <w:instrText xml:space="preserve"> CITATION Bab20 \l 1033 </w:instrText>
          </w:r>
          <w:r w:rsidR="00B65CC2" w:rsidRPr="001B6BE1">
            <w:fldChar w:fldCharType="separate"/>
          </w:r>
          <w:r w:rsidR="00E54C4E" w:rsidRPr="001B6BE1">
            <w:t>[74]</w:t>
          </w:r>
          <w:r w:rsidR="00B65CC2" w:rsidRPr="001B6BE1">
            <w:fldChar w:fldCharType="end"/>
          </w:r>
        </w:sdtContent>
      </w:sdt>
    </w:p>
    <w:p w14:paraId="6FF8BD68" w14:textId="313F74F3" w:rsidR="004D2D10" w:rsidRPr="001B6BE1" w:rsidRDefault="004D2D10" w:rsidP="004D2D10">
      <w:pPr>
        <w:pStyle w:val="Heading3"/>
        <w:rPr>
          <w:lang w:val="en-GB"/>
        </w:rPr>
      </w:pPr>
      <w:bookmarkStart w:id="325" w:name="_Toc115032518"/>
      <w:r w:rsidRPr="001B6BE1">
        <w:rPr>
          <w:lang w:val="en-GB"/>
        </w:rPr>
        <w:t>Introduction</w:t>
      </w:r>
      <w:bookmarkEnd w:id="325"/>
    </w:p>
    <w:p w14:paraId="1E07C37E" w14:textId="10FD401E" w:rsidR="00BC3CC5" w:rsidRPr="001B6BE1" w:rsidRDefault="00FD3943" w:rsidP="00111C45">
      <w:r w:rsidRPr="001B6BE1">
        <w:t xml:space="preserve">ONOS controller is </w:t>
      </w:r>
      <w:commentRangeStart w:id="326"/>
      <w:r w:rsidRPr="001B6BE1">
        <w:t xml:space="preserve">developed to support the migration </w:t>
      </w:r>
      <w:commentRangeEnd w:id="326"/>
      <w:r w:rsidR="00543E33">
        <w:rPr>
          <w:rStyle w:val="CommentReference"/>
        </w:rPr>
        <w:commentReference w:id="326"/>
      </w:r>
      <w:r w:rsidRPr="001B6BE1">
        <w:t>of legacy networks to the SDN.</w:t>
      </w:r>
      <w:r w:rsidR="005458E5" w:rsidRPr="001B6BE1">
        <w:t xml:space="preserve"> </w:t>
      </w:r>
      <w:r w:rsidR="004D1C40" w:rsidRPr="001B6BE1">
        <w:t>ONOS controller is capable of performing</w:t>
      </w:r>
      <w:r w:rsidR="00104D10" w:rsidRPr="001B6BE1">
        <w:t xml:space="preserve"> and exchanging</w:t>
      </w:r>
      <w:r w:rsidR="004D1C40" w:rsidRPr="001B6BE1">
        <w:t xml:space="preserve"> the routing </w:t>
      </w:r>
      <w:r w:rsidR="00104D10" w:rsidRPr="001B6BE1">
        <w:t>information with the legacy routers using the SDN-IP application.</w:t>
      </w:r>
      <w:r w:rsidR="004F40B3" w:rsidRPr="001B6BE1">
        <w:t xml:space="preserve"> SDN-IP is an ONOS application developed and implemented</w:t>
      </w:r>
      <w:r w:rsidR="00BD0A1E" w:rsidRPr="001B6BE1">
        <w:t xml:space="preserve"> over ONOS controller to connect to the external networks on the legacy networks using the standard Border Gateway Protocol (BGP). </w:t>
      </w:r>
      <w:r w:rsidR="0084384F" w:rsidRPr="001B6BE1">
        <w:t>The SDN network acts as an Autonomous System (AS) to the legacy routers in the network.</w:t>
      </w:r>
      <w:r w:rsidR="001D73C1" w:rsidRPr="001B6BE1">
        <w:t xml:space="preserve"> The SDN network consists of Open vSwitches, ONOS controller and </w:t>
      </w:r>
      <w:r w:rsidR="000A3EDB" w:rsidRPr="001B6BE1">
        <w:t>BGP-Speaker</w:t>
      </w:r>
      <w:r w:rsidR="001D73C1" w:rsidRPr="001B6BE1">
        <w:t>s. BGP</w:t>
      </w:r>
      <w:r w:rsidR="000A3EDB" w:rsidRPr="001B6BE1">
        <w:t>-</w:t>
      </w:r>
      <w:r w:rsidR="001D73C1" w:rsidRPr="001B6BE1">
        <w:t>Speakers are used to establish the peering with the external gateway routers by acquiring route information from the ONOS controller.</w:t>
      </w:r>
      <w:r w:rsidR="00680380" w:rsidRPr="001B6BE1">
        <w:t xml:space="preserve"> This configured SDN network serves as a transit network </w:t>
      </w:r>
      <w:r w:rsidR="00197EC4" w:rsidRPr="001B6BE1">
        <w:t>communicating with</w:t>
      </w:r>
      <w:r w:rsidR="00680380" w:rsidRPr="001B6BE1">
        <w:t xml:space="preserve"> other legacy networks.</w:t>
      </w:r>
    </w:p>
    <w:p w14:paraId="66137AB3" w14:textId="0A05B9B5" w:rsidR="005A3C46" w:rsidRPr="001B6BE1" w:rsidRDefault="00396096" w:rsidP="00110A18">
      <w:r w:rsidRPr="001B6BE1">
        <w:rPr>
          <w:noProof/>
        </w:rPr>
        <mc:AlternateContent>
          <mc:Choice Requires="wps">
            <w:drawing>
              <wp:anchor distT="0" distB="0" distL="114300" distR="114300" simplePos="0" relativeHeight="251668480" behindDoc="1" locked="0" layoutInCell="1" allowOverlap="1" wp14:anchorId="4E4B5348" wp14:editId="1D19E29F">
                <wp:simplePos x="0" y="0"/>
                <wp:positionH relativeFrom="column">
                  <wp:posOffset>-541020</wp:posOffset>
                </wp:positionH>
                <wp:positionV relativeFrom="paragraph">
                  <wp:posOffset>3940175</wp:posOffset>
                </wp:positionV>
                <wp:extent cx="669607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6696075" cy="635"/>
                        </a:xfrm>
                        <a:prstGeom prst="rect">
                          <a:avLst/>
                        </a:prstGeom>
                        <a:solidFill>
                          <a:prstClr val="white"/>
                        </a:solidFill>
                        <a:ln>
                          <a:noFill/>
                        </a:ln>
                      </wps:spPr>
                      <wps:txbx>
                        <w:txbxContent>
                          <w:p w14:paraId="092786EC" w14:textId="5497A7EE" w:rsidR="00396096" w:rsidRPr="00614876" w:rsidRDefault="00396096" w:rsidP="00396096">
                            <w:pPr>
                              <w:pStyle w:val="Caption"/>
                              <w:jc w:val="center"/>
                              <w:rPr>
                                <w:noProof/>
                                <w:sz w:val="20"/>
                              </w:rPr>
                            </w:pPr>
                            <w:bookmarkStart w:id="327" w:name="_Toc114943172"/>
                            <w:r>
                              <w:t xml:space="preserve">Figure 4. </w:t>
                            </w:r>
                            <w:r>
                              <w:fldChar w:fldCharType="begin"/>
                            </w:r>
                            <w:r>
                              <w:instrText xml:space="preserve"> SEQ Figure_4. \* ARABIC </w:instrText>
                            </w:r>
                            <w:r>
                              <w:fldChar w:fldCharType="separate"/>
                            </w:r>
                            <w:r w:rsidR="00F5756A">
                              <w:rPr>
                                <w:noProof/>
                              </w:rPr>
                              <w:t>75</w:t>
                            </w:r>
                            <w:r>
                              <w:fldChar w:fldCharType="end"/>
                            </w:r>
                            <w:r>
                              <w:t xml:space="preserve"> </w:t>
                            </w:r>
                            <w:r w:rsidRPr="00C7140B">
                              <w:t xml:space="preserve">Topology created in the GNS3 with </w:t>
                            </w:r>
                            <w:r>
                              <w:t>different legacy networks and SDN network</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4B5348" id="_x0000_t202" coordsize="21600,21600" o:spt="202" path="m,l,21600r21600,l21600,xe">
                <v:stroke joinstyle="miter"/>
                <v:path gradientshapeok="t" o:connecttype="rect"/>
              </v:shapetype>
              <v:shape id="Text Box 32" o:spid="_x0000_s1026" type="#_x0000_t202" style="position:absolute;left:0;text-align:left;margin-left:-42.6pt;margin-top:310.25pt;width:527.2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" stroked="f">
                <v:textbox style="mso-fit-shape-to-text:t" inset="0,0,0,0">
                  <w:txbxContent>
                    <w:p w14:paraId="092786EC" w14:textId="5497A7EE" w:rsidR="00396096" w:rsidRPr="00614876" w:rsidRDefault="00396096" w:rsidP="00396096">
                      <w:pPr>
                        <w:pStyle w:val="Caption"/>
                        <w:jc w:val="center"/>
                        <w:rPr>
                          <w:noProof/>
                          <w:sz w:val="20"/>
                        </w:rPr>
                      </w:pPr>
                      <w:bookmarkStart w:id="328" w:name="_Toc114943172"/>
                      <w:r>
                        <w:t xml:space="preserve">Figure 4. </w:t>
                      </w:r>
                      <w:r>
                        <w:fldChar w:fldCharType="begin"/>
                      </w:r>
                      <w:r>
                        <w:instrText xml:space="preserve"> SEQ Figure_4. \* ARABIC </w:instrText>
                      </w:r>
                      <w:r>
                        <w:fldChar w:fldCharType="separate"/>
                      </w:r>
                      <w:r w:rsidR="00F5756A">
                        <w:rPr>
                          <w:noProof/>
                        </w:rPr>
                        <w:t>75</w:t>
                      </w:r>
                      <w:r>
                        <w:fldChar w:fldCharType="end"/>
                      </w:r>
                      <w:r>
                        <w:t xml:space="preserve"> </w:t>
                      </w:r>
                      <w:r w:rsidRPr="00C7140B">
                        <w:t xml:space="preserve">Topology created in the GNS3 with </w:t>
                      </w:r>
                      <w:r>
                        <w:t>different legacy networks and SDN network</w:t>
                      </w:r>
                      <w:bookmarkEnd w:id="328"/>
                    </w:p>
                  </w:txbxContent>
                </v:textbox>
                <w10:wrap type="tight"/>
              </v:shape>
            </w:pict>
          </mc:Fallback>
        </mc:AlternateContent>
      </w:r>
      <w:r w:rsidR="00440983" w:rsidRPr="001B6BE1">
        <w:rPr>
          <w:noProof/>
        </w:rPr>
        <w:drawing>
          <wp:anchor distT="0" distB="0" distL="114300" distR="114300" simplePos="0" relativeHeight="251667456" behindDoc="1" locked="0" layoutInCell="1" allowOverlap="1" wp14:anchorId="64CB5C68" wp14:editId="6CC36D04">
            <wp:simplePos x="0" y="0"/>
            <wp:positionH relativeFrom="column">
              <wp:posOffset>-541020</wp:posOffset>
            </wp:positionH>
            <wp:positionV relativeFrom="paragraph">
              <wp:posOffset>1016000</wp:posOffset>
            </wp:positionV>
            <wp:extent cx="6696075" cy="2867025"/>
            <wp:effectExtent l="0" t="0" r="9525" b="9525"/>
            <wp:wrapTight wrapText="bothSides">
              <wp:wrapPolygon edited="0">
                <wp:start x="0" y="0"/>
                <wp:lineTo x="0" y="21528"/>
                <wp:lineTo x="21569" y="21528"/>
                <wp:lineTo x="21569" y="0"/>
                <wp:lineTo x="0" y="0"/>
              </wp:wrapPolygon>
            </wp:wrapTight>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696075" cy="2867025"/>
                    </a:xfrm>
                    <a:prstGeom prst="rect">
                      <a:avLst/>
                    </a:prstGeom>
                  </pic:spPr>
                </pic:pic>
              </a:graphicData>
            </a:graphic>
            <wp14:sizeRelH relativeFrom="margin">
              <wp14:pctWidth>0</wp14:pctWidth>
            </wp14:sizeRelH>
            <wp14:sizeRelV relativeFrom="margin">
              <wp14:pctHeight>0</wp14:pctHeight>
            </wp14:sizeRelV>
          </wp:anchor>
        </w:drawing>
      </w:r>
      <w:r w:rsidR="00712C95" w:rsidRPr="001B6BE1">
        <w:rPr>
          <w:rFonts w:cs="Times"/>
          <w:color w:val="000000" w:themeColor="text1"/>
        </w:rPr>
        <w:t xml:space="preserve">In this use case </w:t>
      </w:r>
      <w:ins w:id="329" w:author="Peter Gröschke" w:date="2022-10-02T13:54:00Z">
        <w:r w:rsidR="00543E33">
          <w:rPr>
            <w:rFonts w:cs="Times"/>
            <w:color w:val="000000" w:themeColor="text1"/>
          </w:rPr>
          <w:t xml:space="preserve">a </w:t>
        </w:r>
      </w:ins>
      <w:r w:rsidR="00712C95" w:rsidRPr="001B6BE1">
        <w:rPr>
          <w:rFonts w:cs="Times"/>
          <w:color w:val="000000" w:themeColor="text1"/>
        </w:rPr>
        <w:t>SDN network was implemented in the GNS3 network emulator consisting of 8 Open vSwitches</w:t>
      </w:r>
      <w:r w:rsidR="00C46241" w:rsidRPr="001B6BE1">
        <w:rPr>
          <w:rFonts w:cs="Times"/>
          <w:color w:val="000000" w:themeColor="text1"/>
        </w:rPr>
        <w:t xml:space="preserve">, </w:t>
      </w:r>
      <w:r w:rsidR="00712C95" w:rsidRPr="001B6BE1">
        <w:rPr>
          <w:rFonts w:cs="Times"/>
          <w:color w:val="000000" w:themeColor="text1"/>
        </w:rPr>
        <w:t xml:space="preserve">one </w:t>
      </w:r>
      <w:r w:rsidR="000A3EDB" w:rsidRPr="001B6BE1">
        <w:rPr>
          <w:rFonts w:cs="Times"/>
          <w:color w:val="000000" w:themeColor="text1"/>
        </w:rPr>
        <w:t>BGP-Speaker</w:t>
      </w:r>
      <w:r w:rsidR="00C46241" w:rsidRPr="001B6BE1">
        <w:rPr>
          <w:rFonts w:cs="Times"/>
          <w:color w:val="000000" w:themeColor="text1"/>
        </w:rPr>
        <w:t xml:space="preserve"> and t</w:t>
      </w:r>
      <w:r w:rsidR="00712C95" w:rsidRPr="001B6BE1">
        <w:rPr>
          <w:rFonts w:cs="Times"/>
          <w:color w:val="000000" w:themeColor="text1"/>
        </w:rPr>
        <w:t>he ONOS controller</w:t>
      </w:r>
      <w:r w:rsidR="00C46241" w:rsidRPr="001B6BE1">
        <w:rPr>
          <w:rFonts w:cs="Times"/>
          <w:color w:val="000000" w:themeColor="text1"/>
        </w:rPr>
        <w:t>. The ONOS controller</w:t>
      </w:r>
      <w:r w:rsidR="00712C95" w:rsidRPr="001B6BE1">
        <w:rPr>
          <w:rFonts w:cs="Times"/>
          <w:color w:val="000000" w:themeColor="text1"/>
        </w:rPr>
        <w:t xml:space="preserve"> was running </w:t>
      </w:r>
      <w:r w:rsidR="00C46241" w:rsidRPr="001B6BE1">
        <w:rPr>
          <w:rFonts w:cs="Times"/>
          <w:color w:val="000000" w:themeColor="text1"/>
        </w:rPr>
        <w:t>inside</w:t>
      </w:r>
      <w:r w:rsidR="00712C95" w:rsidRPr="001B6BE1">
        <w:rPr>
          <w:rFonts w:cs="Times"/>
          <w:color w:val="000000" w:themeColor="text1"/>
        </w:rPr>
        <w:t xml:space="preserve"> the GNS3 emulator</w:t>
      </w:r>
      <w:r w:rsidR="00C46241" w:rsidRPr="001B6BE1">
        <w:rPr>
          <w:rFonts w:cs="Times"/>
          <w:color w:val="000000" w:themeColor="text1"/>
        </w:rPr>
        <w:t xml:space="preserve"> in this use case to set up the iBGP peering with the BGP</w:t>
      </w:r>
      <w:r w:rsidR="000A3EDB" w:rsidRPr="001B6BE1">
        <w:rPr>
          <w:rFonts w:cs="Times"/>
          <w:color w:val="000000" w:themeColor="text1"/>
        </w:rPr>
        <w:t>-</w:t>
      </w:r>
      <w:r w:rsidR="00C46241" w:rsidRPr="001B6BE1">
        <w:rPr>
          <w:rFonts w:cs="Times"/>
          <w:color w:val="000000" w:themeColor="text1"/>
        </w:rPr>
        <w:t>speaker</w:t>
      </w:r>
      <w:ins w:id="330" w:author="Peter Gröschke" w:date="2022-10-02T14:03:00Z">
        <w:r w:rsidR="00761F26">
          <w:rPr>
            <w:rFonts w:cs="Times"/>
            <w:color w:val="000000" w:themeColor="text1"/>
          </w:rPr>
          <w:t xml:space="preserve"> (BGP-SP1 in Figure 4-75)</w:t>
        </w:r>
      </w:ins>
      <w:r w:rsidR="00C46241" w:rsidRPr="001B6BE1">
        <w:rPr>
          <w:rFonts w:cs="Times"/>
          <w:color w:val="000000" w:themeColor="text1"/>
        </w:rPr>
        <w:t>.</w:t>
      </w:r>
      <w:r w:rsidR="003C05F0" w:rsidRPr="001B6BE1">
        <w:rPr>
          <w:rFonts w:cs="Times"/>
          <w:color w:val="000000" w:themeColor="text1"/>
        </w:rPr>
        <w:t xml:space="preserve"> The eth0 management interfaces of all Open vSwitches were connected to the ONOS controller through </w:t>
      </w:r>
      <w:ins w:id="331" w:author="Peter Gröschke" w:date="2022-10-02T13:58:00Z">
        <w:r w:rsidR="00761F26">
          <w:rPr>
            <w:rFonts w:cs="Times"/>
            <w:color w:val="000000" w:themeColor="text1"/>
          </w:rPr>
          <w:t xml:space="preserve">a </w:t>
        </w:r>
      </w:ins>
      <w:del w:id="332" w:author="Peter Gröschke" w:date="2022-10-02T13:58:00Z">
        <w:r w:rsidR="003C05F0" w:rsidRPr="001B6BE1" w:rsidDel="00761F26">
          <w:rPr>
            <w:rFonts w:cs="Times"/>
            <w:color w:val="000000" w:themeColor="text1"/>
          </w:rPr>
          <w:delText>H</w:delText>
        </w:r>
      </w:del>
      <w:ins w:id="333" w:author="Peter Gröschke" w:date="2022-10-02T13:58:00Z">
        <w:r w:rsidR="00761F26">
          <w:rPr>
            <w:rFonts w:cs="Times"/>
            <w:color w:val="000000" w:themeColor="text1"/>
          </w:rPr>
          <w:t>h</w:t>
        </w:r>
      </w:ins>
      <w:r w:rsidR="003C05F0" w:rsidRPr="001B6BE1">
        <w:rPr>
          <w:rFonts w:cs="Times"/>
          <w:color w:val="000000" w:themeColor="text1"/>
        </w:rPr>
        <w:t>ub</w:t>
      </w:r>
      <w:r w:rsidR="00712C95" w:rsidRPr="001B6BE1">
        <w:rPr>
          <w:rFonts w:cs="Times"/>
          <w:color w:val="000000" w:themeColor="text1"/>
        </w:rPr>
        <w:t xml:space="preserve"> </w:t>
      </w:r>
      <w:ins w:id="334" w:author="Peter Gröschke" w:date="2022-10-02T13:58:00Z">
        <w:r w:rsidR="00761F26">
          <w:rPr>
            <w:rFonts w:cs="Times"/>
            <w:color w:val="000000" w:themeColor="text1"/>
          </w:rPr>
          <w:t>(“Hub</w:t>
        </w:r>
      </w:ins>
      <w:ins w:id="335" w:author="Peter Gröschke" w:date="2022-10-02T13:59:00Z">
        <w:r w:rsidR="00761F26">
          <w:rPr>
            <w:rFonts w:cs="Times"/>
            <w:color w:val="000000" w:themeColor="text1"/>
          </w:rPr>
          <w:t>”</w:t>
        </w:r>
      </w:ins>
      <w:ins w:id="336" w:author="Peter Gröschke" w:date="2022-10-02T13:58:00Z">
        <w:r w:rsidR="00761F26">
          <w:rPr>
            <w:rFonts w:cs="Times"/>
            <w:color w:val="000000" w:themeColor="text1"/>
          </w:rPr>
          <w:t xml:space="preserve"> in Figure 4-75) </w:t>
        </w:r>
      </w:ins>
      <w:r w:rsidR="00712C95" w:rsidRPr="001B6BE1">
        <w:rPr>
          <w:rFonts w:cs="Times"/>
          <w:color w:val="000000" w:themeColor="text1"/>
        </w:rPr>
        <w:t>and</w:t>
      </w:r>
      <w:r w:rsidR="00892A92" w:rsidRPr="001B6BE1">
        <w:rPr>
          <w:rFonts w:cs="Times"/>
          <w:color w:val="000000" w:themeColor="text1"/>
        </w:rPr>
        <w:t xml:space="preserve"> </w:t>
      </w:r>
      <w:ins w:id="337" w:author="Peter Gröschke" w:date="2022-10-02T13:58:00Z">
        <w:r w:rsidR="00761F26">
          <w:rPr>
            <w:rFonts w:cs="Times"/>
            <w:color w:val="000000" w:themeColor="text1"/>
          </w:rPr>
          <w:t xml:space="preserve">the </w:t>
        </w:r>
      </w:ins>
      <w:r w:rsidR="00892A92" w:rsidRPr="001B6BE1">
        <w:rPr>
          <w:rFonts w:cs="Times"/>
          <w:color w:val="000000" w:themeColor="text1"/>
        </w:rPr>
        <w:t>Hub</w:t>
      </w:r>
      <w:r w:rsidR="00712C95" w:rsidRPr="001B6BE1">
        <w:rPr>
          <w:rFonts w:cs="Times"/>
          <w:color w:val="000000" w:themeColor="text1"/>
        </w:rPr>
        <w:t xml:space="preserve"> was connected to </w:t>
      </w:r>
      <w:ins w:id="338" w:author="Peter Gröschke" w:date="2022-10-02T13:58:00Z">
        <w:r w:rsidR="00761F26">
          <w:rPr>
            <w:rFonts w:cs="Times"/>
            <w:color w:val="000000" w:themeColor="text1"/>
          </w:rPr>
          <w:t xml:space="preserve">a </w:t>
        </w:r>
      </w:ins>
      <w:r w:rsidR="00712C95" w:rsidRPr="001B6BE1">
        <w:rPr>
          <w:rFonts w:cs="Times"/>
          <w:color w:val="000000" w:themeColor="text1"/>
        </w:rPr>
        <w:t>NAT interface</w:t>
      </w:r>
      <w:r w:rsidR="00892A92" w:rsidRPr="001B6BE1">
        <w:rPr>
          <w:rFonts w:cs="Times"/>
          <w:color w:val="000000" w:themeColor="text1"/>
        </w:rPr>
        <w:t xml:space="preserve"> so that ONOS controller can access </w:t>
      </w:r>
      <w:del w:id="339" w:author="Peter Gröschke" w:date="2022-10-02T13:57:00Z">
        <w:r w:rsidR="00892A92" w:rsidRPr="001B6BE1" w:rsidDel="00543E33">
          <w:rPr>
            <w:rFonts w:cs="Times"/>
            <w:color w:val="000000" w:themeColor="text1"/>
          </w:rPr>
          <w:delText>internet</w:delText>
        </w:r>
      </w:del>
      <w:ins w:id="340" w:author="Peter Gröschke" w:date="2022-10-02T13:57:00Z">
        <w:r w:rsidR="00543E33">
          <w:rPr>
            <w:rFonts w:cs="Times"/>
            <w:color w:val="000000" w:themeColor="text1"/>
          </w:rPr>
          <w:t>I</w:t>
        </w:r>
        <w:r w:rsidR="00543E33" w:rsidRPr="001B6BE1">
          <w:rPr>
            <w:rFonts w:cs="Times"/>
            <w:color w:val="000000" w:themeColor="text1"/>
          </w:rPr>
          <w:t>nternet</w:t>
        </w:r>
      </w:ins>
      <w:r w:rsidR="00712C95" w:rsidRPr="001B6BE1">
        <w:rPr>
          <w:rFonts w:cs="Times"/>
          <w:color w:val="000000" w:themeColor="text1"/>
        </w:rPr>
        <w:t>. Four different Autonomous Systems were implemented</w:t>
      </w:r>
      <w:ins w:id="341" w:author="Peter Gröschke" w:date="2022-10-02T13:59:00Z">
        <w:r w:rsidR="00761F26">
          <w:rPr>
            <w:rFonts w:cs="Times"/>
            <w:color w:val="000000" w:themeColor="text1"/>
          </w:rPr>
          <w:t xml:space="preserve"> (coloured ovals in Figure 4-75)</w:t>
        </w:r>
      </w:ins>
      <w:r w:rsidR="00712C95" w:rsidRPr="001B6BE1">
        <w:rPr>
          <w:rFonts w:cs="Times"/>
          <w:color w:val="000000" w:themeColor="text1"/>
        </w:rPr>
        <w:t xml:space="preserve">, each with one border gateway </w:t>
      </w:r>
      <w:r w:rsidR="00712C95" w:rsidRPr="001B6BE1">
        <w:rPr>
          <w:rFonts w:cs="Times"/>
          <w:color w:val="000000" w:themeColor="text1"/>
        </w:rPr>
        <w:lastRenderedPageBreak/>
        <w:t>router and a</w:t>
      </w:r>
      <w:r w:rsidR="003C05F0" w:rsidRPr="001B6BE1">
        <w:rPr>
          <w:rFonts w:cs="Times"/>
          <w:color w:val="000000" w:themeColor="text1"/>
        </w:rPr>
        <w:t xml:space="preserve"> host PC</w:t>
      </w:r>
      <w:r w:rsidR="00380B13" w:rsidRPr="001B6BE1">
        <w:rPr>
          <w:rFonts w:cs="Times"/>
          <w:color w:val="000000" w:themeColor="text1"/>
        </w:rPr>
        <w:t>.</w:t>
      </w:r>
      <w:r w:rsidR="00712C95" w:rsidRPr="001B6BE1">
        <w:rPr>
          <w:rFonts w:cs="Times"/>
          <w:color w:val="000000" w:themeColor="text1"/>
        </w:rPr>
        <w:t xml:space="preserve"> The following figure displays the implemented network </w:t>
      </w:r>
      <w:r w:rsidR="00A34A7B" w:rsidRPr="001B6BE1">
        <w:rPr>
          <w:rFonts w:cs="Times"/>
          <w:color w:val="000000" w:themeColor="text1"/>
        </w:rPr>
        <w:t>i</w:t>
      </w:r>
      <w:r w:rsidR="00712C95" w:rsidRPr="001B6BE1">
        <w:rPr>
          <w:rFonts w:cs="Times"/>
          <w:color w:val="000000" w:themeColor="text1"/>
        </w:rPr>
        <w:t>n GNS3 emulator.</w:t>
      </w:r>
    </w:p>
    <w:p w14:paraId="28BA2F84" w14:textId="7B0EE542" w:rsidR="00C672B7" w:rsidRPr="001B6BE1" w:rsidRDefault="006536CC" w:rsidP="00110A18">
      <w:pPr>
        <w:rPr>
          <w:rFonts w:cs="Times"/>
          <w:color w:val="000000" w:themeColor="text1"/>
        </w:rPr>
      </w:pPr>
      <w:r w:rsidRPr="001B6BE1">
        <w:rPr>
          <w:rFonts w:cs="Times"/>
          <w:color w:val="000000" w:themeColor="text1"/>
        </w:rPr>
        <w:t>To test the integration process of SDN network with the legacy networks through ONOS controller, this use case was created consisting of five different A</w:t>
      </w:r>
      <w:r w:rsidR="00BF15B5" w:rsidRPr="001B6BE1">
        <w:rPr>
          <w:rFonts w:cs="Times"/>
          <w:color w:val="000000" w:themeColor="text1"/>
        </w:rPr>
        <w:t xml:space="preserve">S. </w:t>
      </w:r>
      <w:r w:rsidR="00C672B7" w:rsidRPr="001B6BE1">
        <w:rPr>
          <w:rFonts w:cs="Times"/>
          <w:color w:val="000000" w:themeColor="text1"/>
        </w:rPr>
        <w:t>Four IPv4 legacy networks</w:t>
      </w:r>
      <w:r w:rsidR="005E49AF" w:rsidRPr="001B6BE1">
        <w:rPr>
          <w:rFonts w:cs="Times"/>
          <w:color w:val="000000" w:themeColor="text1"/>
        </w:rPr>
        <w:t xml:space="preserve"> were created, AS</w:t>
      </w:r>
      <w:r w:rsidR="00C672B7" w:rsidRPr="001B6BE1">
        <w:rPr>
          <w:rFonts w:cs="Times"/>
          <w:color w:val="000000" w:themeColor="text1"/>
        </w:rPr>
        <w:t xml:space="preserve"> 100</w:t>
      </w:r>
      <w:r w:rsidR="005E49AF" w:rsidRPr="001B6BE1">
        <w:rPr>
          <w:rFonts w:cs="Times"/>
          <w:color w:val="000000" w:themeColor="text1"/>
        </w:rPr>
        <w:t xml:space="preserve"> with border gateway router R1</w:t>
      </w:r>
      <w:r w:rsidR="00C672B7" w:rsidRPr="001B6BE1">
        <w:rPr>
          <w:rFonts w:cs="Times"/>
          <w:color w:val="000000" w:themeColor="text1"/>
        </w:rPr>
        <w:t>,</w:t>
      </w:r>
      <w:r w:rsidR="00CF3163" w:rsidRPr="001B6BE1">
        <w:rPr>
          <w:rFonts w:cs="Times"/>
          <w:color w:val="000000" w:themeColor="text1"/>
        </w:rPr>
        <w:t xml:space="preserve"> AS</w:t>
      </w:r>
      <w:r w:rsidR="00C672B7" w:rsidRPr="001B6BE1">
        <w:rPr>
          <w:rFonts w:cs="Times"/>
          <w:color w:val="000000" w:themeColor="text1"/>
        </w:rPr>
        <w:t xml:space="preserve"> 200</w:t>
      </w:r>
      <w:r w:rsidR="005E49AF" w:rsidRPr="001B6BE1">
        <w:rPr>
          <w:rFonts w:cs="Times"/>
          <w:color w:val="000000" w:themeColor="text1"/>
        </w:rPr>
        <w:t xml:space="preserve"> with border gateway router R2</w:t>
      </w:r>
      <w:r w:rsidR="00C672B7" w:rsidRPr="001B6BE1">
        <w:rPr>
          <w:rFonts w:cs="Times"/>
          <w:color w:val="000000" w:themeColor="text1"/>
        </w:rPr>
        <w:t xml:space="preserve">, </w:t>
      </w:r>
      <w:r w:rsidR="00CF3163" w:rsidRPr="001B6BE1">
        <w:rPr>
          <w:rFonts w:cs="Times"/>
          <w:color w:val="000000" w:themeColor="text1"/>
        </w:rPr>
        <w:t xml:space="preserve">AS </w:t>
      </w:r>
      <w:r w:rsidR="00C672B7" w:rsidRPr="001B6BE1">
        <w:rPr>
          <w:rFonts w:cs="Times"/>
          <w:color w:val="000000" w:themeColor="text1"/>
        </w:rPr>
        <w:t xml:space="preserve">300 </w:t>
      </w:r>
      <w:r w:rsidR="005E49AF" w:rsidRPr="001B6BE1">
        <w:rPr>
          <w:rFonts w:cs="Times"/>
          <w:color w:val="000000" w:themeColor="text1"/>
        </w:rPr>
        <w:t xml:space="preserve">with border gateway router R3 </w:t>
      </w:r>
      <w:r w:rsidR="00C672B7" w:rsidRPr="001B6BE1">
        <w:rPr>
          <w:rFonts w:cs="Times"/>
          <w:color w:val="000000" w:themeColor="text1"/>
        </w:rPr>
        <w:t>and</w:t>
      </w:r>
      <w:r w:rsidR="00CF3163" w:rsidRPr="001B6BE1">
        <w:rPr>
          <w:rFonts w:cs="Times"/>
          <w:color w:val="000000" w:themeColor="text1"/>
        </w:rPr>
        <w:t xml:space="preserve"> AS</w:t>
      </w:r>
      <w:r w:rsidR="00C672B7" w:rsidRPr="001B6BE1">
        <w:rPr>
          <w:rFonts w:cs="Times"/>
          <w:color w:val="000000" w:themeColor="text1"/>
        </w:rPr>
        <w:t xml:space="preserve"> 400 </w:t>
      </w:r>
      <w:r w:rsidR="005E49AF" w:rsidRPr="001B6BE1">
        <w:rPr>
          <w:rFonts w:cs="Times"/>
          <w:color w:val="000000" w:themeColor="text1"/>
        </w:rPr>
        <w:t>with border gateway router R4</w:t>
      </w:r>
      <w:r w:rsidR="00115E07" w:rsidRPr="001B6BE1">
        <w:rPr>
          <w:rFonts w:cs="Times"/>
          <w:color w:val="000000" w:themeColor="text1"/>
        </w:rPr>
        <w:t>.</w:t>
      </w:r>
      <w:r w:rsidR="00F45CEA" w:rsidRPr="001B6BE1">
        <w:rPr>
          <w:rFonts w:cs="Times"/>
          <w:color w:val="000000" w:themeColor="text1"/>
        </w:rPr>
        <w:t xml:space="preserve"> </w:t>
      </w:r>
      <w:r w:rsidR="00F45CEA" w:rsidRPr="001B6BE1">
        <w:t xml:space="preserve">The Cisco routers (Cisco IOS Software, 7200 Software (C7200-ADVENTERPRISEK9-M), Version 12.4(24)T5) were utilized as </w:t>
      </w:r>
      <w:r w:rsidR="00F45CEA" w:rsidRPr="001B6BE1">
        <w:rPr>
          <w:rFonts w:cs="Times"/>
          <w:color w:val="000000" w:themeColor="text1"/>
        </w:rPr>
        <w:t>border gateway routers for these legacy networks</w:t>
      </w:r>
      <w:r w:rsidR="00F45CEA" w:rsidRPr="001B6BE1">
        <w:t>.</w:t>
      </w:r>
      <w:r w:rsidR="00F45CEA" w:rsidRPr="001B6BE1">
        <w:rPr>
          <w:rFonts w:cs="Times"/>
          <w:color w:val="000000" w:themeColor="text1"/>
        </w:rPr>
        <w:t xml:space="preserve"> </w:t>
      </w:r>
      <w:r w:rsidR="00115E07" w:rsidRPr="001B6BE1">
        <w:rPr>
          <w:rFonts w:cs="Times"/>
          <w:color w:val="000000" w:themeColor="text1"/>
        </w:rPr>
        <w:t>T</w:t>
      </w:r>
      <w:r w:rsidR="00C672B7" w:rsidRPr="001B6BE1">
        <w:rPr>
          <w:rFonts w:cs="Times"/>
          <w:color w:val="000000" w:themeColor="text1"/>
        </w:rPr>
        <w:t>he SDN network</w:t>
      </w:r>
      <w:r w:rsidR="00115E07" w:rsidRPr="001B6BE1">
        <w:rPr>
          <w:rFonts w:cs="Times"/>
          <w:color w:val="000000" w:themeColor="text1"/>
        </w:rPr>
        <w:t xml:space="preserve"> was created in separate AS</w:t>
      </w:r>
      <w:r w:rsidR="00C672B7" w:rsidRPr="001B6BE1">
        <w:rPr>
          <w:rFonts w:cs="Times"/>
          <w:color w:val="000000" w:themeColor="text1"/>
        </w:rPr>
        <w:t xml:space="preserve"> 500</w:t>
      </w:r>
      <w:r w:rsidR="00115E07" w:rsidRPr="001B6BE1">
        <w:rPr>
          <w:rFonts w:cs="Times"/>
          <w:color w:val="000000" w:themeColor="text1"/>
        </w:rPr>
        <w:t xml:space="preserve"> consisting of </w:t>
      </w:r>
      <w:r w:rsidR="004F13E1" w:rsidRPr="001B6BE1">
        <w:rPr>
          <w:rFonts w:cs="Times"/>
          <w:color w:val="000000" w:themeColor="text1"/>
        </w:rPr>
        <w:t xml:space="preserve">8 </w:t>
      </w:r>
      <w:r w:rsidR="00115E07" w:rsidRPr="001B6BE1">
        <w:rPr>
          <w:rFonts w:cs="Times"/>
          <w:color w:val="000000" w:themeColor="text1"/>
        </w:rPr>
        <w:t xml:space="preserve">Open </w:t>
      </w:r>
      <w:r w:rsidR="004F13E1" w:rsidRPr="001B6BE1">
        <w:rPr>
          <w:rFonts w:cs="Times"/>
          <w:color w:val="000000" w:themeColor="text1"/>
        </w:rPr>
        <w:t>vSwitches</w:t>
      </w:r>
      <w:r w:rsidR="00CF3163" w:rsidRPr="001B6BE1">
        <w:rPr>
          <w:rFonts w:cs="Times"/>
          <w:color w:val="000000" w:themeColor="text1"/>
        </w:rPr>
        <w:t>,</w:t>
      </w:r>
      <w:r w:rsidR="00115E07" w:rsidRPr="001B6BE1">
        <w:rPr>
          <w:rFonts w:cs="Times"/>
          <w:color w:val="000000" w:themeColor="text1"/>
        </w:rPr>
        <w:t xml:space="preserve"> </w:t>
      </w:r>
      <w:r w:rsidR="000A3EDB" w:rsidRPr="001B6BE1">
        <w:rPr>
          <w:rFonts w:cs="Times"/>
          <w:color w:val="000000" w:themeColor="text1"/>
        </w:rPr>
        <w:t>BGP-Speaker</w:t>
      </w:r>
      <w:r w:rsidR="00115E07" w:rsidRPr="001B6BE1">
        <w:rPr>
          <w:rFonts w:cs="Times"/>
          <w:color w:val="000000" w:themeColor="text1"/>
        </w:rPr>
        <w:t xml:space="preserve"> (BGP-SP1)</w:t>
      </w:r>
      <w:r w:rsidR="00CF3163" w:rsidRPr="001B6BE1">
        <w:rPr>
          <w:rFonts w:cs="Times"/>
          <w:color w:val="000000" w:themeColor="text1"/>
        </w:rPr>
        <w:t xml:space="preserve"> and two internal routers (R5 and R6)</w:t>
      </w:r>
      <w:r w:rsidR="004F13E1" w:rsidRPr="001B6BE1">
        <w:rPr>
          <w:rFonts w:cs="Times"/>
          <w:color w:val="000000" w:themeColor="text1"/>
        </w:rPr>
        <w:t>.</w:t>
      </w:r>
      <w:r w:rsidR="00EC6676" w:rsidRPr="001B6BE1">
        <w:rPr>
          <w:rFonts w:cs="Times"/>
          <w:color w:val="000000" w:themeColor="text1"/>
        </w:rPr>
        <w:t xml:space="preserve"> The </w:t>
      </w:r>
      <w:r w:rsidR="000A3EDB" w:rsidRPr="001B6BE1">
        <w:rPr>
          <w:rFonts w:cs="Times"/>
          <w:color w:val="000000" w:themeColor="text1"/>
        </w:rPr>
        <w:t>BGP-Speaker</w:t>
      </w:r>
      <w:r w:rsidR="00EC6676" w:rsidRPr="001B6BE1">
        <w:rPr>
          <w:rFonts w:cs="Times"/>
          <w:color w:val="000000" w:themeColor="text1"/>
        </w:rPr>
        <w:t xml:space="preserve"> was implemented on Quagga suite</w:t>
      </w:r>
      <w:sdt>
        <w:sdtPr>
          <w:rPr>
            <w:rFonts w:cs="Times"/>
            <w:color w:val="000000" w:themeColor="text1"/>
          </w:rPr>
          <w:id w:val="308762635"/>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Qua \l 1033 </w:instrText>
          </w:r>
          <w:r w:rsidR="0089639D" w:rsidRPr="001B6BE1">
            <w:rPr>
              <w:rFonts w:cs="Times"/>
              <w:color w:val="000000" w:themeColor="text1"/>
            </w:rPr>
            <w:fldChar w:fldCharType="separate"/>
          </w:r>
          <w:r w:rsidR="00E54C4E" w:rsidRPr="001B6BE1">
            <w:rPr>
              <w:rFonts w:cs="Times"/>
              <w:color w:val="000000" w:themeColor="text1"/>
            </w:rPr>
            <w:t xml:space="preserve"> [75]</w:t>
          </w:r>
          <w:r w:rsidR="0089639D" w:rsidRPr="001B6BE1">
            <w:rPr>
              <w:rFonts w:cs="Times"/>
              <w:color w:val="000000" w:themeColor="text1"/>
            </w:rPr>
            <w:fldChar w:fldCharType="end"/>
          </w:r>
        </w:sdtContent>
      </w:sdt>
      <w:r w:rsidR="00EC6676" w:rsidRPr="001B6BE1">
        <w:rPr>
          <w:rFonts w:cs="Times"/>
          <w:color w:val="000000" w:themeColor="text1"/>
        </w:rPr>
        <w:t xml:space="preserve"> on FreeBSD platform </w:t>
      </w:r>
      <w:sdt>
        <w:sdtPr>
          <w:rPr>
            <w:rFonts w:cs="Times"/>
            <w:color w:val="000000" w:themeColor="text1"/>
          </w:rPr>
          <w:id w:val="1169135876"/>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BSD \l 1033 </w:instrText>
          </w:r>
          <w:r w:rsidR="0089639D" w:rsidRPr="001B6BE1">
            <w:rPr>
              <w:rFonts w:cs="Times"/>
              <w:color w:val="000000" w:themeColor="text1"/>
            </w:rPr>
            <w:fldChar w:fldCharType="separate"/>
          </w:r>
          <w:r w:rsidR="00E54C4E" w:rsidRPr="001B6BE1">
            <w:rPr>
              <w:rFonts w:cs="Times"/>
              <w:color w:val="000000" w:themeColor="text1"/>
            </w:rPr>
            <w:t>[76]</w:t>
          </w:r>
          <w:r w:rsidR="0089639D" w:rsidRPr="001B6BE1">
            <w:rPr>
              <w:rFonts w:cs="Times"/>
              <w:color w:val="000000" w:themeColor="text1"/>
            </w:rPr>
            <w:fldChar w:fldCharType="end"/>
          </w:r>
        </w:sdtContent>
      </w:sdt>
      <w:r w:rsidR="0089639D" w:rsidRPr="001B6BE1">
        <w:rPr>
          <w:rFonts w:cs="Times"/>
          <w:color w:val="000000" w:themeColor="text1"/>
        </w:rPr>
        <w:t xml:space="preserve"> version clang 8.0.1</w:t>
      </w:r>
      <w:r w:rsidR="00AA31AF" w:rsidRPr="001B6BE1">
        <w:rPr>
          <w:rFonts w:cs="Times"/>
          <w:color w:val="000000" w:themeColor="text1"/>
        </w:rPr>
        <w:t xml:space="preserve"> working with FRRouting (version 7.2)</w:t>
      </w:r>
      <w:sdt>
        <w:sdtPr>
          <w:rPr>
            <w:rFonts w:cs="Times"/>
            <w:color w:val="000000" w:themeColor="text1"/>
          </w:rPr>
          <w:id w:val="-743563053"/>
          <w:citation/>
        </w:sdtPr>
        <w:sdtContent>
          <w:r w:rsidR="00AA31AF" w:rsidRPr="001B6BE1">
            <w:rPr>
              <w:rFonts w:cs="Times"/>
              <w:color w:val="000000" w:themeColor="text1"/>
            </w:rPr>
            <w:fldChar w:fldCharType="begin"/>
          </w:r>
          <w:r w:rsidR="00AA31AF" w:rsidRPr="001B6BE1">
            <w:rPr>
              <w:rFonts w:cs="Times"/>
              <w:color w:val="000000" w:themeColor="text1"/>
            </w:rPr>
            <w:instrText xml:space="preserve"> CITATION FRR \l 1033 </w:instrText>
          </w:r>
          <w:r w:rsidR="00AA31AF" w:rsidRPr="001B6BE1">
            <w:rPr>
              <w:rFonts w:cs="Times"/>
              <w:color w:val="000000" w:themeColor="text1"/>
            </w:rPr>
            <w:fldChar w:fldCharType="separate"/>
          </w:r>
          <w:r w:rsidR="00E54C4E" w:rsidRPr="001B6BE1">
            <w:rPr>
              <w:rFonts w:cs="Times"/>
              <w:color w:val="000000" w:themeColor="text1"/>
            </w:rPr>
            <w:t xml:space="preserve"> [77]</w:t>
          </w:r>
          <w:r w:rsidR="00AA31AF" w:rsidRPr="001B6BE1">
            <w:rPr>
              <w:rFonts w:cs="Times"/>
              <w:color w:val="000000" w:themeColor="text1"/>
            </w:rPr>
            <w:fldChar w:fldCharType="end"/>
          </w:r>
        </w:sdtContent>
      </w:sdt>
      <w:r w:rsidR="00AA31AF" w:rsidRPr="001B6BE1">
        <w:rPr>
          <w:rFonts w:cs="Times"/>
          <w:color w:val="000000" w:themeColor="text1"/>
        </w:rPr>
        <w:t xml:space="preserve"> open source Internet routing protocol suite</w:t>
      </w:r>
      <w:r w:rsidR="00E92A00" w:rsidRPr="001B6BE1">
        <w:rPr>
          <w:rFonts w:cs="Times"/>
          <w:color w:val="000000" w:themeColor="text1"/>
        </w:rPr>
        <w:t>.</w:t>
      </w:r>
      <w:r w:rsidR="00E6203E" w:rsidRPr="001B6BE1">
        <w:rPr>
          <w:rFonts w:cs="Times"/>
          <w:color w:val="000000" w:themeColor="text1"/>
        </w:rPr>
        <w:t xml:space="preserve"> The Open vSwitches and </w:t>
      </w:r>
      <w:ins w:id="342" w:author="Peter Gröschke" w:date="2022-10-02T14:02:00Z">
        <w:r w:rsidR="00761F26">
          <w:rPr>
            <w:rFonts w:cs="Times"/>
            <w:color w:val="000000" w:themeColor="text1"/>
          </w:rPr>
          <w:t xml:space="preserve">the </w:t>
        </w:r>
      </w:ins>
      <w:r w:rsidR="00E6203E" w:rsidRPr="001B6BE1">
        <w:rPr>
          <w:rFonts w:cs="Times"/>
          <w:color w:val="000000" w:themeColor="text1"/>
        </w:rPr>
        <w:t xml:space="preserve">ONOS controller’s specifications are as listed in the </w:t>
      </w:r>
      <w:r w:rsidR="000E4E06" w:rsidRPr="001B6BE1">
        <w:t>Table 4.1.</w:t>
      </w:r>
    </w:p>
    <w:p w14:paraId="68770F5C" w14:textId="1519526E" w:rsidR="00B429FD" w:rsidRPr="001B6BE1" w:rsidRDefault="001600A4" w:rsidP="00110A18">
      <w:pPr>
        <w:rPr>
          <w:rFonts w:cs="Times"/>
          <w:color w:val="000000" w:themeColor="text1"/>
        </w:rPr>
      </w:pPr>
      <w:r w:rsidRPr="001B6BE1">
        <w:rPr>
          <w:rFonts w:cs="Times"/>
          <w:color w:val="000000" w:themeColor="text1"/>
        </w:rPr>
        <w:t xml:space="preserve">The border gateway routers </w:t>
      </w:r>
      <w:r w:rsidR="00CB619E" w:rsidRPr="001B6BE1">
        <w:rPr>
          <w:rFonts w:cs="Times"/>
          <w:color w:val="000000" w:themeColor="text1"/>
        </w:rPr>
        <w:t>we</w:t>
      </w:r>
      <w:r w:rsidRPr="001B6BE1">
        <w:rPr>
          <w:rFonts w:cs="Times"/>
          <w:color w:val="000000" w:themeColor="text1"/>
        </w:rPr>
        <w:t>re configured with BGP to share the routing information</w:t>
      </w:r>
      <w:r w:rsidR="001871B3" w:rsidRPr="001B6BE1">
        <w:rPr>
          <w:rFonts w:cs="Times"/>
          <w:color w:val="000000" w:themeColor="text1"/>
        </w:rPr>
        <w:t xml:space="preserve"> of their respective internal networks. </w:t>
      </w:r>
      <w:r w:rsidR="001C66EA" w:rsidRPr="001B6BE1">
        <w:rPr>
          <w:rFonts w:cs="Times"/>
          <w:color w:val="000000" w:themeColor="text1"/>
        </w:rPr>
        <w:t xml:space="preserve">These border gateway routers peer with </w:t>
      </w:r>
      <w:r w:rsidR="000A3EDB" w:rsidRPr="001B6BE1">
        <w:rPr>
          <w:rFonts w:cs="Times"/>
          <w:color w:val="000000" w:themeColor="text1"/>
        </w:rPr>
        <w:t>BGP-Speaker</w:t>
      </w:r>
      <w:r w:rsidR="001C66EA" w:rsidRPr="001B6BE1">
        <w:rPr>
          <w:rFonts w:cs="Times"/>
          <w:color w:val="000000" w:themeColor="text1"/>
        </w:rPr>
        <w:t xml:space="preserve"> in the SDN network and use eBGP to exchange routing information with the adjacent external network routers</w:t>
      </w:r>
      <w:r w:rsidR="000C5841" w:rsidRPr="001B6BE1">
        <w:rPr>
          <w:rFonts w:cs="Times"/>
          <w:color w:val="000000" w:themeColor="text1"/>
        </w:rPr>
        <w:t xml:space="preserve"> through </w:t>
      </w:r>
      <w:r w:rsidR="000A3EDB" w:rsidRPr="001B6BE1">
        <w:rPr>
          <w:rFonts w:cs="Times"/>
          <w:color w:val="000000" w:themeColor="text1"/>
        </w:rPr>
        <w:t>BGP-Speaker</w:t>
      </w:r>
      <w:r w:rsidR="001C66EA" w:rsidRPr="001B6BE1">
        <w:rPr>
          <w:rFonts w:cs="Times"/>
          <w:color w:val="000000" w:themeColor="text1"/>
        </w:rPr>
        <w:t>.</w:t>
      </w:r>
      <w:r w:rsidR="00CB619E" w:rsidRPr="001B6BE1">
        <w:rPr>
          <w:rFonts w:cs="Times"/>
          <w:color w:val="000000" w:themeColor="text1"/>
        </w:rPr>
        <w:t xml:space="preserve"> </w:t>
      </w:r>
      <w:commentRangeStart w:id="343"/>
      <w:r w:rsidR="006311E8" w:rsidRPr="001B6BE1">
        <w:rPr>
          <w:rFonts w:cs="Times"/>
          <w:color w:val="000000" w:themeColor="text1"/>
        </w:rPr>
        <w:t xml:space="preserve">Due to limited memory resources availability on the host machine, only a single </w:t>
      </w:r>
      <w:r w:rsidR="000A3EDB" w:rsidRPr="001B6BE1">
        <w:rPr>
          <w:rFonts w:cs="Times"/>
          <w:color w:val="000000" w:themeColor="text1"/>
        </w:rPr>
        <w:t>BGP-Speaker</w:t>
      </w:r>
      <w:r w:rsidR="006311E8" w:rsidRPr="001B6BE1">
        <w:rPr>
          <w:rFonts w:cs="Times"/>
          <w:color w:val="000000" w:themeColor="text1"/>
        </w:rPr>
        <w:t xml:space="preserve"> was implemented in the SDN network, however multiple </w:t>
      </w:r>
      <w:r w:rsidR="000A3EDB" w:rsidRPr="001B6BE1">
        <w:rPr>
          <w:rFonts w:cs="Times"/>
          <w:color w:val="000000" w:themeColor="text1"/>
        </w:rPr>
        <w:t>BGP-Speaker</w:t>
      </w:r>
      <w:r w:rsidR="006311E8" w:rsidRPr="001B6BE1">
        <w:rPr>
          <w:rFonts w:cs="Times"/>
          <w:color w:val="000000" w:themeColor="text1"/>
        </w:rPr>
        <w:t xml:space="preserve">s can be implemented to </w:t>
      </w:r>
      <w:r w:rsidR="00D37CFD" w:rsidRPr="001B6BE1">
        <w:rPr>
          <w:rFonts w:cs="Times"/>
          <w:color w:val="000000" w:themeColor="text1"/>
        </w:rPr>
        <w:t>increase the high availability of the network.</w:t>
      </w:r>
      <w:r w:rsidR="006235DF" w:rsidRPr="001B6BE1">
        <w:rPr>
          <w:rFonts w:cs="Times"/>
          <w:color w:val="000000" w:themeColor="text1"/>
        </w:rPr>
        <w:t xml:space="preserve"> </w:t>
      </w:r>
      <w:r w:rsidR="00BA28B4" w:rsidRPr="001B6BE1">
        <w:rPr>
          <w:rFonts w:cs="Times"/>
          <w:color w:val="000000" w:themeColor="text1"/>
        </w:rPr>
        <w:t xml:space="preserve">The </w:t>
      </w:r>
      <w:r w:rsidR="000A3EDB" w:rsidRPr="001B6BE1">
        <w:rPr>
          <w:rFonts w:cs="Times"/>
          <w:color w:val="000000" w:themeColor="text1"/>
        </w:rPr>
        <w:t>BGP-Speaker</w:t>
      </w:r>
      <w:r w:rsidR="00BA28B4" w:rsidRPr="001B6BE1">
        <w:rPr>
          <w:rFonts w:cs="Times"/>
          <w:color w:val="000000" w:themeColor="text1"/>
        </w:rPr>
        <w:t xml:space="preserve"> use</w:t>
      </w:r>
      <w:ins w:id="344" w:author="Peter Gröschke" w:date="2022-10-02T14:04:00Z">
        <w:r w:rsidR="00761F26">
          <w:rPr>
            <w:rFonts w:cs="Times"/>
            <w:color w:val="000000" w:themeColor="text1"/>
          </w:rPr>
          <w:t>s</w:t>
        </w:r>
      </w:ins>
      <w:r w:rsidR="00BA28B4" w:rsidRPr="001B6BE1">
        <w:rPr>
          <w:rFonts w:cs="Times"/>
          <w:color w:val="000000" w:themeColor="text1"/>
        </w:rPr>
        <w:t xml:space="preserve"> iBGP to communicate with the other </w:t>
      </w:r>
      <w:r w:rsidR="000A3EDB" w:rsidRPr="001B6BE1">
        <w:rPr>
          <w:rFonts w:cs="Times"/>
          <w:color w:val="000000" w:themeColor="text1"/>
        </w:rPr>
        <w:t>BGP-Speaker</w:t>
      </w:r>
      <w:r w:rsidR="00BA28B4" w:rsidRPr="001B6BE1">
        <w:rPr>
          <w:rFonts w:cs="Times"/>
          <w:color w:val="000000" w:themeColor="text1"/>
        </w:rPr>
        <w:t>s</w:t>
      </w:r>
      <w:r w:rsidR="0016121B">
        <w:rPr>
          <w:rFonts w:cs="Times"/>
          <w:color w:val="000000" w:themeColor="text1"/>
        </w:rPr>
        <w:t xml:space="preserve">, </w:t>
      </w:r>
      <w:r w:rsidR="0016121B" w:rsidRPr="001B6BE1">
        <w:rPr>
          <w:rFonts w:cs="Times"/>
          <w:color w:val="000000" w:themeColor="text1"/>
        </w:rPr>
        <w:t xml:space="preserve">internal </w:t>
      </w:r>
      <w:r w:rsidR="003276BA" w:rsidRPr="001B6BE1">
        <w:rPr>
          <w:rFonts w:cs="Times"/>
          <w:color w:val="000000" w:themeColor="text1"/>
        </w:rPr>
        <w:t>routers,</w:t>
      </w:r>
      <w:r w:rsidR="00BA28B4" w:rsidRPr="001B6BE1">
        <w:rPr>
          <w:rFonts w:cs="Times"/>
          <w:color w:val="000000" w:themeColor="text1"/>
        </w:rPr>
        <w:t xml:space="preserve"> and SDN-IP application on ONOS controller</w:t>
      </w:r>
      <w:commentRangeEnd w:id="343"/>
      <w:r w:rsidR="00761F26">
        <w:rPr>
          <w:rStyle w:val="CommentReference"/>
        </w:rPr>
        <w:commentReference w:id="343"/>
      </w:r>
      <w:r w:rsidR="00BA28B4" w:rsidRPr="001B6BE1">
        <w:rPr>
          <w:rFonts w:cs="Times"/>
          <w:color w:val="000000" w:themeColor="text1"/>
        </w:rPr>
        <w:t>.</w:t>
      </w:r>
      <w:r w:rsidR="0016121B">
        <w:rPr>
          <w:rFonts w:cs="Times"/>
          <w:color w:val="000000" w:themeColor="text1"/>
        </w:rPr>
        <w:t xml:space="preserve"> The </w:t>
      </w:r>
      <w:r w:rsidR="0016121B" w:rsidRPr="001B6BE1">
        <w:rPr>
          <w:rFonts w:cs="Times"/>
          <w:color w:val="000000" w:themeColor="text1"/>
        </w:rPr>
        <w:t>internal routers</w:t>
      </w:r>
      <w:r w:rsidR="0016121B">
        <w:rPr>
          <w:rFonts w:cs="Times"/>
          <w:color w:val="000000" w:themeColor="text1"/>
        </w:rPr>
        <w:t xml:space="preserve"> R5 and R6 are configured </w:t>
      </w:r>
      <w:del w:id="345" w:author="Peter Gröschke" w:date="2022-10-02T14:06:00Z">
        <w:r w:rsidR="0016121B" w:rsidDel="00761F26">
          <w:rPr>
            <w:rFonts w:cs="Times"/>
            <w:color w:val="000000" w:themeColor="text1"/>
          </w:rPr>
          <w:delText>are advertising</w:delText>
        </w:r>
      </w:del>
      <w:ins w:id="346" w:author="Peter Gröschke" w:date="2022-10-02T14:06:00Z">
        <w:r w:rsidR="00761F26">
          <w:rPr>
            <w:rFonts w:cs="Times"/>
            <w:color w:val="000000" w:themeColor="text1"/>
          </w:rPr>
          <w:t>to advertise</w:t>
        </w:r>
      </w:ins>
      <w:r w:rsidR="0016121B">
        <w:rPr>
          <w:rFonts w:cs="Times"/>
          <w:color w:val="000000" w:themeColor="text1"/>
        </w:rPr>
        <w:t xml:space="preserve"> two different subnets located inside the SDN network. </w:t>
      </w:r>
      <w:r w:rsidR="00A47773">
        <w:rPr>
          <w:rFonts w:cs="Times"/>
          <w:color w:val="000000" w:themeColor="text1"/>
        </w:rPr>
        <w:t>The R5 internal router advertises 50.0.0.0/24 subnet, which is also advertised to the external border routers and the R6 internal router advertises 60.0.0.0/24 subnet, which is just advertised to the internal routers present inside the SDN network (AS 500). In other words,</w:t>
      </w:r>
      <w:r w:rsidR="00085C95">
        <w:rPr>
          <w:rFonts w:cs="Times"/>
          <w:color w:val="000000" w:themeColor="text1"/>
        </w:rPr>
        <w:t xml:space="preserve"> R6 router is configured to communicate and exchange routes with R5 internal router whereas, </w:t>
      </w:r>
      <w:r w:rsidR="00A47773">
        <w:rPr>
          <w:rFonts w:cs="Times"/>
          <w:color w:val="000000" w:themeColor="text1"/>
        </w:rPr>
        <w:t xml:space="preserve">R5 router is configured to </w:t>
      </w:r>
      <w:r w:rsidR="00085C95">
        <w:rPr>
          <w:rFonts w:cs="Times"/>
          <w:color w:val="000000" w:themeColor="text1"/>
        </w:rPr>
        <w:t>communicate and exchange routes with external border gateway routers and as well as R6 internal router.</w:t>
      </w:r>
      <w:r w:rsidR="0005669A">
        <w:rPr>
          <w:rFonts w:cs="Times"/>
          <w:color w:val="000000" w:themeColor="text1"/>
        </w:rPr>
        <w:t xml:space="preserve"> The BGP speaker is configured to form </w:t>
      </w:r>
      <w:del w:id="347" w:author="Peter Gröschke" w:date="2022-10-02T14:05:00Z">
        <w:r w:rsidR="0005669A" w:rsidDel="00761F26">
          <w:rPr>
            <w:rFonts w:cs="Times"/>
            <w:color w:val="000000" w:themeColor="text1"/>
          </w:rPr>
          <w:delText>neighbourship</w:delText>
        </w:r>
      </w:del>
      <w:ins w:id="348" w:author="Peter Gröschke" w:date="2022-10-02T14:05:00Z">
        <w:r w:rsidR="00761F26">
          <w:rPr>
            <w:rFonts w:cs="Times"/>
            <w:color w:val="000000" w:themeColor="text1"/>
          </w:rPr>
          <w:t>neighborship</w:t>
        </w:r>
      </w:ins>
      <w:r w:rsidR="0005669A">
        <w:rPr>
          <w:rFonts w:cs="Times"/>
          <w:color w:val="000000" w:themeColor="text1"/>
        </w:rPr>
        <w:t xml:space="preserve"> with the external border routers and the internal routers and </w:t>
      </w:r>
      <w:r w:rsidR="00BE7EE0">
        <w:rPr>
          <w:rFonts w:cs="Times"/>
          <w:color w:val="000000" w:themeColor="text1"/>
        </w:rPr>
        <w:t>just advertise the internal network connected with R5.</w:t>
      </w:r>
      <w:r w:rsidR="009E01A2">
        <w:rPr>
          <w:rFonts w:cs="Times"/>
          <w:color w:val="000000" w:themeColor="text1"/>
        </w:rPr>
        <w:t xml:space="preserve"> </w:t>
      </w:r>
      <w:r w:rsidR="00B6388C" w:rsidRPr="001B6BE1">
        <w:rPr>
          <w:rFonts w:cs="Times"/>
          <w:color w:val="000000" w:themeColor="text1"/>
        </w:rPr>
        <w:t xml:space="preserve">The routes advertised by the border gateway routers to the </w:t>
      </w:r>
      <w:r w:rsidR="000A3EDB" w:rsidRPr="001B6BE1">
        <w:rPr>
          <w:rFonts w:cs="Times"/>
          <w:color w:val="000000" w:themeColor="text1"/>
        </w:rPr>
        <w:t>BGP-Speaker</w:t>
      </w:r>
      <w:r w:rsidR="00B6388C" w:rsidRPr="001B6BE1">
        <w:rPr>
          <w:rFonts w:cs="Times"/>
          <w:color w:val="000000" w:themeColor="text1"/>
        </w:rPr>
        <w:t xml:space="preserve"> are processed and re-advertised to the other external networks </w:t>
      </w:r>
      <w:r w:rsidR="00DB2315" w:rsidRPr="001B6BE1">
        <w:rPr>
          <w:rFonts w:cs="Times"/>
          <w:color w:val="000000" w:themeColor="text1"/>
        </w:rPr>
        <w:t xml:space="preserve">by the </w:t>
      </w:r>
      <w:r w:rsidR="000A3EDB" w:rsidRPr="001B6BE1">
        <w:rPr>
          <w:rFonts w:cs="Times"/>
          <w:color w:val="000000" w:themeColor="text1"/>
        </w:rPr>
        <w:t>BGP-Speaker</w:t>
      </w:r>
      <w:r w:rsidR="00DB2315" w:rsidRPr="001B6BE1">
        <w:rPr>
          <w:rFonts w:cs="Times"/>
          <w:color w:val="000000" w:themeColor="text1"/>
        </w:rPr>
        <w:t xml:space="preserve"> </w:t>
      </w:r>
      <w:r w:rsidR="00B6388C" w:rsidRPr="001B6BE1">
        <w:rPr>
          <w:rFonts w:cs="Times"/>
          <w:color w:val="000000" w:themeColor="text1"/>
        </w:rPr>
        <w:t>with the help of SDN-IP application.</w:t>
      </w:r>
      <w:r w:rsidR="006B00E0" w:rsidRPr="001B6BE1">
        <w:rPr>
          <w:rFonts w:cs="Times"/>
          <w:color w:val="000000" w:themeColor="text1"/>
        </w:rPr>
        <w:t xml:space="preserve"> </w:t>
      </w:r>
      <w:r w:rsidR="00B429FD" w:rsidRPr="001B6BE1">
        <w:t xml:space="preserve">The best route for each destination is </w:t>
      </w:r>
      <w:r w:rsidR="006B00E0" w:rsidRPr="001B6BE1">
        <w:t>decided</w:t>
      </w:r>
      <w:r w:rsidR="00B429FD" w:rsidRPr="001B6BE1">
        <w:t xml:space="preserve"> by the SDN-IP application according to the</w:t>
      </w:r>
      <w:r w:rsidR="006B00E0" w:rsidRPr="001B6BE1">
        <w:t xml:space="preserve"> standards of</w:t>
      </w:r>
      <w:r w:rsidR="00B429FD" w:rsidRPr="001B6BE1">
        <w:t xml:space="preserve"> iBGP and translated into an ONOS Application Intent Request. ONOS </w:t>
      </w:r>
      <w:r w:rsidR="006B00E0" w:rsidRPr="001B6BE1">
        <w:t>converts</w:t>
      </w:r>
      <w:r w:rsidR="00B429FD" w:rsidRPr="001B6BE1">
        <w:t xml:space="preserve"> the Application Intent Request into forwarding </w:t>
      </w:r>
      <w:r w:rsidR="00FA4CE7" w:rsidRPr="001B6BE1">
        <w:t xml:space="preserve">flow </w:t>
      </w:r>
      <w:r w:rsidR="00B429FD" w:rsidRPr="001B6BE1">
        <w:t xml:space="preserve">rules </w:t>
      </w:r>
      <w:r w:rsidR="00FB6E8A" w:rsidRPr="001B6BE1">
        <w:t>o</w:t>
      </w:r>
      <w:r w:rsidR="00B429FD" w:rsidRPr="001B6BE1">
        <w:t>n the</w:t>
      </w:r>
      <w:r w:rsidR="00FB6E8A" w:rsidRPr="001B6BE1">
        <w:t xml:space="preserve"> connected Open vSwitches in the network</w:t>
      </w:r>
      <w:r w:rsidR="00B429FD" w:rsidRPr="001B6BE1">
        <w:t>.</w:t>
      </w:r>
    </w:p>
    <w:p w14:paraId="07C1498F" w14:textId="077C06C7" w:rsidR="0058162B" w:rsidRPr="001B6BE1" w:rsidRDefault="0058162B" w:rsidP="00110A18">
      <w:pPr>
        <w:rPr>
          <w:rFonts w:cs="Times"/>
          <w:color w:val="000000" w:themeColor="text1"/>
        </w:rPr>
      </w:pPr>
      <w:r w:rsidRPr="001B6BE1">
        <w:rPr>
          <w:rFonts w:cs="Times"/>
          <w:color w:val="000000" w:themeColor="text1"/>
        </w:rPr>
        <w:t xml:space="preserve">The SDN-IP application offers the integration mechanism of BGP to the ONOS controller. It behaves as a regular </w:t>
      </w:r>
      <w:r w:rsidR="000A3EDB" w:rsidRPr="001B6BE1">
        <w:rPr>
          <w:rFonts w:cs="Times"/>
          <w:color w:val="000000" w:themeColor="text1"/>
        </w:rPr>
        <w:t>BGP-</w:t>
      </w:r>
      <w:ins w:id="349" w:author="Peter Gröschke" w:date="2022-10-02T14:08:00Z">
        <w:r w:rsidR="00761F26">
          <w:rPr>
            <w:rFonts w:cs="Times"/>
            <w:color w:val="000000" w:themeColor="text1"/>
          </w:rPr>
          <w:t>s</w:t>
        </w:r>
      </w:ins>
      <w:del w:id="350" w:author="Peter Gröschke" w:date="2022-10-02T14:08:00Z">
        <w:r w:rsidR="000A3EDB" w:rsidRPr="001B6BE1" w:rsidDel="00761F26">
          <w:rPr>
            <w:rFonts w:cs="Times"/>
            <w:color w:val="000000" w:themeColor="text1"/>
          </w:rPr>
          <w:delText>S</w:delText>
        </w:r>
      </w:del>
      <w:r w:rsidR="000A3EDB" w:rsidRPr="001B6BE1">
        <w:rPr>
          <w:rFonts w:cs="Times"/>
          <w:color w:val="000000" w:themeColor="text1"/>
        </w:rPr>
        <w:t>peaker</w:t>
      </w:r>
      <w:del w:id="351" w:author="Peter Gröschke" w:date="2022-10-02T14:08:00Z">
        <w:r w:rsidRPr="001B6BE1" w:rsidDel="00761F26">
          <w:rPr>
            <w:rFonts w:cs="Times"/>
            <w:color w:val="000000" w:themeColor="text1"/>
          </w:rPr>
          <w:delText>,</w:delText>
        </w:r>
      </w:del>
      <w:r w:rsidRPr="001B6BE1">
        <w:rPr>
          <w:rFonts w:cs="Times"/>
          <w:color w:val="000000" w:themeColor="text1"/>
        </w:rPr>
        <w:t xml:space="preserve"> at the protocol level</w:t>
      </w:r>
      <w:r w:rsidR="00B86726">
        <w:rPr>
          <w:rFonts w:cs="Times"/>
          <w:color w:val="000000" w:themeColor="text1"/>
        </w:rPr>
        <w:t xml:space="preserve"> and f</w:t>
      </w:r>
      <w:r w:rsidR="00D21ADD" w:rsidRPr="001B6BE1">
        <w:rPr>
          <w:rFonts w:cs="Times"/>
          <w:color w:val="000000" w:themeColor="text1"/>
        </w:rPr>
        <w:t xml:space="preserve">or ONOS controller, SDN-IP is just an application that uses its services to install and update the appropriate forwarding </w:t>
      </w:r>
      <w:r w:rsidR="00DE6F92" w:rsidRPr="001B6BE1">
        <w:rPr>
          <w:rFonts w:cs="Times"/>
          <w:color w:val="000000" w:themeColor="text1"/>
        </w:rPr>
        <w:t xml:space="preserve">flow </w:t>
      </w:r>
      <w:r w:rsidR="00D21ADD" w:rsidRPr="001B6BE1">
        <w:rPr>
          <w:rFonts w:cs="Times"/>
          <w:color w:val="000000" w:themeColor="text1"/>
        </w:rPr>
        <w:t>rules on the Open vSwitches.</w:t>
      </w:r>
      <w:r w:rsidR="00A90945" w:rsidRPr="001B6BE1">
        <w:rPr>
          <w:rFonts w:cs="Times"/>
          <w:color w:val="000000" w:themeColor="text1"/>
        </w:rPr>
        <w:t xml:space="preserve"> The SDN network created in this use case acts as a transit AS in between the </w:t>
      </w:r>
      <w:r w:rsidR="00DE6F92" w:rsidRPr="001B6BE1">
        <w:rPr>
          <w:rFonts w:cs="Times"/>
          <w:color w:val="000000" w:themeColor="text1"/>
        </w:rPr>
        <w:t xml:space="preserve">deployed </w:t>
      </w:r>
      <w:r w:rsidR="00A90945" w:rsidRPr="001B6BE1">
        <w:rPr>
          <w:rFonts w:cs="Times"/>
          <w:color w:val="000000" w:themeColor="text1"/>
        </w:rPr>
        <w:t xml:space="preserve">legacy networks. </w:t>
      </w:r>
      <w:r w:rsidR="00E55205" w:rsidRPr="001B6BE1">
        <w:rPr>
          <w:rFonts w:cs="Times"/>
          <w:color w:val="000000" w:themeColor="text1"/>
        </w:rPr>
        <w:t xml:space="preserve">From </w:t>
      </w:r>
      <w:r w:rsidR="004F215A" w:rsidRPr="001B6BE1">
        <w:rPr>
          <w:rFonts w:cs="Times"/>
          <w:color w:val="000000" w:themeColor="text1"/>
        </w:rPr>
        <w:t xml:space="preserve">external </w:t>
      </w:r>
      <w:r w:rsidR="00E55205" w:rsidRPr="001B6BE1">
        <w:rPr>
          <w:rFonts w:cs="Times"/>
          <w:color w:val="000000" w:themeColor="text1"/>
        </w:rPr>
        <w:t xml:space="preserve">border router gateway’s point of view, </w:t>
      </w:r>
      <w:r w:rsidR="004F215A" w:rsidRPr="001B6BE1">
        <w:rPr>
          <w:rFonts w:cs="Times"/>
          <w:color w:val="000000" w:themeColor="text1"/>
        </w:rPr>
        <w:t xml:space="preserve">the created </w:t>
      </w:r>
      <w:r w:rsidR="00E55205" w:rsidRPr="001B6BE1">
        <w:rPr>
          <w:rFonts w:cs="Times"/>
          <w:color w:val="000000" w:themeColor="text1"/>
        </w:rPr>
        <w:t xml:space="preserve">SDN network is just </w:t>
      </w:r>
      <w:r w:rsidR="003276BA" w:rsidRPr="001B6BE1">
        <w:rPr>
          <w:rFonts w:cs="Times"/>
          <w:color w:val="000000" w:themeColor="text1"/>
        </w:rPr>
        <w:t>another</w:t>
      </w:r>
      <w:r w:rsidR="00E55205" w:rsidRPr="001B6BE1">
        <w:rPr>
          <w:rFonts w:cs="Times"/>
          <w:color w:val="000000" w:themeColor="text1"/>
        </w:rPr>
        <w:t xml:space="preserve"> normal AS.</w:t>
      </w:r>
    </w:p>
    <w:p w14:paraId="441E8798" w14:textId="6DB53CC0" w:rsidR="00E076B5" w:rsidRPr="001B6BE1" w:rsidRDefault="009E01A2" w:rsidP="00B86726">
      <w:r w:rsidRPr="001B6BE1">
        <w:rPr>
          <w:noProof/>
        </w:rPr>
        <w:drawing>
          <wp:anchor distT="0" distB="0" distL="114300" distR="114300" simplePos="0" relativeHeight="251670528" behindDoc="1" locked="0" layoutInCell="1" allowOverlap="1" wp14:anchorId="02506F5E" wp14:editId="38C7914B">
            <wp:simplePos x="0" y="0"/>
            <wp:positionH relativeFrom="column">
              <wp:posOffset>299720</wp:posOffset>
            </wp:positionH>
            <wp:positionV relativeFrom="paragraph">
              <wp:posOffset>662940</wp:posOffset>
            </wp:positionV>
            <wp:extent cx="5295900" cy="2851150"/>
            <wp:effectExtent l="0" t="0" r="0" b="6350"/>
            <wp:wrapTight wrapText="bothSides">
              <wp:wrapPolygon edited="0">
                <wp:start x="0" y="0"/>
                <wp:lineTo x="0" y="21504"/>
                <wp:lineTo x="21522" y="21504"/>
                <wp:lineTo x="21522" y="0"/>
                <wp:lineTo x="0" y="0"/>
              </wp:wrapPolygon>
            </wp:wrapTight>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rotWithShape="1">
                    <a:blip r:embed="rId118" cstate="print">
                      <a:extLst>
                        <a:ext uri="{28A0092B-C50C-407E-A947-70E740481C1C}">
                          <a14:useLocalDpi xmlns:a14="http://schemas.microsoft.com/office/drawing/2010/main" val="0"/>
                        </a:ext>
                      </a:extLst>
                    </a:blip>
                    <a:srcRect t="10792" b="2746"/>
                    <a:stretch/>
                  </pic:blipFill>
                  <pic:spPr bwMode="auto">
                    <a:xfrm>
                      <a:off x="0" y="0"/>
                      <a:ext cx="5295900" cy="285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E22" w:rsidRPr="001B6BE1">
        <w:t xml:space="preserve">The following figure </w:t>
      </w:r>
      <w:r w:rsidR="00424F22" w:rsidRPr="001B6BE1">
        <w:t>displays</w:t>
      </w:r>
      <w:r w:rsidR="00BC5E22" w:rsidRPr="001B6BE1">
        <w:t xml:space="preserve"> </w:t>
      </w:r>
      <w:r w:rsidR="00A77FBB" w:rsidRPr="001B6BE1">
        <w:t>the topology view of the configured network in this use case</w:t>
      </w:r>
      <w:r w:rsidR="00424F22" w:rsidRPr="001B6BE1">
        <w:t>,</w:t>
      </w:r>
      <w:r w:rsidR="00A77FBB" w:rsidRPr="001B6BE1">
        <w:t xml:space="preserve"> </w:t>
      </w:r>
      <w:r w:rsidR="00424F22" w:rsidRPr="001B6BE1">
        <w:t xml:space="preserve">perceived </w:t>
      </w:r>
      <w:r w:rsidR="00A77FBB" w:rsidRPr="001B6BE1">
        <w:t>from the ONOS GUI.</w:t>
      </w:r>
      <w:r w:rsidR="009573F4" w:rsidRPr="001B6BE1">
        <w:t xml:space="preserve"> </w:t>
      </w:r>
      <w:r w:rsidR="00DE5F6A" w:rsidRPr="001B6BE1">
        <w:t>As seen in the figure, t</w:t>
      </w:r>
      <w:r w:rsidR="00D11595" w:rsidRPr="001B6BE1">
        <w:t>he ONOS controller successfully identifies the</w:t>
      </w:r>
      <w:r w:rsidR="00424F22" w:rsidRPr="001B6BE1">
        <w:t xml:space="preserve"> configured</w:t>
      </w:r>
      <w:r w:rsidR="00D11595" w:rsidRPr="001B6BE1">
        <w:t xml:space="preserve"> IP addresses on each</w:t>
      </w:r>
      <w:r w:rsidR="00051DA7" w:rsidRPr="001B6BE1">
        <w:t xml:space="preserve"> external</w:t>
      </w:r>
      <w:r w:rsidR="00D11595" w:rsidRPr="001B6BE1">
        <w:t xml:space="preserve"> border routers </w:t>
      </w:r>
      <w:r w:rsidR="002015A1" w:rsidRPr="001B6BE1">
        <w:t>of legacy networks</w:t>
      </w:r>
      <w:r w:rsidR="00FF2EBC" w:rsidRPr="001B6BE1">
        <w:rPr>
          <w:rFonts w:cs="Times"/>
          <w:color w:val="000000" w:themeColor="text1"/>
        </w:rPr>
        <w:t>, two internal routers</w:t>
      </w:r>
      <w:r w:rsidR="002015A1" w:rsidRPr="001B6BE1">
        <w:t xml:space="preserve"> </w:t>
      </w:r>
      <w:r w:rsidR="00D11595" w:rsidRPr="001B6BE1">
        <w:t xml:space="preserve">and </w:t>
      </w:r>
      <w:r w:rsidR="00424F22" w:rsidRPr="001B6BE1">
        <w:t xml:space="preserve">also the configured </w:t>
      </w:r>
      <w:r w:rsidR="000A3EDB" w:rsidRPr="001B6BE1">
        <w:t>BGP-Speaker</w:t>
      </w:r>
      <w:r w:rsidR="00051DA7" w:rsidRPr="001B6BE1">
        <w:t xml:space="preserve"> deployed</w:t>
      </w:r>
      <w:r w:rsidR="00D11595" w:rsidRPr="001B6BE1">
        <w:t xml:space="preserve"> in the create</w:t>
      </w:r>
      <w:r w:rsidR="00424F22" w:rsidRPr="001B6BE1">
        <w:t>d</w:t>
      </w:r>
      <w:r w:rsidR="00D11595" w:rsidRPr="001B6BE1">
        <w:t xml:space="preserve"> </w:t>
      </w:r>
      <w:r w:rsidR="004A4711" w:rsidRPr="001B6BE1">
        <w:t xml:space="preserve">SDN </w:t>
      </w:r>
      <w:r w:rsidR="00D11595" w:rsidRPr="001B6BE1">
        <w:t>network.</w:t>
      </w:r>
    </w:p>
    <w:p w14:paraId="6AB3499C" w14:textId="2B8A0CD1" w:rsidR="00865559" w:rsidRPr="001B6BE1" w:rsidRDefault="00E076B5" w:rsidP="009E01A2">
      <w:pPr>
        <w:pStyle w:val="Caption"/>
        <w:spacing w:before="0" w:after="0" w:line="0" w:lineRule="atLeast"/>
        <w:jc w:val="center"/>
      </w:pPr>
      <w:bookmarkStart w:id="352" w:name="_Toc114943173"/>
      <w:r w:rsidRPr="001B6BE1">
        <w:lastRenderedPageBreak/>
        <w:t xml:space="preserve">Figure 4. </w:t>
      </w:r>
      <w:r w:rsidRPr="001B6BE1">
        <w:fldChar w:fldCharType="begin"/>
      </w:r>
      <w:r w:rsidRPr="001B6BE1">
        <w:instrText xml:space="preserve"> SEQ Figure_4. \* ARABIC </w:instrText>
      </w:r>
      <w:r w:rsidRPr="001B6BE1">
        <w:fldChar w:fldCharType="separate"/>
      </w:r>
      <w:r w:rsidR="00F5756A" w:rsidRPr="001B6BE1">
        <w:t>76</w:t>
      </w:r>
      <w:r w:rsidRPr="001B6BE1">
        <w:fldChar w:fldCharType="end"/>
      </w:r>
      <w:r w:rsidRPr="001B6BE1">
        <w:t xml:space="preserve"> Topology view on the ONOS GUI</w:t>
      </w:r>
      <w:bookmarkEnd w:id="352"/>
    </w:p>
    <w:p w14:paraId="7158E6D9" w14:textId="48936F8D" w:rsidR="00621487" w:rsidRPr="001B6BE1" w:rsidRDefault="00621487" w:rsidP="00621487">
      <w:pPr>
        <w:pStyle w:val="Heading3"/>
        <w:rPr>
          <w:lang w:val="en-GB"/>
        </w:rPr>
      </w:pPr>
      <w:bookmarkStart w:id="353" w:name="_Toc115032519"/>
      <w:r w:rsidRPr="001B6BE1">
        <w:rPr>
          <w:lang w:val="en-GB"/>
        </w:rPr>
        <w:t>Configuration and Working</w:t>
      </w:r>
      <w:bookmarkEnd w:id="353"/>
    </w:p>
    <w:p w14:paraId="0A040B1E" w14:textId="27FC0D5A" w:rsidR="009374E6" w:rsidRPr="001B6BE1" w:rsidRDefault="0051765B" w:rsidP="009374E6">
      <w:r w:rsidRPr="001B6BE1">
        <w:t xml:space="preserve">For accurate functioning of the SDN-IP application, it requires some configuration to be set up on the </w:t>
      </w:r>
      <w:r w:rsidR="00292300" w:rsidRPr="001B6BE1">
        <w:t xml:space="preserve">ONOS controller. </w:t>
      </w:r>
      <w:r w:rsidR="00264317" w:rsidRPr="001B6BE1">
        <w:t xml:space="preserve">The configuration file, named </w:t>
      </w:r>
      <w:r w:rsidR="009C7AF5" w:rsidRPr="001B6BE1">
        <w:rPr>
          <w:i/>
          <w:iCs/>
        </w:rPr>
        <w:t>network-cfg-</w:t>
      </w:r>
      <w:r w:rsidR="00264317" w:rsidRPr="001B6BE1">
        <w:rPr>
          <w:i/>
          <w:iCs/>
        </w:rPr>
        <w:t>bgp.json</w:t>
      </w:r>
      <w:r w:rsidR="00264317" w:rsidRPr="001B6BE1">
        <w:t xml:space="preserve"> was created containing the exact location of external </w:t>
      </w:r>
      <w:r w:rsidR="0032713A" w:rsidRPr="001B6BE1">
        <w:t>BGP</w:t>
      </w:r>
      <w:r w:rsidR="00264317" w:rsidRPr="001B6BE1">
        <w:t xml:space="preserve"> border routers</w:t>
      </w:r>
      <w:r w:rsidR="00E062F3">
        <w:t>, internal routers</w:t>
      </w:r>
      <w:r w:rsidR="00264317" w:rsidRPr="001B6BE1">
        <w:t xml:space="preserve"> and the </w:t>
      </w:r>
      <w:r w:rsidR="000A3EDB" w:rsidRPr="001B6BE1">
        <w:t>BGP-Speaker</w:t>
      </w:r>
      <w:r w:rsidR="00264317" w:rsidRPr="001B6BE1">
        <w:t xml:space="preserve">. The appropriate BGP peering </w:t>
      </w:r>
      <w:r w:rsidR="0032713A" w:rsidRPr="001B6BE1">
        <w:t>addresses</w:t>
      </w:r>
      <w:r w:rsidR="00264317" w:rsidRPr="001B6BE1">
        <w:t xml:space="preserve"> are required to be configured at the switchport</w:t>
      </w:r>
      <w:r w:rsidR="00FE3ED9">
        <w:t>s</w:t>
      </w:r>
      <w:r w:rsidR="00264317" w:rsidRPr="001B6BE1">
        <w:t xml:space="preserve"> connecting to the</w:t>
      </w:r>
      <w:r w:rsidR="009534DD">
        <w:t xml:space="preserve"> </w:t>
      </w:r>
      <w:r w:rsidR="00264317" w:rsidRPr="001B6BE1">
        <w:t>router</w:t>
      </w:r>
      <w:r w:rsidR="00FE3ED9">
        <w:t>s</w:t>
      </w:r>
      <w:r w:rsidR="00264317" w:rsidRPr="001B6BE1">
        <w:t xml:space="preserve">. The complete configuration file can be found in the Appendix. </w:t>
      </w:r>
      <w:r w:rsidR="000A3EDB" w:rsidRPr="001B6BE1">
        <w:t>BGP-Speaker</w:t>
      </w:r>
      <w:r w:rsidR="00264317" w:rsidRPr="001B6BE1">
        <w:t xml:space="preserve"> also needs to be configured with the eBGP peering </w:t>
      </w:r>
      <w:r w:rsidR="0032713A" w:rsidRPr="001B6BE1">
        <w:t>addresses</w:t>
      </w:r>
      <w:r w:rsidR="00264317" w:rsidRPr="001B6BE1">
        <w:t xml:space="preserve"> to the border routers</w:t>
      </w:r>
      <w:r w:rsidR="009534DD">
        <w:t xml:space="preserve"> and </w:t>
      </w:r>
      <w:r w:rsidR="009534DD" w:rsidRPr="001B6BE1">
        <w:t xml:space="preserve">with the </w:t>
      </w:r>
      <w:r w:rsidR="009534DD">
        <w:t>i</w:t>
      </w:r>
      <w:r w:rsidR="009534DD" w:rsidRPr="001B6BE1">
        <w:t xml:space="preserve">BGP peering addresses to the </w:t>
      </w:r>
      <w:r w:rsidR="009534DD">
        <w:t>internal</w:t>
      </w:r>
      <w:r w:rsidR="009534DD" w:rsidRPr="001B6BE1">
        <w:t xml:space="preserve"> routers</w:t>
      </w:r>
      <w:r w:rsidR="00FE3ED9">
        <w:t>.</w:t>
      </w:r>
      <w:r w:rsidR="00E70159" w:rsidRPr="001B6BE1">
        <w:t xml:space="preserve"> To </w:t>
      </w:r>
      <w:r w:rsidR="009C201D">
        <w:t>connect</w:t>
      </w:r>
      <w:r w:rsidR="00E70159" w:rsidRPr="001B6BE1">
        <w:t xml:space="preserve"> </w:t>
      </w:r>
      <w:r w:rsidR="000A3EDB" w:rsidRPr="001B6BE1">
        <w:t>BGP-Speaker</w:t>
      </w:r>
      <w:r w:rsidR="00E70159" w:rsidRPr="001B6BE1">
        <w:t xml:space="preserve"> with ONOS controller, </w:t>
      </w:r>
      <w:r w:rsidR="00264317" w:rsidRPr="001B6BE1">
        <w:t>iBGP configuration at</w:t>
      </w:r>
      <w:r w:rsidR="00E70159" w:rsidRPr="001B6BE1">
        <w:t xml:space="preserve"> port</w:t>
      </w:r>
      <w:r w:rsidR="00264317" w:rsidRPr="001B6BE1">
        <w:t xml:space="preserve"> 2000 is done so</w:t>
      </w:r>
      <w:r w:rsidR="00E70159" w:rsidRPr="001B6BE1">
        <w:t xml:space="preserve"> that</w:t>
      </w:r>
      <w:r w:rsidR="00264317" w:rsidRPr="001B6BE1">
        <w:t xml:space="preserve"> speaker can </w:t>
      </w:r>
      <w:r w:rsidR="009048AC" w:rsidRPr="001B6BE1">
        <w:t xml:space="preserve">share routes </w:t>
      </w:r>
      <w:r w:rsidR="00264317" w:rsidRPr="001B6BE1">
        <w:t xml:space="preserve">with the ONOS controller. Similarly, all the border </w:t>
      </w:r>
      <w:r w:rsidR="0032713A" w:rsidRPr="001B6BE1">
        <w:t>gateway</w:t>
      </w:r>
      <w:r w:rsidR="00264317" w:rsidRPr="001B6BE1">
        <w:t xml:space="preserve"> routers</w:t>
      </w:r>
      <w:r w:rsidR="00D5634E">
        <w:t xml:space="preserve"> and internal routers</w:t>
      </w:r>
      <w:r w:rsidR="00264317" w:rsidRPr="001B6BE1">
        <w:t xml:space="preserve"> are configured to peer with the </w:t>
      </w:r>
      <w:r w:rsidR="000A3EDB" w:rsidRPr="001B6BE1">
        <w:t>BGP-Speaker</w:t>
      </w:r>
      <w:r w:rsidR="00264317" w:rsidRPr="001B6BE1">
        <w:t xml:space="preserve"> and advertise their internal networks.</w:t>
      </w:r>
    </w:p>
    <w:p w14:paraId="3609AE4D" w14:textId="4796495B" w:rsidR="000E27A7" w:rsidRPr="001B6BE1" w:rsidRDefault="00EF4ADC" w:rsidP="000E27A7">
      <w:r w:rsidRPr="001B6BE1">
        <w:t xml:space="preserve">The Quagga </w:t>
      </w:r>
      <w:r w:rsidR="000A3EDB" w:rsidRPr="001B6BE1">
        <w:t>BGP-Speaker</w:t>
      </w:r>
      <w:r w:rsidRPr="001B6BE1">
        <w:t xml:space="preserve"> was configured to enable </w:t>
      </w:r>
      <w:commentRangeStart w:id="354"/>
      <w:r w:rsidRPr="001B6BE1">
        <w:t xml:space="preserve">FRRouting </w:t>
      </w:r>
      <w:commentRangeEnd w:id="354"/>
      <w:r w:rsidR="00D71FBC">
        <w:rPr>
          <w:rStyle w:val="CommentReference"/>
        </w:rPr>
        <w:commentReference w:id="354"/>
      </w:r>
      <w:r w:rsidRPr="001B6BE1">
        <w:t>and single interface (em0) was configured with all BGP peering addresses for the routers of legacy networks</w:t>
      </w:r>
      <w:r w:rsidR="00DA7109">
        <w:t xml:space="preserve"> and internal network</w:t>
      </w:r>
      <w:r w:rsidRPr="001B6BE1">
        <w:t>.</w:t>
      </w:r>
      <w:r w:rsidR="00BF7033" w:rsidRPr="001B6BE1">
        <w:t xml:space="preserve"> </w:t>
      </w:r>
      <w:r w:rsidR="000E27A7" w:rsidRPr="001B6BE1">
        <w:t xml:space="preserve">The </w:t>
      </w:r>
      <w:r w:rsidR="000A3EDB" w:rsidRPr="001B6BE1">
        <w:t>BGP-Speaker</w:t>
      </w:r>
      <w:r w:rsidR="000E27A7" w:rsidRPr="001B6BE1">
        <w:t xml:space="preserve"> peers in two methods:</w:t>
      </w:r>
    </w:p>
    <w:p w14:paraId="5BD3ED90" w14:textId="234A7970" w:rsidR="000E27A7" w:rsidRPr="001B6BE1" w:rsidRDefault="000A3EDB" w:rsidP="000E27A7">
      <w:pPr>
        <w:pStyle w:val="ListParagraph"/>
        <w:numPr>
          <w:ilvl w:val="0"/>
          <w:numId w:val="27"/>
        </w:numPr>
      </w:pPr>
      <w:r w:rsidRPr="001B6BE1">
        <w:t>BGP-Speaker</w:t>
      </w:r>
      <w:r w:rsidR="000E27A7" w:rsidRPr="001B6BE1">
        <w:t xml:space="preserve"> must have connection to the SDN data plane network</w:t>
      </w:r>
      <w:r w:rsidR="003748E0" w:rsidRPr="001B6BE1">
        <w:t>,</w:t>
      </w:r>
      <w:r w:rsidR="000E27A7" w:rsidRPr="001B6BE1">
        <w:t xml:space="preserve"> through which the </w:t>
      </w:r>
      <w:r w:rsidRPr="001B6BE1">
        <w:t>BGP-Speaker</w:t>
      </w:r>
      <w:r w:rsidR="000E27A7" w:rsidRPr="001B6BE1">
        <w:t xml:space="preserve"> can </w:t>
      </w:r>
      <w:r w:rsidR="0090548F">
        <w:t xml:space="preserve">establish </w:t>
      </w:r>
      <w:del w:id="355" w:author="Peter Gröschke" w:date="2022-10-02T14:11:00Z">
        <w:r w:rsidR="0090548F" w:rsidDel="00D71FBC">
          <w:delText>neighbourship</w:delText>
        </w:r>
      </w:del>
      <w:ins w:id="356" w:author="Peter Gröschke" w:date="2022-10-02T14:11:00Z">
        <w:r w:rsidR="00D71FBC">
          <w:t>neighborship</w:t>
        </w:r>
      </w:ins>
      <w:r w:rsidR="000E27A7" w:rsidRPr="001B6BE1">
        <w:t xml:space="preserve"> with external border routers using eBGP.</w:t>
      </w:r>
    </w:p>
    <w:p w14:paraId="2180035A" w14:textId="3FFA5ADC" w:rsidR="000E27A7" w:rsidRPr="001B6BE1" w:rsidRDefault="000A3EDB" w:rsidP="000E27A7">
      <w:pPr>
        <w:pStyle w:val="ListParagraph"/>
        <w:numPr>
          <w:ilvl w:val="0"/>
          <w:numId w:val="27"/>
        </w:numPr>
      </w:pPr>
      <w:r w:rsidRPr="001B6BE1">
        <w:t>BGP-Speaker</w:t>
      </w:r>
      <w:r w:rsidR="003748E0" w:rsidRPr="001B6BE1">
        <w:t xml:space="preserve"> must have </w:t>
      </w:r>
      <w:r w:rsidR="00BD623B" w:rsidRPr="001B6BE1">
        <w:t xml:space="preserve">direct </w:t>
      </w:r>
      <w:r w:rsidR="003748E0" w:rsidRPr="001B6BE1">
        <w:t xml:space="preserve">connection to the ONOS controller, through which the </w:t>
      </w:r>
      <w:r w:rsidRPr="001B6BE1">
        <w:t>BGP-Speaker</w:t>
      </w:r>
      <w:r w:rsidR="003748E0" w:rsidRPr="001B6BE1">
        <w:t xml:space="preserve"> forms iBGP </w:t>
      </w:r>
      <w:del w:id="357" w:author="Peter Gröschke" w:date="2022-10-02T14:11:00Z">
        <w:r w:rsidR="0090548F" w:rsidDel="00D71FBC">
          <w:delText>neighbourship</w:delText>
        </w:r>
      </w:del>
      <w:ins w:id="358" w:author="Peter Gröschke" w:date="2022-10-02T14:11:00Z">
        <w:r w:rsidR="00D71FBC">
          <w:t>neighborship</w:t>
        </w:r>
      </w:ins>
      <w:r w:rsidR="0090548F" w:rsidRPr="001B6BE1">
        <w:t xml:space="preserve"> </w:t>
      </w:r>
      <w:r w:rsidR="003748E0" w:rsidRPr="001B6BE1">
        <w:t xml:space="preserve">with the SDN-IP application. This connectivity for </w:t>
      </w:r>
      <w:r w:rsidR="0090548F">
        <w:t xml:space="preserve">establishing </w:t>
      </w:r>
      <w:del w:id="359" w:author="Peter Gröschke" w:date="2022-10-02T14:11:00Z">
        <w:r w:rsidR="0090548F" w:rsidDel="00D71FBC">
          <w:delText>neighbourship</w:delText>
        </w:r>
      </w:del>
      <w:ins w:id="360" w:author="Peter Gröschke" w:date="2022-10-02T14:11:00Z">
        <w:r w:rsidR="00D71FBC">
          <w:t>neighborship</w:t>
        </w:r>
      </w:ins>
      <w:r w:rsidR="0090548F" w:rsidRPr="001B6BE1">
        <w:t xml:space="preserve"> </w:t>
      </w:r>
      <w:r w:rsidR="003748E0" w:rsidRPr="001B6BE1">
        <w:t>must be out-of-band of the</w:t>
      </w:r>
      <w:r w:rsidR="0090548F">
        <w:t xml:space="preserve"> </w:t>
      </w:r>
      <w:r w:rsidR="0090548F" w:rsidRPr="001B6BE1">
        <w:t>SDN</w:t>
      </w:r>
      <w:r w:rsidR="003748E0" w:rsidRPr="001B6BE1">
        <w:t xml:space="preserve"> data plane.</w:t>
      </w:r>
    </w:p>
    <w:p w14:paraId="2672095C" w14:textId="788E3EFE" w:rsidR="0047564F" w:rsidRPr="001B6BE1" w:rsidRDefault="0047564F" w:rsidP="0047564F">
      <w:r w:rsidRPr="001B6BE1">
        <w:t xml:space="preserve">For activating SDN-IP application on ONOS controller, </w:t>
      </w:r>
      <w:ins w:id="361" w:author="Peter Gröschke" w:date="2022-10-02T14:11:00Z">
        <w:r w:rsidR="00D71FBC">
          <w:t xml:space="preserve">the </w:t>
        </w:r>
      </w:ins>
      <w:r w:rsidRPr="001B6BE1">
        <w:t>following applications are required to be installed and activated through ONOS CLI or ONOS GUI.</w:t>
      </w:r>
    </w:p>
    <w:p w14:paraId="7FDDC86A" w14:textId="6211A282" w:rsidR="0047564F" w:rsidRPr="001B6BE1" w:rsidRDefault="0047564F" w:rsidP="0047564F">
      <w:pPr>
        <w:rPr>
          <w:i/>
          <w:iCs/>
        </w:rPr>
      </w:pPr>
      <w:r w:rsidRPr="001B6BE1">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rsidRPr="001B6BE1" w14:paraId="6111A995" w14:textId="77777777" w:rsidTr="00863227">
        <w:trPr>
          <w:trHeight w:val="20"/>
        </w:trPr>
        <w:tc>
          <w:tcPr>
            <w:tcW w:w="4649" w:type="dxa"/>
          </w:tcPr>
          <w:p w14:paraId="542B9D1B" w14:textId="77777777" w:rsidR="00CB0270" w:rsidRPr="001B6BE1" w:rsidRDefault="00CB0270" w:rsidP="00003D1E">
            <w:pPr>
              <w:pStyle w:val="ListParagraph"/>
              <w:numPr>
                <w:ilvl w:val="0"/>
                <w:numId w:val="28"/>
              </w:numPr>
              <w:spacing w:after="120" w:line="120" w:lineRule="atLeast"/>
            </w:pPr>
            <w:r w:rsidRPr="001B6BE1">
              <w:t>Proxy ARP</w:t>
            </w:r>
          </w:p>
        </w:tc>
        <w:tc>
          <w:tcPr>
            <w:tcW w:w="4649" w:type="dxa"/>
          </w:tcPr>
          <w:p w14:paraId="28370042" w14:textId="77777777" w:rsidR="00CB0270" w:rsidRPr="001B6BE1" w:rsidRDefault="00CB0270" w:rsidP="00003D1E">
            <w:pPr>
              <w:spacing w:after="120" w:line="120" w:lineRule="atLeast"/>
            </w:pPr>
            <w:r w:rsidRPr="001B6BE1">
              <w:t>APP ID: org.onosproject.proxyarp</w:t>
            </w:r>
          </w:p>
        </w:tc>
      </w:tr>
      <w:tr w:rsidR="00CB0270" w:rsidRPr="001B6BE1" w14:paraId="5C97A202" w14:textId="77777777" w:rsidTr="00863227">
        <w:trPr>
          <w:trHeight w:val="20"/>
        </w:trPr>
        <w:tc>
          <w:tcPr>
            <w:tcW w:w="4649" w:type="dxa"/>
          </w:tcPr>
          <w:p w14:paraId="7DA3AF83" w14:textId="7D564A74" w:rsidR="00CB0270" w:rsidRPr="001B6BE1" w:rsidRDefault="00CF0540" w:rsidP="00003D1E">
            <w:pPr>
              <w:pStyle w:val="ListParagraph"/>
              <w:numPr>
                <w:ilvl w:val="0"/>
                <w:numId w:val="28"/>
              </w:numPr>
              <w:spacing w:after="120" w:line="120" w:lineRule="atLeast"/>
            </w:pPr>
            <w:r w:rsidRPr="001B6BE1">
              <w:t>Configuration Manager</w:t>
            </w:r>
          </w:p>
        </w:tc>
        <w:tc>
          <w:tcPr>
            <w:tcW w:w="4649" w:type="dxa"/>
          </w:tcPr>
          <w:p w14:paraId="0B91347F" w14:textId="6D92E7BE" w:rsidR="00CB0270" w:rsidRPr="001B6BE1" w:rsidRDefault="00CB0270" w:rsidP="00003D1E">
            <w:pPr>
              <w:spacing w:after="120" w:line="120" w:lineRule="atLeast"/>
            </w:pPr>
            <w:r w:rsidRPr="001B6BE1">
              <w:t>APP ID: org.onosproject.</w:t>
            </w:r>
            <w:r w:rsidR="00CF0540" w:rsidRPr="001B6BE1">
              <w:t>config</w:t>
            </w:r>
          </w:p>
        </w:tc>
      </w:tr>
      <w:tr w:rsidR="00CB0270" w:rsidRPr="001B6BE1" w14:paraId="6DC70827" w14:textId="77777777" w:rsidTr="00863227">
        <w:trPr>
          <w:trHeight w:val="20"/>
        </w:trPr>
        <w:tc>
          <w:tcPr>
            <w:tcW w:w="4649" w:type="dxa"/>
          </w:tcPr>
          <w:p w14:paraId="402F1792" w14:textId="6B38E517" w:rsidR="00CB0270" w:rsidRPr="001B6BE1" w:rsidRDefault="00CF0540" w:rsidP="00003D1E">
            <w:pPr>
              <w:pStyle w:val="ListParagraph"/>
              <w:numPr>
                <w:ilvl w:val="0"/>
                <w:numId w:val="28"/>
              </w:numPr>
              <w:spacing w:after="120" w:line="120" w:lineRule="atLeast"/>
            </w:pPr>
            <w:r w:rsidRPr="001B6BE1">
              <w:t>SDN-IP</w:t>
            </w:r>
            <w:r w:rsidRPr="001B6BE1">
              <w:tab/>
            </w:r>
          </w:p>
        </w:tc>
        <w:tc>
          <w:tcPr>
            <w:tcW w:w="4649" w:type="dxa"/>
          </w:tcPr>
          <w:p w14:paraId="69A804A4" w14:textId="37D165CD" w:rsidR="00CB0270" w:rsidRPr="001B6BE1" w:rsidRDefault="00CB0270" w:rsidP="00003D1E">
            <w:pPr>
              <w:spacing w:after="120" w:line="120" w:lineRule="atLeast"/>
            </w:pPr>
            <w:r w:rsidRPr="001B6BE1">
              <w:t>APP ID: org.onosproject.</w:t>
            </w:r>
            <w:r w:rsidR="00CF0540" w:rsidRPr="001B6BE1">
              <w:t>sdnip</w:t>
            </w:r>
          </w:p>
        </w:tc>
      </w:tr>
      <w:tr w:rsidR="00CB0270" w:rsidRPr="001B6BE1" w14:paraId="537D1364" w14:textId="77777777" w:rsidTr="00863227">
        <w:trPr>
          <w:trHeight w:val="20"/>
        </w:trPr>
        <w:tc>
          <w:tcPr>
            <w:tcW w:w="4649" w:type="dxa"/>
          </w:tcPr>
          <w:p w14:paraId="0790B4AF" w14:textId="1FD119AF" w:rsidR="00CB0270" w:rsidRPr="001B6BE1" w:rsidRDefault="00CB0270" w:rsidP="00003D1E">
            <w:pPr>
              <w:pStyle w:val="ListParagraph"/>
              <w:numPr>
                <w:ilvl w:val="0"/>
                <w:numId w:val="28"/>
              </w:numPr>
              <w:spacing w:after="120" w:line="120" w:lineRule="atLeast"/>
            </w:pPr>
            <w:r w:rsidRPr="001B6BE1">
              <w:t>SDN-IP</w:t>
            </w:r>
            <w:r w:rsidRPr="001B6BE1">
              <w:tab/>
            </w:r>
            <w:r w:rsidR="00CF0540" w:rsidRPr="001B6BE1">
              <w:t>Reactive Routing</w:t>
            </w:r>
          </w:p>
        </w:tc>
        <w:tc>
          <w:tcPr>
            <w:tcW w:w="4649" w:type="dxa"/>
          </w:tcPr>
          <w:p w14:paraId="5570626F" w14:textId="6716E3A5" w:rsidR="00CB0270" w:rsidRPr="001B6BE1" w:rsidRDefault="00CB0270" w:rsidP="00003D1E">
            <w:pPr>
              <w:spacing w:after="120" w:line="120" w:lineRule="atLeast"/>
            </w:pPr>
            <w:r w:rsidRPr="001B6BE1">
              <w:t>APP ID: org.onosproject.</w:t>
            </w:r>
            <w:r w:rsidR="00CF0540" w:rsidRPr="001B6BE1">
              <w:t>reactive.routing</w:t>
            </w:r>
          </w:p>
        </w:tc>
      </w:tr>
    </w:tbl>
    <w:p w14:paraId="0DBF8AF6" w14:textId="3FC6B82D" w:rsidR="003D2A6F" w:rsidRPr="001B6BE1" w:rsidRDefault="0012588C" w:rsidP="003D2A6F">
      <w:r w:rsidRPr="001B6BE1">
        <w:t>After successful configuration of all the devices in the network,</w:t>
      </w:r>
      <w:r w:rsidR="0073600A" w:rsidRPr="001B6BE1">
        <w:t xml:space="preserve"> all the legacy routers formed the eBGP peer</w:t>
      </w:r>
      <w:r w:rsidR="00203DDC" w:rsidRPr="001B6BE1">
        <w:t>ing</w:t>
      </w:r>
      <w:r w:rsidR="0073600A" w:rsidRPr="001B6BE1">
        <w:t xml:space="preserve"> with </w:t>
      </w:r>
      <w:r w:rsidR="000A3EDB" w:rsidRPr="001B6BE1">
        <w:t>BGP-Speaker</w:t>
      </w:r>
      <w:r w:rsidR="000F3036">
        <w:t xml:space="preserve"> and </w:t>
      </w:r>
      <w:r w:rsidR="000F3036" w:rsidRPr="001B6BE1">
        <w:t xml:space="preserve">the </w:t>
      </w:r>
      <w:r w:rsidR="000F3036">
        <w:t>internal</w:t>
      </w:r>
      <w:r w:rsidR="000F3036" w:rsidRPr="001B6BE1">
        <w:t xml:space="preserve"> routers formed the </w:t>
      </w:r>
      <w:r w:rsidR="000F3036">
        <w:t>i</w:t>
      </w:r>
      <w:r w:rsidR="000F3036" w:rsidRPr="001B6BE1">
        <w:t>BGP peering with the BGP-Speaker</w:t>
      </w:r>
      <w:r w:rsidR="0073600A" w:rsidRPr="001B6BE1">
        <w:t xml:space="preserve"> in the SDN network and the routes were exchanged between them.</w:t>
      </w:r>
      <w:r w:rsidR="00203DDC" w:rsidRPr="001B6BE1">
        <w:t xml:space="preserve"> The </w:t>
      </w:r>
      <w:r w:rsidR="000A3EDB" w:rsidRPr="001B6BE1">
        <w:t>BGP-Speaker</w:t>
      </w:r>
      <w:r w:rsidR="00203DDC" w:rsidRPr="001B6BE1">
        <w:t xml:space="preserve"> also formed the iBGP peering with the SDN-IP application and all the routing information was shared with the ONOS controller as seen in the following figure.</w:t>
      </w:r>
    </w:p>
    <w:p w14:paraId="68167BA9" w14:textId="77777777" w:rsidR="00901200" w:rsidRPr="001B6BE1" w:rsidRDefault="00175019" w:rsidP="00901200">
      <w:pPr>
        <w:keepNext/>
        <w:jc w:val="center"/>
      </w:pPr>
      <w:r w:rsidRPr="001B6BE1">
        <w:rPr>
          <w:noProof/>
        </w:rPr>
        <w:lastRenderedPageBreak/>
        <w:drawing>
          <wp:inline distT="0" distB="0" distL="0" distR="0" wp14:anchorId="4ADCC4D0" wp14:editId="0E0184F4">
            <wp:extent cx="4986001" cy="3208421"/>
            <wp:effectExtent l="0" t="0" r="5715" b="0"/>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119"/>
                    <a:srcRect t="1012" b="1936"/>
                    <a:stretch/>
                  </pic:blipFill>
                  <pic:spPr bwMode="auto">
                    <a:xfrm>
                      <a:off x="0" y="0"/>
                      <a:ext cx="5002588" cy="3219094"/>
                    </a:xfrm>
                    <a:prstGeom prst="rect">
                      <a:avLst/>
                    </a:prstGeom>
                    <a:ln>
                      <a:noFill/>
                    </a:ln>
                    <a:extLst>
                      <a:ext uri="{53640926-AAD7-44D8-BBD7-CCE9431645EC}">
                        <a14:shadowObscured xmlns:a14="http://schemas.microsoft.com/office/drawing/2010/main"/>
                      </a:ext>
                    </a:extLst>
                  </pic:spPr>
                </pic:pic>
              </a:graphicData>
            </a:graphic>
          </wp:inline>
        </w:drawing>
      </w:r>
    </w:p>
    <w:p w14:paraId="0180D16A" w14:textId="672E411C" w:rsidR="003D2A6F" w:rsidRPr="001B6BE1" w:rsidRDefault="00901200" w:rsidP="00003D1E">
      <w:pPr>
        <w:pStyle w:val="Caption"/>
        <w:spacing w:before="0" w:after="0" w:line="0" w:lineRule="atLeast"/>
        <w:jc w:val="center"/>
      </w:pPr>
      <w:bookmarkStart w:id="362" w:name="_Toc114943174"/>
      <w:r w:rsidRPr="001B6BE1">
        <w:t xml:space="preserve">Figure 4. </w:t>
      </w:r>
      <w:commentRangeStart w:id="363"/>
      <w:r w:rsidRPr="001B6BE1">
        <w:fldChar w:fldCharType="begin"/>
      </w:r>
      <w:r w:rsidRPr="001B6BE1">
        <w:instrText xml:space="preserve"> SEQ Figure_4. \* ARABIC </w:instrText>
      </w:r>
      <w:r w:rsidRPr="001B6BE1">
        <w:fldChar w:fldCharType="separate"/>
      </w:r>
      <w:r w:rsidR="00F5756A" w:rsidRPr="001B6BE1">
        <w:t>77</w:t>
      </w:r>
      <w:r w:rsidRPr="001B6BE1">
        <w:fldChar w:fldCharType="end"/>
      </w:r>
      <w:r w:rsidRPr="001B6BE1">
        <w:t xml:space="preserve"> Routes learnt by O</w:t>
      </w:r>
      <w:commentRangeEnd w:id="363"/>
      <w:r w:rsidR="00D71FBC">
        <w:rPr>
          <w:rStyle w:val="CommentReference"/>
          <w:i w:val="0"/>
        </w:rPr>
        <w:commentReference w:id="363"/>
      </w:r>
      <w:r w:rsidRPr="001B6BE1">
        <w:t>NOS controller</w:t>
      </w:r>
      <w:bookmarkEnd w:id="362"/>
    </w:p>
    <w:p w14:paraId="3E2A23E8" w14:textId="5871C772" w:rsidR="00845250" w:rsidRPr="00845250" w:rsidRDefault="00845250" w:rsidP="00A620C9">
      <w:pPr>
        <w:rPr>
          <w:rFonts w:cs="Times"/>
          <w:color w:val="000000" w:themeColor="text1"/>
        </w:rPr>
      </w:pPr>
      <w:r w:rsidRPr="001B6BE1">
        <w:rPr>
          <w:rFonts w:cs="Times"/>
          <w:i/>
          <w:iCs/>
          <w:color w:val="000000" w:themeColor="text1"/>
        </w:rPr>
        <w:t>SDN-IP Reactive Routing</w:t>
      </w:r>
      <w:r w:rsidRPr="001B6BE1">
        <w:rPr>
          <w:rFonts w:cs="Times"/>
          <w:color w:val="000000" w:themeColor="text1"/>
        </w:rPr>
        <w:t xml:space="preserve"> application is responsible for sharing the routing information of the internal network devices within the SDN network itself and also with the adjacent legacy networks. Using </w:t>
      </w:r>
      <w:r w:rsidR="008F61AB">
        <w:rPr>
          <w:rFonts w:cs="Times"/>
          <w:color w:val="000000" w:themeColor="text1"/>
        </w:rPr>
        <w:t>this</w:t>
      </w:r>
      <w:r w:rsidRPr="001B6BE1">
        <w:rPr>
          <w:rFonts w:cs="Times"/>
          <w:color w:val="000000" w:themeColor="text1"/>
        </w:rPr>
        <w:t xml:space="preserve"> application, the routers and hosts which reside inside the SDN network can communicate with other subnets within the SDN network and also with the external </w:t>
      </w:r>
      <w:r w:rsidR="00983FD2" w:rsidRPr="001B6BE1">
        <w:t xml:space="preserve">border </w:t>
      </w:r>
      <w:r w:rsidRPr="001B6BE1">
        <w:rPr>
          <w:rFonts w:cs="Times"/>
          <w:color w:val="000000" w:themeColor="text1"/>
        </w:rPr>
        <w:t>routers located in other AS.</w:t>
      </w:r>
    </w:p>
    <w:p w14:paraId="3F9E79DA" w14:textId="366D966E" w:rsidR="00A620C9" w:rsidRPr="001B6BE1" w:rsidRDefault="00FE291A" w:rsidP="00A620C9">
      <w:r w:rsidRPr="001B6BE1">
        <w:t xml:space="preserve">The external border routers </w:t>
      </w:r>
      <w:ins w:id="364" w:author="Peter Gröschke" w:date="2022-10-02T14:19:00Z">
        <w:r w:rsidR="00E817DF">
          <w:t xml:space="preserve">(R1-R4) </w:t>
        </w:r>
      </w:ins>
      <w:r w:rsidRPr="001B6BE1">
        <w:t xml:space="preserve">advertise the routes of their respective AS to the </w:t>
      </w:r>
      <w:r w:rsidR="000A3EDB" w:rsidRPr="001B6BE1">
        <w:t>BGP-Speaker</w:t>
      </w:r>
      <w:ins w:id="365" w:author="Peter Gröschke" w:date="2022-10-02T14:19:00Z">
        <w:r w:rsidR="00E817DF">
          <w:t xml:space="preserve"> (BGP-SP1</w:t>
        </w:r>
      </w:ins>
      <w:ins w:id="366" w:author="Peter Gröschke" w:date="2022-10-02T14:20:00Z">
        <w:r w:rsidR="00E817DF">
          <w:t>)</w:t>
        </w:r>
      </w:ins>
      <w:r w:rsidRPr="001B6BE1">
        <w:t xml:space="preserve"> in the SDN network and further these routes are re-advertised to the other external border routers</w:t>
      </w:r>
      <w:r w:rsidR="00540694">
        <w:t xml:space="preserve"> of different AS, to the internal routers </w:t>
      </w:r>
      <w:ins w:id="367" w:author="Peter Gröschke" w:date="2022-10-02T14:21:00Z">
        <w:r w:rsidR="00E817DF">
          <w:t xml:space="preserve">(R5 and R6) </w:t>
        </w:r>
      </w:ins>
      <w:r w:rsidR="00540694">
        <w:t>within the SDN network</w:t>
      </w:r>
      <w:r w:rsidRPr="001B6BE1">
        <w:t xml:space="preserve"> and</w:t>
      </w:r>
      <w:r w:rsidR="00C44836" w:rsidRPr="001B6BE1">
        <w:t xml:space="preserve"> the</w:t>
      </w:r>
      <w:r w:rsidRPr="001B6BE1">
        <w:t xml:space="preserve"> SDN-IP application.</w:t>
      </w:r>
      <w:r w:rsidR="00C44836" w:rsidRPr="001B6BE1">
        <w:t xml:space="preserve"> The SDN-IP application selects the best route for each destination according to the iBGP standards and these are translated </w:t>
      </w:r>
      <w:r w:rsidR="001202DF" w:rsidRPr="001B6BE1">
        <w:t>into the ONOS Application Intent requests</w:t>
      </w:r>
      <w:r w:rsidR="00604CCE" w:rsidRPr="001B6BE1">
        <w:t>. ONOS controller translates these</w:t>
      </w:r>
      <w:r w:rsidR="000F60B2" w:rsidRPr="001B6BE1">
        <w:t xml:space="preserve"> Point-to-Point</w:t>
      </w:r>
      <w:r w:rsidR="00604CCE" w:rsidRPr="001B6BE1">
        <w:t xml:space="preserve"> Intent requests into the flow rules, which are further implemented on the respective Open vSwitches.</w:t>
      </w:r>
      <w:r w:rsidR="00A620C9" w:rsidRPr="001B6BE1">
        <w:t xml:space="preserve"> Moreover, Multi-Point-to-Single-Point Intents are created which allows external BGP routers to peer with the </w:t>
      </w:r>
      <w:r w:rsidR="000A3EDB" w:rsidRPr="001B6BE1">
        <w:t>BGP-Speaker</w:t>
      </w:r>
      <w:r w:rsidR="00A620C9" w:rsidRPr="001B6BE1">
        <w:t>. Consequently, BGP itself can also detect failures and act accordingly in case of any link failure.</w:t>
      </w:r>
      <w:r w:rsidR="002C0EC4">
        <w:t xml:space="preserve"> </w:t>
      </w:r>
      <w:r w:rsidR="002C0EC4" w:rsidRPr="001B6BE1">
        <w:t>The SDN-IP</w:t>
      </w:r>
      <w:r w:rsidR="002C0EC4">
        <w:t xml:space="preserve"> Reactive Routing</w:t>
      </w:r>
      <w:r w:rsidR="002C0EC4" w:rsidRPr="001B6BE1">
        <w:t xml:space="preserve"> application</w:t>
      </w:r>
      <w:r w:rsidR="002C0EC4">
        <w:t xml:space="preserve"> </w:t>
      </w:r>
      <w:r w:rsidR="00981B2A">
        <w:t xml:space="preserve">creates the routes for internal subnets of SDN network and </w:t>
      </w:r>
      <w:r w:rsidR="00981B2A" w:rsidRPr="001B6BE1">
        <w:t>these are translated into the</w:t>
      </w:r>
      <w:r w:rsidR="00981B2A">
        <w:t xml:space="preserve"> </w:t>
      </w:r>
      <w:r w:rsidR="00981B2A" w:rsidRPr="001B6BE1">
        <w:t>Multi-Point-to-Single-Point Intents</w:t>
      </w:r>
      <w:r w:rsidR="0022671E">
        <w:t xml:space="preserve"> by the </w:t>
      </w:r>
      <w:r w:rsidR="00981B2A" w:rsidRPr="001B6BE1">
        <w:t xml:space="preserve">ONOS </w:t>
      </w:r>
      <w:r w:rsidR="0022671E" w:rsidRPr="001B6BE1">
        <w:t>Intent subsystem</w:t>
      </w:r>
      <w:r w:rsidR="0022671E">
        <w:t>.</w:t>
      </w:r>
    </w:p>
    <w:p w14:paraId="3EF752D0" w14:textId="739006C6" w:rsidR="00F61948" w:rsidRPr="00EB28B1" w:rsidRDefault="00A620C9" w:rsidP="00F450D3">
      <w:r w:rsidRPr="001B6BE1">
        <w:t>The following figure displays the part of Intents created by the ONOS Intent subsystem</w:t>
      </w:r>
      <w:r w:rsidR="007217A1" w:rsidRPr="001B6BE1">
        <w:t>.</w:t>
      </w:r>
      <w:r w:rsidR="00E046B6">
        <w:t xml:space="preserve"> It can be </w:t>
      </w:r>
      <w:commentRangeStart w:id="368"/>
      <w:r w:rsidR="00E046B6">
        <w:t xml:space="preserve">observed </w:t>
      </w:r>
      <w:commentRangeEnd w:id="368"/>
      <w:r w:rsidR="00E817DF">
        <w:rPr>
          <w:rStyle w:val="CommentReference"/>
        </w:rPr>
        <w:commentReference w:id="368"/>
      </w:r>
      <w:r w:rsidR="00E046B6">
        <w:t>in the figure that the</w:t>
      </w:r>
      <w:r w:rsidR="00EB28B1">
        <w:t xml:space="preserve"> Intents created for the external networks advertisements are created by </w:t>
      </w:r>
      <w:r w:rsidR="00EB28B1" w:rsidRPr="009533B5">
        <w:rPr>
          <w:i/>
          <w:iCs/>
        </w:rPr>
        <w:t>org.onosproject</w:t>
      </w:r>
      <w:r w:rsidR="00EB28B1">
        <w:t>.</w:t>
      </w:r>
      <w:r w:rsidR="00EB28B1" w:rsidRPr="009533B5">
        <w:rPr>
          <w:i/>
          <w:iCs/>
        </w:rPr>
        <w:t>sdnip</w:t>
      </w:r>
      <w:r w:rsidR="00EB28B1">
        <w:t xml:space="preserve"> and intents created for the internal networks advertisements are created by </w:t>
      </w:r>
      <w:r w:rsidR="00811EB8" w:rsidRPr="009533B5">
        <w:rPr>
          <w:i/>
          <w:iCs/>
        </w:rPr>
        <w:t>org.onosproject.reactive.routing</w:t>
      </w:r>
      <w:r w:rsidR="00E046B6">
        <w:t>.</w:t>
      </w:r>
    </w:p>
    <w:p w14:paraId="6915D442" w14:textId="622E25F8" w:rsidR="00F450D3" w:rsidRPr="001B6BE1" w:rsidRDefault="00F450D3" w:rsidP="00F61948">
      <w:pPr>
        <w:keepNext/>
      </w:pPr>
      <w:r w:rsidRPr="00F450D3">
        <w:rPr>
          <w:noProof/>
        </w:rPr>
        <w:drawing>
          <wp:inline distT="0" distB="0" distL="0" distR="0" wp14:anchorId="1F737456" wp14:editId="6897265B">
            <wp:extent cx="5760720" cy="1955199"/>
            <wp:effectExtent l="0" t="0" r="0" b="698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120"/>
                    <a:srcRect t="14113"/>
                    <a:stretch/>
                  </pic:blipFill>
                  <pic:spPr bwMode="auto">
                    <a:xfrm>
                      <a:off x="0" y="0"/>
                      <a:ext cx="5760720" cy="1955199"/>
                    </a:xfrm>
                    <a:prstGeom prst="rect">
                      <a:avLst/>
                    </a:prstGeom>
                    <a:ln>
                      <a:noFill/>
                    </a:ln>
                    <a:extLst>
                      <a:ext uri="{53640926-AAD7-44D8-BBD7-CCE9431645EC}">
                        <a14:shadowObscured xmlns:a14="http://schemas.microsoft.com/office/drawing/2010/main"/>
                      </a:ext>
                    </a:extLst>
                  </pic:spPr>
                </pic:pic>
              </a:graphicData>
            </a:graphic>
          </wp:inline>
        </w:drawing>
      </w:r>
    </w:p>
    <w:p w14:paraId="02E126A1" w14:textId="7F666501" w:rsidR="00C44836" w:rsidRPr="001B6BE1" w:rsidRDefault="00F61948" w:rsidP="00B76744">
      <w:pPr>
        <w:pStyle w:val="Caption"/>
        <w:spacing w:before="0" w:after="120" w:line="120" w:lineRule="atLeast"/>
        <w:jc w:val="center"/>
      </w:pPr>
      <w:bookmarkStart w:id="369" w:name="_Toc114943175"/>
      <w:r w:rsidRPr="001B6BE1">
        <w:t xml:space="preserve">Figure 4. </w:t>
      </w:r>
      <w:r w:rsidRPr="001B6BE1">
        <w:fldChar w:fldCharType="begin"/>
      </w:r>
      <w:r w:rsidRPr="001B6BE1">
        <w:instrText xml:space="preserve"> SEQ Figure_4. \* ARABIC </w:instrText>
      </w:r>
      <w:r w:rsidRPr="001B6BE1">
        <w:fldChar w:fldCharType="separate"/>
      </w:r>
      <w:r w:rsidR="00F5756A" w:rsidRPr="001B6BE1">
        <w:t>78</w:t>
      </w:r>
      <w:r w:rsidRPr="001B6BE1">
        <w:fldChar w:fldCharType="end"/>
      </w:r>
      <w:r w:rsidRPr="001B6BE1">
        <w:t xml:space="preserve"> List of intents configured by SDN-IP and Reactive Routing application</w:t>
      </w:r>
      <w:bookmarkEnd w:id="369"/>
    </w:p>
    <w:p w14:paraId="2AED4874" w14:textId="29DB781A" w:rsidR="00845250" w:rsidRPr="001B6BE1" w:rsidRDefault="000B4B1E" w:rsidP="00FE55B3">
      <w:r w:rsidRPr="001B6BE1">
        <w:lastRenderedPageBreak/>
        <w:t xml:space="preserve">Along with multiple </w:t>
      </w:r>
      <w:r w:rsidR="000A3EDB" w:rsidRPr="001B6BE1">
        <w:t>BGP-Speaker</w:t>
      </w:r>
      <w:r w:rsidRPr="001B6BE1">
        <w:t xml:space="preserve">s, multiple ONOS controllers in form of cluster can be implemented to increase </w:t>
      </w:r>
      <w:del w:id="370" w:author="Peter Gröschke" w:date="2022-10-02T14:23:00Z">
        <w:r w:rsidRPr="001B6BE1" w:rsidDel="00E817DF">
          <w:delText xml:space="preserve">the high </w:delText>
        </w:r>
      </w:del>
      <w:r w:rsidRPr="001B6BE1">
        <w:t xml:space="preserve">availability and scalability of the network. </w:t>
      </w:r>
      <w:r w:rsidR="00F31CC2" w:rsidRPr="001B6BE1">
        <w:t>In case of imple</w:t>
      </w:r>
      <w:r w:rsidR="00DE2FF0" w:rsidRPr="001B6BE1">
        <w:t xml:space="preserve">mentation of multiple ONOS controllers, number of SDN-IP applications can also be increased. SDN-IP application provides the support for high availability using </w:t>
      </w:r>
      <w:proofErr w:type="spellStart"/>
      <w:r w:rsidR="00DE2FF0" w:rsidRPr="001B6BE1">
        <w:t>a</w:t>
      </w:r>
      <w:proofErr w:type="spellEnd"/>
      <w:r w:rsidR="00DE2FF0" w:rsidRPr="001B6BE1">
        <w:t xml:space="preserve"> </w:t>
      </w:r>
      <w:del w:id="371" w:author="Peter Gröschke" w:date="2022-10-02T14:24:00Z">
        <w:r w:rsidR="00DE2FF0" w:rsidRPr="001B6BE1" w:rsidDel="00E817DF">
          <w:delText>hot</w:delText>
        </w:r>
      </w:del>
      <w:ins w:id="372" w:author="Peter Gröschke" w:date="2022-10-02T14:24:00Z">
        <w:r w:rsidR="00E817DF">
          <w:t>active</w:t>
        </w:r>
      </w:ins>
      <w:r w:rsidR="00DE2FF0" w:rsidRPr="001B6BE1">
        <w:t>-standby model.</w:t>
      </w:r>
      <w:r w:rsidR="00F02B49" w:rsidRPr="001B6BE1">
        <w:t xml:space="preserve"> However, among all the SDN-IP applications, only one is active and has he role of </w:t>
      </w:r>
      <w:ins w:id="373" w:author="Peter Gröschke" w:date="2022-10-02T14:24:00Z">
        <w:r w:rsidR="00E817DF">
          <w:t>so-called L</w:t>
        </w:r>
      </w:ins>
      <w:del w:id="374" w:author="Peter Gröschke" w:date="2022-10-02T14:24:00Z">
        <w:r w:rsidR="00F02B49" w:rsidRPr="001B6BE1" w:rsidDel="00E817DF">
          <w:delText>L</w:delText>
        </w:r>
      </w:del>
      <w:r w:rsidR="00F02B49" w:rsidRPr="001B6BE1">
        <w:t>eader application</w:t>
      </w:r>
      <w:r w:rsidR="003A2997" w:rsidRPr="001B6BE1">
        <w:t xml:space="preserve"> and others are on </w:t>
      </w:r>
      <w:ins w:id="375" w:author="Peter Gröschke" w:date="2022-10-02T14:24:00Z">
        <w:r w:rsidR="00E817DF">
          <w:t>s</w:t>
        </w:r>
      </w:ins>
      <w:del w:id="376" w:author="Peter Gröschke" w:date="2022-10-02T14:24:00Z">
        <w:r w:rsidR="003A2997" w:rsidRPr="001B6BE1" w:rsidDel="00E817DF">
          <w:delText>S</w:delText>
        </w:r>
      </w:del>
      <w:r w:rsidR="003A2997" w:rsidRPr="001B6BE1">
        <w:t>tandby mode</w:t>
      </w:r>
      <w:r w:rsidR="00F02B49" w:rsidRPr="001B6BE1">
        <w:t>.</w:t>
      </w:r>
      <w:r w:rsidR="00E21F54" w:rsidRPr="001B6BE1">
        <w:t xml:space="preserve"> The ONOS </w:t>
      </w:r>
      <w:r w:rsidR="002350A8" w:rsidRPr="001B6BE1">
        <w:t>L</w:t>
      </w:r>
      <w:r w:rsidR="00E21F54" w:rsidRPr="001B6BE1">
        <w:t xml:space="preserve">eader election service is utilized by the SDN-IP application to elect the Leader. </w:t>
      </w:r>
      <w:r w:rsidR="00DE2FF0" w:rsidRPr="001B6BE1">
        <w:t xml:space="preserve">Each SDN-IP application receives the routing information from the external BGP routers but only the </w:t>
      </w:r>
      <w:r w:rsidR="0059571D" w:rsidRPr="001B6BE1">
        <w:t>Leader is responsible for creating the Intent requests on all the ONOS controllers.</w:t>
      </w:r>
      <w:r w:rsidR="00F02B49" w:rsidRPr="001B6BE1">
        <w:t xml:space="preserve"> In case of failure of the Leader SDN-IP application, </w:t>
      </w:r>
      <w:ins w:id="377" w:author="Peter Gröschke" w:date="2022-10-02T14:25:00Z">
        <w:r w:rsidR="00E817DF">
          <w:t xml:space="preserve">a </w:t>
        </w:r>
      </w:ins>
      <w:r w:rsidR="00F02B49" w:rsidRPr="001B6BE1">
        <w:t>new Leader is chosen from the other</w:t>
      </w:r>
      <w:r w:rsidR="004A24BE" w:rsidRPr="001B6BE1">
        <w:t xml:space="preserve"> available SDN-IP</w:t>
      </w:r>
      <w:r w:rsidR="00F02B49" w:rsidRPr="001B6BE1">
        <w:t xml:space="preserve"> applications on Standby mode.</w:t>
      </w:r>
      <w:r w:rsidR="007413C1" w:rsidRPr="001B6BE1">
        <w:t xml:space="preserve"> The elected new Leader performs </w:t>
      </w:r>
      <w:commentRangeStart w:id="378"/>
      <w:r w:rsidR="007413C1" w:rsidRPr="001B6BE1">
        <w:t xml:space="preserve">the Intent synchronization </w:t>
      </w:r>
      <w:commentRangeEnd w:id="378"/>
      <w:r w:rsidR="00E817DF">
        <w:rPr>
          <w:rStyle w:val="CommentReference"/>
        </w:rPr>
        <w:commentReference w:id="378"/>
      </w:r>
      <w:r w:rsidR="007413C1" w:rsidRPr="001B6BE1">
        <w:t xml:space="preserve">to ensure all the Intents are installed as per the current BGP routes </w:t>
      </w:r>
      <w:r w:rsidR="007D6A03" w:rsidRPr="001B6BE1">
        <w:t>learnt</w:t>
      </w:r>
      <w:r w:rsidR="007413C1" w:rsidRPr="001B6BE1">
        <w:t>.</w:t>
      </w:r>
    </w:p>
    <w:p w14:paraId="0B66C1A2" w14:textId="1B42F8AC" w:rsidR="00E21F54" w:rsidRPr="001B6BE1" w:rsidRDefault="00E12C2B" w:rsidP="00E12C2B">
      <w:r w:rsidRPr="001B6BE1">
        <w:t xml:space="preserve">However, due to limited availability of memory resources on the host machine </w:t>
      </w:r>
      <w:ins w:id="379" w:author="Peter Gröschke" w:date="2022-10-02T14:26:00Z">
        <w:r w:rsidR="00E817DF">
          <w:t xml:space="preserve">used, </w:t>
        </w:r>
      </w:ins>
      <w:r w:rsidRPr="001B6BE1">
        <w:t>only a single instance of ONOS controller and</w:t>
      </w:r>
      <w:r w:rsidR="001E494D" w:rsidRPr="001B6BE1">
        <w:t xml:space="preserve"> a</w:t>
      </w:r>
      <w:r w:rsidRPr="001B6BE1">
        <w:t xml:space="preserve"> single instance of </w:t>
      </w:r>
      <w:r w:rsidR="000A3EDB" w:rsidRPr="001B6BE1">
        <w:t>BGP-Speaker</w:t>
      </w:r>
      <w:r w:rsidRPr="001B6BE1">
        <w:t xml:space="preserve"> was implemented </w:t>
      </w:r>
      <w:r w:rsidR="001E494D" w:rsidRPr="001B6BE1">
        <w:t>for testing</w:t>
      </w:r>
      <w:r w:rsidRPr="001B6BE1">
        <w:t xml:space="preserve"> this use case. The following figure shows the list of </w:t>
      </w:r>
      <w:r w:rsidR="000A3EDB" w:rsidRPr="001B6BE1">
        <w:t>BGP-</w:t>
      </w:r>
      <w:del w:id="380" w:author="Peter Gröschke" w:date="2022-10-02T14:27:00Z">
        <w:r w:rsidR="000A3EDB" w:rsidRPr="001B6BE1" w:rsidDel="00E817DF">
          <w:delText>Speaker</w:delText>
        </w:r>
        <w:r w:rsidRPr="001B6BE1" w:rsidDel="00E817DF">
          <w:delText xml:space="preserve">s </w:delText>
        </w:r>
      </w:del>
      <w:ins w:id="381" w:author="Peter Gröschke" w:date="2022-10-02T14:27:00Z">
        <w:r w:rsidR="00E817DF">
          <w:t>S</w:t>
        </w:r>
        <w:r w:rsidR="00E817DF" w:rsidRPr="001B6BE1">
          <w:t xml:space="preserve">peakers </w:t>
        </w:r>
      </w:ins>
      <w:r w:rsidRPr="001B6BE1">
        <w:t>and</w:t>
      </w:r>
      <w:r w:rsidR="009077C0" w:rsidRPr="001B6BE1">
        <w:t xml:space="preserve"> BGP </w:t>
      </w:r>
      <w:del w:id="382" w:author="Peter Gröschke" w:date="2022-10-02T14:26:00Z">
        <w:r w:rsidR="009077C0" w:rsidRPr="001B6BE1" w:rsidDel="00E817DF">
          <w:delText xml:space="preserve">Neighbours </w:delText>
        </w:r>
      </w:del>
      <w:ins w:id="383" w:author="Peter Gröschke" w:date="2022-10-02T14:26:00Z">
        <w:r w:rsidR="00E817DF">
          <w:t>n</w:t>
        </w:r>
        <w:r w:rsidR="00E817DF" w:rsidRPr="001B6BE1">
          <w:t xml:space="preserve">eighbours </w:t>
        </w:r>
      </w:ins>
      <w:r w:rsidR="009077C0" w:rsidRPr="001B6BE1">
        <w:t>learnt through</w:t>
      </w:r>
      <w:r w:rsidRPr="001B6BE1">
        <w:t xml:space="preserve"> iBGP peering with the ONOS controller.</w:t>
      </w:r>
      <w:r w:rsidR="002F6F18" w:rsidRPr="001B6BE1">
        <w:t xml:space="preserve"> The BGP neighbour seen here is </w:t>
      </w:r>
      <w:r w:rsidR="000A3EDB" w:rsidRPr="001B6BE1">
        <w:t>BGP-Speaker</w:t>
      </w:r>
      <w:r w:rsidR="006E2E88" w:rsidRPr="001B6BE1">
        <w:t xml:space="preserve"> (BGP-SP1)</w:t>
      </w:r>
      <w:r w:rsidR="00D83B29" w:rsidRPr="001B6BE1">
        <w:t>, configured</w:t>
      </w:r>
      <w:r w:rsidR="002F6F18" w:rsidRPr="001B6BE1">
        <w:t xml:space="preserve"> with BGP ID 10.10.10.10.</w:t>
      </w:r>
    </w:p>
    <w:p w14:paraId="4E5F3292" w14:textId="77777777" w:rsidR="00B76744" w:rsidRPr="001B6BE1" w:rsidRDefault="00175019" w:rsidP="00B76744">
      <w:pPr>
        <w:keepNext/>
        <w:jc w:val="center"/>
      </w:pPr>
      <w:r w:rsidRPr="001B6BE1">
        <w:rPr>
          <w:noProof/>
        </w:rPr>
        <w:drawing>
          <wp:inline distT="0" distB="0" distL="0" distR="0" wp14:anchorId="7F47A779" wp14:editId="33F7E254">
            <wp:extent cx="5751195" cy="1136729"/>
            <wp:effectExtent l="0" t="0" r="1905"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1"/>
                    <a:stretch>
                      <a:fillRect/>
                    </a:stretch>
                  </pic:blipFill>
                  <pic:spPr>
                    <a:xfrm>
                      <a:off x="0" y="0"/>
                      <a:ext cx="5802638" cy="1146897"/>
                    </a:xfrm>
                    <a:prstGeom prst="rect">
                      <a:avLst/>
                    </a:prstGeom>
                  </pic:spPr>
                </pic:pic>
              </a:graphicData>
            </a:graphic>
          </wp:inline>
        </w:drawing>
      </w:r>
    </w:p>
    <w:p w14:paraId="3739C3BA" w14:textId="77D9594D" w:rsidR="00FE55B3" w:rsidRPr="001B6BE1" w:rsidRDefault="00B76744" w:rsidP="00B76744">
      <w:pPr>
        <w:pStyle w:val="Caption"/>
        <w:spacing w:before="0" w:after="120" w:line="120" w:lineRule="atLeast"/>
        <w:jc w:val="center"/>
      </w:pPr>
      <w:bookmarkStart w:id="384" w:name="_Toc114943176"/>
      <w:r w:rsidRPr="001B6BE1">
        <w:t xml:space="preserve">Figure 4. </w:t>
      </w:r>
      <w:r w:rsidRPr="001B6BE1">
        <w:fldChar w:fldCharType="begin"/>
      </w:r>
      <w:r w:rsidRPr="001B6BE1">
        <w:instrText xml:space="preserve"> SEQ Figure_4. \* ARABIC </w:instrText>
      </w:r>
      <w:r w:rsidRPr="001B6BE1">
        <w:fldChar w:fldCharType="separate"/>
      </w:r>
      <w:r w:rsidR="00F5756A" w:rsidRPr="001B6BE1">
        <w:t>79</w:t>
      </w:r>
      <w:r w:rsidRPr="001B6BE1">
        <w:fldChar w:fldCharType="end"/>
      </w:r>
      <w:r w:rsidRPr="001B6BE1">
        <w:t xml:space="preserve"> </w:t>
      </w:r>
      <w:r w:rsidR="000A3EDB" w:rsidRPr="001B6BE1">
        <w:t>BGP-Speaker</w:t>
      </w:r>
      <w:r w:rsidRPr="001B6BE1">
        <w:t xml:space="preserve"> and BGP neighbours of ONOS controller</w:t>
      </w:r>
      <w:bookmarkEnd w:id="384"/>
    </w:p>
    <w:p w14:paraId="6743662E" w14:textId="7E5F0AA2" w:rsidR="007D1FD0" w:rsidRPr="001B6BE1" w:rsidRDefault="00264B7F" w:rsidP="00F31899">
      <w:r w:rsidRPr="001B6BE1">
        <w:t xml:space="preserve">The </w:t>
      </w:r>
      <w:r w:rsidR="000A3EDB" w:rsidRPr="001B6BE1">
        <w:t>BGP-Speaker</w:t>
      </w:r>
      <w:r w:rsidRPr="001B6BE1">
        <w:t xml:space="preserve"> was able to successfully form the iBGP</w:t>
      </w:r>
      <w:r w:rsidR="00B12E58" w:rsidRPr="001B6BE1">
        <w:t xml:space="preserve"> peering</w:t>
      </w:r>
      <w:r w:rsidR="00BB4F1E" w:rsidRPr="001B6BE1">
        <w:t xml:space="preserve"> with </w:t>
      </w:r>
      <w:r w:rsidR="00FC2A25" w:rsidRPr="001B6BE1">
        <w:t>SDN-IP application</w:t>
      </w:r>
      <w:r w:rsidRPr="001B6BE1">
        <w:t xml:space="preserve"> and eBGP peering with the external BGP routers as displayed in the following figure.</w:t>
      </w:r>
      <w:r w:rsidR="00830538" w:rsidRPr="001B6BE1">
        <w:t xml:space="preserve"> Total of five </w:t>
      </w:r>
      <w:del w:id="385" w:author="Peter Gröschke" w:date="2022-10-02T14:27:00Z">
        <w:r w:rsidR="00830538" w:rsidRPr="001B6BE1" w:rsidDel="00E817DF">
          <w:delText xml:space="preserve">Neighbours </w:delText>
        </w:r>
      </w:del>
      <w:ins w:id="386" w:author="Peter Gröschke" w:date="2022-10-02T14:27:00Z">
        <w:r w:rsidR="00E817DF">
          <w:t>n</w:t>
        </w:r>
        <w:r w:rsidR="00E817DF" w:rsidRPr="001B6BE1">
          <w:t xml:space="preserve">eighbours </w:t>
        </w:r>
      </w:ins>
      <w:r w:rsidR="00830538" w:rsidRPr="001B6BE1">
        <w:t xml:space="preserve">were connected to the </w:t>
      </w:r>
      <w:r w:rsidR="000A3EDB" w:rsidRPr="001B6BE1">
        <w:t>BGP-Speaker</w:t>
      </w:r>
      <w:r w:rsidR="00830538" w:rsidRPr="001B6BE1">
        <w:t>, four external BGP routers and one ONOS controller.</w:t>
      </w:r>
    </w:p>
    <w:p w14:paraId="785DA456" w14:textId="77777777" w:rsidR="00B76744" w:rsidRPr="001B6BE1" w:rsidRDefault="00175019" w:rsidP="00B76744">
      <w:pPr>
        <w:keepNext/>
        <w:jc w:val="center"/>
      </w:pPr>
      <w:r w:rsidRPr="001B6BE1">
        <w:rPr>
          <w:noProof/>
        </w:rPr>
        <w:drawing>
          <wp:inline distT="0" distB="0" distL="0" distR="0" wp14:anchorId="6A122E30" wp14:editId="12C0D6EE">
            <wp:extent cx="5400675" cy="2183634"/>
            <wp:effectExtent l="0" t="0" r="0" b="762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122"/>
                    <a:stretch>
                      <a:fillRect/>
                    </a:stretch>
                  </pic:blipFill>
                  <pic:spPr>
                    <a:xfrm>
                      <a:off x="0" y="0"/>
                      <a:ext cx="5414627" cy="2189275"/>
                    </a:xfrm>
                    <a:prstGeom prst="rect">
                      <a:avLst/>
                    </a:prstGeom>
                  </pic:spPr>
                </pic:pic>
              </a:graphicData>
            </a:graphic>
          </wp:inline>
        </w:drawing>
      </w:r>
    </w:p>
    <w:p w14:paraId="4EEBF8DC" w14:textId="708E2D7F" w:rsidR="00AE43D0" w:rsidRPr="001B6BE1" w:rsidRDefault="00B76744" w:rsidP="00632B7C">
      <w:pPr>
        <w:pStyle w:val="Caption"/>
        <w:spacing w:before="0" w:after="120" w:line="120" w:lineRule="atLeast"/>
        <w:jc w:val="center"/>
      </w:pPr>
      <w:bookmarkStart w:id="387" w:name="_Toc114943177"/>
      <w:r w:rsidRPr="001B6BE1">
        <w:t xml:space="preserve">Figure 4. </w:t>
      </w:r>
      <w:r w:rsidRPr="001B6BE1">
        <w:fldChar w:fldCharType="begin"/>
      </w:r>
      <w:r w:rsidRPr="001B6BE1">
        <w:instrText xml:space="preserve"> SEQ Figure_4. \* ARABIC </w:instrText>
      </w:r>
      <w:r w:rsidRPr="001B6BE1">
        <w:fldChar w:fldCharType="separate"/>
      </w:r>
      <w:r w:rsidR="00F5756A" w:rsidRPr="001B6BE1">
        <w:t>80</w:t>
      </w:r>
      <w:r w:rsidRPr="001B6BE1">
        <w:fldChar w:fldCharType="end"/>
      </w:r>
      <w:r w:rsidRPr="001B6BE1">
        <w:t xml:space="preserve"> BGP neighbours of </w:t>
      </w:r>
      <w:r w:rsidR="000A3EDB" w:rsidRPr="001B6BE1">
        <w:t>BGP-Speaker</w:t>
      </w:r>
      <w:bookmarkEnd w:id="387"/>
    </w:p>
    <w:p w14:paraId="23B66E68" w14:textId="4469F8AD" w:rsidR="00282833" w:rsidRPr="001B6BE1" w:rsidRDefault="00BA1FD7" w:rsidP="00F51202">
      <w:r w:rsidRPr="001B6BE1">
        <w:t>After successful installation and configuration of the SDN network devices, the external routers were able to exchange and learn routes from the other Autonomous Systems.</w:t>
      </w:r>
      <w:r w:rsidR="002C6465" w:rsidRPr="001B6BE1">
        <w:t xml:space="preserve"> The BGP border routers of each legacy network were configured to exchange the</w:t>
      </w:r>
      <w:r w:rsidR="003B23F8">
        <w:t xml:space="preserve"> routes for</w:t>
      </w:r>
      <w:r w:rsidR="002C6465" w:rsidRPr="001B6BE1">
        <w:t xml:space="preserve"> connected internal network</w:t>
      </w:r>
      <w:r w:rsidR="00B53C13" w:rsidRPr="001B6BE1">
        <w:t xml:space="preserve"> and the same can be confirmed from one of the border routers</w:t>
      </w:r>
      <w:r w:rsidR="007B78D6" w:rsidRPr="001B6BE1">
        <w:t xml:space="preserve"> </w:t>
      </w:r>
      <w:r w:rsidR="003276BA" w:rsidRPr="001B6BE1">
        <w:t>consoles</w:t>
      </w:r>
      <w:r w:rsidR="00B53C13" w:rsidRPr="001B6BE1">
        <w:t xml:space="preserve"> as seen in the following figure</w:t>
      </w:r>
      <w:r w:rsidR="002C6465" w:rsidRPr="001B6BE1">
        <w:t>.</w:t>
      </w:r>
      <w:r w:rsidR="00632B7C">
        <w:t xml:space="preserve"> Also, as configured</w:t>
      </w:r>
      <w:ins w:id="388" w:author="Peter Gröschke" w:date="2022-10-02T14:28:00Z">
        <w:r w:rsidR="00EC058E">
          <w:t>,</w:t>
        </w:r>
      </w:ins>
      <w:r w:rsidR="00632B7C">
        <w:t xml:space="preserve"> the internal subnet (50.0.0.0/24) connected to the R5 router is advertised and not </w:t>
      </w:r>
      <w:del w:id="389" w:author="Peter Gröschke" w:date="2022-10-02T14:29:00Z">
        <w:r w:rsidR="00632B7C" w:rsidDel="00EC058E">
          <w:delText xml:space="preserve">that </w:delText>
        </w:r>
      </w:del>
      <w:r w:rsidR="00632B7C">
        <w:t>the subnet connected to R6.</w:t>
      </w:r>
    </w:p>
    <w:p w14:paraId="4B4BCCB6" w14:textId="77777777" w:rsidR="00B76744" w:rsidRPr="001B6BE1" w:rsidRDefault="00175019" w:rsidP="00B76744">
      <w:pPr>
        <w:keepNext/>
        <w:jc w:val="center"/>
      </w:pPr>
      <w:r w:rsidRPr="001B6BE1">
        <w:rPr>
          <w:noProof/>
        </w:rPr>
        <w:lastRenderedPageBreak/>
        <w:drawing>
          <wp:inline distT="0" distB="0" distL="0" distR="0" wp14:anchorId="01B014BE" wp14:editId="037FB72F">
            <wp:extent cx="5239265" cy="463222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3"/>
                    <a:stretch>
                      <a:fillRect/>
                    </a:stretch>
                  </pic:blipFill>
                  <pic:spPr>
                    <a:xfrm>
                      <a:off x="0" y="0"/>
                      <a:ext cx="5241603" cy="4634287"/>
                    </a:xfrm>
                    <a:prstGeom prst="rect">
                      <a:avLst/>
                    </a:prstGeom>
                  </pic:spPr>
                </pic:pic>
              </a:graphicData>
            </a:graphic>
          </wp:inline>
        </w:drawing>
      </w:r>
    </w:p>
    <w:p w14:paraId="2C0B3595" w14:textId="5B8EEBE0" w:rsidR="00F31899" w:rsidRPr="001B6BE1" w:rsidRDefault="00B76744" w:rsidP="00632B7C">
      <w:pPr>
        <w:pStyle w:val="Caption"/>
        <w:spacing w:before="0" w:after="120" w:line="120" w:lineRule="atLeast"/>
        <w:jc w:val="center"/>
      </w:pPr>
      <w:bookmarkStart w:id="390" w:name="_Toc114943178"/>
      <w:r w:rsidRPr="001B6BE1">
        <w:t xml:space="preserve">Figure 4. </w:t>
      </w:r>
      <w:r w:rsidRPr="001B6BE1">
        <w:fldChar w:fldCharType="begin"/>
      </w:r>
      <w:r w:rsidRPr="001B6BE1">
        <w:instrText xml:space="preserve"> SEQ Figure_4. \* ARABIC </w:instrText>
      </w:r>
      <w:r w:rsidRPr="001B6BE1">
        <w:fldChar w:fldCharType="separate"/>
      </w:r>
      <w:r w:rsidR="00F5756A" w:rsidRPr="001B6BE1">
        <w:t>81</w:t>
      </w:r>
      <w:r w:rsidRPr="001B6BE1">
        <w:fldChar w:fldCharType="end"/>
      </w:r>
      <w:r w:rsidRPr="001B6BE1">
        <w:t xml:space="preserve"> Routes learnt by one of the BGP border router</w:t>
      </w:r>
      <w:bookmarkEnd w:id="390"/>
    </w:p>
    <w:p w14:paraId="5EFB6160" w14:textId="45D97739" w:rsidR="00B529E2" w:rsidRPr="001B6BE1" w:rsidRDefault="00751477" w:rsidP="00B53C13">
      <w:r w:rsidRPr="001B6BE1">
        <w:t>The internal PCs in each AS were configured with border router as their gateway and therefore</w:t>
      </w:r>
      <w:del w:id="391" w:author="Peter Gröschke" w:date="2022-10-02T14:30:00Z">
        <w:r w:rsidRPr="001B6BE1" w:rsidDel="00EC058E">
          <w:delText>,</w:delText>
        </w:r>
      </w:del>
      <w:r w:rsidRPr="001B6BE1">
        <w:t xml:space="preserve"> all the PCs were able to transfer packets to each other.</w:t>
      </w:r>
      <w:r w:rsidR="007B10C4" w:rsidRPr="001B6BE1">
        <w:t xml:space="preserve"> The following figure shows </w:t>
      </w:r>
      <w:ins w:id="392" w:author="Peter Gröschke" w:date="2022-10-02T14:30:00Z">
        <w:r w:rsidR="00EC058E">
          <w:t xml:space="preserve">that </w:t>
        </w:r>
      </w:ins>
      <w:r w:rsidR="007B10C4" w:rsidRPr="001B6BE1">
        <w:t>the PC1 from AS 100 was able to reach the PC4 located in the AS 400 via the transit SDN network.</w:t>
      </w:r>
    </w:p>
    <w:p w14:paraId="2C5F17A6" w14:textId="77777777" w:rsidR="00F5756A" w:rsidRPr="001B6BE1" w:rsidRDefault="00175019" w:rsidP="00F5756A">
      <w:pPr>
        <w:keepNext/>
        <w:jc w:val="center"/>
      </w:pPr>
      <w:r w:rsidRPr="001B6BE1">
        <w:rPr>
          <w:noProof/>
        </w:rPr>
        <w:drawing>
          <wp:inline distT="0" distB="0" distL="0" distR="0" wp14:anchorId="4DF2D4EE" wp14:editId="77DF8081">
            <wp:extent cx="5525271" cy="809738"/>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4"/>
                    <a:stretch>
                      <a:fillRect/>
                    </a:stretch>
                  </pic:blipFill>
                  <pic:spPr>
                    <a:xfrm>
                      <a:off x="0" y="0"/>
                      <a:ext cx="5525271" cy="809738"/>
                    </a:xfrm>
                    <a:prstGeom prst="rect">
                      <a:avLst/>
                    </a:prstGeom>
                  </pic:spPr>
                </pic:pic>
              </a:graphicData>
            </a:graphic>
          </wp:inline>
        </w:drawing>
      </w:r>
    </w:p>
    <w:p w14:paraId="704056D5" w14:textId="498D989E" w:rsidR="00617396" w:rsidRPr="001B6BE1" w:rsidRDefault="00F5756A" w:rsidP="00F5756A">
      <w:pPr>
        <w:pStyle w:val="Caption"/>
        <w:jc w:val="center"/>
      </w:pPr>
      <w:bookmarkStart w:id="393" w:name="_Toc114943179"/>
      <w:r w:rsidRPr="001B6BE1">
        <w:t xml:space="preserve">Figure 4. </w:t>
      </w:r>
      <w:r w:rsidRPr="001B6BE1">
        <w:fldChar w:fldCharType="begin"/>
      </w:r>
      <w:r w:rsidRPr="001B6BE1">
        <w:instrText xml:space="preserve"> SEQ Figure_4. \* ARABIC </w:instrText>
      </w:r>
      <w:r w:rsidRPr="001B6BE1">
        <w:fldChar w:fldCharType="separate"/>
      </w:r>
      <w:r w:rsidRPr="001B6BE1">
        <w:t>82</w:t>
      </w:r>
      <w:r w:rsidRPr="001B6BE1">
        <w:fldChar w:fldCharType="end"/>
      </w:r>
      <w:r w:rsidRPr="001B6BE1">
        <w:t xml:space="preserve"> Packet transmission between the internal legacy networks</w:t>
      </w:r>
      <w:bookmarkEnd w:id="393"/>
    </w:p>
    <w:p w14:paraId="7C54465B" w14:textId="7C87B189" w:rsidR="00C61EB6" w:rsidRPr="001B6BE1" w:rsidRDefault="001B7472" w:rsidP="00485420">
      <w:pPr>
        <w:rPr>
          <w:rFonts w:cs="Times"/>
          <w:color w:val="000000" w:themeColor="text1"/>
        </w:rPr>
      </w:pPr>
      <w:r w:rsidRPr="001B6BE1">
        <w:rPr>
          <w:rFonts w:cs="Times"/>
          <w:color w:val="000000" w:themeColor="text1"/>
        </w:rPr>
        <w:t xml:space="preserve">The SDN-IP application is capable of creating the transit SDN network for the adjacent legacy networks. </w:t>
      </w:r>
      <w:r w:rsidR="00C8063B" w:rsidRPr="001B6BE1">
        <w:rPr>
          <w:rFonts w:cs="Times"/>
          <w:color w:val="000000" w:themeColor="text1"/>
        </w:rPr>
        <w:t>The received routes are processed and translated into Intent</w:t>
      </w:r>
      <w:r w:rsidR="00D95239" w:rsidRPr="001B6BE1">
        <w:rPr>
          <w:rFonts w:cs="Times"/>
          <w:color w:val="000000" w:themeColor="text1"/>
        </w:rPr>
        <w:t xml:space="preserve"> requests</w:t>
      </w:r>
      <w:r w:rsidR="00C8063B" w:rsidRPr="001B6BE1">
        <w:rPr>
          <w:rFonts w:cs="Times"/>
          <w:color w:val="000000" w:themeColor="text1"/>
        </w:rPr>
        <w:t>, which further are converted into the flow rules for Open vSwitches.</w:t>
      </w:r>
      <w:r w:rsidR="00AA432D" w:rsidRPr="001B6BE1">
        <w:rPr>
          <w:rFonts w:cs="Times"/>
          <w:color w:val="000000" w:themeColor="text1"/>
        </w:rPr>
        <w:t xml:space="preserve"> All this works perfectly fine for exchanging routes between the external BGP </w:t>
      </w:r>
      <w:r w:rsidR="003276BA" w:rsidRPr="001B6BE1">
        <w:rPr>
          <w:rFonts w:cs="Times"/>
          <w:color w:val="000000" w:themeColor="text1"/>
        </w:rPr>
        <w:t>routers,</w:t>
      </w:r>
      <w:r w:rsidR="00AA432D" w:rsidRPr="001B6BE1">
        <w:rPr>
          <w:rFonts w:cs="Times"/>
          <w:color w:val="000000" w:themeColor="text1"/>
        </w:rPr>
        <w:t xml:space="preserve"> but SDN-IP application is not capable of r</w:t>
      </w:r>
      <w:r w:rsidR="00A46A8A" w:rsidRPr="001B6BE1">
        <w:rPr>
          <w:rFonts w:cs="Times"/>
          <w:color w:val="000000" w:themeColor="text1"/>
        </w:rPr>
        <w:t xml:space="preserve">outing any internal subnet which resides inside the SDN network. For this </w:t>
      </w:r>
      <w:r w:rsidR="00A46A8A" w:rsidRPr="001B6BE1">
        <w:rPr>
          <w:rFonts w:cs="Times"/>
          <w:i/>
          <w:iCs/>
          <w:color w:val="000000" w:themeColor="text1"/>
        </w:rPr>
        <w:t>SDN-IP Reactive Routing</w:t>
      </w:r>
      <w:r w:rsidR="00A46A8A" w:rsidRPr="001B6BE1">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sidRPr="001B6BE1">
        <w:rPr>
          <w:rFonts w:cs="Times"/>
          <w:color w:val="000000" w:themeColor="text1"/>
        </w:rPr>
        <w:t xml:space="preserve"> Using </w:t>
      </w:r>
      <w:ins w:id="394" w:author="Peter Gröschke" w:date="2022-10-02T14:32:00Z">
        <w:r w:rsidR="00EC058E">
          <w:rPr>
            <w:rFonts w:cs="Times"/>
            <w:color w:val="000000" w:themeColor="text1"/>
          </w:rPr>
          <w:t xml:space="preserve">the </w:t>
        </w:r>
      </w:ins>
      <w:r w:rsidR="00535613" w:rsidRPr="001B6BE1">
        <w:rPr>
          <w:rFonts w:cs="Times"/>
          <w:color w:val="000000" w:themeColor="text1"/>
        </w:rPr>
        <w:t>SDN-IP Reactive Routing application, t</w:t>
      </w:r>
      <w:r w:rsidR="00B75F09" w:rsidRPr="001B6BE1">
        <w:rPr>
          <w:rFonts w:cs="Times"/>
          <w:color w:val="000000" w:themeColor="text1"/>
        </w:rPr>
        <w:t xml:space="preserve">he routers and hosts </w:t>
      </w:r>
      <w:r w:rsidR="003276BA" w:rsidRPr="001B6BE1">
        <w:rPr>
          <w:rFonts w:cs="Times"/>
          <w:color w:val="000000" w:themeColor="text1"/>
        </w:rPr>
        <w:t>which reside</w:t>
      </w:r>
      <w:r w:rsidR="00B75F09" w:rsidRPr="001B6BE1">
        <w:rPr>
          <w:rFonts w:cs="Times"/>
          <w:color w:val="000000" w:themeColor="text1"/>
        </w:rPr>
        <w:t xml:space="preserve"> inside the SDN network </w:t>
      </w:r>
      <w:r w:rsidR="00535613" w:rsidRPr="001B6BE1">
        <w:rPr>
          <w:rFonts w:cs="Times"/>
          <w:color w:val="000000" w:themeColor="text1"/>
        </w:rPr>
        <w:t>can communicate with other subnets within the SDN network and also with the external BGP routers located in other AS.</w:t>
      </w:r>
    </w:p>
    <w:p w14:paraId="17052A00" w14:textId="746A1DBD" w:rsidR="00A4448B" w:rsidRPr="001B6BE1" w:rsidRDefault="00CA0514" w:rsidP="003E7B63">
      <w:pPr>
        <w:rPr>
          <w:rFonts w:cs="Times"/>
          <w:color w:val="000000" w:themeColor="text1"/>
        </w:rPr>
      </w:pPr>
      <w:r w:rsidRPr="001B6BE1">
        <w:rPr>
          <w:rFonts w:cs="Times"/>
          <w:color w:val="000000" w:themeColor="text1"/>
        </w:rPr>
        <w:t xml:space="preserve">The Virtual Gateway module of ONOS controller is implemented so that the internal network devices in SDN network know where to forward their packets </w:t>
      </w:r>
      <w:r w:rsidR="005E1AAB" w:rsidRPr="001B6BE1">
        <w:rPr>
          <w:rFonts w:cs="Times"/>
          <w:color w:val="000000" w:themeColor="text1"/>
        </w:rPr>
        <w:t>to</w:t>
      </w:r>
      <w:r w:rsidRPr="001B6BE1">
        <w:rPr>
          <w:rFonts w:cs="Times"/>
          <w:color w:val="000000" w:themeColor="text1"/>
        </w:rPr>
        <w:t xml:space="preserve"> a</w:t>
      </w:r>
      <w:r w:rsidR="00636062" w:rsidRPr="001B6BE1">
        <w:rPr>
          <w:rFonts w:cs="Times"/>
          <w:color w:val="000000" w:themeColor="text1"/>
        </w:rPr>
        <w:t xml:space="preserve"> next</w:t>
      </w:r>
      <w:r w:rsidRPr="001B6BE1">
        <w:rPr>
          <w:rFonts w:cs="Times"/>
          <w:color w:val="000000" w:themeColor="text1"/>
        </w:rPr>
        <w:t xml:space="preserve"> hop</w:t>
      </w:r>
      <w:r w:rsidR="001472DC" w:rsidRPr="001B6BE1">
        <w:rPr>
          <w:rFonts w:cs="Times"/>
          <w:color w:val="000000" w:themeColor="text1"/>
        </w:rPr>
        <w:t xml:space="preserve">. </w:t>
      </w:r>
      <w:r w:rsidR="00262444" w:rsidRPr="001B6BE1">
        <w:rPr>
          <w:rFonts w:cs="Times"/>
          <w:color w:val="000000" w:themeColor="text1"/>
        </w:rPr>
        <w:t xml:space="preserve">The Virtual Gateway </w:t>
      </w:r>
      <w:r w:rsidR="0027150C" w:rsidRPr="001B6BE1">
        <w:rPr>
          <w:rFonts w:cs="Times"/>
          <w:color w:val="000000" w:themeColor="text1"/>
        </w:rPr>
        <w:t xml:space="preserve">module maintains all the ARP information in its </w:t>
      </w:r>
      <w:commentRangeStart w:id="395"/>
      <w:r w:rsidR="0027150C" w:rsidRPr="001B6BE1">
        <w:rPr>
          <w:rFonts w:cs="Times"/>
          <w:color w:val="000000" w:themeColor="text1"/>
        </w:rPr>
        <w:t>registry</w:t>
      </w:r>
      <w:commentRangeEnd w:id="395"/>
      <w:r w:rsidR="00EC058E">
        <w:rPr>
          <w:rStyle w:val="CommentReference"/>
        </w:rPr>
        <w:commentReference w:id="395"/>
      </w:r>
      <w:r w:rsidR="0027150C" w:rsidRPr="001B6BE1">
        <w:rPr>
          <w:rFonts w:cs="Times"/>
          <w:color w:val="000000" w:themeColor="text1"/>
        </w:rPr>
        <w:t>, which are learnt from the ONOS controller</w:t>
      </w:r>
      <w:r w:rsidR="00262444" w:rsidRPr="001B6BE1">
        <w:rPr>
          <w:rFonts w:cs="Times"/>
          <w:color w:val="000000" w:themeColor="text1"/>
        </w:rPr>
        <w:t>. When the ARP request packet of virtual gateway</w:t>
      </w:r>
      <w:r w:rsidR="00FF76F5" w:rsidRPr="001B6BE1">
        <w:rPr>
          <w:rFonts w:cs="Times"/>
          <w:color w:val="000000" w:themeColor="text1"/>
        </w:rPr>
        <w:t xml:space="preserve"> address</w:t>
      </w:r>
      <w:r w:rsidR="00262444" w:rsidRPr="001B6BE1">
        <w:rPr>
          <w:rFonts w:cs="Times"/>
          <w:color w:val="000000" w:themeColor="text1"/>
        </w:rPr>
        <w:t xml:space="preserve"> arrives, this module creates the ARP reply packet and send it to the requesting network device.</w:t>
      </w:r>
      <w:r w:rsidR="00C94DF3" w:rsidRPr="001B6BE1">
        <w:rPr>
          <w:rFonts w:cs="Times"/>
          <w:color w:val="000000" w:themeColor="text1"/>
        </w:rPr>
        <w:t xml:space="preserve"> </w:t>
      </w:r>
      <w:ins w:id="396" w:author="Peter Gröschke" w:date="2022-10-02T14:33:00Z">
        <w:r w:rsidR="00EC058E">
          <w:rPr>
            <w:rFonts w:cs="Times"/>
            <w:color w:val="000000" w:themeColor="text1"/>
          </w:rPr>
          <w:lastRenderedPageBreak/>
          <w:t xml:space="preserve">The </w:t>
        </w:r>
      </w:ins>
      <w:r w:rsidR="00F36679" w:rsidRPr="001B6BE1">
        <w:rPr>
          <w:rFonts w:cs="Times"/>
          <w:color w:val="000000" w:themeColor="text1"/>
        </w:rPr>
        <w:t xml:space="preserve">MAC address of the </w:t>
      </w:r>
      <w:r w:rsidR="000A3EDB" w:rsidRPr="001B6BE1">
        <w:rPr>
          <w:rFonts w:cs="Times"/>
          <w:color w:val="000000" w:themeColor="text1"/>
        </w:rPr>
        <w:t>BGP-Speaker</w:t>
      </w:r>
      <w:r w:rsidR="00F36679" w:rsidRPr="001B6BE1">
        <w:rPr>
          <w:rFonts w:cs="Times"/>
          <w:color w:val="000000" w:themeColor="text1"/>
        </w:rPr>
        <w:t xml:space="preserve"> is configured as the Virtual Gateway’s MAC address. </w:t>
      </w:r>
      <w:r w:rsidR="00C94DF3" w:rsidRPr="001B6BE1">
        <w:rPr>
          <w:rFonts w:cs="Times"/>
          <w:color w:val="000000" w:themeColor="text1"/>
        </w:rPr>
        <w:t xml:space="preserve">In order to exchange the routing information of the external legacy networks with the internal SDN network and vice versa, the </w:t>
      </w:r>
      <w:r w:rsidR="000A3EDB" w:rsidRPr="001B6BE1">
        <w:rPr>
          <w:rFonts w:cs="Times"/>
          <w:color w:val="000000" w:themeColor="text1"/>
        </w:rPr>
        <w:t>BGP-Speaker</w:t>
      </w:r>
      <w:r w:rsidR="00C94DF3" w:rsidRPr="001B6BE1">
        <w:rPr>
          <w:rFonts w:cs="Times"/>
          <w:color w:val="000000" w:themeColor="text1"/>
        </w:rPr>
        <w:t xml:space="preserve"> needs to be configured to advertise the routing information of these networks. </w:t>
      </w:r>
      <w:r w:rsidR="009F544B" w:rsidRPr="001B6BE1">
        <w:rPr>
          <w:rFonts w:cs="Times"/>
          <w:color w:val="000000" w:themeColor="text1"/>
        </w:rPr>
        <w:t>Similarly, for sharing this routing information with the ONOS controller, the ONOS needs to be configured with SDN-IP Reactive Routing application mentioning the</w:t>
      </w:r>
      <w:r w:rsidR="002F05F2" w:rsidRPr="001B6BE1">
        <w:rPr>
          <w:rFonts w:cs="Times"/>
          <w:color w:val="000000" w:themeColor="text1"/>
        </w:rPr>
        <w:t xml:space="preserve"> accurate</w:t>
      </w:r>
      <w:r w:rsidR="009F544B" w:rsidRPr="001B6BE1">
        <w:rPr>
          <w:rFonts w:cs="Times"/>
          <w:color w:val="000000" w:themeColor="text1"/>
        </w:rPr>
        <w:t xml:space="preserve"> </w:t>
      </w:r>
      <w:r w:rsidR="002F05F2" w:rsidRPr="001B6BE1">
        <w:rPr>
          <w:rFonts w:cs="Times"/>
          <w:color w:val="000000" w:themeColor="text1"/>
        </w:rPr>
        <w:t xml:space="preserve">IP </w:t>
      </w:r>
      <w:del w:id="397" w:author="Peter Gröschke" w:date="2022-10-02T14:34:00Z">
        <w:r w:rsidR="002F05F2" w:rsidRPr="001B6BE1" w:rsidDel="00EC058E">
          <w:rPr>
            <w:rFonts w:cs="Times"/>
            <w:color w:val="000000" w:themeColor="text1"/>
          </w:rPr>
          <w:delText xml:space="preserve">Prefixes </w:delText>
        </w:r>
      </w:del>
      <w:ins w:id="398" w:author="Peter Gröschke" w:date="2022-10-02T14:34:00Z">
        <w:r w:rsidR="00EC058E">
          <w:rPr>
            <w:rFonts w:cs="Times"/>
            <w:color w:val="000000" w:themeColor="text1"/>
          </w:rPr>
          <w:t>p</w:t>
        </w:r>
        <w:r w:rsidR="00EC058E" w:rsidRPr="001B6BE1">
          <w:rPr>
            <w:rFonts w:cs="Times"/>
            <w:color w:val="000000" w:themeColor="text1"/>
          </w:rPr>
          <w:t xml:space="preserve">refixes </w:t>
        </w:r>
      </w:ins>
      <w:r w:rsidR="002F05F2" w:rsidRPr="001B6BE1">
        <w:rPr>
          <w:rFonts w:cs="Times"/>
          <w:color w:val="000000" w:themeColor="text1"/>
        </w:rPr>
        <w:t>of each deployed network. The network</w:t>
      </w:r>
      <w:r w:rsidR="003E438A" w:rsidRPr="001B6BE1">
        <w:rPr>
          <w:rFonts w:cs="Times"/>
          <w:color w:val="000000" w:themeColor="text1"/>
        </w:rPr>
        <w:t xml:space="preserve"> </w:t>
      </w:r>
      <w:r w:rsidR="002F05F2" w:rsidRPr="001B6BE1">
        <w:rPr>
          <w:rFonts w:cs="Times"/>
          <w:color w:val="000000" w:themeColor="text1"/>
        </w:rPr>
        <w:t>s</w:t>
      </w:r>
      <w:r w:rsidR="003E438A" w:rsidRPr="001B6BE1">
        <w:rPr>
          <w:rFonts w:cs="Times"/>
          <w:color w:val="000000" w:themeColor="text1"/>
        </w:rPr>
        <w:t>ubnets which</w:t>
      </w:r>
      <w:r w:rsidR="002F05F2" w:rsidRPr="001B6BE1">
        <w:rPr>
          <w:rFonts w:cs="Times"/>
          <w:color w:val="000000" w:themeColor="text1"/>
        </w:rPr>
        <w:t xml:space="preserve"> are</w:t>
      </w:r>
      <w:r w:rsidR="003E438A" w:rsidRPr="001B6BE1">
        <w:rPr>
          <w:rFonts w:cs="Times"/>
          <w:color w:val="000000" w:themeColor="text1"/>
        </w:rPr>
        <w:t xml:space="preserve"> to be advertised to the external networks are</w:t>
      </w:r>
      <w:r w:rsidR="002F05F2" w:rsidRPr="001B6BE1">
        <w:rPr>
          <w:rFonts w:cs="Times"/>
          <w:color w:val="000000" w:themeColor="text1"/>
        </w:rPr>
        <w:t xml:space="preserve"> stated as the </w:t>
      </w:r>
      <w:del w:id="399" w:author="Peter Gröschke" w:date="2022-10-02T14:34:00Z">
        <w:r w:rsidR="002F05F2" w:rsidRPr="001B6BE1" w:rsidDel="00EC058E">
          <w:rPr>
            <w:rFonts w:cs="Times"/>
            <w:color w:val="000000" w:themeColor="text1"/>
          </w:rPr>
          <w:delText xml:space="preserve">Public </w:delText>
        </w:r>
      </w:del>
      <w:ins w:id="400" w:author="Peter Gröschke" w:date="2022-10-02T14:34:00Z">
        <w:r w:rsidR="00EC058E">
          <w:rPr>
            <w:rFonts w:cs="Times"/>
            <w:color w:val="000000" w:themeColor="text1"/>
          </w:rPr>
          <w:t>p</w:t>
        </w:r>
        <w:r w:rsidR="00EC058E" w:rsidRPr="001B6BE1">
          <w:rPr>
            <w:rFonts w:cs="Times"/>
            <w:color w:val="000000" w:themeColor="text1"/>
          </w:rPr>
          <w:t xml:space="preserve">ublic </w:t>
        </w:r>
      </w:ins>
      <w:r w:rsidR="002F05F2" w:rsidRPr="001B6BE1">
        <w:rPr>
          <w:rFonts w:cs="Times"/>
          <w:color w:val="000000" w:themeColor="text1"/>
        </w:rPr>
        <w:t xml:space="preserve">IP </w:t>
      </w:r>
      <w:del w:id="401" w:author="Peter Gröschke" w:date="2022-10-02T14:34:00Z">
        <w:r w:rsidR="002F05F2" w:rsidRPr="001B6BE1" w:rsidDel="00EC058E">
          <w:rPr>
            <w:rFonts w:cs="Times"/>
            <w:color w:val="000000" w:themeColor="text1"/>
          </w:rPr>
          <w:delText xml:space="preserve">Prefix </w:delText>
        </w:r>
      </w:del>
      <w:ins w:id="402" w:author="Peter Gröschke" w:date="2022-10-02T14:34:00Z">
        <w:r w:rsidR="00EC058E">
          <w:rPr>
            <w:rFonts w:cs="Times"/>
            <w:color w:val="000000" w:themeColor="text1"/>
          </w:rPr>
          <w:t>p</w:t>
        </w:r>
        <w:r w:rsidR="00EC058E" w:rsidRPr="001B6BE1">
          <w:rPr>
            <w:rFonts w:cs="Times"/>
            <w:color w:val="000000" w:themeColor="text1"/>
          </w:rPr>
          <w:t xml:space="preserve">refix </w:t>
        </w:r>
      </w:ins>
      <w:r w:rsidR="002F05F2" w:rsidRPr="001B6BE1">
        <w:rPr>
          <w:rFonts w:cs="Times"/>
          <w:color w:val="000000" w:themeColor="text1"/>
        </w:rPr>
        <w:t>and</w:t>
      </w:r>
      <w:r w:rsidR="003E438A" w:rsidRPr="001B6BE1">
        <w:rPr>
          <w:rFonts w:cs="Times"/>
          <w:color w:val="000000" w:themeColor="text1"/>
        </w:rPr>
        <w:t xml:space="preserve"> network subnets which are to be advertised only within</w:t>
      </w:r>
      <w:r w:rsidR="002F05F2" w:rsidRPr="001B6BE1">
        <w:rPr>
          <w:rFonts w:cs="Times"/>
          <w:color w:val="000000" w:themeColor="text1"/>
        </w:rPr>
        <w:t xml:space="preserve"> the internal</w:t>
      </w:r>
      <w:r w:rsidR="00A5477A" w:rsidRPr="001B6BE1">
        <w:rPr>
          <w:rFonts w:cs="Times"/>
          <w:color w:val="000000" w:themeColor="text1"/>
        </w:rPr>
        <w:t xml:space="preserve"> SDN</w:t>
      </w:r>
      <w:r w:rsidR="002F05F2" w:rsidRPr="001B6BE1">
        <w:rPr>
          <w:rFonts w:cs="Times"/>
          <w:color w:val="000000" w:themeColor="text1"/>
        </w:rPr>
        <w:t xml:space="preserve"> network are stated as the </w:t>
      </w:r>
      <w:del w:id="403" w:author="Peter Gröschke" w:date="2022-10-02T14:34:00Z">
        <w:r w:rsidR="002F05F2" w:rsidRPr="001B6BE1" w:rsidDel="00EC058E">
          <w:rPr>
            <w:rFonts w:cs="Times"/>
            <w:color w:val="000000" w:themeColor="text1"/>
          </w:rPr>
          <w:delText xml:space="preserve">Private </w:delText>
        </w:r>
      </w:del>
      <w:ins w:id="404" w:author="Peter Gröschke" w:date="2022-10-02T14:34:00Z">
        <w:r w:rsidR="00EC058E">
          <w:rPr>
            <w:rFonts w:cs="Times"/>
            <w:color w:val="000000" w:themeColor="text1"/>
          </w:rPr>
          <w:t>p</w:t>
        </w:r>
        <w:r w:rsidR="00EC058E" w:rsidRPr="001B6BE1">
          <w:rPr>
            <w:rFonts w:cs="Times"/>
            <w:color w:val="000000" w:themeColor="text1"/>
          </w:rPr>
          <w:t xml:space="preserve">rivate </w:t>
        </w:r>
      </w:ins>
      <w:r w:rsidR="002F05F2" w:rsidRPr="001B6BE1">
        <w:rPr>
          <w:rFonts w:cs="Times"/>
          <w:color w:val="000000" w:themeColor="text1"/>
        </w:rPr>
        <w:t xml:space="preserve">IP </w:t>
      </w:r>
      <w:del w:id="405" w:author="Peter Gröschke" w:date="2022-10-02T14:34:00Z">
        <w:r w:rsidR="002F05F2" w:rsidRPr="001B6BE1" w:rsidDel="00EC058E">
          <w:rPr>
            <w:rFonts w:cs="Times"/>
            <w:color w:val="000000" w:themeColor="text1"/>
          </w:rPr>
          <w:delText>Prefix</w:delText>
        </w:r>
      </w:del>
      <w:ins w:id="406" w:author="Peter Gröschke" w:date="2022-10-02T14:34:00Z">
        <w:r w:rsidR="00EC058E">
          <w:rPr>
            <w:rFonts w:cs="Times"/>
            <w:color w:val="000000" w:themeColor="text1"/>
          </w:rPr>
          <w:t>p</w:t>
        </w:r>
        <w:r w:rsidR="00EC058E" w:rsidRPr="001B6BE1">
          <w:rPr>
            <w:rFonts w:cs="Times"/>
            <w:color w:val="000000" w:themeColor="text1"/>
          </w:rPr>
          <w:t>refix</w:t>
        </w:r>
      </w:ins>
      <w:r w:rsidR="002F05F2" w:rsidRPr="001B6BE1">
        <w:rPr>
          <w:rFonts w:cs="Times"/>
          <w:color w:val="000000" w:themeColor="text1"/>
        </w:rPr>
        <w:t>.</w:t>
      </w:r>
      <w:r w:rsidR="00D34D73" w:rsidRPr="001B6BE1">
        <w:rPr>
          <w:rFonts w:cs="Times"/>
          <w:color w:val="000000" w:themeColor="text1"/>
        </w:rPr>
        <w:t xml:space="preserve"> The </w:t>
      </w:r>
      <w:r w:rsidR="000A3EDB" w:rsidRPr="001B6BE1">
        <w:rPr>
          <w:rFonts w:cs="Times"/>
          <w:color w:val="000000" w:themeColor="text1"/>
        </w:rPr>
        <w:t>BGP-Speaker</w:t>
      </w:r>
      <w:r w:rsidR="00D34D73" w:rsidRPr="001B6BE1">
        <w:rPr>
          <w:rFonts w:cs="Times"/>
          <w:color w:val="000000" w:themeColor="text1"/>
        </w:rPr>
        <w:t xml:space="preserve"> needs to be configured with these </w:t>
      </w:r>
      <w:del w:id="407" w:author="Peter Gröschke" w:date="2022-10-02T14:34:00Z">
        <w:r w:rsidR="00D34D73" w:rsidRPr="001B6BE1" w:rsidDel="00EC058E">
          <w:rPr>
            <w:rFonts w:cs="Times"/>
            <w:color w:val="000000" w:themeColor="text1"/>
          </w:rPr>
          <w:delText xml:space="preserve">Public </w:delText>
        </w:r>
      </w:del>
      <w:ins w:id="408" w:author="Peter Gröschke" w:date="2022-10-02T14:34:00Z">
        <w:r w:rsidR="00EC058E">
          <w:rPr>
            <w:rFonts w:cs="Times"/>
            <w:color w:val="000000" w:themeColor="text1"/>
          </w:rPr>
          <w:t>p</w:t>
        </w:r>
        <w:r w:rsidR="00EC058E" w:rsidRPr="001B6BE1">
          <w:rPr>
            <w:rFonts w:cs="Times"/>
            <w:color w:val="000000" w:themeColor="text1"/>
          </w:rPr>
          <w:t xml:space="preserve">ublic </w:t>
        </w:r>
      </w:ins>
      <w:r w:rsidR="00D34D73" w:rsidRPr="001B6BE1">
        <w:rPr>
          <w:rFonts w:cs="Times"/>
          <w:color w:val="000000" w:themeColor="text1"/>
        </w:rPr>
        <w:t xml:space="preserve">IP </w:t>
      </w:r>
      <w:del w:id="409" w:author="Peter Gröschke" w:date="2022-10-02T14:34:00Z">
        <w:r w:rsidR="00D34D73" w:rsidRPr="001B6BE1" w:rsidDel="00EC058E">
          <w:rPr>
            <w:rFonts w:cs="Times"/>
            <w:color w:val="000000" w:themeColor="text1"/>
          </w:rPr>
          <w:delText xml:space="preserve">Prefixes </w:delText>
        </w:r>
      </w:del>
      <w:ins w:id="410" w:author="Peter Gröschke" w:date="2022-10-02T14:34:00Z">
        <w:r w:rsidR="00EC058E">
          <w:rPr>
            <w:rFonts w:cs="Times"/>
            <w:color w:val="000000" w:themeColor="text1"/>
          </w:rPr>
          <w:t>p</w:t>
        </w:r>
        <w:r w:rsidR="00EC058E" w:rsidRPr="001B6BE1">
          <w:rPr>
            <w:rFonts w:cs="Times"/>
            <w:color w:val="000000" w:themeColor="text1"/>
          </w:rPr>
          <w:t xml:space="preserve">refixes </w:t>
        </w:r>
      </w:ins>
      <w:r w:rsidR="00D34D73" w:rsidRPr="001B6BE1">
        <w:rPr>
          <w:rFonts w:cs="Times"/>
          <w:color w:val="000000" w:themeColor="text1"/>
        </w:rPr>
        <w:t xml:space="preserve">so that external BGP routers can reach to these subnets inside the SDN network. </w:t>
      </w:r>
      <w:r w:rsidR="00846032" w:rsidRPr="001B6BE1">
        <w:rPr>
          <w:rFonts w:cs="Times"/>
          <w:color w:val="000000" w:themeColor="text1"/>
        </w:rPr>
        <w:t xml:space="preserve">The detailed configuration file </w:t>
      </w:r>
      <w:r w:rsidR="00842442" w:rsidRPr="001B6BE1">
        <w:rPr>
          <w:rFonts w:cs="Times"/>
          <w:color w:val="000000" w:themeColor="text1"/>
        </w:rPr>
        <w:t>can be found</w:t>
      </w:r>
      <w:r w:rsidR="00846032" w:rsidRPr="001B6BE1">
        <w:rPr>
          <w:rFonts w:cs="Times"/>
          <w:color w:val="000000" w:themeColor="text1"/>
        </w:rPr>
        <w:t xml:space="preserve"> in the Appendix.</w:t>
      </w:r>
    </w:p>
    <w:p w14:paraId="5A225B3C" w14:textId="573CEC8D" w:rsidR="00A4448B" w:rsidRPr="001B6BE1" w:rsidRDefault="00A4448B" w:rsidP="00A4448B">
      <w:pPr>
        <w:rPr>
          <w:rFonts w:cs="Times"/>
          <w:color w:val="000000" w:themeColor="text1"/>
        </w:rPr>
      </w:pPr>
      <w:r w:rsidRPr="001B6BE1">
        <w:rPr>
          <w:rFonts w:cs="Times"/>
          <w:color w:val="000000" w:themeColor="text1"/>
        </w:rPr>
        <w:t xml:space="preserve">The SDN-IP </w:t>
      </w:r>
      <w:r w:rsidR="00F433FC" w:rsidRPr="001B6BE1">
        <w:rPr>
          <w:rFonts w:cs="Times"/>
          <w:color w:val="000000" w:themeColor="text1"/>
        </w:rPr>
        <w:t>application</w:t>
      </w:r>
      <w:r w:rsidRPr="001B6BE1">
        <w:rPr>
          <w:rFonts w:cs="Times"/>
          <w:color w:val="000000" w:themeColor="text1"/>
        </w:rPr>
        <w:t xml:space="preserve"> simply receives and analyses BGP routing data from the </w:t>
      </w:r>
      <w:r w:rsidR="000A3EDB" w:rsidRPr="001B6BE1">
        <w:rPr>
          <w:rFonts w:cs="Times"/>
          <w:color w:val="000000" w:themeColor="text1"/>
        </w:rPr>
        <w:t>BGP-</w:t>
      </w:r>
      <w:r w:rsidR="003276BA" w:rsidRPr="001B6BE1">
        <w:rPr>
          <w:rFonts w:cs="Times"/>
          <w:color w:val="000000" w:themeColor="text1"/>
        </w:rPr>
        <w:t>Speakers,</w:t>
      </w:r>
      <w:r w:rsidR="007B538E" w:rsidRPr="001B6BE1">
        <w:rPr>
          <w:rFonts w:cs="Times"/>
          <w:color w:val="000000" w:themeColor="text1"/>
        </w:rPr>
        <w:t xml:space="preserve"> but</w:t>
      </w:r>
      <w:r w:rsidRPr="001B6BE1">
        <w:rPr>
          <w:rFonts w:cs="Times"/>
          <w:color w:val="000000" w:themeColor="text1"/>
        </w:rPr>
        <w:t xml:space="preserve"> it never creates or retransmits </w:t>
      </w:r>
      <w:r w:rsidR="007B538E" w:rsidRPr="001B6BE1">
        <w:rPr>
          <w:rFonts w:cs="Times"/>
          <w:color w:val="000000" w:themeColor="text1"/>
        </w:rPr>
        <w:t xml:space="preserve">the </w:t>
      </w:r>
      <w:r w:rsidRPr="001B6BE1">
        <w:rPr>
          <w:rFonts w:cs="Times"/>
          <w:color w:val="000000" w:themeColor="text1"/>
        </w:rPr>
        <w:t>BGP routes. This</w:t>
      </w:r>
      <w:r w:rsidR="007B538E" w:rsidRPr="001B6BE1">
        <w:rPr>
          <w:rFonts w:cs="Times"/>
          <w:color w:val="000000" w:themeColor="text1"/>
        </w:rPr>
        <w:t xml:space="preserve"> application</w:t>
      </w:r>
      <w:r w:rsidRPr="001B6BE1">
        <w:rPr>
          <w:rFonts w:cs="Times"/>
          <w:color w:val="000000" w:themeColor="text1"/>
        </w:rPr>
        <w:t xml:space="preserve"> </w:t>
      </w:r>
      <w:r w:rsidR="007B538E" w:rsidRPr="001B6BE1">
        <w:rPr>
          <w:rFonts w:cs="Times"/>
          <w:color w:val="000000" w:themeColor="text1"/>
        </w:rPr>
        <w:t>performs as</w:t>
      </w:r>
      <w:r w:rsidRPr="001B6BE1">
        <w:rPr>
          <w:rFonts w:cs="Times"/>
          <w:color w:val="000000" w:themeColor="text1"/>
        </w:rPr>
        <w:t xml:space="preserve"> a subset of the iBGP protocol. The</w:t>
      </w:r>
      <w:r w:rsidR="007B538E" w:rsidRPr="001B6BE1">
        <w:rPr>
          <w:rFonts w:cs="Times"/>
          <w:color w:val="000000" w:themeColor="text1"/>
        </w:rPr>
        <w:t xml:space="preserve"> iBGP</w:t>
      </w:r>
      <w:r w:rsidRPr="001B6BE1">
        <w:rPr>
          <w:rFonts w:cs="Times"/>
          <w:color w:val="000000" w:themeColor="text1"/>
        </w:rPr>
        <w:t xml:space="preserve"> peering is between the </w:t>
      </w:r>
      <w:r w:rsidR="000A3EDB" w:rsidRPr="001B6BE1">
        <w:rPr>
          <w:rFonts w:cs="Times"/>
          <w:color w:val="000000" w:themeColor="text1"/>
        </w:rPr>
        <w:t>BGP-Speaker</w:t>
      </w:r>
      <w:r w:rsidRPr="001B6BE1">
        <w:rPr>
          <w:rFonts w:cs="Times"/>
          <w:color w:val="000000" w:themeColor="text1"/>
        </w:rPr>
        <w:t>s and the SDN-IP application instances</w:t>
      </w:r>
      <w:r w:rsidR="007B538E" w:rsidRPr="001B6BE1">
        <w:rPr>
          <w:rFonts w:cs="Times"/>
          <w:color w:val="000000" w:themeColor="text1"/>
        </w:rPr>
        <w:t>.</w:t>
      </w:r>
      <w:r w:rsidRPr="001B6BE1">
        <w:rPr>
          <w:rFonts w:cs="Times"/>
          <w:color w:val="000000" w:themeColor="text1"/>
        </w:rPr>
        <w:t xml:space="preserve"> </w:t>
      </w:r>
      <w:r w:rsidR="007B538E" w:rsidRPr="001B6BE1">
        <w:rPr>
          <w:rFonts w:cs="Times"/>
          <w:color w:val="000000" w:themeColor="text1"/>
        </w:rPr>
        <w:t>N</w:t>
      </w:r>
      <w:r w:rsidRPr="001B6BE1">
        <w:rPr>
          <w:rFonts w:cs="Times"/>
          <w:color w:val="000000" w:themeColor="text1"/>
        </w:rPr>
        <w:t>ote that iBGP peering is not required between the SDN-IP application instances.</w:t>
      </w:r>
      <w:r w:rsidR="002350A8" w:rsidRPr="001B6BE1">
        <w:rPr>
          <w:rFonts w:cs="Times"/>
          <w:color w:val="000000" w:themeColor="text1"/>
        </w:rPr>
        <w:t xml:space="preserve"> There is no direct communication between the SDN-IP application</w:t>
      </w:r>
      <w:r w:rsidR="00CB0B36" w:rsidRPr="001B6BE1">
        <w:rPr>
          <w:rFonts w:cs="Times"/>
          <w:color w:val="000000" w:themeColor="text1"/>
        </w:rPr>
        <w:t xml:space="preserve"> instances</w:t>
      </w:r>
      <w:r w:rsidR="002350A8" w:rsidRPr="001B6BE1">
        <w:rPr>
          <w:rFonts w:cs="Times"/>
          <w:color w:val="000000" w:themeColor="text1"/>
        </w:rPr>
        <w:t>, the Leader election service of ONOS decides the leader among SDN-IP applications</w:t>
      </w:r>
      <w:r w:rsidR="00CB0B36" w:rsidRPr="001B6BE1">
        <w:rPr>
          <w:rFonts w:cs="Times"/>
          <w:color w:val="000000" w:themeColor="text1"/>
        </w:rPr>
        <w:t xml:space="preserve"> and the elected application handles the complete functionality of SDN-IP application among the cluster</w:t>
      </w:r>
      <w:r w:rsidR="002350A8" w:rsidRPr="001B6BE1">
        <w:rPr>
          <w:rFonts w:cs="Times"/>
          <w:color w:val="000000" w:themeColor="text1"/>
        </w:rPr>
        <w:t xml:space="preserve">. </w:t>
      </w:r>
    </w:p>
    <w:p w14:paraId="0E96EA5E" w14:textId="468B3572" w:rsidR="00A4448B" w:rsidRPr="001B6BE1" w:rsidRDefault="00A4448B" w:rsidP="00A4448B">
      <w:pPr>
        <w:rPr>
          <w:rFonts w:cs="Times"/>
          <w:color w:val="000000" w:themeColor="text1"/>
        </w:rPr>
      </w:pPr>
      <w:r w:rsidRPr="001B6BE1">
        <w:rPr>
          <w:rFonts w:cs="Times"/>
          <w:color w:val="000000" w:themeColor="text1"/>
        </w:rPr>
        <w:t xml:space="preserve">In order for </w:t>
      </w:r>
      <w:r w:rsidR="00913B14" w:rsidRPr="001B6BE1">
        <w:rPr>
          <w:rFonts w:cs="Times"/>
          <w:color w:val="000000" w:themeColor="text1"/>
        </w:rPr>
        <w:t>Internet S</w:t>
      </w:r>
      <w:r w:rsidRPr="001B6BE1">
        <w:rPr>
          <w:rFonts w:cs="Times"/>
          <w:color w:val="000000" w:themeColor="text1"/>
        </w:rPr>
        <w:t xml:space="preserve">ervice </w:t>
      </w:r>
      <w:r w:rsidR="00913B14" w:rsidRPr="001B6BE1">
        <w:rPr>
          <w:rFonts w:cs="Times"/>
          <w:color w:val="000000" w:themeColor="text1"/>
        </w:rPr>
        <w:t>P</w:t>
      </w:r>
      <w:r w:rsidRPr="001B6BE1">
        <w:rPr>
          <w:rFonts w:cs="Times"/>
          <w:color w:val="000000" w:themeColor="text1"/>
        </w:rPr>
        <w:t>roviders to have a smooth integration of SDN</w:t>
      </w:r>
      <w:r w:rsidR="00913B14" w:rsidRPr="001B6BE1">
        <w:rPr>
          <w:rFonts w:cs="Times"/>
          <w:color w:val="000000" w:themeColor="text1"/>
        </w:rPr>
        <w:t xml:space="preserve"> network</w:t>
      </w:r>
      <w:r w:rsidRPr="001B6BE1">
        <w:rPr>
          <w:rFonts w:cs="Times"/>
          <w:color w:val="000000" w:themeColor="text1"/>
        </w:rPr>
        <w:t xml:space="preserve"> with the legacy networks, SDN-IP application </w:t>
      </w:r>
      <w:r w:rsidR="00913B14" w:rsidRPr="001B6BE1">
        <w:rPr>
          <w:rFonts w:cs="Times"/>
          <w:color w:val="000000" w:themeColor="text1"/>
        </w:rPr>
        <w:t xml:space="preserve">on ONOS </w:t>
      </w:r>
      <w:r w:rsidR="001F27B0" w:rsidRPr="001B6BE1">
        <w:rPr>
          <w:rFonts w:cs="Times"/>
          <w:color w:val="000000" w:themeColor="text1"/>
        </w:rPr>
        <w:t xml:space="preserve">provides the </w:t>
      </w:r>
      <w:del w:id="411" w:author="Peter Gröschke" w:date="2022-10-02T14:36:00Z">
        <w:r w:rsidR="001F27B0" w:rsidRPr="001B6BE1" w:rsidDel="00EC058E">
          <w:rPr>
            <w:rFonts w:cs="Times"/>
            <w:color w:val="000000" w:themeColor="text1"/>
          </w:rPr>
          <w:delText xml:space="preserve">great </w:delText>
        </w:r>
      </w:del>
      <w:r w:rsidR="001F27B0" w:rsidRPr="001B6BE1">
        <w:rPr>
          <w:rFonts w:cs="Times"/>
          <w:color w:val="000000" w:themeColor="text1"/>
        </w:rPr>
        <w:t xml:space="preserve">platform for all necessary aspects </w:t>
      </w:r>
      <w:r w:rsidRPr="001B6BE1">
        <w:rPr>
          <w:rFonts w:cs="Times"/>
          <w:color w:val="000000" w:themeColor="text1"/>
        </w:rPr>
        <w:t>in terms of routing and interoperability.</w:t>
      </w:r>
      <w:r w:rsidR="00883771" w:rsidRPr="001B6BE1">
        <w:rPr>
          <w:rFonts w:cs="Times"/>
          <w:color w:val="000000" w:themeColor="text1"/>
        </w:rPr>
        <w:t xml:space="preserve"> This application provides essential components the ISPs </w:t>
      </w:r>
      <w:del w:id="412" w:author="Peter Gröschke" w:date="2022-10-02T14:36:00Z">
        <w:r w:rsidR="00883771" w:rsidRPr="001B6BE1" w:rsidDel="00EC058E">
          <w:rPr>
            <w:rFonts w:cs="Times"/>
            <w:color w:val="000000" w:themeColor="text1"/>
          </w:rPr>
          <w:delText>will ask for</w:delText>
        </w:r>
      </w:del>
      <w:ins w:id="413" w:author="Peter Gröschke" w:date="2022-10-02T14:36:00Z">
        <w:r w:rsidR="00EC058E">
          <w:rPr>
            <w:rFonts w:cs="Times"/>
            <w:color w:val="000000" w:themeColor="text1"/>
          </w:rPr>
          <w:t>need</w:t>
        </w:r>
      </w:ins>
      <w:r w:rsidR="00883771" w:rsidRPr="001B6BE1">
        <w:rPr>
          <w:rFonts w:cs="Times"/>
          <w:color w:val="000000" w:themeColor="text1"/>
        </w:rPr>
        <w:t xml:space="preserve"> while migrating from the legacy IP networks to the Software-defined networks</w:t>
      </w:r>
      <w:r w:rsidR="00565D87" w:rsidRPr="001B6BE1">
        <w:rPr>
          <w:rFonts w:cs="Times"/>
          <w:color w:val="000000" w:themeColor="text1"/>
        </w:rPr>
        <w:t xml:space="preserve"> and strength the SDN approach</w:t>
      </w:r>
      <w:r w:rsidR="003E4527" w:rsidRPr="001B6BE1">
        <w:rPr>
          <w:rFonts w:cs="Times"/>
          <w:color w:val="000000" w:themeColor="text1"/>
        </w:rPr>
        <w:t xml:space="preserve"> for migration</w:t>
      </w:r>
      <w:r w:rsidR="00883771" w:rsidRPr="001B6BE1">
        <w:rPr>
          <w:rFonts w:cs="Times"/>
          <w:color w:val="000000" w:themeColor="text1"/>
        </w:rPr>
        <w:t xml:space="preserve">. </w:t>
      </w:r>
      <w:r w:rsidRPr="001B6BE1">
        <w:rPr>
          <w:rFonts w:cs="Times"/>
          <w:color w:val="000000" w:themeColor="text1"/>
        </w:rPr>
        <w:t>SDN</w:t>
      </w:r>
      <w:r w:rsidR="0022241B" w:rsidRPr="001B6BE1">
        <w:rPr>
          <w:rFonts w:cs="Times"/>
          <w:color w:val="000000" w:themeColor="text1"/>
        </w:rPr>
        <w:t xml:space="preserve"> fits </w:t>
      </w:r>
      <w:r w:rsidR="00DB480B" w:rsidRPr="001B6BE1">
        <w:rPr>
          <w:rFonts w:cs="Times"/>
          <w:color w:val="000000" w:themeColor="text1"/>
        </w:rPr>
        <w:t xml:space="preserve">as </w:t>
      </w:r>
      <w:r w:rsidR="0022241B" w:rsidRPr="001B6BE1">
        <w:rPr>
          <w:rFonts w:cs="Times"/>
          <w:color w:val="000000" w:themeColor="text1"/>
        </w:rPr>
        <w:t>best option for migrating</w:t>
      </w:r>
      <w:r w:rsidR="00DB480B" w:rsidRPr="001B6BE1">
        <w:rPr>
          <w:rFonts w:cs="Times"/>
          <w:color w:val="000000" w:themeColor="text1"/>
        </w:rPr>
        <w:t xml:space="preserve"> the</w:t>
      </w:r>
      <w:r w:rsidR="0022241B" w:rsidRPr="001B6BE1">
        <w:rPr>
          <w:rFonts w:cs="Times"/>
          <w:color w:val="000000" w:themeColor="text1"/>
        </w:rPr>
        <w:t xml:space="preserve"> networks as it</w:t>
      </w:r>
      <w:r w:rsidRPr="001B6BE1">
        <w:rPr>
          <w:rFonts w:cs="Times"/>
          <w:color w:val="000000" w:themeColor="text1"/>
        </w:rPr>
        <w:t xml:space="preserve"> opens up a number of possibilities for smart networking that is more effective at managing and running networks.</w:t>
      </w:r>
    </w:p>
    <w:p w14:paraId="38C3FF3F" w14:textId="77777777" w:rsidR="005629B1" w:rsidRPr="001B6BE1" w:rsidRDefault="005629B1" w:rsidP="00485420">
      <w:pPr>
        <w:rPr>
          <w:rFonts w:cs="Times"/>
          <w:color w:val="000000" w:themeColor="text1"/>
        </w:rPr>
        <w:sectPr w:rsidR="005629B1" w:rsidRPr="001B6BE1" w:rsidSect="005B3F86">
          <w:headerReference w:type="default" r:id="rId125"/>
          <w:headerReference w:type="first" r:id="rId126"/>
          <w:pgSz w:w="11907" w:h="16840" w:code="9"/>
          <w:pgMar w:top="1452" w:right="1134" w:bottom="1418" w:left="1701" w:header="1134" w:footer="567" w:gutter="0"/>
          <w:cols w:space="720"/>
          <w:titlePg/>
          <w:docGrid w:linePitch="272"/>
        </w:sectPr>
      </w:pPr>
    </w:p>
    <w:p w14:paraId="716AE095" w14:textId="38D0DBAD" w:rsidR="00D12451" w:rsidRPr="001B6BE1" w:rsidRDefault="00176F97" w:rsidP="005629B1">
      <w:pPr>
        <w:pStyle w:val="Heading1"/>
        <w:spacing w:before="0"/>
      </w:pPr>
      <w:bookmarkStart w:id="414" w:name="_Toc115032520"/>
      <w:r w:rsidRPr="001B6BE1">
        <w:lastRenderedPageBreak/>
        <w:t>S</w:t>
      </w:r>
      <w:r w:rsidR="00D12451" w:rsidRPr="001B6BE1">
        <w:t xml:space="preserve">ummary and </w:t>
      </w:r>
      <w:r w:rsidR="00420221" w:rsidRPr="001B6BE1">
        <w:t>P</w:t>
      </w:r>
      <w:r w:rsidR="00D12451" w:rsidRPr="001B6BE1">
        <w:t>erspectives</w:t>
      </w:r>
      <w:bookmarkEnd w:id="414"/>
    </w:p>
    <w:p w14:paraId="4FD6215E" w14:textId="0F253BDF" w:rsidR="00C8140E" w:rsidRPr="001B6BE1" w:rsidRDefault="007451BC" w:rsidP="00405F4D">
      <w:pPr>
        <w:rPr>
          <w:rFonts w:cs="Times"/>
          <w:color w:val="000000" w:themeColor="text1"/>
        </w:rPr>
      </w:pPr>
      <w:r w:rsidRPr="001B6BE1">
        <w:rPr>
          <w:rFonts w:cs="Times"/>
          <w:color w:val="000000" w:themeColor="text1"/>
        </w:rPr>
        <w:t xml:space="preserve">The aim of this </w:t>
      </w:r>
      <w:del w:id="415" w:author="Peter Gröschke" w:date="2022-10-02T14:37:00Z">
        <w:r w:rsidRPr="001B6BE1" w:rsidDel="00EC058E">
          <w:rPr>
            <w:rFonts w:cs="Times"/>
            <w:color w:val="000000" w:themeColor="text1"/>
          </w:rPr>
          <w:delText xml:space="preserve">Thesis </w:delText>
        </w:r>
      </w:del>
      <w:ins w:id="416" w:author="Peter Gröschke" w:date="2022-10-02T14:37:00Z">
        <w:r w:rsidR="00EC058E">
          <w:rPr>
            <w:rFonts w:cs="Times"/>
            <w:color w:val="000000" w:themeColor="text1"/>
          </w:rPr>
          <w:t>t</w:t>
        </w:r>
        <w:r w:rsidR="00EC058E" w:rsidRPr="001B6BE1">
          <w:rPr>
            <w:rFonts w:cs="Times"/>
            <w:color w:val="000000" w:themeColor="text1"/>
          </w:rPr>
          <w:t xml:space="preserve">hesis </w:t>
        </w:r>
      </w:ins>
      <w:r w:rsidRPr="001B6BE1">
        <w:rPr>
          <w:rFonts w:cs="Times"/>
          <w:color w:val="000000" w:themeColor="text1"/>
        </w:rPr>
        <w:t xml:space="preserve">was to </w:t>
      </w:r>
      <w:r w:rsidR="00FD03FD" w:rsidRPr="001B6BE1">
        <w:rPr>
          <w:rFonts w:cs="Times"/>
          <w:color w:val="000000" w:themeColor="text1"/>
        </w:rPr>
        <w:t xml:space="preserve">study the functionalities of </w:t>
      </w:r>
      <w:r w:rsidRPr="001B6BE1">
        <w:rPr>
          <w:rFonts w:cs="Times"/>
          <w:color w:val="000000" w:themeColor="text1"/>
        </w:rPr>
        <w:t>Software-defined Network</w:t>
      </w:r>
      <w:r w:rsidR="00FD03FD" w:rsidRPr="001B6BE1">
        <w:rPr>
          <w:rFonts w:cs="Times"/>
          <w:color w:val="000000" w:themeColor="text1"/>
        </w:rPr>
        <w:t xml:space="preserve">s </w:t>
      </w:r>
      <w:ins w:id="417" w:author="Peter Gröschke" w:date="2022-10-02T14:37:00Z">
        <w:r w:rsidR="00EC058E">
          <w:rPr>
            <w:rFonts w:cs="Times"/>
            <w:color w:val="000000" w:themeColor="text1"/>
          </w:rPr>
          <w:t xml:space="preserve">(SDN) </w:t>
        </w:r>
      </w:ins>
      <w:r w:rsidR="00FD03FD" w:rsidRPr="001B6BE1">
        <w:rPr>
          <w:rFonts w:cs="Times"/>
          <w:color w:val="000000" w:themeColor="text1"/>
        </w:rPr>
        <w:t xml:space="preserve">and practically develop the real-world resembling environment in the network emulator environment. </w:t>
      </w:r>
      <w:r w:rsidR="00D2527F" w:rsidRPr="001B6BE1">
        <w:rPr>
          <w:rFonts w:cs="Times"/>
          <w:color w:val="000000" w:themeColor="text1"/>
        </w:rPr>
        <w:t xml:space="preserve">Research about open-source SDN controllers was conducted to select the best controller from the available options. </w:t>
      </w:r>
      <w:r w:rsidRPr="001B6BE1">
        <w:rPr>
          <w:rFonts w:cs="Times"/>
          <w:color w:val="000000" w:themeColor="text1"/>
        </w:rPr>
        <w:t xml:space="preserve">Three SDN controllers, ONOS, OpenDaylight and Ryu were </w:t>
      </w:r>
      <w:r w:rsidR="00B816F4" w:rsidRPr="001B6BE1">
        <w:rPr>
          <w:rFonts w:cs="Times"/>
          <w:color w:val="000000" w:themeColor="text1"/>
        </w:rPr>
        <w:t xml:space="preserve">found to be the </w:t>
      </w:r>
      <w:r w:rsidR="00CA7865" w:rsidRPr="001B6BE1">
        <w:rPr>
          <w:rFonts w:cs="Times"/>
          <w:color w:val="000000" w:themeColor="text1"/>
        </w:rPr>
        <w:t>well-known</w:t>
      </w:r>
      <w:r w:rsidR="00B816F4" w:rsidRPr="001B6BE1">
        <w:rPr>
          <w:rFonts w:cs="Times"/>
          <w:color w:val="000000" w:themeColor="text1"/>
        </w:rPr>
        <w:t xml:space="preserve"> SDN controllers amongst the researchers, </w:t>
      </w:r>
      <w:r w:rsidR="002360A8" w:rsidRPr="001B6BE1">
        <w:rPr>
          <w:rFonts w:cs="Times"/>
          <w:color w:val="000000" w:themeColor="text1"/>
        </w:rPr>
        <w:t>developers,</w:t>
      </w:r>
      <w:r w:rsidR="00B816F4" w:rsidRPr="001B6BE1">
        <w:rPr>
          <w:rFonts w:cs="Times"/>
          <w:color w:val="000000" w:themeColor="text1"/>
        </w:rPr>
        <w:t xml:space="preserve"> and </w:t>
      </w:r>
      <w:commentRangeStart w:id="418"/>
      <w:r w:rsidR="00B816F4" w:rsidRPr="001B6BE1">
        <w:rPr>
          <w:rFonts w:cs="Times"/>
          <w:color w:val="000000" w:themeColor="text1"/>
        </w:rPr>
        <w:t xml:space="preserve">commercial users </w:t>
      </w:r>
      <w:commentRangeEnd w:id="418"/>
      <w:r w:rsidR="00EC058E">
        <w:rPr>
          <w:rStyle w:val="CommentReference"/>
        </w:rPr>
        <w:commentReference w:id="418"/>
      </w:r>
      <w:r w:rsidR="00B816F4" w:rsidRPr="001B6BE1">
        <w:rPr>
          <w:rFonts w:cs="Times"/>
          <w:color w:val="000000" w:themeColor="text1"/>
        </w:rPr>
        <w:t>of the SDN. These three controllers were studied in detail</w:t>
      </w:r>
      <w:del w:id="419" w:author="Peter Gröschke" w:date="2022-10-02T14:38:00Z">
        <w:r w:rsidR="00B816F4" w:rsidRPr="001B6BE1" w:rsidDel="00EC058E">
          <w:rPr>
            <w:rFonts w:cs="Times"/>
            <w:color w:val="000000" w:themeColor="text1"/>
          </w:rPr>
          <w:delText>ed</w:delText>
        </w:r>
      </w:del>
      <w:r w:rsidR="00B816F4" w:rsidRPr="001B6BE1">
        <w:rPr>
          <w:rFonts w:cs="Times"/>
          <w:color w:val="000000" w:themeColor="text1"/>
        </w:rPr>
        <w:t xml:space="preserve"> </w:t>
      </w:r>
      <w:r w:rsidR="00592865" w:rsidRPr="001B6BE1">
        <w:rPr>
          <w:rFonts w:cs="Times"/>
          <w:color w:val="000000" w:themeColor="text1"/>
        </w:rPr>
        <w:t xml:space="preserve">in terms of their functionality and the services they support and provide. </w:t>
      </w:r>
      <w:r w:rsidR="00B3136E" w:rsidRPr="001B6BE1">
        <w:rPr>
          <w:rFonts w:cs="Times"/>
          <w:color w:val="000000" w:themeColor="text1"/>
        </w:rPr>
        <w:t>Correspondingly two open-source network emulator environments</w:t>
      </w:r>
      <w:r w:rsidR="00563B83" w:rsidRPr="001B6BE1">
        <w:rPr>
          <w:rFonts w:cs="Times"/>
          <w:color w:val="000000" w:themeColor="text1"/>
        </w:rPr>
        <w:t xml:space="preserve">, GNS3 and Mininet, </w:t>
      </w:r>
      <w:r w:rsidR="00B3136E" w:rsidRPr="001B6BE1">
        <w:rPr>
          <w:rFonts w:cs="Times"/>
          <w:color w:val="000000" w:themeColor="text1"/>
        </w:rPr>
        <w:t xml:space="preserve">were selected </w:t>
      </w:r>
      <w:r w:rsidR="00563B83" w:rsidRPr="001B6BE1">
        <w:rPr>
          <w:rFonts w:cs="Times"/>
          <w:color w:val="000000" w:themeColor="text1"/>
        </w:rPr>
        <w:t>which support the software versions of virtual as well as real-world network devices.</w:t>
      </w:r>
    </w:p>
    <w:p w14:paraId="1BBE8F4A" w14:textId="192F2B89" w:rsidR="00C8140E" w:rsidRPr="001B6BE1" w:rsidRDefault="00C8140E" w:rsidP="004F1291">
      <w:pPr>
        <w:rPr>
          <w:rFonts w:cs="Times"/>
          <w:color w:val="000000" w:themeColor="text1"/>
        </w:rPr>
      </w:pPr>
      <w:r w:rsidRPr="001B6BE1">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1B6BE1">
        <w:rPr>
          <w:rFonts w:cs="Times"/>
          <w:color w:val="000000" w:themeColor="text1"/>
        </w:rPr>
        <w:t>From the studied architectures and selected SDN controllers for this thesis</w:t>
      </w:r>
      <w:r w:rsidR="001E616C" w:rsidRPr="001B6BE1">
        <w:rPr>
          <w:rFonts w:cs="Times"/>
          <w:color w:val="000000" w:themeColor="text1"/>
        </w:rPr>
        <w:t>,</w:t>
      </w:r>
      <w:r w:rsidR="000B3F7B" w:rsidRPr="001B6BE1">
        <w:rPr>
          <w:rFonts w:cs="Times"/>
          <w:color w:val="000000" w:themeColor="text1"/>
        </w:rPr>
        <w:t xml:space="preserve"> it was found that Ryu is developed on </w:t>
      </w:r>
      <w:r w:rsidR="005D6461" w:rsidRPr="001B6BE1">
        <w:rPr>
          <w:rFonts w:cs="Times"/>
          <w:color w:val="000000" w:themeColor="text1"/>
        </w:rPr>
        <w:t>the</w:t>
      </w:r>
      <w:r w:rsidR="000B3F7B" w:rsidRPr="001B6BE1">
        <w:rPr>
          <w:rFonts w:cs="Times"/>
          <w:color w:val="000000" w:themeColor="text1"/>
        </w:rPr>
        <w:t xml:space="preserve"> physically centralised architecture where as ONOS and OpenDaylight controllers are developed on the physically distributed and logically centralised architecture</w:t>
      </w:r>
      <w:r w:rsidR="001E616C" w:rsidRPr="001B6BE1">
        <w:rPr>
          <w:rFonts w:cs="Times"/>
          <w:color w:val="000000" w:themeColor="text1"/>
        </w:rPr>
        <w:t xml:space="preserve"> of SDN</w:t>
      </w:r>
      <w:r w:rsidR="000B3F7B" w:rsidRPr="001B6BE1">
        <w:rPr>
          <w:rFonts w:cs="Times"/>
          <w:color w:val="000000" w:themeColor="text1"/>
        </w:rPr>
        <w:t xml:space="preserve">. </w:t>
      </w:r>
      <w:r w:rsidR="008E4A64" w:rsidRPr="001B6BE1">
        <w:rPr>
          <w:rFonts w:cs="Times"/>
          <w:color w:val="000000" w:themeColor="text1"/>
        </w:rPr>
        <w:t xml:space="preserve">In other words, ONOS and OpenDaylight controllers were much easier to implement as a cluster of multiple controllers compared to the Ryu controller. </w:t>
      </w:r>
      <w:r w:rsidR="00E1049B" w:rsidRPr="001B6BE1">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1B6BE1">
        <w:rPr>
          <w:rFonts w:cs="Times"/>
          <w:color w:val="000000" w:themeColor="text1"/>
        </w:rPr>
        <w:t xml:space="preserve">, the updated versions of their software were found to be modified with several modules and these changes are yet to be well documented. During the testing of these SDN controllers those changes were </w:t>
      </w:r>
      <w:r w:rsidR="002360A8" w:rsidRPr="001B6BE1">
        <w:rPr>
          <w:rFonts w:cs="Times"/>
          <w:color w:val="000000" w:themeColor="text1"/>
        </w:rPr>
        <w:t>identified,</w:t>
      </w:r>
      <w:r w:rsidR="002744F2" w:rsidRPr="001B6BE1">
        <w:rPr>
          <w:rFonts w:cs="Times"/>
          <w:color w:val="000000" w:themeColor="text1"/>
        </w:rPr>
        <w:t xml:space="preserve"> and</w:t>
      </w:r>
      <w:r w:rsidR="00141B09" w:rsidRPr="001B6BE1">
        <w:rPr>
          <w:rFonts w:cs="Times"/>
          <w:color w:val="000000" w:themeColor="text1"/>
        </w:rPr>
        <w:t xml:space="preserve"> also other difficulties</w:t>
      </w:r>
      <w:r w:rsidR="002744F2" w:rsidRPr="001B6BE1">
        <w:rPr>
          <w:rFonts w:cs="Times"/>
          <w:color w:val="000000" w:themeColor="text1"/>
        </w:rPr>
        <w:t xml:space="preserve"> are documented in the section of their utilization in this thesis.</w:t>
      </w:r>
    </w:p>
    <w:p w14:paraId="0BC25A77" w14:textId="0AD4659B" w:rsidR="00141B09" w:rsidRPr="001B6BE1" w:rsidRDefault="00895498" w:rsidP="004F1291">
      <w:pPr>
        <w:rPr>
          <w:rFonts w:cs="Times"/>
          <w:color w:val="000000" w:themeColor="text1"/>
        </w:rPr>
      </w:pPr>
      <w:r w:rsidRPr="001B6BE1">
        <w:rPr>
          <w:rFonts w:cs="Times"/>
          <w:color w:val="000000" w:themeColor="text1"/>
        </w:rPr>
        <w:t xml:space="preserve">After complete installation and configuration of these SDN controllers, </w:t>
      </w:r>
      <w:r w:rsidR="00753BDE" w:rsidRPr="001B6BE1">
        <w:rPr>
          <w:rFonts w:cs="Times"/>
          <w:color w:val="000000" w:themeColor="text1"/>
        </w:rPr>
        <w:t>the detailed evaluation of controller in terms of its management and operation for different network services was accomplished.</w:t>
      </w:r>
      <w:r w:rsidR="001C2FFA" w:rsidRPr="001B6BE1">
        <w:rPr>
          <w:rFonts w:cs="Times"/>
          <w:color w:val="000000" w:themeColor="text1"/>
        </w:rPr>
        <w:t xml:space="preserve"> These network services were converted into possible use cases and implemented to test the performance of SDN controller for different network services.</w:t>
      </w:r>
      <w:r w:rsidR="00753BDE" w:rsidRPr="001B6BE1">
        <w:rPr>
          <w:rFonts w:cs="Times"/>
          <w:color w:val="000000" w:themeColor="text1"/>
        </w:rPr>
        <w:t xml:space="preserve"> However,</w:t>
      </w:r>
      <w:r w:rsidR="001824F8" w:rsidRPr="001B6BE1">
        <w:rPr>
          <w:rFonts w:cs="Times"/>
          <w:color w:val="000000" w:themeColor="text1"/>
        </w:rPr>
        <w:t xml:space="preserve"> given the course of this thesis</w:t>
      </w:r>
      <w:r w:rsidR="00753BDE" w:rsidRPr="001B6BE1">
        <w:rPr>
          <w:rFonts w:cs="Times"/>
          <w:color w:val="000000" w:themeColor="text1"/>
        </w:rPr>
        <w:t xml:space="preserve"> it was not feasible to</w:t>
      </w:r>
      <w:r w:rsidR="001824F8" w:rsidRPr="001B6BE1">
        <w:rPr>
          <w:rFonts w:cs="Times"/>
          <w:color w:val="000000" w:themeColor="text1"/>
        </w:rPr>
        <w:t xml:space="preserve"> evaluate all these network services </w:t>
      </w:r>
      <w:r w:rsidR="009D1224" w:rsidRPr="001B6BE1">
        <w:rPr>
          <w:rFonts w:cs="Times"/>
          <w:color w:val="000000" w:themeColor="text1"/>
        </w:rPr>
        <w:t>for</w:t>
      </w:r>
      <w:r w:rsidR="001824F8" w:rsidRPr="001B6BE1">
        <w:rPr>
          <w:rFonts w:cs="Times"/>
          <w:color w:val="000000" w:themeColor="text1"/>
        </w:rPr>
        <w:t xml:space="preserve"> all three selected SDN controllers</w:t>
      </w:r>
      <w:r w:rsidR="00753BDE" w:rsidRPr="001B6BE1">
        <w:rPr>
          <w:rFonts w:cs="Times"/>
          <w:color w:val="000000" w:themeColor="text1"/>
        </w:rPr>
        <w:t>.</w:t>
      </w:r>
      <w:r w:rsidR="001C2FFA" w:rsidRPr="001B6BE1">
        <w:rPr>
          <w:rFonts w:cs="Times"/>
          <w:color w:val="000000" w:themeColor="text1"/>
        </w:rPr>
        <w:t xml:space="preserve"> </w:t>
      </w:r>
      <w:r w:rsidR="00A03AF6" w:rsidRPr="001B6BE1">
        <w:rPr>
          <w:rFonts w:cs="Times"/>
          <w:color w:val="000000" w:themeColor="text1"/>
        </w:rPr>
        <w:t xml:space="preserve">The </w:t>
      </w:r>
      <w:r w:rsidR="007E3C71" w:rsidRPr="001B6BE1">
        <w:rPr>
          <w:rFonts w:cs="Times"/>
          <w:color w:val="000000" w:themeColor="text1"/>
        </w:rPr>
        <w:t xml:space="preserve">best practice of SDN network is to deploy multiple controllers in the control plane to address the challenges such as scalability, high </w:t>
      </w:r>
      <w:r w:rsidR="002360A8" w:rsidRPr="001B6BE1">
        <w:rPr>
          <w:rFonts w:cs="Times"/>
          <w:color w:val="000000" w:themeColor="text1"/>
        </w:rPr>
        <w:t>availability,</w:t>
      </w:r>
      <w:r w:rsidR="007E3C71" w:rsidRPr="001B6BE1">
        <w:rPr>
          <w:rFonts w:cs="Times"/>
          <w:color w:val="000000" w:themeColor="text1"/>
        </w:rPr>
        <w:t xml:space="preserve"> and redundancy. </w:t>
      </w:r>
      <w:r w:rsidR="00141B09" w:rsidRPr="001B6BE1">
        <w:rPr>
          <w:rFonts w:cs="Times"/>
          <w:color w:val="000000" w:themeColor="text1"/>
        </w:rPr>
        <w:t>To avail this practice</w:t>
      </w:r>
      <w:r w:rsidRPr="001B6BE1">
        <w:rPr>
          <w:rFonts w:cs="Times"/>
          <w:color w:val="000000" w:themeColor="text1"/>
        </w:rPr>
        <w:t xml:space="preserve"> to best use, physically centralised architected Ryu controller was not selected for implementing the use cases for this thesis. </w:t>
      </w:r>
      <w:r w:rsidR="009D1224" w:rsidRPr="001B6BE1">
        <w:rPr>
          <w:rFonts w:cs="Times"/>
          <w:color w:val="000000" w:themeColor="text1"/>
        </w:rPr>
        <w:t>During the installation and testing the OpenDaylight controller it was found that some major features</w:t>
      </w:r>
      <w:r w:rsidR="00F9319E" w:rsidRPr="001B6BE1">
        <w:rPr>
          <w:rFonts w:cs="Times"/>
          <w:color w:val="000000" w:themeColor="text1"/>
        </w:rPr>
        <w:t xml:space="preserve"> were not supported in the newer versions,</w:t>
      </w:r>
      <w:r w:rsidR="009D1224" w:rsidRPr="001B6BE1">
        <w:rPr>
          <w:rFonts w:cs="Times"/>
          <w:color w:val="000000" w:themeColor="text1"/>
        </w:rPr>
        <w:t xml:space="preserve"> such as GUI support </w:t>
      </w:r>
      <w:r w:rsidR="00F9319E" w:rsidRPr="001B6BE1">
        <w:rPr>
          <w:rFonts w:cs="Times"/>
          <w:color w:val="000000" w:themeColor="text1"/>
        </w:rPr>
        <w:t xml:space="preserve">since the Oxygen version release </w:t>
      </w:r>
      <w:r w:rsidR="009D1224" w:rsidRPr="001B6BE1">
        <w:rPr>
          <w:rFonts w:cs="Times"/>
          <w:color w:val="000000" w:themeColor="text1"/>
        </w:rPr>
        <w:t xml:space="preserve">and </w:t>
      </w:r>
      <w:r w:rsidR="00F9319E" w:rsidRPr="001B6BE1">
        <w:rPr>
          <w:rFonts w:cs="Times"/>
          <w:color w:val="000000" w:themeColor="text1"/>
        </w:rPr>
        <w:t>Layer 2 switch since the Fluorine version release</w:t>
      </w:r>
      <w:r w:rsidR="00B7405E" w:rsidRPr="001B6BE1">
        <w:rPr>
          <w:rFonts w:cs="Times"/>
          <w:color w:val="000000" w:themeColor="text1"/>
        </w:rPr>
        <w:t xml:space="preserve"> of the</w:t>
      </w:r>
      <w:r w:rsidR="00B61842" w:rsidRPr="001B6BE1">
        <w:rPr>
          <w:rFonts w:cs="Times"/>
          <w:color w:val="000000" w:themeColor="text1"/>
        </w:rPr>
        <w:t xml:space="preserve"> OpenDaylight</w:t>
      </w:r>
      <w:r w:rsidR="00B7405E" w:rsidRPr="001B6BE1">
        <w:rPr>
          <w:rFonts w:cs="Times"/>
          <w:color w:val="000000" w:themeColor="text1"/>
        </w:rPr>
        <w:t xml:space="preserve"> software</w:t>
      </w:r>
      <w:r w:rsidR="00F9319E" w:rsidRPr="001B6BE1">
        <w:rPr>
          <w:rFonts w:cs="Times"/>
          <w:color w:val="000000" w:themeColor="text1"/>
        </w:rPr>
        <w:t xml:space="preserve">. </w:t>
      </w:r>
      <w:r w:rsidR="00A85B99" w:rsidRPr="001B6BE1">
        <w:rPr>
          <w:rFonts w:cs="Times"/>
          <w:color w:val="000000" w:themeColor="text1"/>
        </w:rPr>
        <w:t xml:space="preserve">These applications were separated from OpenDaylight or there were </w:t>
      </w:r>
      <w:r w:rsidR="009D1224" w:rsidRPr="001B6BE1">
        <w:rPr>
          <w:rFonts w:cs="Times"/>
          <w:color w:val="000000" w:themeColor="text1"/>
        </w:rPr>
        <w:t xml:space="preserve">no longer </w:t>
      </w:r>
      <w:del w:id="420" w:author="Peter Gröschke" w:date="2022-10-02T14:40:00Z">
        <w:r w:rsidR="009D1224" w:rsidRPr="001B6BE1" w:rsidDel="005B2664">
          <w:rPr>
            <w:rFonts w:cs="Times"/>
            <w:color w:val="000000" w:themeColor="text1"/>
          </w:rPr>
          <w:delText>ha</w:delText>
        </w:r>
        <w:r w:rsidR="00A85B99" w:rsidRPr="001B6BE1" w:rsidDel="005B2664">
          <w:rPr>
            <w:rFonts w:cs="Times"/>
            <w:color w:val="000000" w:themeColor="text1"/>
          </w:rPr>
          <w:delText>d</w:delText>
        </w:r>
        <w:r w:rsidR="009D1224" w:rsidRPr="001B6BE1" w:rsidDel="005B2664">
          <w:rPr>
            <w:rFonts w:cs="Times"/>
            <w:color w:val="000000" w:themeColor="text1"/>
          </w:rPr>
          <w:delText xml:space="preserve"> </w:delText>
        </w:r>
      </w:del>
      <w:r w:rsidR="009D1224" w:rsidRPr="001B6BE1">
        <w:rPr>
          <w:rFonts w:cs="Times"/>
          <w:color w:val="000000" w:themeColor="text1"/>
        </w:rPr>
        <w:t>any contributors</w:t>
      </w:r>
      <w:r w:rsidR="00B61842" w:rsidRPr="001B6BE1">
        <w:rPr>
          <w:rFonts w:cs="Times"/>
          <w:color w:val="000000" w:themeColor="text1"/>
        </w:rPr>
        <w:t xml:space="preserve"> and </w:t>
      </w:r>
      <w:r w:rsidR="009D1224" w:rsidRPr="001B6BE1">
        <w:rPr>
          <w:rFonts w:cs="Times"/>
          <w:color w:val="000000" w:themeColor="text1"/>
        </w:rPr>
        <w:t>maintainers</w:t>
      </w:r>
      <w:r w:rsidR="001328FB" w:rsidRPr="001B6BE1">
        <w:rPr>
          <w:rFonts w:cs="Times"/>
          <w:color w:val="000000" w:themeColor="text1"/>
        </w:rPr>
        <w:t>,</w:t>
      </w:r>
      <w:r w:rsidR="009D1224" w:rsidRPr="001B6BE1">
        <w:rPr>
          <w:rFonts w:cs="Times"/>
          <w:color w:val="000000" w:themeColor="text1"/>
        </w:rPr>
        <w:t xml:space="preserve"> so </w:t>
      </w:r>
      <w:r w:rsidR="00A85B99" w:rsidRPr="001B6BE1">
        <w:rPr>
          <w:rFonts w:cs="Times"/>
          <w:color w:val="000000" w:themeColor="text1"/>
        </w:rPr>
        <w:t>these features were</w:t>
      </w:r>
      <w:r w:rsidR="009D1224" w:rsidRPr="001B6BE1">
        <w:rPr>
          <w:rFonts w:cs="Times"/>
          <w:color w:val="000000" w:themeColor="text1"/>
        </w:rPr>
        <w:t xml:space="preserve"> dropped</w:t>
      </w:r>
      <w:r w:rsidR="00A85B99" w:rsidRPr="001B6BE1">
        <w:rPr>
          <w:rFonts w:cs="Times"/>
          <w:color w:val="000000" w:themeColor="text1"/>
        </w:rPr>
        <w:t xml:space="preserve"> from the new versions. For these reasons, even OpenDaylight controller was </w:t>
      </w:r>
      <w:r w:rsidR="00D501C3" w:rsidRPr="001B6BE1">
        <w:rPr>
          <w:rFonts w:cs="Times"/>
          <w:color w:val="000000" w:themeColor="text1"/>
        </w:rPr>
        <w:t xml:space="preserve">not selected for implementing the use cases for this thesis. </w:t>
      </w:r>
      <w:r w:rsidR="000343C9" w:rsidRPr="001B6BE1">
        <w:rPr>
          <w:rFonts w:cs="Times"/>
          <w:color w:val="000000" w:themeColor="text1"/>
        </w:rPr>
        <w:t>All the use cases were implemented using the ONOS controller and Open vSwitches as network devices.</w:t>
      </w:r>
    </w:p>
    <w:p w14:paraId="070C7B48" w14:textId="28D85464" w:rsidR="00B7405E" w:rsidRPr="001B6BE1" w:rsidRDefault="00F61C78" w:rsidP="004F1291">
      <w:pPr>
        <w:rPr>
          <w:rFonts w:cs="Times"/>
          <w:color w:val="000000" w:themeColor="text1"/>
        </w:rPr>
      </w:pPr>
      <w:r w:rsidRPr="001B6BE1">
        <w:rPr>
          <w:rFonts w:cs="Times"/>
          <w:color w:val="000000" w:themeColor="text1"/>
        </w:rPr>
        <w:t>To evaluate the performance of ONOS controller, four different use cases were implemented</w:t>
      </w:r>
      <w:r w:rsidR="009B77ED" w:rsidRPr="001B6BE1">
        <w:rPr>
          <w:rFonts w:cs="Times"/>
          <w:color w:val="000000" w:themeColor="text1"/>
        </w:rPr>
        <w:t xml:space="preserve"> in this thesis</w:t>
      </w:r>
      <w:r w:rsidRPr="001B6BE1">
        <w:rPr>
          <w:rFonts w:cs="Times"/>
          <w:color w:val="000000" w:themeColor="text1"/>
        </w:rPr>
        <w:t xml:space="preserve">. </w:t>
      </w:r>
      <w:r w:rsidR="007F09C1" w:rsidRPr="001B6BE1">
        <w:rPr>
          <w:rFonts w:cs="Times"/>
          <w:color w:val="000000" w:themeColor="text1"/>
        </w:rPr>
        <w:t xml:space="preserve">For accurate analysation of operation of the ONOS controller, use cases were designed to test the different network services of different domains of networking. </w:t>
      </w:r>
      <w:r w:rsidR="00EE671F" w:rsidRPr="001B6BE1">
        <w:rPr>
          <w:rFonts w:cs="Times"/>
          <w:color w:val="000000" w:themeColor="text1"/>
        </w:rPr>
        <w:t>The ONOS controller was examined with the Layer 2 VPN service VPLS to isolate the Layer 2 overlay networks</w:t>
      </w:r>
      <w:r w:rsidR="000D5F1F" w:rsidRPr="001B6BE1">
        <w:rPr>
          <w:rFonts w:cs="Times"/>
          <w:color w:val="000000" w:themeColor="text1"/>
        </w:rPr>
        <w:t xml:space="preserve"> present</w:t>
      </w:r>
      <w:r w:rsidR="00036C1C" w:rsidRPr="001B6BE1">
        <w:rPr>
          <w:rFonts w:cs="Times"/>
          <w:color w:val="000000" w:themeColor="text1"/>
        </w:rPr>
        <w:t xml:space="preserve"> in the same subnet</w:t>
      </w:r>
      <w:r w:rsidR="00EE671F" w:rsidRPr="001B6BE1">
        <w:rPr>
          <w:rFonts w:cs="Times"/>
          <w:color w:val="000000" w:themeColor="text1"/>
        </w:rPr>
        <w:t>.</w:t>
      </w:r>
      <w:r w:rsidR="00187CC0" w:rsidRPr="001B6BE1">
        <w:rPr>
          <w:rFonts w:cs="Times"/>
          <w:color w:val="000000" w:themeColor="text1"/>
        </w:rPr>
        <w:t xml:space="preserve"> Different configuration methods were tested and </w:t>
      </w:r>
      <w:ins w:id="421" w:author="Peter Gröschke" w:date="2022-10-02T14:41:00Z">
        <w:r w:rsidR="005B2664">
          <w:rPr>
            <w:rFonts w:cs="Times"/>
            <w:color w:val="000000" w:themeColor="text1"/>
          </w:rPr>
          <w:t xml:space="preserve">the </w:t>
        </w:r>
      </w:ins>
      <w:r w:rsidR="00187CC0" w:rsidRPr="001B6BE1">
        <w:rPr>
          <w:rFonts w:cs="Times"/>
          <w:color w:val="000000" w:themeColor="text1"/>
        </w:rPr>
        <w:t xml:space="preserve">working of the VPLS application was evaluated in </w:t>
      </w:r>
      <w:del w:id="422" w:author="Peter Gröschke" w:date="2022-10-02T14:42:00Z">
        <w:r w:rsidR="00187CC0" w:rsidRPr="001B6BE1" w:rsidDel="005B2664">
          <w:rPr>
            <w:rFonts w:cs="Times"/>
            <w:color w:val="000000" w:themeColor="text1"/>
          </w:rPr>
          <w:delText xml:space="preserve">this </w:delText>
        </w:r>
      </w:del>
      <w:ins w:id="423" w:author="Peter Gröschke" w:date="2022-10-02T14:42:00Z">
        <w:r w:rsidR="005B2664">
          <w:rPr>
            <w:rFonts w:cs="Times"/>
            <w:color w:val="000000" w:themeColor="text1"/>
          </w:rPr>
          <w:t>the first</w:t>
        </w:r>
        <w:r w:rsidR="005B2664" w:rsidRPr="001B6BE1">
          <w:rPr>
            <w:rFonts w:cs="Times"/>
            <w:color w:val="000000" w:themeColor="text1"/>
          </w:rPr>
          <w:t xml:space="preserve"> </w:t>
        </w:r>
      </w:ins>
      <w:r w:rsidR="00187CC0" w:rsidRPr="001B6BE1">
        <w:rPr>
          <w:rFonts w:cs="Times"/>
          <w:color w:val="000000" w:themeColor="text1"/>
        </w:rPr>
        <w:t>use case. The ONOS controller was able to read the configuration file via VPLS application and successfully install the forwarding flow rules on the created testbed of network devices.</w:t>
      </w:r>
      <w:r w:rsidR="009C2AD4" w:rsidRPr="001B6BE1">
        <w:rPr>
          <w:rFonts w:cs="Times"/>
          <w:color w:val="000000" w:themeColor="text1"/>
        </w:rPr>
        <w:t xml:space="preserve"> </w:t>
      </w:r>
      <w:r w:rsidR="00040779" w:rsidRPr="001B6BE1">
        <w:rPr>
          <w:rFonts w:cs="Times"/>
          <w:color w:val="000000" w:themeColor="text1"/>
        </w:rPr>
        <w:t>To create the reliable SDN network, ONOS controller was analysed with the distributed implementation of the ONOS controllers. In this use case, three ONOS controllers were deployed to form a cluster and control the underlying network</w:t>
      </w:r>
      <w:r w:rsidR="003D1D47" w:rsidRPr="001B6BE1">
        <w:rPr>
          <w:rFonts w:cs="Times"/>
          <w:color w:val="000000" w:themeColor="text1"/>
        </w:rPr>
        <w:t xml:space="preserve">. </w:t>
      </w:r>
      <w:r w:rsidR="000D5F1F" w:rsidRPr="001B6BE1">
        <w:rPr>
          <w:rFonts w:cs="Times"/>
          <w:color w:val="000000" w:themeColor="text1"/>
        </w:rPr>
        <w:t>The communication within the cluster of</w:t>
      </w:r>
      <w:r w:rsidR="009C0275" w:rsidRPr="001B6BE1">
        <w:rPr>
          <w:rFonts w:cs="Times"/>
          <w:color w:val="000000" w:themeColor="text1"/>
        </w:rPr>
        <w:t xml:space="preserve"> controllers </w:t>
      </w:r>
      <w:r w:rsidR="00C22FD5" w:rsidRPr="001B6BE1">
        <w:rPr>
          <w:rFonts w:cs="Times"/>
          <w:color w:val="000000" w:themeColor="text1"/>
        </w:rPr>
        <w:t>and</w:t>
      </w:r>
      <w:r w:rsidR="009C0275" w:rsidRPr="001B6BE1">
        <w:rPr>
          <w:rFonts w:cs="Times"/>
          <w:color w:val="000000" w:themeColor="text1"/>
        </w:rPr>
        <w:t xml:space="preserve"> distribut</w:t>
      </w:r>
      <w:r w:rsidR="003A3858" w:rsidRPr="001B6BE1">
        <w:rPr>
          <w:rFonts w:cs="Times"/>
          <w:color w:val="000000" w:themeColor="text1"/>
        </w:rPr>
        <w:t>ion</w:t>
      </w:r>
      <w:r w:rsidR="00364F59" w:rsidRPr="001B6BE1">
        <w:rPr>
          <w:rFonts w:cs="Times"/>
          <w:color w:val="000000" w:themeColor="text1"/>
        </w:rPr>
        <w:t xml:space="preserve"> of</w:t>
      </w:r>
      <w:r w:rsidR="009C0275" w:rsidRPr="001B6BE1">
        <w:rPr>
          <w:rFonts w:cs="Times"/>
          <w:color w:val="000000" w:themeColor="text1"/>
        </w:rPr>
        <w:t xml:space="preserve"> network devices among themselves</w:t>
      </w:r>
      <w:r w:rsidR="00C22FD5" w:rsidRPr="001B6BE1">
        <w:rPr>
          <w:rFonts w:cs="Times"/>
          <w:color w:val="000000" w:themeColor="text1"/>
        </w:rPr>
        <w:t xml:space="preserve"> was evaluated</w:t>
      </w:r>
      <w:r w:rsidR="007E5C98" w:rsidRPr="001B6BE1">
        <w:rPr>
          <w:rFonts w:cs="Times"/>
          <w:color w:val="000000" w:themeColor="text1"/>
        </w:rPr>
        <w:t xml:space="preserve"> in </w:t>
      </w:r>
      <w:del w:id="424" w:author="Peter Gröschke" w:date="2022-10-02T14:42:00Z">
        <w:r w:rsidR="007E5C98" w:rsidRPr="001B6BE1" w:rsidDel="005B2664">
          <w:rPr>
            <w:rFonts w:cs="Times"/>
            <w:color w:val="000000" w:themeColor="text1"/>
          </w:rPr>
          <w:delText xml:space="preserve">this </w:delText>
        </w:r>
      </w:del>
      <w:ins w:id="425" w:author="Peter Gröschke" w:date="2022-10-02T14:42:00Z">
        <w:r w:rsidR="005B2664">
          <w:rPr>
            <w:rFonts w:cs="Times"/>
            <w:color w:val="000000" w:themeColor="text1"/>
          </w:rPr>
          <w:t>the second</w:t>
        </w:r>
        <w:r w:rsidR="005B2664" w:rsidRPr="001B6BE1">
          <w:rPr>
            <w:rFonts w:cs="Times"/>
            <w:color w:val="000000" w:themeColor="text1"/>
          </w:rPr>
          <w:t xml:space="preserve"> </w:t>
        </w:r>
      </w:ins>
      <w:r w:rsidR="007E5C98" w:rsidRPr="001B6BE1">
        <w:rPr>
          <w:rFonts w:cs="Times"/>
          <w:color w:val="000000" w:themeColor="text1"/>
        </w:rPr>
        <w:t>use case</w:t>
      </w:r>
      <w:r w:rsidR="00C22FD5" w:rsidRPr="001B6BE1">
        <w:rPr>
          <w:rFonts w:cs="Times"/>
          <w:color w:val="000000" w:themeColor="text1"/>
        </w:rPr>
        <w:t>. Also, proof and validation of functioning failover of an instance of controller, network device and link between network devices was carried out to examine the resilience of the ONOS controller.</w:t>
      </w:r>
    </w:p>
    <w:p w14:paraId="65211F91" w14:textId="0E2B5755" w:rsidR="00A60EC9" w:rsidRPr="001B6BE1" w:rsidRDefault="004A3F16" w:rsidP="004F1291">
      <w:r w:rsidRPr="001B6BE1">
        <w:rPr>
          <w:rFonts w:cs="Times"/>
          <w:color w:val="000000" w:themeColor="text1"/>
        </w:rPr>
        <w:t xml:space="preserve">Further, the ONOS controller was tested with </w:t>
      </w:r>
      <w:del w:id="426" w:author="Peter Gröschke" w:date="2022-10-02T14:43:00Z">
        <w:r w:rsidRPr="001B6BE1" w:rsidDel="005B2664">
          <w:rPr>
            <w:rFonts w:cs="Times"/>
            <w:color w:val="000000" w:themeColor="text1"/>
          </w:rPr>
          <w:delText xml:space="preserve">one of the important </w:delText>
        </w:r>
        <w:r w:rsidR="002360A8" w:rsidRPr="001B6BE1" w:rsidDel="005B2664">
          <w:rPr>
            <w:rFonts w:cs="Times"/>
            <w:color w:val="000000" w:themeColor="text1"/>
          </w:rPr>
          <w:delText>advancements</w:delText>
        </w:r>
        <w:r w:rsidRPr="001B6BE1" w:rsidDel="005B2664">
          <w:rPr>
            <w:rFonts w:cs="Times"/>
            <w:color w:val="000000" w:themeColor="text1"/>
          </w:rPr>
          <w:delText xml:space="preserve"> of networking, </w:delText>
        </w:r>
      </w:del>
      <w:r w:rsidRPr="001B6BE1">
        <w:rPr>
          <w:rFonts w:cs="Times"/>
          <w:color w:val="000000" w:themeColor="text1"/>
        </w:rPr>
        <w:t>IPv6 addressing scheme.</w:t>
      </w:r>
      <w:r w:rsidR="00F73A6F" w:rsidRPr="001B6BE1">
        <w:rPr>
          <w:rFonts w:cs="Times"/>
          <w:color w:val="000000" w:themeColor="text1"/>
        </w:rPr>
        <w:t xml:space="preserve"> </w:t>
      </w:r>
      <w:r w:rsidR="00102A4F" w:rsidRPr="001B6BE1">
        <w:rPr>
          <w:rFonts w:cs="Times"/>
          <w:color w:val="000000" w:themeColor="text1"/>
        </w:rPr>
        <w:t xml:space="preserve">This </w:t>
      </w:r>
      <w:ins w:id="427" w:author="Peter Gröschke" w:date="2022-10-02T14:43:00Z">
        <w:r w:rsidR="005B2664">
          <w:rPr>
            <w:rFonts w:cs="Times"/>
            <w:color w:val="000000" w:themeColor="text1"/>
          </w:rPr>
          <w:t xml:space="preserve">third </w:t>
        </w:r>
      </w:ins>
      <w:r w:rsidR="00102A4F" w:rsidRPr="001B6BE1">
        <w:rPr>
          <w:rFonts w:cs="Times"/>
          <w:color w:val="000000" w:themeColor="text1"/>
        </w:rPr>
        <w:t xml:space="preserve">use case was evaluated with both IPv6 and IPv4 addressing scheme </w:t>
      </w:r>
      <w:r w:rsidR="004F1291" w:rsidRPr="001B6BE1">
        <w:rPr>
          <w:rFonts w:cs="Times"/>
          <w:color w:val="000000" w:themeColor="text1"/>
        </w:rPr>
        <w:t xml:space="preserve">simultaneously and </w:t>
      </w:r>
      <w:r w:rsidR="00E43F72" w:rsidRPr="001B6BE1">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sidRPr="001B6BE1">
        <w:rPr>
          <w:rFonts w:cs="Times"/>
          <w:color w:val="000000" w:themeColor="text1"/>
        </w:rPr>
        <w:t xml:space="preserve">based </w:t>
      </w:r>
      <w:r w:rsidR="00E43F72" w:rsidRPr="001B6BE1">
        <w:rPr>
          <w:rFonts w:cs="Times"/>
          <w:color w:val="000000" w:themeColor="text1"/>
        </w:rPr>
        <w:t>net</w:t>
      </w:r>
      <w:r w:rsidR="00BD004A" w:rsidRPr="001B6BE1">
        <w:rPr>
          <w:rFonts w:cs="Times"/>
          <w:color w:val="000000" w:themeColor="text1"/>
        </w:rPr>
        <w:t xml:space="preserve">works to IPv6 </w:t>
      </w:r>
      <w:r w:rsidR="00846035" w:rsidRPr="001B6BE1">
        <w:rPr>
          <w:rFonts w:cs="Times"/>
          <w:color w:val="000000" w:themeColor="text1"/>
        </w:rPr>
        <w:t>networks</w:t>
      </w:r>
      <w:r w:rsidR="00BD004A" w:rsidRPr="001B6BE1">
        <w:rPr>
          <w:rFonts w:cs="Times"/>
          <w:color w:val="000000" w:themeColor="text1"/>
        </w:rPr>
        <w:t xml:space="preserve">. </w:t>
      </w:r>
      <w:r w:rsidR="00BD004A" w:rsidRPr="001B6BE1">
        <w:t>Finally</w:t>
      </w:r>
      <w:r w:rsidR="00864363" w:rsidRPr="001B6BE1">
        <w:t>,</w:t>
      </w:r>
      <w:r w:rsidR="00BD004A" w:rsidRPr="001B6BE1">
        <w:t xml:space="preserve"> </w:t>
      </w:r>
      <w:r w:rsidR="00A46A81" w:rsidRPr="001B6BE1">
        <w:t xml:space="preserve">to illustrate the integration of </w:t>
      </w:r>
      <w:r w:rsidR="00BD004A" w:rsidRPr="001B6BE1">
        <w:t>SDN network with the legacy networks</w:t>
      </w:r>
      <w:r w:rsidR="00A46A81" w:rsidRPr="001B6BE1">
        <w:t xml:space="preserve"> </w:t>
      </w:r>
      <w:r w:rsidR="00A60EC9" w:rsidRPr="001B6BE1">
        <w:t xml:space="preserve">and evaluate routing with </w:t>
      </w:r>
      <w:r w:rsidR="00375172" w:rsidRPr="001B6BE1">
        <w:t xml:space="preserve">the </w:t>
      </w:r>
      <w:r w:rsidR="00A60EC9" w:rsidRPr="001B6BE1">
        <w:t>ONOS control</w:t>
      </w:r>
      <w:r w:rsidR="00A60EC9" w:rsidRPr="001B6BE1">
        <w:lastRenderedPageBreak/>
        <w:t xml:space="preserve">ler, </w:t>
      </w:r>
      <w:r w:rsidR="008A79DD" w:rsidRPr="001B6BE1">
        <w:t>a</w:t>
      </w:r>
      <w:ins w:id="428" w:author="Peter Gröschke" w:date="2022-10-02T14:55:00Z">
        <w:r w:rsidR="009E3639">
          <w:t xml:space="preserve"> fourth</w:t>
        </w:r>
      </w:ins>
      <w:r w:rsidR="00A60EC9" w:rsidRPr="001B6BE1">
        <w:t xml:space="preserve"> use case was </w:t>
      </w:r>
      <w:r w:rsidR="008A79DD" w:rsidRPr="001B6BE1">
        <w:t>implemented</w:t>
      </w:r>
      <w:r w:rsidR="00A60EC9" w:rsidRPr="001B6BE1">
        <w:t xml:space="preserve">. In this use case, assessment of </w:t>
      </w:r>
      <w:r w:rsidR="00A46A81" w:rsidRPr="001B6BE1">
        <w:t>how routing information is exchanged between the networks via SDN-IP application</w:t>
      </w:r>
      <w:r w:rsidR="00A60EC9" w:rsidRPr="001B6BE1">
        <w:t xml:space="preserve"> was carried out</w:t>
      </w:r>
      <w:r w:rsidR="00A46A81" w:rsidRPr="001B6BE1">
        <w:t>.</w:t>
      </w:r>
      <w:r w:rsidR="001828D2" w:rsidRPr="001B6BE1">
        <w:t xml:space="preserve"> </w:t>
      </w:r>
      <w:r w:rsidR="00E3727E" w:rsidRPr="001B6BE1">
        <w:t xml:space="preserve">The process of migration from </w:t>
      </w:r>
      <w:r w:rsidR="002360A8" w:rsidRPr="001B6BE1">
        <w:t>legacy-based</w:t>
      </w:r>
      <w:r w:rsidR="00E3727E" w:rsidRPr="001B6BE1">
        <w:t xml:space="preserve"> networks to SDN network</w:t>
      </w:r>
      <w:r w:rsidR="00520985" w:rsidRPr="001B6BE1">
        <w:t xml:space="preserve"> was </w:t>
      </w:r>
      <w:r w:rsidR="00332B0E" w:rsidRPr="001B6BE1">
        <w:t>examined</w:t>
      </w:r>
      <w:r w:rsidR="00E3727E" w:rsidRPr="001B6BE1">
        <w:t xml:space="preserve"> w</w:t>
      </w:r>
      <w:r w:rsidR="00520985" w:rsidRPr="001B6BE1">
        <w:t xml:space="preserve">hich provides the feasible solution of migration </w:t>
      </w:r>
      <w:r w:rsidR="00531911" w:rsidRPr="001B6BE1">
        <w:t>to service providers.</w:t>
      </w:r>
      <w:r w:rsidR="00E3727E" w:rsidRPr="001B6BE1">
        <w:t xml:space="preserve"> </w:t>
      </w:r>
    </w:p>
    <w:p w14:paraId="2597C280" w14:textId="41AE4112" w:rsidR="001D18D3" w:rsidRPr="001B6BE1" w:rsidRDefault="007B06B7" w:rsidP="008C3E7F">
      <w:pPr>
        <w:rPr>
          <w:rFonts w:cs="Times"/>
          <w:color w:val="000000" w:themeColor="text1"/>
        </w:rPr>
      </w:pPr>
      <w:r w:rsidRPr="001B6BE1">
        <w:rPr>
          <w:rFonts w:cs="Times"/>
          <w:color w:val="000000" w:themeColor="text1"/>
        </w:rPr>
        <w:t xml:space="preserve">The SDN promises to provide the feasible solutions for challenges faced by service providers, network managers and network designers to deploy the ideal network infrastructure. </w:t>
      </w:r>
      <w:r w:rsidR="008C3E7F" w:rsidRPr="001B6BE1">
        <w:rPr>
          <w:rFonts w:cs="Times"/>
          <w:color w:val="000000" w:themeColor="text1"/>
        </w:rPr>
        <w:t xml:space="preserve">However, given the new approach of the networking, SDN itself </w:t>
      </w:r>
      <w:del w:id="429" w:author="Peter Gröschke" w:date="2022-10-02T14:56:00Z">
        <w:r w:rsidR="008C3E7F" w:rsidRPr="001B6BE1" w:rsidDel="009E3639">
          <w:rPr>
            <w:rFonts w:cs="Times"/>
            <w:color w:val="000000" w:themeColor="text1"/>
          </w:rPr>
          <w:delText xml:space="preserve">has to </w:delText>
        </w:r>
      </w:del>
      <w:r w:rsidR="008C3E7F" w:rsidRPr="001B6BE1">
        <w:rPr>
          <w:rFonts w:cs="Times"/>
          <w:color w:val="000000" w:themeColor="text1"/>
        </w:rPr>
        <w:t>face</w:t>
      </w:r>
      <w:ins w:id="430" w:author="Peter Gröschke" w:date="2022-10-02T14:56:00Z">
        <w:r w:rsidR="009E3639">
          <w:rPr>
            <w:rFonts w:cs="Times"/>
            <w:color w:val="000000" w:themeColor="text1"/>
          </w:rPr>
          <w:t>s</w:t>
        </w:r>
      </w:ins>
      <w:r w:rsidR="008C3E7F" w:rsidRPr="001B6BE1">
        <w:rPr>
          <w:rFonts w:cs="Times"/>
          <w:color w:val="000000" w:themeColor="text1"/>
        </w:rPr>
        <w:t xml:space="preserve"> some difficulties. </w:t>
      </w:r>
      <w:commentRangeStart w:id="431"/>
      <w:r w:rsidR="00D46440" w:rsidRPr="001B6BE1">
        <w:rPr>
          <w:rFonts w:cs="Times"/>
          <w:color w:val="000000" w:themeColor="text1"/>
        </w:rPr>
        <w:t>Due to centralised control unit for the network devices, s</w:t>
      </w:r>
      <w:r w:rsidRPr="001B6BE1">
        <w:rPr>
          <w:rFonts w:cs="Times"/>
          <w:color w:val="000000" w:themeColor="text1"/>
        </w:rPr>
        <w:t xml:space="preserve">ecurity measures </w:t>
      </w:r>
      <w:r w:rsidR="00D46440" w:rsidRPr="001B6BE1">
        <w:rPr>
          <w:rFonts w:cs="Times"/>
          <w:color w:val="000000" w:themeColor="text1"/>
        </w:rPr>
        <w:t xml:space="preserve">for that central unit becomes the </w:t>
      </w:r>
      <w:r w:rsidR="002360A8" w:rsidRPr="001B6BE1">
        <w:rPr>
          <w:rFonts w:cs="Times"/>
          <w:color w:val="000000" w:themeColor="text1"/>
        </w:rPr>
        <w:t>topmost</w:t>
      </w:r>
      <w:r w:rsidR="000956A3" w:rsidRPr="001B6BE1">
        <w:rPr>
          <w:rFonts w:cs="Times"/>
          <w:color w:val="000000" w:themeColor="text1"/>
        </w:rPr>
        <w:t xml:space="preserve"> concern</w:t>
      </w:r>
      <w:commentRangeEnd w:id="431"/>
      <w:r w:rsidR="009E3639">
        <w:rPr>
          <w:rStyle w:val="CommentReference"/>
        </w:rPr>
        <w:commentReference w:id="431"/>
      </w:r>
      <w:r w:rsidR="00D46440" w:rsidRPr="001B6BE1">
        <w:rPr>
          <w:rFonts w:cs="Times"/>
          <w:color w:val="000000" w:themeColor="text1"/>
        </w:rPr>
        <w:t xml:space="preserve">. Any attack on the SDN controller would </w:t>
      </w:r>
      <w:r w:rsidR="008C3E7F" w:rsidRPr="001B6BE1">
        <w:rPr>
          <w:rFonts w:cs="Times"/>
          <w:color w:val="000000" w:themeColor="text1"/>
        </w:rPr>
        <w:t>disrupt the entire performance of the underlying network.</w:t>
      </w:r>
      <w:r w:rsidR="00CE544D" w:rsidRPr="001B6BE1">
        <w:rPr>
          <w:rFonts w:cs="Times"/>
          <w:color w:val="000000" w:themeColor="text1"/>
        </w:rPr>
        <w:t xml:space="preserve"> Research </w:t>
      </w:r>
      <w:r w:rsidR="0001585D" w:rsidRPr="001B6BE1">
        <w:rPr>
          <w:rFonts w:cs="Times"/>
          <w:color w:val="000000" w:themeColor="text1"/>
        </w:rPr>
        <w:t xml:space="preserve">about possible attacks are being carried out </w:t>
      </w:r>
      <w:r w:rsidR="00CE544D" w:rsidRPr="001B6BE1">
        <w:rPr>
          <w:rFonts w:cs="Times"/>
          <w:color w:val="000000" w:themeColor="text1"/>
        </w:rPr>
        <w:t xml:space="preserve">and defence systems are prototyped to </w:t>
      </w:r>
      <w:r w:rsidR="0001585D" w:rsidRPr="001B6BE1">
        <w:rPr>
          <w:rFonts w:cs="Times"/>
          <w:color w:val="000000" w:themeColor="text1"/>
        </w:rPr>
        <w:t>protect the SDN networks from the security threats.</w:t>
      </w:r>
      <w:r w:rsidR="008C3E7F" w:rsidRPr="001B6BE1">
        <w:rPr>
          <w:rFonts w:cs="Times"/>
          <w:color w:val="000000" w:themeColor="text1"/>
        </w:rPr>
        <w:t xml:space="preserve"> </w:t>
      </w:r>
      <w:r w:rsidR="0030600C" w:rsidRPr="001B6BE1">
        <w:rPr>
          <w:rFonts w:cs="Times"/>
          <w:color w:val="000000" w:themeColor="text1"/>
        </w:rPr>
        <w:t>A</w:t>
      </w:r>
      <w:r w:rsidR="00D46440" w:rsidRPr="001B6BE1">
        <w:rPr>
          <w:rFonts w:cs="Times"/>
          <w:color w:val="000000" w:themeColor="text1"/>
        </w:rPr>
        <w:t>nother problem</w:t>
      </w:r>
      <w:r w:rsidR="008C3E7F" w:rsidRPr="001B6BE1">
        <w:rPr>
          <w:rFonts w:cs="Times"/>
          <w:color w:val="000000" w:themeColor="text1"/>
        </w:rPr>
        <w:t xml:space="preserve"> is</w:t>
      </w:r>
      <w:r w:rsidR="00D46440" w:rsidRPr="001B6BE1">
        <w:rPr>
          <w:rFonts w:cs="Times"/>
          <w:color w:val="000000" w:themeColor="text1"/>
        </w:rPr>
        <w:t xml:space="preserve"> excessive overhead</w:t>
      </w:r>
      <w:r w:rsidR="008C3E7F" w:rsidRPr="001B6BE1">
        <w:rPr>
          <w:rFonts w:cs="Times"/>
          <w:color w:val="000000" w:themeColor="text1"/>
        </w:rPr>
        <w:t xml:space="preserve"> of network controlling packets. </w:t>
      </w:r>
      <w:r w:rsidR="008B56B8" w:rsidRPr="001B6BE1">
        <w:rPr>
          <w:rFonts w:cs="Times"/>
          <w:color w:val="000000" w:themeColor="text1"/>
        </w:rPr>
        <w:t xml:space="preserve">The continuous monitoring of all </w:t>
      </w:r>
      <w:r w:rsidR="008F5F24" w:rsidRPr="001B6BE1">
        <w:rPr>
          <w:rFonts w:cs="Times"/>
          <w:color w:val="000000" w:themeColor="text1"/>
        </w:rPr>
        <w:t xml:space="preserve">the underlying </w:t>
      </w:r>
      <w:r w:rsidR="008B56B8" w:rsidRPr="001B6BE1">
        <w:rPr>
          <w:rFonts w:cs="Times"/>
          <w:color w:val="000000" w:themeColor="text1"/>
        </w:rPr>
        <w:t>network devices</w:t>
      </w:r>
      <w:r w:rsidR="008F5F24" w:rsidRPr="001B6BE1">
        <w:rPr>
          <w:rFonts w:cs="Times"/>
          <w:color w:val="000000" w:themeColor="text1"/>
        </w:rPr>
        <w:t xml:space="preserve"> depending on the Southbound interface protocol utilized,</w:t>
      </w:r>
      <w:r w:rsidR="008B56B8" w:rsidRPr="001B6BE1">
        <w:rPr>
          <w:rFonts w:cs="Times"/>
          <w:color w:val="000000" w:themeColor="text1"/>
        </w:rPr>
        <w:t xml:space="preserve"> may generate </w:t>
      </w:r>
      <w:r w:rsidR="00854C44" w:rsidRPr="001B6BE1">
        <w:rPr>
          <w:rFonts w:cs="Times"/>
          <w:color w:val="000000" w:themeColor="text1"/>
        </w:rPr>
        <w:t>large number of</w:t>
      </w:r>
      <w:r w:rsidR="008B56B8" w:rsidRPr="001B6BE1">
        <w:rPr>
          <w:rFonts w:cs="Times"/>
          <w:color w:val="000000" w:themeColor="text1"/>
        </w:rPr>
        <w:t xml:space="preserve"> control packets which can</w:t>
      </w:r>
      <w:r w:rsidR="00854C44" w:rsidRPr="001B6BE1">
        <w:rPr>
          <w:rFonts w:cs="Times"/>
          <w:color w:val="000000" w:themeColor="text1"/>
        </w:rPr>
        <w:t xml:space="preserve"> eventually</w:t>
      </w:r>
      <w:r w:rsidR="008B56B8" w:rsidRPr="001B6BE1">
        <w:rPr>
          <w:rFonts w:cs="Times"/>
          <w:color w:val="000000" w:themeColor="text1"/>
        </w:rPr>
        <w:t xml:space="preserve"> affect the</w:t>
      </w:r>
      <w:r w:rsidR="00477CC9" w:rsidRPr="001B6BE1">
        <w:rPr>
          <w:rFonts w:cs="Times"/>
          <w:color w:val="000000" w:themeColor="text1"/>
        </w:rPr>
        <w:t xml:space="preserve"> overall</w:t>
      </w:r>
      <w:r w:rsidR="008B56B8" w:rsidRPr="001B6BE1">
        <w:rPr>
          <w:rFonts w:cs="Times"/>
          <w:color w:val="000000" w:themeColor="text1"/>
        </w:rPr>
        <w:t xml:space="preserve"> network performance. On the other hand, </w:t>
      </w:r>
      <w:r w:rsidR="00D46440" w:rsidRPr="001B6BE1">
        <w:rPr>
          <w:rFonts w:cs="Times"/>
          <w:color w:val="000000" w:themeColor="text1"/>
        </w:rPr>
        <w:t>insufficient monitoring of network devices may create functioning errors of the</w:t>
      </w:r>
      <w:r w:rsidR="00AE49AF" w:rsidRPr="001B6BE1">
        <w:rPr>
          <w:rFonts w:cs="Times"/>
          <w:color w:val="000000" w:themeColor="text1"/>
        </w:rPr>
        <w:t xml:space="preserve"> SDN</w:t>
      </w:r>
      <w:r w:rsidR="00D46440" w:rsidRPr="001B6BE1">
        <w:rPr>
          <w:rFonts w:cs="Times"/>
          <w:color w:val="000000" w:themeColor="text1"/>
        </w:rPr>
        <w:t xml:space="preserve"> applications. </w:t>
      </w:r>
      <w:r w:rsidR="00CE544D" w:rsidRPr="001B6BE1">
        <w:rPr>
          <w:rFonts w:cs="Times"/>
          <w:color w:val="000000" w:themeColor="text1"/>
        </w:rPr>
        <w:t>The future work of this thesis could be to address these challenges faced by the SDN and evaluate the performance of SDN controllers</w:t>
      </w:r>
      <w:r w:rsidR="00320CB8" w:rsidRPr="001B6BE1">
        <w:rPr>
          <w:rFonts w:cs="Times"/>
          <w:color w:val="000000" w:themeColor="text1"/>
        </w:rPr>
        <w:t xml:space="preserve"> while resolving these challenges</w:t>
      </w:r>
      <w:r w:rsidR="0001585D" w:rsidRPr="001B6BE1">
        <w:rPr>
          <w:rFonts w:cs="Times"/>
          <w:color w:val="000000" w:themeColor="text1"/>
        </w:rPr>
        <w:t>.</w:t>
      </w:r>
    </w:p>
    <w:p w14:paraId="62D1829C" w14:textId="77777777" w:rsidR="005629B1" w:rsidRPr="001B6BE1" w:rsidRDefault="005629B1" w:rsidP="008C3E7F">
      <w:pPr>
        <w:rPr>
          <w:rFonts w:cs="Times"/>
          <w:color w:val="000000" w:themeColor="text1"/>
        </w:rPr>
        <w:sectPr w:rsidR="005629B1" w:rsidRPr="001B6BE1" w:rsidSect="005B3F86">
          <w:headerReference w:type="default" r:id="rId127"/>
          <w:headerReference w:type="first" r:id="rId128"/>
          <w:pgSz w:w="11907" w:h="16840" w:code="9"/>
          <w:pgMar w:top="1452" w:right="1134" w:bottom="1418" w:left="1701" w:header="1134" w:footer="567" w:gutter="0"/>
          <w:cols w:space="720"/>
          <w:titlePg/>
          <w:docGrid w:linePitch="272"/>
        </w:sectPr>
      </w:pPr>
    </w:p>
    <w:p w14:paraId="0E3DFDF0" w14:textId="390918E1" w:rsidR="00EC68DF" w:rsidRPr="001B6BE1" w:rsidRDefault="00D12451" w:rsidP="009B1D3E">
      <w:pPr>
        <w:pStyle w:val="Heading1"/>
        <w:spacing w:before="0"/>
      </w:pPr>
      <w:bookmarkStart w:id="432" w:name="_Toc115032521"/>
      <w:r w:rsidRPr="001B6BE1">
        <w:lastRenderedPageBreak/>
        <w:t>Abbreviations</w:t>
      </w:r>
      <w:bookmarkEnd w:id="432"/>
    </w:p>
    <w:p w14:paraId="7470BC8A" w14:textId="5DB6923D" w:rsidR="00D5516D" w:rsidRPr="001B6BE1" w:rsidRDefault="00D5516D" w:rsidP="009B1D3E">
      <w:pPr>
        <w:rPr>
          <w:b/>
          <w:color w:val="000000" w:themeColor="text1"/>
          <w:sz w:val="24"/>
          <w:szCs w:val="24"/>
        </w:rPr>
      </w:pPr>
      <w:r w:rsidRPr="001B6BE1">
        <w:rPr>
          <w:b/>
          <w:color w:val="000000" w:themeColor="text1"/>
          <w:sz w:val="24"/>
          <w:szCs w:val="24"/>
        </w:rPr>
        <w:t>A</w:t>
      </w:r>
    </w:p>
    <w:p w14:paraId="4F68168B" w14:textId="64C87C3B" w:rsidR="003C7771" w:rsidRPr="001B6BE1" w:rsidRDefault="003C7771" w:rsidP="009B1D3E">
      <w:pPr>
        <w:rPr>
          <w:color w:val="000000" w:themeColor="text1"/>
          <w:sz w:val="24"/>
          <w:szCs w:val="24"/>
        </w:rPr>
      </w:pPr>
      <w:r w:rsidRPr="001B6BE1">
        <w:rPr>
          <w:color w:val="000000" w:themeColor="text1"/>
          <w:sz w:val="24"/>
          <w:szCs w:val="24"/>
        </w:rPr>
        <w:t>AS</w:t>
      </w:r>
      <w:r w:rsidRPr="001B6BE1">
        <w:rPr>
          <w:color w:val="000000" w:themeColor="text1"/>
          <w:sz w:val="24"/>
          <w:szCs w:val="24"/>
        </w:rPr>
        <w:tab/>
      </w:r>
      <w:r w:rsidRPr="001B6BE1">
        <w:rPr>
          <w:color w:val="000000" w:themeColor="text1"/>
          <w:sz w:val="24"/>
          <w:szCs w:val="24"/>
        </w:rPr>
        <w:tab/>
        <w:t>Autonomous System</w:t>
      </w:r>
    </w:p>
    <w:p w14:paraId="7A52C1FD" w14:textId="77777777" w:rsidR="00DD61B8" w:rsidRPr="001B6BE1" w:rsidRDefault="00DD61B8" w:rsidP="009B1D3E">
      <w:pPr>
        <w:rPr>
          <w:color w:val="000000" w:themeColor="text1"/>
          <w:sz w:val="24"/>
          <w:szCs w:val="24"/>
        </w:rPr>
      </w:pPr>
    </w:p>
    <w:p w14:paraId="5261438E" w14:textId="055333B9" w:rsidR="00EC04FF" w:rsidRPr="001B6BE1" w:rsidRDefault="00EC04FF" w:rsidP="009B1D3E">
      <w:pPr>
        <w:rPr>
          <w:b/>
          <w:bCs/>
          <w:color w:val="000000" w:themeColor="text1"/>
          <w:sz w:val="24"/>
          <w:szCs w:val="24"/>
        </w:rPr>
      </w:pPr>
      <w:r w:rsidRPr="001B6BE1">
        <w:rPr>
          <w:b/>
          <w:bCs/>
          <w:color w:val="000000" w:themeColor="text1"/>
          <w:sz w:val="24"/>
          <w:szCs w:val="24"/>
        </w:rPr>
        <w:t>B</w:t>
      </w:r>
    </w:p>
    <w:p w14:paraId="63F3ED2A" w14:textId="5D06EC48" w:rsidR="00063D51" w:rsidRPr="001B6BE1" w:rsidRDefault="00063D51" w:rsidP="009B1D3E">
      <w:pPr>
        <w:rPr>
          <w:color w:val="000000" w:themeColor="text1"/>
          <w:sz w:val="24"/>
          <w:szCs w:val="24"/>
        </w:rPr>
      </w:pPr>
      <w:r w:rsidRPr="001B6BE1">
        <w:rPr>
          <w:color w:val="000000" w:themeColor="text1"/>
          <w:sz w:val="24"/>
          <w:szCs w:val="24"/>
        </w:rPr>
        <w:t>BGP</w:t>
      </w:r>
      <w:r w:rsidRPr="001B6BE1">
        <w:rPr>
          <w:color w:val="000000" w:themeColor="text1"/>
          <w:sz w:val="24"/>
          <w:szCs w:val="24"/>
        </w:rPr>
        <w:tab/>
      </w:r>
      <w:r w:rsidRPr="001B6BE1">
        <w:rPr>
          <w:color w:val="000000" w:themeColor="text1"/>
          <w:sz w:val="24"/>
          <w:szCs w:val="24"/>
        </w:rPr>
        <w:tab/>
        <w:t>Border Gateway Protocol</w:t>
      </w:r>
    </w:p>
    <w:p w14:paraId="7D8EFB28" w14:textId="51D49E44" w:rsidR="003A704A" w:rsidRPr="001B6BE1" w:rsidRDefault="00DD61B8" w:rsidP="009B1D3E">
      <w:pPr>
        <w:rPr>
          <w:color w:val="000000" w:themeColor="text1"/>
          <w:sz w:val="24"/>
          <w:szCs w:val="24"/>
        </w:rPr>
      </w:pPr>
      <w:r w:rsidRPr="001B6BE1">
        <w:rPr>
          <w:color w:val="000000" w:themeColor="text1"/>
          <w:sz w:val="24"/>
          <w:szCs w:val="24"/>
        </w:rPr>
        <w:t>…</w:t>
      </w:r>
    </w:p>
    <w:p w14:paraId="0B911A60" w14:textId="6FBE7AC8" w:rsidR="00EC04FF" w:rsidRPr="001B6BE1" w:rsidRDefault="00EC04FF" w:rsidP="009B1D3E">
      <w:pPr>
        <w:rPr>
          <w:b/>
          <w:bCs/>
          <w:color w:val="000000" w:themeColor="text1"/>
          <w:sz w:val="24"/>
          <w:szCs w:val="24"/>
        </w:rPr>
      </w:pPr>
      <w:r w:rsidRPr="001B6BE1">
        <w:rPr>
          <w:b/>
          <w:bCs/>
          <w:color w:val="000000" w:themeColor="text1"/>
          <w:sz w:val="24"/>
          <w:szCs w:val="24"/>
        </w:rPr>
        <w:t>D</w:t>
      </w:r>
    </w:p>
    <w:p w14:paraId="79793846" w14:textId="6866B2D8" w:rsidR="008A6F75" w:rsidRPr="001B6BE1" w:rsidRDefault="008A6F75" w:rsidP="009B1D3E">
      <w:pPr>
        <w:rPr>
          <w:color w:val="000000" w:themeColor="text1"/>
          <w:sz w:val="24"/>
          <w:szCs w:val="24"/>
        </w:rPr>
      </w:pPr>
      <w:r w:rsidRPr="001B6BE1">
        <w:rPr>
          <w:color w:val="000000" w:themeColor="text1"/>
          <w:sz w:val="24"/>
          <w:szCs w:val="24"/>
        </w:rPr>
        <w:t>DHCP</w:t>
      </w:r>
      <w:r w:rsidR="006C6117" w:rsidRPr="001B6BE1">
        <w:rPr>
          <w:color w:val="000000" w:themeColor="text1"/>
          <w:sz w:val="24"/>
          <w:szCs w:val="24"/>
        </w:rPr>
        <w:tab/>
      </w:r>
      <w:r w:rsidR="006C6117" w:rsidRPr="001B6BE1">
        <w:rPr>
          <w:color w:val="000000" w:themeColor="text1"/>
          <w:sz w:val="24"/>
          <w:szCs w:val="24"/>
        </w:rPr>
        <w:tab/>
        <w:t>Dynamic Host Configuration Protocol</w:t>
      </w:r>
    </w:p>
    <w:p w14:paraId="4BD4E9EA" w14:textId="77777777" w:rsidR="00E66ECF" w:rsidRPr="001B6BE1" w:rsidRDefault="00E66ECF" w:rsidP="009B1D3E">
      <w:pPr>
        <w:rPr>
          <w:color w:val="000000" w:themeColor="text1"/>
          <w:sz w:val="24"/>
          <w:szCs w:val="24"/>
        </w:rPr>
      </w:pPr>
    </w:p>
    <w:p w14:paraId="3C35FE73" w14:textId="1145AC22" w:rsidR="00E66ECF" w:rsidRPr="001B6BE1" w:rsidRDefault="00E66ECF" w:rsidP="009B1D3E">
      <w:pPr>
        <w:rPr>
          <w:b/>
          <w:bCs/>
          <w:color w:val="000000" w:themeColor="text1"/>
          <w:sz w:val="24"/>
          <w:szCs w:val="24"/>
        </w:rPr>
      </w:pPr>
      <w:r w:rsidRPr="001B6BE1">
        <w:rPr>
          <w:b/>
          <w:bCs/>
          <w:color w:val="000000" w:themeColor="text1"/>
          <w:sz w:val="24"/>
          <w:szCs w:val="24"/>
        </w:rPr>
        <w:t>E</w:t>
      </w:r>
    </w:p>
    <w:p w14:paraId="38E9565D" w14:textId="44B3EB72" w:rsidR="00E66ECF" w:rsidRPr="001B6BE1" w:rsidRDefault="00E66ECF" w:rsidP="009B1D3E">
      <w:pPr>
        <w:rPr>
          <w:color w:val="000000" w:themeColor="text1"/>
          <w:sz w:val="24"/>
          <w:szCs w:val="24"/>
        </w:rPr>
      </w:pPr>
      <w:r w:rsidRPr="001B6BE1">
        <w:rPr>
          <w:color w:val="000000" w:themeColor="text1"/>
          <w:sz w:val="24"/>
          <w:szCs w:val="24"/>
        </w:rPr>
        <w:t>eBGP</w:t>
      </w:r>
      <w:r w:rsidR="00FE0D82" w:rsidRPr="001B6BE1">
        <w:rPr>
          <w:color w:val="000000" w:themeColor="text1"/>
          <w:sz w:val="24"/>
          <w:szCs w:val="24"/>
        </w:rPr>
        <w:tab/>
      </w:r>
      <w:r w:rsidR="00FE0D82" w:rsidRPr="001B6BE1">
        <w:rPr>
          <w:color w:val="000000" w:themeColor="text1"/>
          <w:sz w:val="24"/>
          <w:szCs w:val="24"/>
        </w:rPr>
        <w:tab/>
        <w:t>exter</w:t>
      </w:r>
      <w:r w:rsidR="00BF78A8" w:rsidRPr="001B6BE1">
        <w:rPr>
          <w:color w:val="000000" w:themeColor="text1"/>
          <w:sz w:val="24"/>
          <w:szCs w:val="24"/>
        </w:rPr>
        <w:t>nal</w:t>
      </w:r>
      <w:r w:rsidR="00FE0D82" w:rsidRPr="001B6BE1">
        <w:rPr>
          <w:color w:val="000000" w:themeColor="text1"/>
          <w:sz w:val="24"/>
          <w:szCs w:val="24"/>
        </w:rPr>
        <w:t xml:space="preserve"> Border Gateway Protocol</w:t>
      </w:r>
    </w:p>
    <w:p w14:paraId="45D8EBF0" w14:textId="76263A9C" w:rsidR="00EC04FF" w:rsidRPr="001B6BE1" w:rsidRDefault="00DD61B8" w:rsidP="009B1D3E">
      <w:pPr>
        <w:rPr>
          <w:color w:val="000000" w:themeColor="text1"/>
          <w:sz w:val="24"/>
          <w:szCs w:val="24"/>
        </w:rPr>
      </w:pPr>
      <w:r w:rsidRPr="001B6BE1">
        <w:rPr>
          <w:color w:val="000000" w:themeColor="text1"/>
          <w:sz w:val="24"/>
          <w:szCs w:val="24"/>
        </w:rPr>
        <w:t>…</w:t>
      </w:r>
    </w:p>
    <w:p w14:paraId="109AA94C" w14:textId="2C07CDC3" w:rsidR="003A704A" w:rsidRPr="001B6BE1" w:rsidRDefault="003A704A" w:rsidP="009B1D3E">
      <w:pPr>
        <w:rPr>
          <w:b/>
          <w:bCs/>
          <w:color w:val="000000" w:themeColor="text1"/>
          <w:sz w:val="24"/>
          <w:szCs w:val="24"/>
        </w:rPr>
      </w:pPr>
      <w:r w:rsidRPr="001B6BE1">
        <w:rPr>
          <w:b/>
          <w:bCs/>
          <w:color w:val="000000" w:themeColor="text1"/>
          <w:sz w:val="24"/>
          <w:szCs w:val="24"/>
        </w:rPr>
        <w:t>G</w:t>
      </w:r>
    </w:p>
    <w:p w14:paraId="554600C1" w14:textId="21D46790" w:rsidR="003A704A" w:rsidRPr="001B6BE1" w:rsidRDefault="003A704A" w:rsidP="009B1D3E">
      <w:pPr>
        <w:rPr>
          <w:color w:val="000000" w:themeColor="text1"/>
          <w:sz w:val="24"/>
          <w:szCs w:val="24"/>
        </w:rPr>
      </w:pPr>
      <w:r w:rsidRPr="001B6BE1">
        <w:rPr>
          <w:color w:val="000000" w:themeColor="text1"/>
          <w:sz w:val="24"/>
          <w:szCs w:val="24"/>
        </w:rPr>
        <w:t>GNS3</w:t>
      </w:r>
      <w:r w:rsidR="007C0134" w:rsidRPr="001B6BE1">
        <w:rPr>
          <w:color w:val="000000" w:themeColor="text1"/>
          <w:sz w:val="24"/>
          <w:szCs w:val="24"/>
        </w:rPr>
        <w:tab/>
      </w:r>
      <w:r w:rsidR="007C0134" w:rsidRPr="001B6BE1">
        <w:rPr>
          <w:color w:val="000000" w:themeColor="text1"/>
          <w:sz w:val="24"/>
          <w:szCs w:val="24"/>
        </w:rPr>
        <w:tab/>
      </w:r>
      <w:r w:rsidR="007C0134" w:rsidRPr="001B6BE1">
        <w:rPr>
          <w:sz w:val="24"/>
          <w:szCs w:val="24"/>
        </w:rPr>
        <w:t>Graphical Network Simulation 3</w:t>
      </w:r>
    </w:p>
    <w:p w14:paraId="2E328194" w14:textId="77777777" w:rsidR="003A704A" w:rsidRPr="001B6BE1" w:rsidRDefault="003A704A" w:rsidP="009B1D3E">
      <w:pPr>
        <w:rPr>
          <w:color w:val="000000" w:themeColor="text1"/>
          <w:sz w:val="24"/>
          <w:szCs w:val="24"/>
        </w:rPr>
      </w:pPr>
    </w:p>
    <w:p w14:paraId="40FBDAB3" w14:textId="423D7AB7" w:rsidR="009B1D3E" w:rsidRPr="001B6BE1" w:rsidRDefault="009B1D3E" w:rsidP="009B1D3E">
      <w:pPr>
        <w:rPr>
          <w:b/>
          <w:color w:val="000000" w:themeColor="text1"/>
          <w:sz w:val="24"/>
          <w:szCs w:val="24"/>
        </w:rPr>
      </w:pPr>
      <w:r w:rsidRPr="001B6BE1">
        <w:rPr>
          <w:b/>
          <w:color w:val="000000" w:themeColor="text1"/>
          <w:sz w:val="24"/>
          <w:szCs w:val="24"/>
        </w:rPr>
        <w:t>H</w:t>
      </w:r>
    </w:p>
    <w:p w14:paraId="4B99A774" w14:textId="12F7B687" w:rsidR="00C44352" w:rsidRPr="001B6BE1" w:rsidRDefault="00C44352" w:rsidP="009B1D3E">
      <w:pPr>
        <w:rPr>
          <w:color w:val="000000" w:themeColor="text1"/>
          <w:sz w:val="24"/>
          <w:szCs w:val="24"/>
        </w:rPr>
      </w:pPr>
      <w:r w:rsidRPr="001B6BE1">
        <w:rPr>
          <w:color w:val="000000" w:themeColor="text1"/>
          <w:sz w:val="24"/>
          <w:szCs w:val="24"/>
        </w:rPr>
        <w:t>HA</w:t>
      </w:r>
      <w:r w:rsidR="00FE0D82" w:rsidRPr="001B6BE1">
        <w:rPr>
          <w:color w:val="000000" w:themeColor="text1"/>
          <w:sz w:val="24"/>
          <w:szCs w:val="24"/>
        </w:rPr>
        <w:tab/>
      </w:r>
      <w:r w:rsidR="00FE0D82" w:rsidRPr="001B6BE1">
        <w:rPr>
          <w:color w:val="000000" w:themeColor="text1"/>
          <w:sz w:val="24"/>
          <w:szCs w:val="24"/>
        </w:rPr>
        <w:tab/>
        <w:t>High Availability</w:t>
      </w:r>
    </w:p>
    <w:p w14:paraId="4AF16B15" w14:textId="77777777" w:rsidR="00720A92" w:rsidRPr="001B6BE1" w:rsidRDefault="00720A92" w:rsidP="009B1D3E">
      <w:pPr>
        <w:rPr>
          <w:b/>
          <w:color w:val="000000" w:themeColor="text1"/>
          <w:sz w:val="24"/>
          <w:szCs w:val="24"/>
        </w:rPr>
      </w:pPr>
    </w:p>
    <w:p w14:paraId="71818F31" w14:textId="13B26184" w:rsidR="00377404" w:rsidRPr="001B6BE1" w:rsidRDefault="00377404" w:rsidP="009B1D3E">
      <w:pPr>
        <w:rPr>
          <w:b/>
          <w:color w:val="000000" w:themeColor="text1"/>
          <w:sz w:val="24"/>
          <w:szCs w:val="24"/>
        </w:rPr>
      </w:pPr>
      <w:r w:rsidRPr="001B6BE1">
        <w:rPr>
          <w:b/>
          <w:color w:val="000000" w:themeColor="text1"/>
          <w:sz w:val="24"/>
          <w:szCs w:val="24"/>
        </w:rPr>
        <w:t>I</w:t>
      </w:r>
    </w:p>
    <w:p w14:paraId="3D53C1DF" w14:textId="082F8980" w:rsidR="00E66ECF" w:rsidRPr="001B6BE1" w:rsidRDefault="00E66ECF" w:rsidP="009B1D3E">
      <w:pPr>
        <w:rPr>
          <w:color w:val="000000" w:themeColor="text1"/>
          <w:sz w:val="24"/>
          <w:szCs w:val="24"/>
        </w:rPr>
      </w:pPr>
      <w:r w:rsidRPr="001B6BE1">
        <w:rPr>
          <w:color w:val="000000" w:themeColor="text1"/>
          <w:sz w:val="24"/>
          <w:szCs w:val="24"/>
        </w:rPr>
        <w:t>iBGP</w:t>
      </w:r>
      <w:r w:rsidR="00FE0D82" w:rsidRPr="001B6BE1">
        <w:rPr>
          <w:color w:val="000000" w:themeColor="text1"/>
          <w:sz w:val="24"/>
          <w:szCs w:val="24"/>
        </w:rPr>
        <w:tab/>
      </w:r>
      <w:r w:rsidR="00FE0D82" w:rsidRPr="001B6BE1">
        <w:rPr>
          <w:color w:val="000000" w:themeColor="text1"/>
          <w:sz w:val="24"/>
          <w:szCs w:val="24"/>
        </w:rPr>
        <w:tab/>
        <w:t>internal Border Gateway Protocol</w:t>
      </w:r>
    </w:p>
    <w:p w14:paraId="43AC1CF4" w14:textId="68E39CCB" w:rsidR="00C44352" w:rsidRPr="001B6BE1" w:rsidRDefault="00C44352" w:rsidP="009B1D3E">
      <w:pPr>
        <w:rPr>
          <w:color w:val="000000" w:themeColor="text1"/>
          <w:sz w:val="24"/>
          <w:szCs w:val="24"/>
        </w:rPr>
      </w:pPr>
      <w:r w:rsidRPr="001B6BE1">
        <w:rPr>
          <w:color w:val="000000" w:themeColor="text1"/>
          <w:sz w:val="24"/>
          <w:szCs w:val="24"/>
        </w:rPr>
        <w:t>ICMP</w:t>
      </w:r>
      <w:r w:rsidR="00256C36" w:rsidRPr="001B6BE1">
        <w:rPr>
          <w:color w:val="000000" w:themeColor="text1"/>
          <w:sz w:val="24"/>
          <w:szCs w:val="24"/>
        </w:rPr>
        <w:tab/>
      </w:r>
      <w:r w:rsidR="00256C36" w:rsidRPr="001B6BE1">
        <w:rPr>
          <w:color w:val="000000" w:themeColor="text1"/>
          <w:sz w:val="24"/>
          <w:szCs w:val="24"/>
        </w:rPr>
        <w:tab/>
        <w:t>Internet Control Message Protocol</w:t>
      </w:r>
    </w:p>
    <w:p w14:paraId="2D70905D" w14:textId="12D457E7" w:rsidR="00377404" w:rsidRPr="001B6BE1" w:rsidRDefault="00377404" w:rsidP="009B1D3E">
      <w:pPr>
        <w:rPr>
          <w:bCs/>
          <w:color w:val="000000" w:themeColor="text1"/>
          <w:sz w:val="24"/>
          <w:szCs w:val="24"/>
        </w:rPr>
      </w:pPr>
      <w:r w:rsidRPr="001B6BE1">
        <w:rPr>
          <w:bCs/>
          <w:color w:val="000000" w:themeColor="text1"/>
          <w:sz w:val="24"/>
          <w:szCs w:val="24"/>
        </w:rPr>
        <w:t>ISP</w:t>
      </w:r>
      <w:r w:rsidRPr="001B6BE1">
        <w:rPr>
          <w:bCs/>
          <w:color w:val="000000" w:themeColor="text1"/>
          <w:sz w:val="24"/>
          <w:szCs w:val="24"/>
        </w:rPr>
        <w:tab/>
      </w:r>
      <w:r w:rsidRPr="001B6BE1">
        <w:rPr>
          <w:bCs/>
          <w:color w:val="000000" w:themeColor="text1"/>
          <w:sz w:val="24"/>
          <w:szCs w:val="24"/>
        </w:rPr>
        <w:tab/>
        <w:t>Internet Service Provider</w:t>
      </w:r>
    </w:p>
    <w:p w14:paraId="149090BE" w14:textId="1EFF5E32" w:rsidR="00ED1B75" w:rsidRPr="001B6BE1" w:rsidRDefault="00DD61B8" w:rsidP="009B1D3E">
      <w:pPr>
        <w:rPr>
          <w:color w:val="000000" w:themeColor="text1"/>
          <w:sz w:val="24"/>
          <w:szCs w:val="24"/>
        </w:rPr>
      </w:pPr>
      <w:r w:rsidRPr="001B6BE1">
        <w:rPr>
          <w:color w:val="000000" w:themeColor="text1"/>
          <w:sz w:val="24"/>
          <w:szCs w:val="24"/>
        </w:rPr>
        <w:t>…</w:t>
      </w:r>
    </w:p>
    <w:p w14:paraId="03204E7E" w14:textId="450888CF" w:rsidR="00E16A4C" w:rsidRPr="001B6BE1" w:rsidRDefault="00ED1B75" w:rsidP="009B1D3E">
      <w:pPr>
        <w:rPr>
          <w:b/>
          <w:color w:val="000000" w:themeColor="text1"/>
          <w:sz w:val="24"/>
          <w:szCs w:val="24"/>
        </w:rPr>
      </w:pPr>
      <w:r w:rsidRPr="001B6BE1">
        <w:rPr>
          <w:b/>
          <w:color w:val="000000" w:themeColor="text1"/>
          <w:sz w:val="24"/>
          <w:szCs w:val="24"/>
        </w:rPr>
        <w:t>L</w:t>
      </w:r>
    </w:p>
    <w:p w14:paraId="1528F8DF" w14:textId="5FE04E03" w:rsidR="003702DD" w:rsidRPr="001B6BE1" w:rsidRDefault="008A6F75" w:rsidP="009B1D3E">
      <w:pPr>
        <w:rPr>
          <w:color w:val="000000" w:themeColor="text1"/>
          <w:sz w:val="24"/>
          <w:szCs w:val="24"/>
        </w:rPr>
      </w:pPr>
      <w:r w:rsidRPr="001B6BE1">
        <w:rPr>
          <w:color w:val="000000" w:themeColor="text1"/>
          <w:sz w:val="24"/>
          <w:szCs w:val="24"/>
        </w:rPr>
        <w:t>L2VPN</w:t>
      </w:r>
      <w:r w:rsidR="001F7BAC" w:rsidRPr="001B6BE1">
        <w:rPr>
          <w:color w:val="000000" w:themeColor="text1"/>
          <w:sz w:val="24"/>
          <w:szCs w:val="24"/>
        </w:rPr>
        <w:tab/>
        <w:t xml:space="preserve">Layer 2 </w:t>
      </w:r>
      <w:r w:rsidR="0066171A" w:rsidRPr="001B6BE1">
        <w:rPr>
          <w:color w:val="000000" w:themeColor="text1"/>
          <w:sz w:val="24"/>
          <w:szCs w:val="24"/>
        </w:rPr>
        <w:t>Virtual Private Network</w:t>
      </w:r>
    </w:p>
    <w:p w14:paraId="5CB70BB3" w14:textId="6E846AED" w:rsidR="008A6F75" w:rsidRPr="001B6BE1" w:rsidRDefault="008A6F75" w:rsidP="009B1D3E">
      <w:pPr>
        <w:rPr>
          <w:color w:val="000000" w:themeColor="text1"/>
          <w:sz w:val="24"/>
          <w:szCs w:val="24"/>
        </w:rPr>
      </w:pPr>
      <w:r w:rsidRPr="001B6BE1">
        <w:rPr>
          <w:color w:val="000000" w:themeColor="text1"/>
          <w:sz w:val="24"/>
          <w:szCs w:val="24"/>
        </w:rPr>
        <w:t>LLDP</w:t>
      </w:r>
      <w:r w:rsidR="001F7BAC" w:rsidRPr="001B6BE1">
        <w:rPr>
          <w:color w:val="000000" w:themeColor="text1"/>
          <w:sz w:val="24"/>
          <w:szCs w:val="24"/>
        </w:rPr>
        <w:tab/>
      </w:r>
      <w:r w:rsidR="001F7BAC" w:rsidRPr="001B6BE1">
        <w:rPr>
          <w:color w:val="000000" w:themeColor="text1"/>
          <w:sz w:val="24"/>
          <w:szCs w:val="24"/>
        </w:rPr>
        <w:tab/>
        <w:t>Link Layer Discovery Protocol</w:t>
      </w:r>
    </w:p>
    <w:p w14:paraId="4E66BD1E" w14:textId="77777777" w:rsidR="00C44352" w:rsidRPr="001B6BE1" w:rsidRDefault="00C44352" w:rsidP="009B1D3E">
      <w:pPr>
        <w:rPr>
          <w:b/>
          <w:color w:val="000000" w:themeColor="text1"/>
          <w:sz w:val="24"/>
          <w:szCs w:val="24"/>
        </w:rPr>
      </w:pPr>
    </w:p>
    <w:p w14:paraId="4DC5A226" w14:textId="08A078BD" w:rsidR="00C44352" w:rsidRPr="001B6BE1" w:rsidRDefault="00C44352" w:rsidP="009B1D3E">
      <w:pPr>
        <w:rPr>
          <w:b/>
          <w:color w:val="000000" w:themeColor="text1"/>
          <w:sz w:val="24"/>
          <w:szCs w:val="24"/>
        </w:rPr>
      </w:pPr>
      <w:r w:rsidRPr="001B6BE1">
        <w:rPr>
          <w:b/>
          <w:color w:val="000000" w:themeColor="text1"/>
          <w:sz w:val="24"/>
          <w:szCs w:val="24"/>
        </w:rPr>
        <w:t>M</w:t>
      </w:r>
    </w:p>
    <w:p w14:paraId="0F449526" w14:textId="602301FC" w:rsidR="00C44352" w:rsidRPr="001B6BE1" w:rsidRDefault="00C44352" w:rsidP="009B1D3E">
      <w:pPr>
        <w:rPr>
          <w:bCs/>
          <w:color w:val="000000" w:themeColor="text1"/>
          <w:sz w:val="24"/>
          <w:szCs w:val="24"/>
        </w:rPr>
      </w:pPr>
      <w:r w:rsidRPr="001B6BE1">
        <w:rPr>
          <w:bCs/>
          <w:color w:val="000000" w:themeColor="text1"/>
          <w:sz w:val="24"/>
          <w:szCs w:val="24"/>
        </w:rPr>
        <w:t>MD-SAL</w:t>
      </w:r>
      <w:r w:rsidR="00B43B5B" w:rsidRPr="001B6BE1">
        <w:rPr>
          <w:bCs/>
          <w:color w:val="000000" w:themeColor="text1"/>
          <w:sz w:val="24"/>
          <w:szCs w:val="24"/>
        </w:rPr>
        <w:tab/>
        <w:t>Model-Driven Service Abstraction Layer</w:t>
      </w:r>
      <w:r w:rsidR="00256C36" w:rsidRPr="001B6BE1">
        <w:rPr>
          <w:bCs/>
          <w:color w:val="000000" w:themeColor="text1"/>
          <w:sz w:val="24"/>
          <w:szCs w:val="24"/>
        </w:rPr>
        <w:tab/>
      </w:r>
    </w:p>
    <w:p w14:paraId="21097C91" w14:textId="058D57D8" w:rsidR="00C44352" w:rsidRPr="001B6BE1" w:rsidRDefault="00C44352" w:rsidP="009B1D3E">
      <w:pPr>
        <w:rPr>
          <w:bCs/>
          <w:color w:val="000000" w:themeColor="text1"/>
          <w:sz w:val="24"/>
          <w:szCs w:val="24"/>
        </w:rPr>
      </w:pPr>
      <w:r w:rsidRPr="001B6BE1">
        <w:rPr>
          <w:bCs/>
          <w:color w:val="000000" w:themeColor="text1"/>
          <w:sz w:val="24"/>
          <w:szCs w:val="24"/>
        </w:rPr>
        <w:t>MPLS</w:t>
      </w:r>
      <w:r w:rsidR="00A45E9B" w:rsidRPr="001B6BE1">
        <w:rPr>
          <w:bCs/>
          <w:color w:val="000000" w:themeColor="text1"/>
          <w:sz w:val="24"/>
          <w:szCs w:val="24"/>
        </w:rPr>
        <w:tab/>
      </w:r>
      <w:r w:rsidR="00A45E9B" w:rsidRPr="001B6BE1">
        <w:rPr>
          <w:bCs/>
          <w:color w:val="000000" w:themeColor="text1"/>
          <w:sz w:val="24"/>
          <w:szCs w:val="24"/>
        </w:rPr>
        <w:tab/>
      </w:r>
      <w:r w:rsidR="00403BD6" w:rsidRPr="001B6BE1">
        <w:rPr>
          <w:bCs/>
          <w:color w:val="000000" w:themeColor="text1"/>
          <w:sz w:val="24"/>
          <w:szCs w:val="24"/>
        </w:rPr>
        <w:t>Multi-Protocol</w:t>
      </w:r>
      <w:r w:rsidR="00A45E9B" w:rsidRPr="001B6BE1">
        <w:rPr>
          <w:bCs/>
          <w:color w:val="000000" w:themeColor="text1"/>
          <w:sz w:val="24"/>
          <w:szCs w:val="24"/>
        </w:rPr>
        <w:t xml:space="preserve"> Label Switching</w:t>
      </w:r>
    </w:p>
    <w:p w14:paraId="2E08AAEF" w14:textId="77777777" w:rsidR="00ED1B75" w:rsidRPr="001B6BE1" w:rsidRDefault="00ED1B75" w:rsidP="009B1D3E">
      <w:pPr>
        <w:rPr>
          <w:bCs/>
          <w:color w:val="000000" w:themeColor="text1"/>
          <w:sz w:val="24"/>
          <w:szCs w:val="24"/>
        </w:rPr>
      </w:pPr>
    </w:p>
    <w:p w14:paraId="0DD699D7" w14:textId="552B537F" w:rsidR="00E16A4C" w:rsidRPr="001B6BE1" w:rsidRDefault="00E16A4C" w:rsidP="00E16A4C">
      <w:pPr>
        <w:rPr>
          <w:b/>
          <w:bCs/>
          <w:color w:val="000000" w:themeColor="text1"/>
          <w:sz w:val="24"/>
          <w:szCs w:val="24"/>
        </w:rPr>
      </w:pPr>
      <w:r w:rsidRPr="001B6BE1">
        <w:rPr>
          <w:b/>
          <w:bCs/>
          <w:color w:val="000000" w:themeColor="text1"/>
          <w:sz w:val="24"/>
          <w:szCs w:val="24"/>
        </w:rPr>
        <w:lastRenderedPageBreak/>
        <w:t>N</w:t>
      </w:r>
    </w:p>
    <w:p w14:paraId="7A2F0B12" w14:textId="57D366A6" w:rsidR="008A6F75" w:rsidRPr="001B6BE1" w:rsidRDefault="008A6F75" w:rsidP="00E16A4C">
      <w:pPr>
        <w:rPr>
          <w:color w:val="000000" w:themeColor="text1"/>
          <w:sz w:val="24"/>
          <w:szCs w:val="24"/>
        </w:rPr>
      </w:pPr>
      <w:r w:rsidRPr="001B6BE1">
        <w:rPr>
          <w:color w:val="000000" w:themeColor="text1"/>
          <w:sz w:val="24"/>
          <w:szCs w:val="24"/>
        </w:rPr>
        <w:t>NAT</w:t>
      </w:r>
      <w:r w:rsidR="00256C36" w:rsidRPr="001B6BE1">
        <w:rPr>
          <w:color w:val="000000" w:themeColor="text1"/>
          <w:sz w:val="24"/>
          <w:szCs w:val="24"/>
        </w:rPr>
        <w:tab/>
      </w:r>
      <w:r w:rsidR="00256C36" w:rsidRPr="001B6BE1">
        <w:rPr>
          <w:color w:val="000000" w:themeColor="text1"/>
          <w:sz w:val="24"/>
          <w:szCs w:val="24"/>
        </w:rPr>
        <w:tab/>
        <w:t>Network Address Translation</w:t>
      </w:r>
    </w:p>
    <w:p w14:paraId="7CD8738A" w14:textId="5A302619" w:rsidR="00E16A4C" w:rsidRPr="001B6BE1" w:rsidRDefault="00E16A4C" w:rsidP="00E16A4C">
      <w:pPr>
        <w:rPr>
          <w:color w:val="000000" w:themeColor="text1"/>
          <w:sz w:val="24"/>
          <w:szCs w:val="24"/>
        </w:rPr>
      </w:pPr>
      <w:r w:rsidRPr="001B6BE1">
        <w:rPr>
          <w:color w:val="000000" w:themeColor="text1"/>
          <w:sz w:val="24"/>
          <w:szCs w:val="24"/>
        </w:rPr>
        <w:t>NBI</w:t>
      </w:r>
      <w:r w:rsidRPr="001B6BE1">
        <w:rPr>
          <w:color w:val="000000" w:themeColor="text1"/>
          <w:sz w:val="24"/>
          <w:szCs w:val="24"/>
        </w:rPr>
        <w:tab/>
      </w:r>
      <w:r w:rsidRPr="001B6BE1">
        <w:rPr>
          <w:color w:val="000000" w:themeColor="text1"/>
          <w:sz w:val="24"/>
          <w:szCs w:val="24"/>
        </w:rPr>
        <w:tab/>
        <w:t>North</w:t>
      </w:r>
      <w:r w:rsidR="00DD61B8" w:rsidRPr="001B6BE1">
        <w:rPr>
          <w:color w:val="000000" w:themeColor="text1"/>
          <w:sz w:val="24"/>
          <w:szCs w:val="24"/>
        </w:rPr>
        <w:t>-</w:t>
      </w:r>
      <w:r w:rsidRPr="001B6BE1">
        <w:rPr>
          <w:color w:val="000000" w:themeColor="text1"/>
          <w:sz w:val="24"/>
          <w:szCs w:val="24"/>
        </w:rPr>
        <w:t>bound Interface</w:t>
      </w:r>
    </w:p>
    <w:p w14:paraId="3ED3F194" w14:textId="66424F28" w:rsidR="00B764B7" w:rsidRPr="001B6BE1" w:rsidRDefault="00B764B7" w:rsidP="00E16A4C">
      <w:pPr>
        <w:rPr>
          <w:color w:val="000000" w:themeColor="text1"/>
          <w:sz w:val="24"/>
          <w:szCs w:val="24"/>
        </w:rPr>
      </w:pPr>
      <w:r w:rsidRPr="001B6BE1">
        <w:rPr>
          <w:color w:val="000000" w:themeColor="text1"/>
          <w:sz w:val="24"/>
          <w:szCs w:val="24"/>
        </w:rPr>
        <w:t>NOS</w:t>
      </w:r>
      <w:r w:rsidR="00D13DBB" w:rsidRPr="001B6BE1">
        <w:rPr>
          <w:color w:val="000000" w:themeColor="text1"/>
          <w:sz w:val="24"/>
          <w:szCs w:val="24"/>
        </w:rPr>
        <w:tab/>
      </w:r>
      <w:r w:rsidR="00D13DBB" w:rsidRPr="001B6BE1">
        <w:rPr>
          <w:color w:val="000000" w:themeColor="text1"/>
          <w:sz w:val="24"/>
          <w:szCs w:val="24"/>
        </w:rPr>
        <w:tab/>
        <w:t>Network Operating System</w:t>
      </w:r>
    </w:p>
    <w:p w14:paraId="170E89E4" w14:textId="77777777" w:rsidR="00E16A4C" w:rsidRPr="001B6BE1" w:rsidRDefault="00E16A4C" w:rsidP="00E16A4C">
      <w:pPr>
        <w:rPr>
          <w:b/>
          <w:bCs/>
          <w:color w:val="000000" w:themeColor="text1"/>
          <w:sz w:val="24"/>
          <w:szCs w:val="24"/>
        </w:rPr>
      </w:pPr>
    </w:p>
    <w:p w14:paraId="23CCA33B" w14:textId="77777777" w:rsidR="00E16A4C" w:rsidRPr="001B6BE1" w:rsidRDefault="00E16A4C" w:rsidP="00E16A4C">
      <w:pPr>
        <w:rPr>
          <w:b/>
          <w:bCs/>
          <w:color w:val="000000" w:themeColor="text1"/>
          <w:sz w:val="24"/>
          <w:szCs w:val="24"/>
        </w:rPr>
      </w:pPr>
      <w:r w:rsidRPr="001B6BE1">
        <w:rPr>
          <w:b/>
          <w:bCs/>
          <w:color w:val="000000" w:themeColor="text1"/>
          <w:sz w:val="24"/>
          <w:szCs w:val="24"/>
        </w:rPr>
        <w:t>O</w:t>
      </w:r>
    </w:p>
    <w:p w14:paraId="7C9ED922" w14:textId="77777777" w:rsidR="00E16A4C" w:rsidRPr="001B6BE1" w:rsidRDefault="00E16A4C" w:rsidP="00E16A4C">
      <w:pPr>
        <w:rPr>
          <w:color w:val="000000" w:themeColor="text1"/>
          <w:sz w:val="24"/>
          <w:szCs w:val="24"/>
        </w:rPr>
      </w:pPr>
      <w:r w:rsidRPr="001B6BE1">
        <w:rPr>
          <w:color w:val="000000" w:themeColor="text1"/>
          <w:sz w:val="24"/>
          <w:szCs w:val="24"/>
        </w:rPr>
        <w:t>ONF</w:t>
      </w:r>
      <w:r w:rsidRPr="001B6BE1">
        <w:rPr>
          <w:color w:val="000000" w:themeColor="text1"/>
          <w:sz w:val="24"/>
          <w:szCs w:val="24"/>
        </w:rPr>
        <w:tab/>
      </w:r>
      <w:r w:rsidRPr="001B6BE1">
        <w:rPr>
          <w:color w:val="000000" w:themeColor="text1"/>
          <w:sz w:val="24"/>
          <w:szCs w:val="24"/>
        </w:rPr>
        <w:tab/>
        <w:t>Open Networking Foundation</w:t>
      </w:r>
    </w:p>
    <w:p w14:paraId="74FCF139" w14:textId="400C084A" w:rsidR="00E16A4C" w:rsidRPr="001B6BE1" w:rsidRDefault="00E16A4C" w:rsidP="00E16A4C">
      <w:pPr>
        <w:rPr>
          <w:color w:val="000000" w:themeColor="text1"/>
          <w:sz w:val="24"/>
          <w:szCs w:val="24"/>
        </w:rPr>
      </w:pPr>
      <w:r w:rsidRPr="001B6BE1">
        <w:rPr>
          <w:color w:val="000000" w:themeColor="text1"/>
          <w:sz w:val="24"/>
          <w:szCs w:val="24"/>
        </w:rPr>
        <w:t>ODL</w:t>
      </w:r>
      <w:r w:rsidRPr="001B6BE1">
        <w:rPr>
          <w:color w:val="000000" w:themeColor="text1"/>
          <w:sz w:val="24"/>
          <w:szCs w:val="24"/>
        </w:rPr>
        <w:tab/>
      </w:r>
      <w:r w:rsidRPr="001B6BE1">
        <w:rPr>
          <w:color w:val="000000" w:themeColor="text1"/>
          <w:sz w:val="24"/>
          <w:szCs w:val="24"/>
        </w:rPr>
        <w:tab/>
      </w:r>
      <w:r w:rsidR="00002272" w:rsidRPr="001B6BE1">
        <w:rPr>
          <w:color w:val="000000" w:themeColor="text1"/>
          <w:sz w:val="24"/>
          <w:szCs w:val="24"/>
        </w:rPr>
        <w:t>OpenDaylight</w:t>
      </w:r>
    </w:p>
    <w:p w14:paraId="26BF0BEC" w14:textId="79EFFD38" w:rsidR="00E16A4C" w:rsidRPr="001B6BE1" w:rsidRDefault="00E16A4C" w:rsidP="00E16A4C">
      <w:pPr>
        <w:rPr>
          <w:color w:val="000000" w:themeColor="text1"/>
          <w:sz w:val="24"/>
          <w:szCs w:val="24"/>
        </w:rPr>
      </w:pPr>
      <w:r w:rsidRPr="001B6BE1">
        <w:rPr>
          <w:color w:val="000000" w:themeColor="text1"/>
          <w:sz w:val="24"/>
          <w:szCs w:val="24"/>
        </w:rPr>
        <w:t>ONOS</w:t>
      </w:r>
      <w:r w:rsidRPr="001B6BE1">
        <w:rPr>
          <w:color w:val="000000" w:themeColor="text1"/>
          <w:sz w:val="24"/>
          <w:szCs w:val="24"/>
        </w:rPr>
        <w:tab/>
      </w:r>
      <w:r w:rsidRPr="001B6BE1">
        <w:rPr>
          <w:color w:val="000000" w:themeColor="text1"/>
          <w:sz w:val="24"/>
          <w:szCs w:val="24"/>
        </w:rPr>
        <w:tab/>
        <w:t>Open Network Operating System</w:t>
      </w:r>
    </w:p>
    <w:p w14:paraId="04A6B245" w14:textId="79F887BC" w:rsidR="00B43B5B" w:rsidRPr="001B6BE1" w:rsidRDefault="00B43B5B" w:rsidP="00B43B5B">
      <w:pPr>
        <w:rPr>
          <w:color w:val="000000" w:themeColor="text1"/>
          <w:sz w:val="24"/>
          <w:szCs w:val="24"/>
        </w:rPr>
      </w:pPr>
      <w:r w:rsidRPr="001B6BE1">
        <w:rPr>
          <w:color w:val="000000" w:themeColor="text1"/>
          <w:sz w:val="24"/>
          <w:szCs w:val="24"/>
        </w:rPr>
        <w:t>OSGI</w:t>
      </w:r>
      <w:r w:rsidRPr="001B6BE1">
        <w:rPr>
          <w:color w:val="000000" w:themeColor="text1"/>
          <w:sz w:val="24"/>
          <w:szCs w:val="24"/>
        </w:rPr>
        <w:tab/>
      </w:r>
      <w:r w:rsidRPr="001B6BE1">
        <w:rPr>
          <w:color w:val="000000" w:themeColor="text1"/>
          <w:sz w:val="24"/>
          <w:szCs w:val="24"/>
        </w:rPr>
        <w:tab/>
        <w:t>Open Service Gateway Initiative</w:t>
      </w:r>
    </w:p>
    <w:p w14:paraId="1B8CF895" w14:textId="0A293B55" w:rsidR="00014B6B" w:rsidRPr="001B6BE1" w:rsidRDefault="00014B6B" w:rsidP="00E16A4C">
      <w:pPr>
        <w:rPr>
          <w:color w:val="000000" w:themeColor="text1"/>
          <w:sz w:val="24"/>
          <w:szCs w:val="24"/>
        </w:rPr>
      </w:pPr>
    </w:p>
    <w:p w14:paraId="6AD5DF21" w14:textId="3EB8DCBA" w:rsidR="00014B6B" w:rsidRPr="001B6BE1" w:rsidRDefault="00014B6B" w:rsidP="00E16A4C">
      <w:pPr>
        <w:rPr>
          <w:b/>
          <w:bCs/>
          <w:color w:val="000000" w:themeColor="text1"/>
          <w:sz w:val="24"/>
          <w:szCs w:val="24"/>
        </w:rPr>
      </w:pPr>
      <w:r w:rsidRPr="001B6BE1">
        <w:rPr>
          <w:b/>
          <w:bCs/>
          <w:color w:val="000000" w:themeColor="text1"/>
          <w:sz w:val="24"/>
          <w:szCs w:val="24"/>
        </w:rPr>
        <w:t>P</w:t>
      </w:r>
    </w:p>
    <w:p w14:paraId="54F89FA4" w14:textId="733CCD82" w:rsidR="00014B6B" w:rsidRPr="001B6BE1" w:rsidRDefault="00014B6B" w:rsidP="00E16A4C">
      <w:pPr>
        <w:rPr>
          <w:color w:val="000000" w:themeColor="text1"/>
          <w:sz w:val="24"/>
          <w:szCs w:val="24"/>
        </w:rPr>
      </w:pPr>
      <w:r w:rsidRPr="001B6BE1">
        <w:rPr>
          <w:color w:val="000000" w:themeColor="text1"/>
          <w:sz w:val="24"/>
          <w:szCs w:val="24"/>
        </w:rPr>
        <w:t>PW</w:t>
      </w:r>
      <w:r w:rsidR="00FA07F8" w:rsidRPr="001B6BE1">
        <w:rPr>
          <w:color w:val="000000" w:themeColor="text1"/>
          <w:sz w:val="24"/>
          <w:szCs w:val="24"/>
        </w:rPr>
        <w:tab/>
      </w:r>
      <w:r w:rsidR="00FA07F8" w:rsidRPr="001B6BE1">
        <w:rPr>
          <w:color w:val="000000" w:themeColor="text1"/>
          <w:sz w:val="24"/>
          <w:szCs w:val="24"/>
        </w:rPr>
        <w:tab/>
        <w:t>Pseudo Wire</w:t>
      </w:r>
    </w:p>
    <w:p w14:paraId="63BE4596" w14:textId="73AA8919" w:rsidR="00C44352" w:rsidRPr="001B6BE1" w:rsidRDefault="00DD61B8" w:rsidP="00E16A4C">
      <w:pPr>
        <w:rPr>
          <w:color w:val="000000" w:themeColor="text1"/>
          <w:sz w:val="24"/>
          <w:szCs w:val="24"/>
        </w:rPr>
      </w:pPr>
      <w:r w:rsidRPr="001B6BE1">
        <w:rPr>
          <w:color w:val="000000" w:themeColor="text1"/>
          <w:sz w:val="24"/>
          <w:szCs w:val="24"/>
        </w:rPr>
        <w:t>…</w:t>
      </w:r>
    </w:p>
    <w:p w14:paraId="0A392C16" w14:textId="223198C3" w:rsidR="00E16A4C" w:rsidRPr="001B6BE1" w:rsidRDefault="00C44352" w:rsidP="00E16A4C">
      <w:pPr>
        <w:rPr>
          <w:b/>
          <w:bCs/>
          <w:color w:val="000000" w:themeColor="text1"/>
          <w:sz w:val="24"/>
          <w:szCs w:val="24"/>
        </w:rPr>
      </w:pPr>
      <w:r w:rsidRPr="001B6BE1">
        <w:rPr>
          <w:b/>
          <w:bCs/>
          <w:color w:val="000000" w:themeColor="text1"/>
          <w:sz w:val="24"/>
          <w:szCs w:val="24"/>
        </w:rPr>
        <w:t>R</w:t>
      </w:r>
    </w:p>
    <w:p w14:paraId="21BA42FF" w14:textId="633B95B4" w:rsidR="00C44352" w:rsidRPr="001B6BE1" w:rsidRDefault="00C44352" w:rsidP="00E16A4C">
      <w:pPr>
        <w:rPr>
          <w:color w:val="000000" w:themeColor="text1"/>
          <w:sz w:val="24"/>
          <w:szCs w:val="24"/>
        </w:rPr>
      </w:pPr>
      <w:r w:rsidRPr="001B6BE1">
        <w:rPr>
          <w:color w:val="000000" w:themeColor="text1"/>
          <w:sz w:val="24"/>
          <w:szCs w:val="24"/>
        </w:rPr>
        <w:t>RIP</w:t>
      </w:r>
      <w:r w:rsidR="00256C36" w:rsidRPr="001B6BE1">
        <w:rPr>
          <w:color w:val="000000" w:themeColor="text1"/>
          <w:sz w:val="24"/>
          <w:szCs w:val="24"/>
        </w:rPr>
        <w:tab/>
      </w:r>
      <w:r w:rsidR="00256C36" w:rsidRPr="001B6BE1">
        <w:rPr>
          <w:color w:val="000000" w:themeColor="text1"/>
          <w:sz w:val="24"/>
          <w:szCs w:val="24"/>
        </w:rPr>
        <w:tab/>
        <w:t>Routing Information Protocol</w:t>
      </w:r>
    </w:p>
    <w:p w14:paraId="02200A23" w14:textId="77777777" w:rsidR="00C44352" w:rsidRPr="001B6BE1" w:rsidRDefault="00C44352" w:rsidP="00E16A4C">
      <w:pPr>
        <w:rPr>
          <w:b/>
          <w:bCs/>
          <w:color w:val="000000" w:themeColor="text1"/>
          <w:sz w:val="24"/>
          <w:szCs w:val="24"/>
        </w:rPr>
      </w:pPr>
    </w:p>
    <w:p w14:paraId="4E5D092E" w14:textId="4CFA8E29" w:rsidR="00E16A4C" w:rsidRPr="001B6BE1" w:rsidRDefault="00E16A4C" w:rsidP="00E16A4C">
      <w:pPr>
        <w:rPr>
          <w:b/>
          <w:bCs/>
          <w:color w:val="000000" w:themeColor="text1"/>
          <w:sz w:val="24"/>
          <w:szCs w:val="24"/>
        </w:rPr>
      </w:pPr>
      <w:r w:rsidRPr="001B6BE1">
        <w:rPr>
          <w:b/>
          <w:bCs/>
          <w:color w:val="000000" w:themeColor="text1"/>
          <w:sz w:val="24"/>
          <w:szCs w:val="24"/>
        </w:rPr>
        <w:t>S</w:t>
      </w:r>
    </w:p>
    <w:p w14:paraId="432C982E" w14:textId="617D0040" w:rsidR="00C44352" w:rsidRPr="001B6BE1" w:rsidRDefault="00C44352" w:rsidP="00E16A4C">
      <w:pPr>
        <w:rPr>
          <w:color w:val="000000" w:themeColor="text1"/>
          <w:sz w:val="24"/>
          <w:szCs w:val="24"/>
        </w:rPr>
      </w:pPr>
      <w:r w:rsidRPr="001B6BE1">
        <w:rPr>
          <w:color w:val="000000" w:themeColor="text1"/>
          <w:sz w:val="24"/>
          <w:szCs w:val="24"/>
        </w:rPr>
        <w:t>S3P</w:t>
      </w:r>
      <w:r w:rsidR="002D0152" w:rsidRPr="001B6BE1">
        <w:rPr>
          <w:color w:val="000000" w:themeColor="text1"/>
          <w:sz w:val="24"/>
          <w:szCs w:val="24"/>
        </w:rPr>
        <w:tab/>
      </w:r>
      <w:r w:rsidR="002D0152" w:rsidRPr="001B6BE1">
        <w:rPr>
          <w:color w:val="000000" w:themeColor="text1"/>
          <w:sz w:val="24"/>
          <w:szCs w:val="24"/>
        </w:rPr>
        <w:tab/>
        <w:t>Security, Scalability, Stability and Performance</w:t>
      </w:r>
    </w:p>
    <w:p w14:paraId="62360499" w14:textId="705A7B11" w:rsidR="00E16A4C" w:rsidRPr="001B6BE1" w:rsidRDefault="00E16A4C" w:rsidP="00E16A4C">
      <w:pPr>
        <w:rPr>
          <w:color w:val="000000" w:themeColor="text1"/>
          <w:sz w:val="24"/>
          <w:szCs w:val="24"/>
        </w:rPr>
      </w:pPr>
      <w:r w:rsidRPr="001B6BE1">
        <w:rPr>
          <w:color w:val="000000" w:themeColor="text1"/>
          <w:sz w:val="24"/>
          <w:szCs w:val="24"/>
        </w:rPr>
        <w:t>SBI</w:t>
      </w:r>
      <w:r w:rsidRPr="001B6BE1">
        <w:rPr>
          <w:color w:val="000000" w:themeColor="text1"/>
          <w:sz w:val="24"/>
          <w:szCs w:val="24"/>
        </w:rPr>
        <w:tab/>
      </w:r>
      <w:r w:rsidRPr="001B6BE1">
        <w:rPr>
          <w:color w:val="000000" w:themeColor="text1"/>
          <w:sz w:val="24"/>
          <w:szCs w:val="24"/>
        </w:rPr>
        <w:tab/>
        <w:t>South</w:t>
      </w:r>
      <w:r w:rsidR="00DD61B8" w:rsidRPr="001B6BE1">
        <w:rPr>
          <w:color w:val="000000" w:themeColor="text1"/>
          <w:sz w:val="24"/>
          <w:szCs w:val="24"/>
        </w:rPr>
        <w:t>-</w:t>
      </w:r>
      <w:r w:rsidRPr="001B6BE1">
        <w:rPr>
          <w:color w:val="000000" w:themeColor="text1"/>
          <w:sz w:val="24"/>
          <w:szCs w:val="24"/>
        </w:rPr>
        <w:t>bound Interface</w:t>
      </w:r>
    </w:p>
    <w:p w14:paraId="7BEB9CF3" w14:textId="57FD4F8E" w:rsidR="00D63670" w:rsidRPr="001B6BE1" w:rsidRDefault="00D63670" w:rsidP="009B1D3E">
      <w:pPr>
        <w:rPr>
          <w:color w:val="000000" w:themeColor="text1"/>
          <w:sz w:val="24"/>
          <w:szCs w:val="24"/>
        </w:rPr>
      </w:pPr>
      <w:r w:rsidRPr="001B6BE1">
        <w:rPr>
          <w:color w:val="000000" w:themeColor="text1"/>
          <w:sz w:val="24"/>
          <w:szCs w:val="24"/>
        </w:rPr>
        <w:t>SDN-IP</w:t>
      </w:r>
      <w:r w:rsidR="00FA07F8" w:rsidRPr="001B6BE1">
        <w:rPr>
          <w:color w:val="000000" w:themeColor="text1"/>
          <w:sz w:val="24"/>
          <w:szCs w:val="24"/>
        </w:rPr>
        <w:tab/>
        <w:t>Software-defined Network – Internet Protocol</w:t>
      </w:r>
    </w:p>
    <w:p w14:paraId="46373065" w14:textId="298916E3" w:rsidR="00423F6A" w:rsidRPr="001B6BE1" w:rsidRDefault="00423F6A" w:rsidP="009B1D3E">
      <w:pPr>
        <w:rPr>
          <w:color w:val="000000" w:themeColor="text1"/>
          <w:sz w:val="24"/>
          <w:szCs w:val="24"/>
        </w:rPr>
      </w:pPr>
      <w:r w:rsidRPr="001B6BE1">
        <w:rPr>
          <w:color w:val="000000" w:themeColor="text1"/>
          <w:sz w:val="24"/>
          <w:szCs w:val="24"/>
        </w:rPr>
        <w:t>SD-VPLS</w:t>
      </w:r>
      <w:r w:rsidR="00FA07F8" w:rsidRPr="001B6BE1">
        <w:rPr>
          <w:color w:val="000000" w:themeColor="text1"/>
          <w:sz w:val="24"/>
          <w:szCs w:val="24"/>
        </w:rPr>
        <w:tab/>
        <w:t xml:space="preserve">Software-defined </w:t>
      </w:r>
      <w:r w:rsidR="004F7738" w:rsidRPr="001B6BE1">
        <w:rPr>
          <w:color w:val="000000" w:themeColor="text1"/>
          <w:sz w:val="24"/>
          <w:szCs w:val="24"/>
        </w:rPr>
        <w:t>Virtual Private LAN Service</w:t>
      </w:r>
    </w:p>
    <w:p w14:paraId="2E835377" w14:textId="3F045D0E" w:rsidR="00EC04FF" w:rsidRPr="001B6BE1" w:rsidRDefault="00EC04FF" w:rsidP="009B1D3E">
      <w:pPr>
        <w:rPr>
          <w:color w:val="000000" w:themeColor="text1"/>
          <w:sz w:val="24"/>
          <w:szCs w:val="24"/>
        </w:rPr>
      </w:pPr>
      <w:r w:rsidRPr="001B6BE1">
        <w:rPr>
          <w:color w:val="000000" w:themeColor="text1"/>
          <w:sz w:val="24"/>
          <w:szCs w:val="24"/>
        </w:rPr>
        <w:t>SNMP</w:t>
      </w:r>
      <w:r w:rsidR="0065482A" w:rsidRPr="001B6BE1">
        <w:rPr>
          <w:color w:val="000000" w:themeColor="text1"/>
          <w:sz w:val="24"/>
          <w:szCs w:val="24"/>
        </w:rPr>
        <w:tab/>
      </w:r>
      <w:r w:rsidR="0065482A" w:rsidRPr="001B6BE1">
        <w:rPr>
          <w:color w:val="000000" w:themeColor="text1"/>
          <w:sz w:val="24"/>
          <w:szCs w:val="24"/>
        </w:rPr>
        <w:tab/>
        <w:t>Simple Network Management Protocol</w:t>
      </w:r>
    </w:p>
    <w:p w14:paraId="2572B987" w14:textId="77777777" w:rsidR="00423F6A" w:rsidRPr="001B6BE1" w:rsidRDefault="00423F6A" w:rsidP="009B1D3E">
      <w:pPr>
        <w:rPr>
          <w:color w:val="000000" w:themeColor="text1"/>
          <w:sz w:val="24"/>
          <w:szCs w:val="24"/>
        </w:rPr>
      </w:pPr>
    </w:p>
    <w:p w14:paraId="24E87A47" w14:textId="5EB7E13F" w:rsidR="008A6F75" w:rsidRPr="001B6BE1" w:rsidRDefault="008A6F75" w:rsidP="009B1D3E">
      <w:pPr>
        <w:rPr>
          <w:b/>
          <w:bCs/>
          <w:color w:val="000000" w:themeColor="text1"/>
          <w:sz w:val="24"/>
          <w:szCs w:val="24"/>
        </w:rPr>
      </w:pPr>
      <w:r w:rsidRPr="001B6BE1">
        <w:rPr>
          <w:b/>
          <w:bCs/>
          <w:color w:val="000000" w:themeColor="text1"/>
          <w:sz w:val="24"/>
          <w:szCs w:val="24"/>
        </w:rPr>
        <w:t>T</w:t>
      </w:r>
    </w:p>
    <w:p w14:paraId="4F491D01" w14:textId="760EE732" w:rsidR="00E66ECF" w:rsidRPr="001B6BE1" w:rsidRDefault="00E66ECF" w:rsidP="009B1D3E">
      <w:pPr>
        <w:rPr>
          <w:color w:val="000000" w:themeColor="text1"/>
          <w:sz w:val="24"/>
          <w:szCs w:val="24"/>
        </w:rPr>
      </w:pPr>
      <w:r w:rsidRPr="001B6BE1">
        <w:rPr>
          <w:color w:val="000000" w:themeColor="text1"/>
          <w:sz w:val="24"/>
          <w:szCs w:val="24"/>
        </w:rPr>
        <w:t>TA</w:t>
      </w:r>
      <w:r w:rsidR="00D04A0A" w:rsidRPr="001B6BE1">
        <w:rPr>
          <w:color w:val="000000" w:themeColor="text1"/>
          <w:sz w:val="24"/>
          <w:szCs w:val="24"/>
        </w:rPr>
        <w:tab/>
      </w:r>
      <w:r w:rsidR="00D04A0A" w:rsidRPr="001B6BE1">
        <w:rPr>
          <w:color w:val="000000" w:themeColor="text1"/>
          <w:sz w:val="24"/>
          <w:szCs w:val="24"/>
        </w:rPr>
        <w:tab/>
        <w:t>Target Address</w:t>
      </w:r>
    </w:p>
    <w:p w14:paraId="26367EFC" w14:textId="5034FF4A" w:rsidR="00E66ECF" w:rsidRPr="001B6BE1" w:rsidRDefault="008A6F75" w:rsidP="009B1D3E">
      <w:pPr>
        <w:rPr>
          <w:color w:val="000000" w:themeColor="text1"/>
          <w:sz w:val="24"/>
          <w:szCs w:val="24"/>
        </w:rPr>
      </w:pPr>
      <w:r w:rsidRPr="001B6BE1">
        <w:rPr>
          <w:color w:val="000000" w:themeColor="text1"/>
          <w:sz w:val="24"/>
          <w:szCs w:val="24"/>
        </w:rPr>
        <w:t>TCP</w:t>
      </w:r>
      <w:r w:rsidR="00256C36" w:rsidRPr="001B6BE1">
        <w:rPr>
          <w:color w:val="000000" w:themeColor="text1"/>
          <w:sz w:val="24"/>
          <w:szCs w:val="24"/>
        </w:rPr>
        <w:tab/>
      </w:r>
      <w:r w:rsidR="00256C36" w:rsidRPr="001B6BE1">
        <w:rPr>
          <w:color w:val="000000" w:themeColor="text1"/>
          <w:sz w:val="24"/>
          <w:szCs w:val="24"/>
        </w:rPr>
        <w:tab/>
        <w:t>Transmission Control Protocol</w:t>
      </w:r>
    </w:p>
    <w:p w14:paraId="213EE742" w14:textId="4DD4665A" w:rsidR="008A6F75" w:rsidRPr="001B6BE1" w:rsidRDefault="008A6F75" w:rsidP="009B1D3E">
      <w:pPr>
        <w:rPr>
          <w:color w:val="000000" w:themeColor="text1"/>
          <w:sz w:val="24"/>
          <w:szCs w:val="24"/>
        </w:rPr>
      </w:pPr>
      <w:r w:rsidRPr="001B6BE1">
        <w:rPr>
          <w:color w:val="000000" w:themeColor="text1"/>
          <w:sz w:val="24"/>
          <w:szCs w:val="24"/>
        </w:rPr>
        <w:t>TLS</w:t>
      </w:r>
      <w:r w:rsidR="00256C36" w:rsidRPr="001B6BE1">
        <w:rPr>
          <w:color w:val="000000" w:themeColor="text1"/>
          <w:sz w:val="24"/>
          <w:szCs w:val="24"/>
        </w:rPr>
        <w:tab/>
      </w:r>
      <w:r w:rsidR="00256C36" w:rsidRPr="001B6BE1">
        <w:rPr>
          <w:color w:val="000000" w:themeColor="text1"/>
          <w:sz w:val="24"/>
          <w:szCs w:val="24"/>
        </w:rPr>
        <w:tab/>
        <w:t>Transport Layer Security</w:t>
      </w:r>
    </w:p>
    <w:p w14:paraId="288044AC" w14:textId="219987A9" w:rsidR="00D5516D" w:rsidRPr="001B6BE1" w:rsidRDefault="00D5516D" w:rsidP="009B1D3E">
      <w:pPr>
        <w:rPr>
          <w:color w:val="000000" w:themeColor="text1"/>
          <w:sz w:val="24"/>
          <w:szCs w:val="24"/>
        </w:rPr>
      </w:pPr>
      <w:r w:rsidRPr="001B6BE1">
        <w:rPr>
          <w:color w:val="000000" w:themeColor="text1"/>
          <w:sz w:val="24"/>
          <w:szCs w:val="24"/>
        </w:rPr>
        <w:t>…</w:t>
      </w:r>
    </w:p>
    <w:p w14:paraId="19F6335E" w14:textId="23F9F82E" w:rsidR="00D63670" w:rsidRPr="001B6BE1" w:rsidRDefault="00D63670" w:rsidP="009B1D3E">
      <w:pPr>
        <w:rPr>
          <w:b/>
          <w:bCs/>
          <w:color w:val="000000" w:themeColor="text1"/>
          <w:sz w:val="24"/>
          <w:szCs w:val="24"/>
        </w:rPr>
      </w:pPr>
      <w:r w:rsidRPr="001B6BE1">
        <w:rPr>
          <w:b/>
          <w:bCs/>
          <w:color w:val="000000" w:themeColor="text1"/>
          <w:sz w:val="24"/>
          <w:szCs w:val="24"/>
        </w:rPr>
        <w:t>V</w:t>
      </w:r>
    </w:p>
    <w:p w14:paraId="47B2B62E" w14:textId="3CAB1A45" w:rsidR="00C44352" w:rsidRPr="001B6BE1" w:rsidRDefault="00C44352" w:rsidP="009B1D3E">
      <w:pPr>
        <w:rPr>
          <w:color w:val="000000" w:themeColor="text1"/>
          <w:sz w:val="24"/>
          <w:szCs w:val="24"/>
        </w:rPr>
      </w:pPr>
      <w:r w:rsidRPr="001B6BE1">
        <w:rPr>
          <w:color w:val="000000" w:themeColor="text1"/>
          <w:sz w:val="24"/>
          <w:szCs w:val="24"/>
        </w:rPr>
        <w:t>VLAN</w:t>
      </w:r>
      <w:r w:rsidR="00020372" w:rsidRPr="001B6BE1">
        <w:rPr>
          <w:color w:val="000000" w:themeColor="text1"/>
          <w:sz w:val="24"/>
          <w:szCs w:val="24"/>
        </w:rPr>
        <w:tab/>
      </w:r>
      <w:r w:rsidR="00020372" w:rsidRPr="001B6BE1">
        <w:rPr>
          <w:color w:val="000000" w:themeColor="text1"/>
          <w:sz w:val="24"/>
          <w:szCs w:val="24"/>
        </w:rPr>
        <w:tab/>
        <w:t>Virtual LAN</w:t>
      </w:r>
    </w:p>
    <w:p w14:paraId="68CCCF46" w14:textId="56F5A521" w:rsidR="00D63670" w:rsidRPr="001B6BE1" w:rsidRDefault="00D63670" w:rsidP="009B1D3E">
      <w:pPr>
        <w:rPr>
          <w:color w:val="000000" w:themeColor="text1"/>
          <w:sz w:val="24"/>
          <w:szCs w:val="24"/>
        </w:rPr>
      </w:pPr>
      <w:r w:rsidRPr="001B6BE1">
        <w:rPr>
          <w:color w:val="000000" w:themeColor="text1"/>
          <w:sz w:val="24"/>
          <w:szCs w:val="24"/>
        </w:rPr>
        <w:t>VPLS</w:t>
      </w:r>
      <w:r w:rsidR="00C67702" w:rsidRPr="001B6BE1">
        <w:rPr>
          <w:color w:val="000000" w:themeColor="text1"/>
          <w:sz w:val="24"/>
          <w:szCs w:val="24"/>
        </w:rPr>
        <w:tab/>
      </w:r>
      <w:r w:rsidR="00C67702" w:rsidRPr="001B6BE1">
        <w:rPr>
          <w:color w:val="000000" w:themeColor="text1"/>
          <w:sz w:val="24"/>
          <w:szCs w:val="24"/>
        </w:rPr>
        <w:tab/>
        <w:t>Virtual Private LAN Service</w:t>
      </w:r>
    </w:p>
    <w:p w14:paraId="05DCC7F1" w14:textId="761333F6" w:rsidR="00D810BD" w:rsidRPr="001B6BE1" w:rsidRDefault="00C44352" w:rsidP="009B1D3E">
      <w:pPr>
        <w:rPr>
          <w:color w:val="000000" w:themeColor="text1"/>
          <w:sz w:val="24"/>
          <w:szCs w:val="24"/>
        </w:rPr>
      </w:pPr>
      <w:r w:rsidRPr="001B6BE1">
        <w:rPr>
          <w:color w:val="000000" w:themeColor="text1"/>
          <w:sz w:val="24"/>
          <w:szCs w:val="24"/>
        </w:rPr>
        <w:t>VPN</w:t>
      </w:r>
      <w:r w:rsidR="00020372" w:rsidRPr="001B6BE1">
        <w:rPr>
          <w:color w:val="000000" w:themeColor="text1"/>
          <w:sz w:val="24"/>
          <w:szCs w:val="24"/>
        </w:rPr>
        <w:tab/>
      </w:r>
      <w:r w:rsidR="00020372" w:rsidRPr="001B6BE1">
        <w:rPr>
          <w:color w:val="000000" w:themeColor="text1"/>
          <w:sz w:val="24"/>
          <w:szCs w:val="24"/>
        </w:rPr>
        <w:tab/>
        <w:t>Virtual Private Network</w:t>
      </w:r>
    </w:p>
    <w:p w14:paraId="134B3A96" w14:textId="77777777" w:rsidR="005629B1" w:rsidRPr="001B6BE1" w:rsidRDefault="005629B1" w:rsidP="009B1D3E">
      <w:pPr>
        <w:rPr>
          <w:color w:val="000000" w:themeColor="text1"/>
          <w:sz w:val="24"/>
          <w:szCs w:val="24"/>
        </w:rPr>
        <w:sectPr w:rsidR="005629B1" w:rsidRPr="001B6BE1" w:rsidSect="005B3F86">
          <w:headerReference w:type="default" r:id="rId129"/>
          <w:headerReference w:type="first" r:id="rId130"/>
          <w:pgSz w:w="11907" w:h="16840" w:code="9"/>
          <w:pgMar w:top="1452" w:right="1134" w:bottom="1418" w:left="1701" w:header="1134" w:footer="567" w:gutter="0"/>
          <w:cols w:space="720"/>
          <w:titlePg/>
          <w:docGrid w:linePitch="272"/>
        </w:sectPr>
      </w:pPr>
    </w:p>
    <w:bookmarkStart w:id="433" w:name="_Toc115032522" w:displacedByCustomXml="next"/>
    <w:sdt>
      <w:sdtPr>
        <w:rPr>
          <w:sz w:val="20"/>
        </w:rPr>
        <w:id w:val="1238666440"/>
        <w:docPartObj>
          <w:docPartGallery w:val="Bibliographies"/>
          <w:docPartUnique/>
        </w:docPartObj>
      </w:sdtPr>
      <w:sdtContent>
        <w:commentRangeStart w:id="434" w:displacedByCustomXml="prev"/>
        <w:p w14:paraId="19535C16" w14:textId="0125DF0A" w:rsidR="00053489" w:rsidRPr="001B6BE1" w:rsidRDefault="00053489" w:rsidP="005629B1">
          <w:pPr>
            <w:pStyle w:val="Heading1"/>
            <w:spacing w:before="0"/>
          </w:pPr>
          <w:r w:rsidRPr="001B6BE1">
            <w:t>References</w:t>
          </w:r>
          <w:bookmarkEnd w:id="433"/>
          <w:commentRangeEnd w:id="434"/>
          <w:r w:rsidR="00B11AB9">
            <w:rPr>
              <w:rStyle w:val="CommentReference"/>
            </w:rPr>
            <w:commentReference w:id="434"/>
          </w:r>
        </w:p>
        <w:sdt>
          <w:sdtPr>
            <w:id w:val="-573587230"/>
            <w:bibliography/>
          </w:sdtPr>
          <w:sdtContent>
            <w:p w14:paraId="568DAF3D" w14:textId="77777777" w:rsidR="00E54C4E" w:rsidRPr="001B6BE1" w:rsidRDefault="00053489">
              <w:pPr>
                <w:rPr>
                  <w:rFonts w:ascii="Times New Roman" w:hAnsi="Times New Roman"/>
                </w:rPr>
              </w:pPr>
              <w:r w:rsidRPr="001B6BE1">
                <w:fldChar w:fldCharType="begin"/>
              </w:r>
              <w:r w:rsidRPr="001B6BE1">
                <w:instrText xml:space="preserve"> BIBLIOGRAPHY </w:instrText>
              </w:r>
              <w:r w:rsidRPr="001B6BE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E54C4E" w:rsidRPr="001B6BE1" w14:paraId="2C2FCBF7" w14:textId="77777777">
                <w:trPr>
                  <w:divId w:val="1755392242"/>
                  <w:tblCellSpacing w:w="15" w:type="dxa"/>
                </w:trPr>
                <w:tc>
                  <w:tcPr>
                    <w:tcW w:w="50" w:type="pct"/>
                    <w:hideMark/>
                  </w:tcPr>
                  <w:p w14:paraId="67E7B080" w14:textId="4C403713" w:rsidR="00E54C4E" w:rsidRPr="001B6BE1" w:rsidRDefault="00E54C4E">
                    <w:pPr>
                      <w:pStyle w:val="Bibliography"/>
                      <w:rPr>
                        <w:sz w:val="24"/>
                        <w:szCs w:val="24"/>
                      </w:rPr>
                    </w:pPr>
                    <w:r w:rsidRPr="001B6BE1">
                      <w:t xml:space="preserve">[1] </w:t>
                    </w:r>
                  </w:p>
                </w:tc>
                <w:tc>
                  <w:tcPr>
                    <w:tcW w:w="0" w:type="auto"/>
                    <w:hideMark/>
                  </w:tcPr>
                  <w:p w14:paraId="3E6B0F1E" w14:textId="77777777" w:rsidR="00E54C4E" w:rsidRPr="001B6BE1" w:rsidRDefault="00E54C4E">
                    <w:pPr>
                      <w:pStyle w:val="Bibliography"/>
                    </w:pPr>
                    <w:r w:rsidRPr="001B6BE1">
                      <w:t>“Open Networking Foundation,” [Online]. Available: https://opennetworking.org/.</w:t>
                    </w:r>
                  </w:p>
                </w:tc>
              </w:tr>
              <w:tr w:rsidR="00E54C4E" w:rsidRPr="001B6BE1" w14:paraId="5CF3CEE6" w14:textId="77777777">
                <w:trPr>
                  <w:divId w:val="1755392242"/>
                  <w:tblCellSpacing w:w="15" w:type="dxa"/>
                </w:trPr>
                <w:tc>
                  <w:tcPr>
                    <w:tcW w:w="50" w:type="pct"/>
                    <w:hideMark/>
                  </w:tcPr>
                  <w:p w14:paraId="40B082F2" w14:textId="77777777" w:rsidR="00E54C4E" w:rsidRPr="001B6BE1" w:rsidRDefault="00E54C4E">
                    <w:pPr>
                      <w:pStyle w:val="Bibliography"/>
                    </w:pPr>
                    <w:r w:rsidRPr="001B6BE1">
                      <w:t xml:space="preserve">[2] </w:t>
                    </w:r>
                  </w:p>
                </w:tc>
                <w:tc>
                  <w:tcPr>
                    <w:tcW w:w="0" w:type="auto"/>
                    <w:hideMark/>
                  </w:tcPr>
                  <w:p w14:paraId="4E9C4AF1" w14:textId="77777777" w:rsidR="00E54C4E" w:rsidRPr="001B6BE1" w:rsidRDefault="00E54C4E">
                    <w:pPr>
                      <w:pStyle w:val="Bibliography"/>
                    </w:pPr>
                    <w:r w:rsidRPr="001B6BE1">
                      <w:t>OpenNetworkingFoundation, “OpenFlow Switch Specification Version 1.5.1 ( Protocol version 0x06 ),” 26 March 2015. [Online]. Available: https://opennetworking.org/wp-content/uploads/2014/10/openflow-switch-v1.5.1.pdf.</w:t>
                    </w:r>
                  </w:p>
                </w:tc>
              </w:tr>
              <w:tr w:rsidR="00E54C4E" w:rsidRPr="001B6BE1" w14:paraId="3876BE2B" w14:textId="77777777">
                <w:trPr>
                  <w:divId w:val="1755392242"/>
                  <w:tblCellSpacing w:w="15" w:type="dxa"/>
                </w:trPr>
                <w:tc>
                  <w:tcPr>
                    <w:tcW w:w="50" w:type="pct"/>
                    <w:hideMark/>
                  </w:tcPr>
                  <w:p w14:paraId="1055351C" w14:textId="77777777" w:rsidR="00E54C4E" w:rsidRPr="001B6BE1" w:rsidRDefault="00E54C4E">
                    <w:pPr>
                      <w:pStyle w:val="Bibliography"/>
                    </w:pPr>
                    <w:r w:rsidRPr="001B6BE1">
                      <w:t xml:space="preserve">[3] </w:t>
                    </w:r>
                  </w:p>
                </w:tc>
                <w:tc>
                  <w:tcPr>
                    <w:tcW w:w="0" w:type="auto"/>
                    <w:hideMark/>
                  </w:tcPr>
                  <w:p w14:paraId="2FE327B3" w14:textId="77777777" w:rsidR="00E54C4E" w:rsidRPr="001B6BE1" w:rsidRDefault="00E54C4E">
                    <w:pPr>
                      <w:pStyle w:val="Bibliography"/>
                    </w:pPr>
                    <w:r w:rsidRPr="001B6BE1">
                      <w:t>“NOX Controller,” [Online]. Available: https://github.com/noxrepo/nox.</w:t>
                    </w:r>
                  </w:p>
                </w:tc>
              </w:tr>
              <w:tr w:rsidR="00E54C4E" w:rsidRPr="001B6BE1" w14:paraId="31DF6D63" w14:textId="77777777">
                <w:trPr>
                  <w:divId w:val="1755392242"/>
                  <w:tblCellSpacing w:w="15" w:type="dxa"/>
                </w:trPr>
                <w:tc>
                  <w:tcPr>
                    <w:tcW w:w="50" w:type="pct"/>
                    <w:hideMark/>
                  </w:tcPr>
                  <w:p w14:paraId="3E6A3DAE" w14:textId="77777777" w:rsidR="00E54C4E" w:rsidRPr="001B6BE1" w:rsidRDefault="00E54C4E">
                    <w:pPr>
                      <w:pStyle w:val="Bibliography"/>
                    </w:pPr>
                    <w:r w:rsidRPr="001B6BE1">
                      <w:t xml:space="preserve">[4] </w:t>
                    </w:r>
                  </w:p>
                </w:tc>
                <w:tc>
                  <w:tcPr>
                    <w:tcW w:w="0" w:type="auto"/>
                    <w:hideMark/>
                  </w:tcPr>
                  <w:p w14:paraId="0CCD0FAF" w14:textId="77777777" w:rsidR="00E54C4E" w:rsidRPr="001B6BE1" w:rsidRDefault="00E54C4E">
                    <w:pPr>
                      <w:pStyle w:val="Bibliography"/>
                    </w:pPr>
                    <w:r w:rsidRPr="001B6BE1">
                      <w:t>“VMware to Acquire Nicira,” VMware, 23 July 2012. [Online]. Available: https://news.vmware.com/releases/vmw-nicira-07-23-12.</w:t>
                    </w:r>
                  </w:p>
                </w:tc>
              </w:tr>
              <w:tr w:rsidR="00E54C4E" w:rsidRPr="001B6BE1" w14:paraId="645B07F2" w14:textId="77777777">
                <w:trPr>
                  <w:divId w:val="1755392242"/>
                  <w:tblCellSpacing w:w="15" w:type="dxa"/>
                </w:trPr>
                <w:tc>
                  <w:tcPr>
                    <w:tcW w:w="50" w:type="pct"/>
                    <w:hideMark/>
                  </w:tcPr>
                  <w:p w14:paraId="63744D5F" w14:textId="77777777" w:rsidR="00E54C4E" w:rsidRPr="001B6BE1" w:rsidRDefault="00E54C4E">
                    <w:pPr>
                      <w:pStyle w:val="Bibliography"/>
                    </w:pPr>
                    <w:r w:rsidRPr="001B6BE1">
                      <w:t xml:space="preserve">[5] </w:t>
                    </w:r>
                  </w:p>
                </w:tc>
                <w:tc>
                  <w:tcPr>
                    <w:tcW w:w="0" w:type="auto"/>
                    <w:hideMark/>
                  </w:tcPr>
                  <w:p w14:paraId="7FC9309E" w14:textId="77777777" w:rsidR="00E54C4E" w:rsidRPr="001B6BE1" w:rsidRDefault="00E54C4E">
                    <w:pPr>
                      <w:pStyle w:val="Bibliography"/>
                    </w:pPr>
                    <w:r w:rsidRPr="001B6BE1">
                      <w:t>“POX controller,” [Online]. Available: https://github.com/noxrepo/pox.</w:t>
                    </w:r>
                  </w:p>
                </w:tc>
              </w:tr>
              <w:tr w:rsidR="00E54C4E" w:rsidRPr="001B6BE1" w14:paraId="3C6968CA" w14:textId="77777777">
                <w:trPr>
                  <w:divId w:val="1755392242"/>
                  <w:tblCellSpacing w:w="15" w:type="dxa"/>
                </w:trPr>
                <w:tc>
                  <w:tcPr>
                    <w:tcW w:w="50" w:type="pct"/>
                    <w:hideMark/>
                  </w:tcPr>
                  <w:p w14:paraId="134CB425" w14:textId="77777777" w:rsidR="00E54C4E" w:rsidRPr="001B6BE1" w:rsidRDefault="00E54C4E">
                    <w:pPr>
                      <w:pStyle w:val="Bibliography"/>
                    </w:pPr>
                    <w:r w:rsidRPr="001B6BE1">
                      <w:t xml:space="preserve">[6] </w:t>
                    </w:r>
                  </w:p>
                </w:tc>
                <w:tc>
                  <w:tcPr>
                    <w:tcW w:w="0" w:type="auto"/>
                    <w:hideMark/>
                  </w:tcPr>
                  <w:p w14:paraId="00A7B222" w14:textId="77777777" w:rsidR="00E54C4E" w:rsidRPr="001B6BE1" w:rsidRDefault="00E54C4E">
                    <w:pPr>
                      <w:pStyle w:val="Bibliography"/>
                    </w:pPr>
                    <w:r w:rsidRPr="001B6BE1">
                      <w:t>M. C. N. G. e. a. Teemu Koponen, “Onix: A Distributed Control Platform for Large-scale Production Networks,” [Online]. Available: https://www.usenix.org/legacy/event/osdi10/tech/full_papers/Koponen.pdf.</w:t>
                    </w:r>
                  </w:p>
                </w:tc>
              </w:tr>
              <w:tr w:rsidR="00E54C4E" w:rsidRPr="001B6BE1" w14:paraId="39DF71AC" w14:textId="77777777">
                <w:trPr>
                  <w:divId w:val="1755392242"/>
                  <w:tblCellSpacing w:w="15" w:type="dxa"/>
                </w:trPr>
                <w:tc>
                  <w:tcPr>
                    <w:tcW w:w="50" w:type="pct"/>
                    <w:hideMark/>
                  </w:tcPr>
                  <w:p w14:paraId="32E5EE31" w14:textId="77777777" w:rsidR="00E54C4E" w:rsidRPr="001B6BE1" w:rsidRDefault="00E54C4E">
                    <w:pPr>
                      <w:pStyle w:val="Bibliography"/>
                    </w:pPr>
                    <w:r w:rsidRPr="001B6BE1">
                      <w:t xml:space="preserve">[7] </w:t>
                    </w:r>
                  </w:p>
                </w:tc>
                <w:tc>
                  <w:tcPr>
                    <w:tcW w:w="0" w:type="auto"/>
                    <w:hideMark/>
                  </w:tcPr>
                  <w:p w14:paraId="39EFA6D1" w14:textId="77777777" w:rsidR="00E54C4E" w:rsidRPr="001B6BE1" w:rsidRDefault="00E54C4E">
                    <w:pPr>
                      <w:pStyle w:val="Bibliography"/>
                    </w:pPr>
                    <w:r w:rsidRPr="001B6BE1">
                      <w:t>“Ryu SDN controller,” [Online]. Available: https://ryu-sdn.org/.</w:t>
                    </w:r>
                  </w:p>
                </w:tc>
              </w:tr>
              <w:tr w:rsidR="00E54C4E" w:rsidRPr="001B6BE1" w14:paraId="3705E688" w14:textId="77777777">
                <w:trPr>
                  <w:divId w:val="1755392242"/>
                  <w:tblCellSpacing w:w="15" w:type="dxa"/>
                </w:trPr>
                <w:tc>
                  <w:tcPr>
                    <w:tcW w:w="50" w:type="pct"/>
                    <w:hideMark/>
                  </w:tcPr>
                  <w:p w14:paraId="4C18B3D7" w14:textId="77777777" w:rsidR="00E54C4E" w:rsidRPr="001B6BE1" w:rsidRDefault="00E54C4E">
                    <w:pPr>
                      <w:pStyle w:val="Bibliography"/>
                    </w:pPr>
                    <w:r w:rsidRPr="001B6BE1">
                      <w:t xml:space="preserve">[8] </w:t>
                    </w:r>
                  </w:p>
                </w:tc>
                <w:tc>
                  <w:tcPr>
                    <w:tcW w:w="0" w:type="auto"/>
                    <w:hideMark/>
                  </w:tcPr>
                  <w:p w14:paraId="6AB82F92" w14:textId="77777777" w:rsidR="00E54C4E" w:rsidRPr="001B6BE1" w:rsidRDefault="00E54C4E">
                    <w:pPr>
                      <w:pStyle w:val="Bibliography"/>
                    </w:pPr>
                    <w:r w:rsidRPr="001B6BE1">
                      <w:t>D. Erickson, “The Beacon OpenFlow Controller,” 2010. [Online]. Available: https://conferences.sigcomm.org/sigcomm/2013/papers/hotsdn/p13.pdf.</w:t>
                    </w:r>
                  </w:p>
                </w:tc>
              </w:tr>
              <w:tr w:rsidR="00E54C4E" w:rsidRPr="001B6BE1" w14:paraId="6BA81BDA" w14:textId="77777777">
                <w:trPr>
                  <w:divId w:val="1755392242"/>
                  <w:tblCellSpacing w:w="15" w:type="dxa"/>
                </w:trPr>
                <w:tc>
                  <w:tcPr>
                    <w:tcW w:w="50" w:type="pct"/>
                    <w:hideMark/>
                  </w:tcPr>
                  <w:p w14:paraId="7869B7DC" w14:textId="77777777" w:rsidR="00E54C4E" w:rsidRPr="001B6BE1" w:rsidRDefault="00E54C4E">
                    <w:pPr>
                      <w:pStyle w:val="Bibliography"/>
                    </w:pPr>
                    <w:r w:rsidRPr="001B6BE1">
                      <w:t xml:space="preserve">[9] </w:t>
                    </w:r>
                  </w:p>
                </w:tc>
                <w:tc>
                  <w:tcPr>
                    <w:tcW w:w="0" w:type="auto"/>
                    <w:hideMark/>
                  </w:tcPr>
                  <w:p w14:paraId="0ABF6591" w14:textId="77777777" w:rsidR="00E54C4E" w:rsidRPr="001B6BE1" w:rsidRDefault="00E54C4E">
                    <w:pPr>
                      <w:pStyle w:val="Bibliography"/>
                    </w:pPr>
                    <w:r w:rsidRPr="001B6BE1">
                      <w:t>“Floodlight Controller,” [Online]. Available: https://floodlight.atlassian.net/wiki/spaces/floodlightcontroller/overview.</w:t>
                    </w:r>
                  </w:p>
                </w:tc>
              </w:tr>
              <w:tr w:rsidR="00E54C4E" w:rsidRPr="001B6BE1" w14:paraId="38D9462F" w14:textId="77777777">
                <w:trPr>
                  <w:divId w:val="1755392242"/>
                  <w:tblCellSpacing w:w="15" w:type="dxa"/>
                </w:trPr>
                <w:tc>
                  <w:tcPr>
                    <w:tcW w:w="50" w:type="pct"/>
                    <w:hideMark/>
                  </w:tcPr>
                  <w:p w14:paraId="2B417288" w14:textId="77777777" w:rsidR="00E54C4E" w:rsidRPr="001B6BE1" w:rsidRDefault="00E54C4E">
                    <w:pPr>
                      <w:pStyle w:val="Bibliography"/>
                    </w:pPr>
                    <w:r w:rsidRPr="001B6BE1">
                      <w:t xml:space="preserve">[10] </w:t>
                    </w:r>
                  </w:p>
                </w:tc>
                <w:tc>
                  <w:tcPr>
                    <w:tcW w:w="0" w:type="auto"/>
                    <w:hideMark/>
                  </w:tcPr>
                  <w:p w14:paraId="08D39A76" w14:textId="77777777" w:rsidR="00E54C4E" w:rsidRPr="001B6BE1" w:rsidRDefault="00E54C4E">
                    <w:pPr>
                      <w:pStyle w:val="Bibliography"/>
                    </w:pPr>
                    <w:r w:rsidRPr="001B6BE1">
                      <w:t>“OpenDayLight Controller,” [Online]. Available: https://www.opendaylight.org/.</w:t>
                    </w:r>
                  </w:p>
                </w:tc>
              </w:tr>
              <w:tr w:rsidR="00E54C4E" w:rsidRPr="001B6BE1" w14:paraId="71816AFF" w14:textId="77777777">
                <w:trPr>
                  <w:divId w:val="1755392242"/>
                  <w:tblCellSpacing w:w="15" w:type="dxa"/>
                </w:trPr>
                <w:tc>
                  <w:tcPr>
                    <w:tcW w:w="50" w:type="pct"/>
                    <w:hideMark/>
                  </w:tcPr>
                  <w:p w14:paraId="02663E16" w14:textId="77777777" w:rsidR="00E54C4E" w:rsidRPr="001B6BE1" w:rsidRDefault="00E54C4E">
                    <w:pPr>
                      <w:pStyle w:val="Bibliography"/>
                    </w:pPr>
                    <w:r w:rsidRPr="001B6BE1">
                      <w:t xml:space="preserve">[11] </w:t>
                    </w:r>
                  </w:p>
                </w:tc>
                <w:tc>
                  <w:tcPr>
                    <w:tcW w:w="0" w:type="auto"/>
                    <w:hideMark/>
                  </w:tcPr>
                  <w:p w14:paraId="276890A2" w14:textId="77777777" w:rsidR="00E54C4E" w:rsidRPr="001B6BE1" w:rsidRDefault="00E54C4E">
                    <w:pPr>
                      <w:pStyle w:val="Bibliography"/>
                    </w:pPr>
                    <w:r w:rsidRPr="001B6BE1">
                      <w:t>“Open Network Operating System,” Open Network Foundation, [Online]. Available: https://opennetworking.org/onos/.</w:t>
                    </w:r>
                  </w:p>
                </w:tc>
              </w:tr>
              <w:tr w:rsidR="00E54C4E" w:rsidRPr="001B6BE1" w14:paraId="1F6DC3F4" w14:textId="77777777">
                <w:trPr>
                  <w:divId w:val="1755392242"/>
                  <w:tblCellSpacing w:w="15" w:type="dxa"/>
                </w:trPr>
                <w:tc>
                  <w:tcPr>
                    <w:tcW w:w="50" w:type="pct"/>
                    <w:hideMark/>
                  </w:tcPr>
                  <w:p w14:paraId="0CF2A8CF" w14:textId="77777777" w:rsidR="00E54C4E" w:rsidRPr="001B6BE1" w:rsidRDefault="00E54C4E">
                    <w:pPr>
                      <w:pStyle w:val="Bibliography"/>
                    </w:pPr>
                    <w:r w:rsidRPr="001B6BE1">
                      <w:t xml:space="preserve">[12] </w:t>
                    </w:r>
                  </w:p>
                </w:tc>
                <w:tc>
                  <w:tcPr>
                    <w:tcW w:w="0" w:type="auto"/>
                    <w:hideMark/>
                  </w:tcPr>
                  <w:p w14:paraId="5442BD87" w14:textId="77777777" w:rsidR="00E54C4E" w:rsidRPr="001B6BE1" w:rsidRDefault="00E54C4E">
                    <w:pPr>
                      <w:pStyle w:val="Bibliography"/>
                    </w:pPr>
                    <w:r w:rsidRPr="001B6BE1">
                      <w:t xml:space="preserve">J. B. K. G. Z. C. Yonghong FU, “Orion: A Hybrid Hierarchical Control Plane of Software-Defined Networking for Large-Scale Networks”. </w:t>
                    </w:r>
                  </w:p>
                </w:tc>
              </w:tr>
              <w:tr w:rsidR="00E54C4E" w:rsidRPr="001B6BE1" w14:paraId="5415E170" w14:textId="77777777">
                <w:trPr>
                  <w:divId w:val="1755392242"/>
                  <w:tblCellSpacing w:w="15" w:type="dxa"/>
                </w:trPr>
                <w:tc>
                  <w:tcPr>
                    <w:tcW w:w="50" w:type="pct"/>
                    <w:hideMark/>
                  </w:tcPr>
                  <w:p w14:paraId="51032E4C" w14:textId="77777777" w:rsidR="00E54C4E" w:rsidRPr="001B6BE1" w:rsidRDefault="00E54C4E">
                    <w:pPr>
                      <w:pStyle w:val="Bibliography"/>
                    </w:pPr>
                    <w:r w:rsidRPr="001B6BE1">
                      <w:t xml:space="preserve">[13] </w:t>
                    </w:r>
                  </w:p>
                </w:tc>
                <w:tc>
                  <w:tcPr>
                    <w:tcW w:w="0" w:type="auto"/>
                    <w:hideMark/>
                  </w:tcPr>
                  <w:p w14:paraId="0213FE78" w14:textId="77777777" w:rsidR="00E54C4E" w:rsidRPr="001B6BE1" w:rsidRDefault="00E54C4E">
                    <w:pPr>
                      <w:pStyle w:val="Bibliography"/>
                    </w:pPr>
                    <w:r w:rsidRPr="001B6BE1">
                      <w:t xml:space="preserve">M. B. a. J. L. Kevin Phemius, “DISCO: Distributed Multi-domain SDN Controllers”. </w:t>
                    </w:r>
                  </w:p>
                </w:tc>
              </w:tr>
              <w:tr w:rsidR="00E54C4E" w:rsidRPr="001B6BE1" w14:paraId="1B3F7820" w14:textId="77777777">
                <w:trPr>
                  <w:divId w:val="1755392242"/>
                  <w:tblCellSpacing w:w="15" w:type="dxa"/>
                </w:trPr>
                <w:tc>
                  <w:tcPr>
                    <w:tcW w:w="50" w:type="pct"/>
                    <w:hideMark/>
                  </w:tcPr>
                  <w:p w14:paraId="66766718" w14:textId="77777777" w:rsidR="00E54C4E" w:rsidRPr="001B6BE1" w:rsidRDefault="00E54C4E">
                    <w:pPr>
                      <w:pStyle w:val="Bibliography"/>
                    </w:pPr>
                    <w:r w:rsidRPr="001B6BE1">
                      <w:t xml:space="preserve">[14] </w:t>
                    </w:r>
                  </w:p>
                </w:tc>
                <w:tc>
                  <w:tcPr>
                    <w:tcW w:w="0" w:type="auto"/>
                    <w:hideMark/>
                  </w:tcPr>
                  <w:p w14:paraId="675DF9A7" w14:textId="77777777" w:rsidR="00E54C4E" w:rsidRPr="001B6BE1" w:rsidRDefault="00E54C4E">
                    <w:pPr>
                      <w:pStyle w:val="Bibliography"/>
                    </w:pPr>
                    <w:r w:rsidRPr="001B6BE1">
                      <w:t xml:space="preserve">Y. G. Soheil Hassas Yeganeh, “Kandoo: A Framework for Efficient and Scalable Offloading of Control Applications”. </w:t>
                    </w:r>
                  </w:p>
                </w:tc>
              </w:tr>
              <w:tr w:rsidR="00E54C4E" w:rsidRPr="001B6BE1" w14:paraId="5F1634E4" w14:textId="77777777">
                <w:trPr>
                  <w:divId w:val="1755392242"/>
                  <w:tblCellSpacing w:w="15" w:type="dxa"/>
                </w:trPr>
                <w:tc>
                  <w:tcPr>
                    <w:tcW w:w="50" w:type="pct"/>
                    <w:hideMark/>
                  </w:tcPr>
                  <w:p w14:paraId="6CF03226" w14:textId="77777777" w:rsidR="00E54C4E" w:rsidRPr="001B6BE1" w:rsidRDefault="00E54C4E">
                    <w:pPr>
                      <w:pStyle w:val="Bibliography"/>
                    </w:pPr>
                    <w:r w:rsidRPr="001B6BE1">
                      <w:t xml:space="preserve">[15] </w:t>
                    </w:r>
                  </w:p>
                </w:tc>
                <w:tc>
                  <w:tcPr>
                    <w:tcW w:w="0" w:type="auto"/>
                    <w:hideMark/>
                  </w:tcPr>
                  <w:p w14:paraId="55C0C36E" w14:textId="77777777" w:rsidR="00E54C4E" w:rsidRPr="001B6BE1" w:rsidRDefault="00E54C4E">
                    <w:pPr>
                      <w:pStyle w:val="Bibliography"/>
                    </w:pPr>
                    <w:r w:rsidRPr="001B6BE1">
                      <w:t xml:space="preserve">M. B. M. R. B. Othmane Blial, “An Overview on SDN Architectures with Multiple Controllers,” p. 9, 2016. </w:t>
                    </w:r>
                  </w:p>
                </w:tc>
              </w:tr>
              <w:tr w:rsidR="00E54C4E" w:rsidRPr="001B6BE1" w14:paraId="71C51993" w14:textId="77777777">
                <w:trPr>
                  <w:divId w:val="1755392242"/>
                  <w:tblCellSpacing w:w="15" w:type="dxa"/>
                </w:trPr>
                <w:tc>
                  <w:tcPr>
                    <w:tcW w:w="50" w:type="pct"/>
                    <w:hideMark/>
                  </w:tcPr>
                  <w:p w14:paraId="71F7F82D" w14:textId="77777777" w:rsidR="00E54C4E" w:rsidRPr="001B6BE1" w:rsidRDefault="00E54C4E">
                    <w:pPr>
                      <w:pStyle w:val="Bibliography"/>
                    </w:pPr>
                    <w:r w:rsidRPr="001B6BE1">
                      <w:t xml:space="preserve">[16] </w:t>
                    </w:r>
                  </w:p>
                </w:tc>
                <w:tc>
                  <w:tcPr>
                    <w:tcW w:w="0" w:type="auto"/>
                    <w:hideMark/>
                  </w:tcPr>
                  <w:p w14:paraId="50F8BF06" w14:textId="77777777" w:rsidR="00E54C4E" w:rsidRPr="001B6BE1" w:rsidRDefault="00E54C4E">
                    <w:pPr>
                      <w:pStyle w:val="Bibliography"/>
                    </w:pPr>
                    <w:r w:rsidRPr="001B6BE1">
                      <w:t xml:space="preserve">B. a. L. R. Team, “Distributed SDN Control: Survey, Taxonomy and Challenges,” </w:t>
                    </w:r>
                    <w:r w:rsidRPr="001B6BE1">
                      <w:rPr>
                        <w:i/>
                        <w:iCs/>
                      </w:rPr>
                      <w:t xml:space="preserve">IEEE Communications Surveys &amp; Tutorials, </w:t>
                    </w:r>
                    <w:r w:rsidRPr="001B6BE1">
                      <w:t xml:space="preserve">p. 25, December 2017. </w:t>
                    </w:r>
                  </w:p>
                </w:tc>
              </w:tr>
              <w:tr w:rsidR="00E54C4E" w:rsidRPr="001B6BE1" w14:paraId="0BF25927" w14:textId="77777777">
                <w:trPr>
                  <w:divId w:val="1755392242"/>
                  <w:tblCellSpacing w:w="15" w:type="dxa"/>
                </w:trPr>
                <w:tc>
                  <w:tcPr>
                    <w:tcW w:w="50" w:type="pct"/>
                    <w:hideMark/>
                  </w:tcPr>
                  <w:p w14:paraId="317318C9" w14:textId="77777777" w:rsidR="00E54C4E" w:rsidRPr="001B6BE1" w:rsidRDefault="00E54C4E">
                    <w:pPr>
                      <w:pStyle w:val="Bibliography"/>
                    </w:pPr>
                    <w:r w:rsidRPr="001B6BE1">
                      <w:t xml:space="preserve">[17] </w:t>
                    </w:r>
                  </w:p>
                </w:tc>
                <w:tc>
                  <w:tcPr>
                    <w:tcW w:w="0" w:type="auto"/>
                    <w:hideMark/>
                  </w:tcPr>
                  <w:p w14:paraId="278A9E94" w14:textId="77777777" w:rsidR="00E54C4E" w:rsidRPr="001B6BE1" w:rsidRDefault="00E54C4E">
                    <w:pPr>
                      <w:pStyle w:val="Bibliography"/>
                    </w:pPr>
                    <w:r w:rsidRPr="001B6BE1">
                      <w:t xml:space="preserve">E. A. M. H. R. Esmaeil Amiri, “Controller selection in software defined networks using best-worst multi-criteria decision-making,” </w:t>
                    </w:r>
                    <w:r w:rsidRPr="001B6BE1">
                      <w:rPr>
                        <w:i/>
                        <w:iCs/>
                      </w:rPr>
                      <w:t xml:space="preserve">Bulletin of Electrical Engineering and Informatics, </w:t>
                    </w:r>
                    <w:r w:rsidRPr="001B6BE1">
                      <w:t xml:space="preserve">2020. </w:t>
                    </w:r>
                  </w:p>
                </w:tc>
              </w:tr>
              <w:tr w:rsidR="00E54C4E" w:rsidRPr="001B6BE1" w14:paraId="0DE9F047" w14:textId="77777777">
                <w:trPr>
                  <w:divId w:val="1755392242"/>
                  <w:tblCellSpacing w:w="15" w:type="dxa"/>
                </w:trPr>
                <w:tc>
                  <w:tcPr>
                    <w:tcW w:w="50" w:type="pct"/>
                    <w:hideMark/>
                  </w:tcPr>
                  <w:p w14:paraId="6B52E849" w14:textId="77777777" w:rsidR="00E54C4E" w:rsidRPr="001B6BE1" w:rsidRDefault="00E54C4E">
                    <w:pPr>
                      <w:pStyle w:val="Bibliography"/>
                    </w:pPr>
                    <w:r w:rsidRPr="001B6BE1">
                      <w:t xml:space="preserve">[18] </w:t>
                    </w:r>
                  </w:p>
                </w:tc>
                <w:tc>
                  <w:tcPr>
                    <w:tcW w:w="0" w:type="auto"/>
                    <w:hideMark/>
                  </w:tcPr>
                  <w:p w14:paraId="66A61E6C" w14:textId="77777777" w:rsidR="00E54C4E" w:rsidRPr="001B6BE1" w:rsidRDefault="00E54C4E">
                    <w:pPr>
                      <w:pStyle w:val="Bibliography"/>
                    </w:pPr>
                    <w:r w:rsidRPr="001B6BE1">
                      <w:t>“Arista Networks Announces Acquisition of Big Switch Networks,” Arista Networks, 2020. [Online]. Available: https://www.arista.com/en/company/news/press-release/9800-pr-20200214.</w:t>
                    </w:r>
                  </w:p>
                </w:tc>
              </w:tr>
              <w:tr w:rsidR="00E54C4E" w:rsidRPr="001B6BE1" w14:paraId="03F3C238" w14:textId="77777777">
                <w:trPr>
                  <w:divId w:val="1755392242"/>
                  <w:tblCellSpacing w:w="15" w:type="dxa"/>
                </w:trPr>
                <w:tc>
                  <w:tcPr>
                    <w:tcW w:w="50" w:type="pct"/>
                    <w:hideMark/>
                  </w:tcPr>
                  <w:p w14:paraId="62B37B81" w14:textId="77777777" w:rsidR="00E54C4E" w:rsidRPr="001B6BE1" w:rsidRDefault="00E54C4E">
                    <w:pPr>
                      <w:pStyle w:val="Bibliography"/>
                    </w:pPr>
                    <w:r w:rsidRPr="001B6BE1">
                      <w:t xml:space="preserve">[19] </w:t>
                    </w:r>
                  </w:p>
                </w:tc>
                <w:tc>
                  <w:tcPr>
                    <w:tcW w:w="0" w:type="auto"/>
                    <w:hideMark/>
                  </w:tcPr>
                  <w:p w14:paraId="1A95E80C" w14:textId="77777777" w:rsidR="00E54C4E" w:rsidRPr="001B6BE1" w:rsidRDefault="00E54C4E">
                    <w:pPr>
                      <w:pStyle w:val="Bibliography"/>
                    </w:pPr>
                    <w:r w:rsidRPr="001B6BE1">
                      <w:t>T. F. Y. A. H. S. Rui Kubo, “Ryu SDN Framework - Open-source SDN Platform Software,” [Online]. Available: https://www.ntt-review.jp/archive/ntttechnical.php?contents=ntr201408fa4.html.</w:t>
                    </w:r>
                  </w:p>
                </w:tc>
              </w:tr>
              <w:tr w:rsidR="00E54C4E" w:rsidRPr="001B6BE1" w14:paraId="2415D393" w14:textId="77777777">
                <w:trPr>
                  <w:divId w:val="1755392242"/>
                  <w:tblCellSpacing w:w="15" w:type="dxa"/>
                </w:trPr>
                <w:tc>
                  <w:tcPr>
                    <w:tcW w:w="50" w:type="pct"/>
                    <w:hideMark/>
                  </w:tcPr>
                  <w:p w14:paraId="396E981D" w14:textId="77777777" w:rsidR="00E54C4E" w:rsidRPr="001B6BE1" w:rsidRDefault="00E54C4E">
                    <w:pPr>
                      <w:pStyle w:val="Bibliography"/>
                    </w:pPr>
                    <w:r w:rsidRPr="001B6BE1">
                      <w:t xml:space="preserve">[20] </w:t>
                    </w:r>
                  </w:p>
                </w:tc>
                <w:tc>
                  <w:tcPr>
                    <w:tcW w:w="0" w:type="auto"/>
                    <w:hideMark/>
                  </w:tcPr>
                  <w:p w14:paraId="62CE6C19" w14:textId="77777777" w:rsidR="00E54C4E" w:rsidRPr="001B6BE1" w:rsidRDefault="00E54C4E">
                    <w:pPr>
                      <w:pStyle w:val="Bibliography"/>
                    </w:pPr>
                    <w:r w:rsidRPr="001B6BE1">
                      <w:t xml:space="preserve">F. M. V. R. P. V. e. a. Diego Kreutz, “Software-Defined Networking: A Comprehensive Survey”. </w:t>
                    </w:r>
                  </w:p>
                </w:tc>
              </w:tr>
              <w:tr w:rsidR="00E54C4E" w:rsidRPr="001B6BE1" w14:paraId="6C1920A2" w14:textId="77777777">
                <w:trPr>
                  <w:divId w:val="1755392242"/>
                  <w:tblCellSpacing w:w="15" w:type="dxa"/>
                </w:trPr>
                <w:tc>
                  <w:tcPr>
                    <w:tcW w:w="50" w:type="pct"/>
                    <w:hideMark/>
                  </w:tcPr>
                  <w:p w14:paraId="746275BB" w14:textId="77777777" w:rsidR="00E54C4E" w:rsidRPr="001B6BE1" w:rsidRDefault="00E54C4E">
                    <w:pPr>
                      <w:pStyle w:val="Bibliography"/>
                    </w:pPr>
                    <w:r w:rsidRPr="001B6BE1">
                      <w:t xml:space="preserve">[21] </w:t>
                    </w:r>
                  </w:p>
                </w:tc>
                <w:tc>
                  <w:tcPr>
                    <w:tcW w:w="0" w:type="auto"/>
                    <w:hideMark/>
                  </w:tcPr>
                  <w:p w14:paraId="004B8425" w14:textId="77777777" w:rsidR="00E54C4E" w:rsidRPr="001B6BE1" w:rsidRDefault="00E54C4E">
                    <w:pPr>
                      <w:pStyle w:val="Bibliography"/>
                    </w:pPr>
                    <w:r w:rsidRPr="001B6BE1">
                      <w:t>“AtlanticWave SDX,” [Online]. Available: https://www.atlanticwave-sdx.net/.</w:t>
                    </w:r>
                  </w:p>
                </w:tc>
              </w:tr>
              <w:tr w:rsidR="00E54C4E" w:rsidRPr="001B6BE1" w14:paraId="7B8F47E2" w14:textId="77777777">
                <w:trPr>
                  <w:divId w:val="1755392242"/>
                  <w:tblCellSpacing w:w="15" w:type="dxa"/>
                </w:trPr>
                <w:tc>
                  <w:tcPr>
                    <w:tcW w:w="50" w:type="pct"/>
                    <w:hideMark/>
                  </w:tcPr>
                  <w:p w14:paraId="1B05D29A" w14:textId="77777777" w:rsidR="00E54C4E" w:rsidRPr="001B6BE1" w:rsidRDefault="00E54C4E">
                    <w:pPr>
                      <w:pStyle w:val="Bibliography"/>
                    </w:pPr>
                    <w:r w:rsidRPr="001B6BE1">
                      <w:lastRenderedPageBreak/>
                      <w:t xml:space="preserve">[22] </w:t>
                    </w:r>
                  </w:p>
                </w:tc>
                <w:tc>
                  <w:tcPr>
                    <w:tcW w:w="0" w:type="auto"/>
                    <w:hideMark/>
                  </w:tcPr>
                  <w:p w14:paraId="496D2773" w14:textId="77777777" w:rsidR="00E54C4E" w:rsidRPr="001B6BE1" w:rsidRDefault="00E54C4E">
                    <w:pPr>
                      <w:pStyle w:val="Bibliography"/>
                    </w:pPr>
                    <w:r w:rsidRPr="001B6BE1">
                      <w:t>“Linux Foundation,” [Online]. Available: https://www.linuxfoundation.org/.</w:t>
                    </w:r>
                  </w:p>
                </w:tc>
              </w:tr>
              <w:tr w:rsidR="00E54C4E" w:rsidRPr="001B6BE1" w14:paraId="149C323A" w14:textId="77777777">
                <w:trPr>
                  <w:divId w:val="1755392242"/>
                  <w:tblCellSpacing w:w="15" w:type="dxa"/>
                </w:trPr>
                <w:tc>
                  <w:tcPr>
                    <w:tcW w:w="50" w:type="pct"/>
                    <w:hideMark/>
                  </w:tcPr>
                  <w:p w14:paraId="42C59287" w14:textId="77777777" w:rsidR="00E54C4E" w:rsidRPr="001B6BE1" w:rsidRDefault="00E54C4E">
                    <w:pPr>
                      <w:pStyle w:val="Bibliography"/>
                    </w:pPr>
                    <w:r w:rsidRPr="001B6BE1">
                      <w:t xml:space="preserve">[23] </w:t>
                    </w:r>
                  </w:p>
                </w:tc>
                <w:tc>
                  <w:tcPr>
                    <w:tcW w:w="0" w:type="auto"/>
                    <w:hideMark/>
                  </w:tcPr>
                  <w:p w14:paraId="30930E66" w14:textId="77777777" w:rsidR="00E54C4E" w:rsidRPr="001B6BE1" w:rsidRDefault="00E54C4E">
                    <w:pPr>
                      <w:pStyle w:val="Bibliography"/>
                    </w:pPr>
                    <w:r w:rsidRPr="001B6BE1">
                      <w:t>“ONOS : An Overview,” Onosproject, [Online]. Available: https://wiki.onosproject.org/display/ONOS/ONOS+%3A+An+Overview.</w:t>
                    </w:r>
                  </w:p>
                </w:tc>
              </w:tr>
              <w:tr w:rsidR="00E54C4E" w:rsidRPr="001B6BE1" w14:paraId="44E45E07" w14:textId="77777777">
                <w:trPr>
                  <w:divId w:val="1755392242"/>
                  <w:tblCellSpacing w:w="15" w:type="dxa"/>
                </w:trPr>
                <w:tc>
                  <w:tcPr>
                    <w:tcW w:w="50" w:type="pct"/>
                    <w:hideMark/>
                  </w:tcPr>
                  <w:p w14:paraId="473FA660" w14:textId="77777777" w:rsidR="00E54C4E" w:rsidRPr="001B6BE1" w:rsidRDefault="00E54C4E">
                    <w:pPr>
                      <w:pStyle w:val="Bibliography"/>
                    </w:pPr>
                    <w:r w:rsidRPr="001B6BE1">
                      <w:t xml:space="preserve">[24] </w:t>
                    </w:r>
                  </w:p>
                </w:tc>
                <w:tc>
                  <w:tcPr>
                    <w:tcW w:w="0" w:type="auto"/>
                    <w:hideMark/>
                  </w:tcPr>
                  <w:p w14:paraId="6FDE7967" w14:textId="77777777" w:rsidR="00E54C4E" w:rsidRPr="001B6BE1" w:rsidRDefault="00E54C4E">
                    <w:pPr>
                      <w:pStyle w:val="Bibliography"/>
                    </w:pPr>
                    <w:r w:rsidRPr="001B6BE1">
                      <w:t>“System Components,” Onosproject, [Online]. Available: https://wiki.onosproject.org/display/ONOS/System+Components.</w:t>
                    </w:r>
                  </w:p>
                </w:tc>
              </w:tr>
              <w:tr w:rsidR="00E54C4E" w:rsidRPr="001B6BE1" w14:paraId="4C5742C1" w14:textId="77777777">
                <w:trPr>
                  <w:divId w:val="1755392242"/>
                  <w:tblCellSpacing w:w="15" w:type="dxa"/>
                </w:trPr>
                <w:tc>
                  <w:tcPr>
                    <w:tcW w:w="50" w:type="pct"/>
                    <w:hideMark/>
                  </w:tcPr>
                  <w:p w14:paraId="07F804E5" w14:textId="77777777" w:rsidR="00E54C4E" w:rsidRPr="001B6BE1" w:rsidRDefault="00E54C4E">
                    <w:pPr>
                      <w:pStyle w:val="Bibliography"/>
                    </w:pPr>
                    <w:r w:rsidRPr="001B6BE1">
                      <w:t xml:space="preserve">[25] </w:t>
                    </w:r>
                  </w:p>
                </w:tc>
                <w:tc>
                  <w:tcPr>
                    <w:tcW w:w="0" w:type="auto"/>
                    <w:hideMark/>
                  </w:tcPr>
                  <w:p w14:paraId="50E06A35" w14:textId="77777777" w:rsidR="00E54C4E" w:rsidRPr="001B6BE1" w:rsidRDefault="00E54C4E">
                    <w:pPr>
                      <w:pStyle w:val="Bibliography"/>
                    </w:pPr>
                    <w:r w:rsidRPr="001B6BE1">
                      <w:t>“Guides,” Onosproject, [Online]. Available: https://wiki.onosproject.org/display/ONOS/Guides.</w:t>
                    </w:r>
                  </w:p>
                </w:tc>
              </w:tr>
              <w:tr w:rsidR="00E54C4E" w:rsidRPr="001B6BE1" w14:paraId="6BC14116" w14:textId="77777777">
                <w:trPr>
                  <w:divId w:val="1755392242"/>
                  <w:tblCellSpacing w:w="15" w:type="dxa"/>
                </w:trPr>
                <w:tc>
                  <w:tcPr>
                    <w:tcW w:w="50" w:type="pct"/>
                    <w:hideMark/>
                  </w:tcPr>
                  <w:p w14:paraId="4AA8B53D" w14:textId="77777777" w:rsidR="00E54C4E" w:rsidRPr="001B6BE1" w:rsidRDefault="00E54C4E">
                    <w:pPr>
                      <w:pStyle w:val="Bibliography"/>
                    </w:pPr>
                    <w:r w:rsidRPr="001B6BE1">
                      <w:t xml:space="preserve">[26] </w:t>
                    </w:r>
                  </w:p>
                </w:tc>
                <w:tc>
                  <w:tcPr>
                    <w:tcW w:w="0" w:type="auto"/>
                    <w:hideMark/>
                  </w:tcPr>
                  <w:p w14:paraId="453DB7CE" w14:textId="77777777" w:rsidR="00E54C4E" w:rsidRPr="001B6BE1" w:rsidRDefault="00E54C4E">
                    <w:pPr>
                      <w:pStyle w:val="Bibliography"/>
                    </w:pPr>
                    <w:r w:rsidRPr="001B6BE1">
                      <w:t>“OpenDaylight Platform Overview,” OpenDaylight, [Online]. Available: https://www.opendaylight.org/about/platform-overview.</w:t>
                    </w:r>
                  </w:p>
                </w:tc>
              </w:tr>
              <w:tr w:rsidR="00E54C4E" w:rsidRPr="001B6BE1" w14:paraId="63485A38" w14:textId="77777777">
                <w:trPr>
                  <w:divId w:val="1755392242"/>
                  <w:tblCellSpacing w:w="15" w:type="dxa"/>
                </w:trPr>
                <w:tc>
                  <w:tcPr>
                    <w:tcW w:w="50" w:type="pct"/>
                    <w:hideMark/>
                  </w:tcPr>
                  <w:p w14:paraId="6FEACE5E" w14:textId="77777777" w:rsidR="00E54C4E" w:rsidRPr="001B6BE1" w:rsidRDefault="00E54C4E">
                    <w:pPr>
                      <w:pStyle w:val="Bibliography"/>
                    </w:pPr>
                    <w:r w:rsidRPr="001B6BE1">
                      <w:t xml:space="preserve">[27] </w:t>
                    </w:r>
                  </w:p>
                </w:tc>
                <w:tc>
                  <w:tcPr>
                    <w:tcW w:w="0" w:type="auto"/>
                    <w:hideMark/>
                  </w:tcPr>
                  <w:p w14:paraId="1DFBE336" w14:textId="77777777" w:rsidR="00E54C4E" w:rsidRPr="001B6BE1" w:rsidRDefault="00E54C4E">
                    <w:pPr>
                      <w:pStyle w:val="Bibliography"/>
                    </w:pPr>
                    <w:r w:rsidRPr="001B6BE1">
                      <w:t>“Getting Started Guide,” OpenDaylight , [Online]. Available: https://docs.opendaylight.org/en/stable-phosphorus/getting-started-guide/index.html.</w:t>
                    </w:r>
                  </w:p>
                </w:tc>
              </w:tr>
              <w:tr w:rsidR="00E54C4E" w:rsidRPr="001B6BE1" w14:paraId="79FE275B" w14:textId="77777777">
                <w:trPr>
                  <w:divId w:val="1755392242"/>
                  <w:tblCellSpacing w:w="15" w:type="dxa"/>
                </w:trPr>
                <w:tc>
                  <w:tcPr>
                    <w:tcW w:w="50" w:type="pct"/>
                    <w:hideMark/>
                  </w:tcPr>
                  <w:p w14:paraId="69B9FABF" w14:textId="77777777" w:rsidR="00E54C4E" w:rsidRPr="001B6BE1" w:rsidRDefault="00E54C4E">
                    <w:pPr>
                      <w:pStyle w:val="Bibliography"/>
                    </w:pPr>
                    <w:r w:rsidRPr="001B6BE1">
                      <w:t xml:space="preserve">[28] </w:t>
                    </w:r>
                  </w:p>
                </w:tc>
                <w:tc>
                  <w:tcPr>
                    <w:tcW w:w="0" w:type="auto"/>
                    <w:hideMark/>
                  </w:tcPr>
                  <w:p w14:paraId="1ED55A83" w14:textId="77777777" w:rsidR="00E54C4E" w:rsidRPr="001B6BE1" w:rsidRDefault="00E54C4E">
                    <w:pPr>
                      <w:pStyle w:val="Bibliography"/>
                    </w:pPr>
                    <w:r w:rsidRPr="001B6BE1">
                      <w:t>F. Tomonori, “Introduction to Ryu SDN framework,” [Online]. Available: https://ryu-sdn.org/slides/ONS2013-april-ryu-intro.pdf.</w:t>
                    </w:r>
                  </w:p>
                </w:tc>
              </w:tr>
              <w:tr w:rsidR="00E54C4E" w:rsidRPr="001B6BE1" w14:paraId="5A298E32" w14:textId="77777777">
                <w:trPr>
                  <w:divId w:val="1755392242"/>
                  <w:tblCellSpacing w:w="15" w:type="dxa"/>
                </w:trPr>
                <w:tc>
                  <w:tcPr>
                    <w:tcW w:w="50" w:type="pct"/>
                    <w:hideMark/>
                  </w:tcPr>
                  <w:p w14:paraId="2638D11C" w14:textId="77777777" w:rsidR="00E54C4E" w:rsidRPr="001B6BE1" w:rsidRDefault="00E54C4E">
                    <w:pPr>
                      <w:pStyle w:val="Bibliography"/>
                    </w:pPr>
                    <w:r w:rsidRPr="001B6BE1">
                      <w:t xml:space="preserve">[29] </w:t>
                    </w:r>
                  </w:p>
                </w:tc>
                <w:tc>
                  <w:tcPr>
                    <w:tcW w:w="0" w:type="auto"/>
                    <w:hideMark/>
                  </w:tcPr>
                  <w:p w14:paraId="6CBAED2B" w14:textId="77777777" w:rsidR="00E54C4E" w:rsidRPr="001B6BE1" w:rsidRDefault="00E54C4E">
                    <w:pPr>
                      <w:pStyle w:val="Bibliography"/>
                    </w:pPr>
                    <w:r w:rsidRPr="001B6BE1">
                      <w:t>I. Y. Kazutaka Morita, “Ryu: Network Operating System,” [Online]. Available: https://ryu-sdn.org/slides/LinuxConJapan2012.pdf.</w:t>
                    </w:r>
                  </w:p>
                </w:tc>
              </w:tr>
              <w:tr w:rsidR="00E54C4E" w:rsidRPr="001B6BE1" w14:paraId="71C4E2D8" w14:textId="77777777">
                <w:trPr>
                  <w:divId w:val="1755392242"/>
                  <w:tblCellSpacing w:w="15" w:type="dxa"/>
                </w:trPr>
                <w:tc>
                  <w:tcPr>
                    <w:tcW w:w="50" w:type="pct"/>
                    <w:hideMark/>
                  </w:tcPr>
                  <w:p w14:paraId="0740EC82" w14:textId="77777777" w:rsidR="00E54C4E" w:rsidRPr="001B6BE1" w:rsidRDefault="00E54C4E">
                    <w:pPr>
                      <w:pStyle w:val="Bibliography"/>
                    </w:pPr>
                    <w:r w:rsidRPr="001B6BE1">
                      <w:t xml:space="preserve">[30] </w:t>
                    </w:r>
                  </w:p>
                </w:tc>
                <w:tc>
                  <w:tcPr>
                    <w:tcW w:w="0" w:type="auto"/>
                    <w:hideMark/>
                  </w:tcPr>
                  <w:p w14:paraId="60BDF09F" w14:textId="77777777" w:rsidR="00E54C4E" w:rsidRPr="001B6BE1" w:rsidRDefault="00E54C4E">
                    <w:pPr>
                      <w:pStyle w:val="Bibliography"/>
                    </w:pPr>
                    <w:r w:rsidRPr="001B6BE1">
                      <w:t>“Ryu SDN Framework,” [Online]. Available: https://book.ryu-sdn.org/en/html/index.html.</w:t>
                    </w:r>
                  </w:p>
                </w:tc>
              </w:tr>
              <w:tr w:rsidR="00E54C4E" w:rsidRPr="001B6BE1" w14:paraId="20F1CDCE" w14:textId="77777777">
                <w:trPr>
                  <w:divId w:val="1755392242"/>
                  <w:tblCellSpacing w:w="15" w:type="dxa"/>
                </w:trPr>
                <w:tc>
                  <w:tcPr>
                    <w:tcW w:w="50" w:type="pct"/>
                    <w:hideMark/>
                  </w:tcPr>
                  <w:p w14:paraId="293F6591" w14:textId="77777777" w:rsidR="00E54C4E" w:rsidRPr="001B6BE1" w:rsidRDefault="00E54C4E">
                    <w:pPr>
                      <w:pStyle w:val="Bibliography"/>
                    </w:pPr>
                    <w:r w:rsidRPr="001B6BE1">
                      <w:t xml:space="preserve">[31] </w:t>
                    </w:r>
                  </w:p>
                </w:tc>
                <w:tc>
                  <w:tcPr>
                    <w:tcW w:w="0" w:type="auto"/>
                    <w:hideMark/>
                  </w:tcPr>
                  <w:p w14:paraId="00283123" w14:textId="77777777" w:rsidR="00E54C4E" w:rsidRPr="001B6BE1" w:rsidRDefault="00E54C4E">
                    <w:pPr>
                      <w:pStyle w:val="Bibliography"/>
                    </w:pPr>
                    <w:r w:rsidRPr="001B6BE1">
                      <w:t>“FaucetSDN Ryu Source code,” [Online]. Available: https://github.com/faucetsdn/ryu.</w:t>
                    </w:r>
                  </w:p>
                </w:tc>
              </w:tr>
              <w:tr w:rsidR="00E54C4E" w:rsidRPr="001B6BE1" w14:paraId="3EF03E44" w14:textId="77777777">
                <w:trPr>
                  <w:divId w:val="1755392242"/>
                  <w:tblCellSpacing w:w="15" w:type="dxa"/>
                </w:trPr>
                <w:tc>
                  <w:tcPr>
                    <w:tcW w:w="50" w:type="pct"/>
                    <w:hideMark/>
                  </w:tcPr>
                  <w:p w14:paraId="77711341" w14:textId="77777777" w:rsidR="00E54C4E" w:rsidRPr="001B6BE1" w:rsidRDefault="00E54C4E">
                    <w:pPr>
                      <w:pStyle w:val="Bibliography"/>
                    </w:pPr>
                    <w:r w:rsidRPr="001B6BE1">
                      <w:t xml:space="preserve">[32] </w:t>
                    </w:r>
                  </w:p>
                </w:tc>
                <w:tc>
                  <w:tcPr>
                    <w:tcW w:w="0" w:type="auto"/>
                    <w:hideMark/>
                  </w:tcPr>
                  <w:p w14:paraId="47FC8E69" w14:textId="77777777" w:rsidR="00E54C4E" w:rsidRPr="001B6BE1" w:rsidRDefault="00E54C4E">
                    <w:pPr>
                      <w:pStyle w:val="Bibliography"/>
                    </w:pPr>
                    <w:r w:rsidRPr="001B6BE1">
                      <w:t>“Welcome to RYU the Network Operating System(NOS),” [Online]. Available: https://ryu.readthedocs.io/en/latest/getting_started.html.</w:t>
                    </w:r>
                  </w:p>
                </w:tc>
              </w:tr>
              <w:tr w:rsidR="00E54C4E" w:rsidRPr="001B6BE1" w14:paraId="68AB68FF" w14:textId="77777777">
                <w:trPr>
                  <w:divId w:val="1755392242"/>
                  <w:tblCellSpacing w:w="15" w:type="dxa"/>
                </w:trPr>
                <w:tc>
                  <w:tcPr>
                    <w:tcW w:w="50" w:type="pct"/>
                    <w:hideMark/>
                  </w:tcPr>
                  <w:p w14:paraId="219194AA" w14:textId="77777777" w:rsidR="00E54C4E" w:rsidRPr="001B6BE1" w:rsidRDefault="00E54C4E">
                    <w:pPr>
                      <w:pStyle w:val="Bibliography"/>
                    </w:pPr>
                    <w:r w:rsidRPr="001B6BE1">
                      <w:t xml:space="preserve">[33] </w:t>
                    </w:r>
                  </w:p>
                </w:tc>
                <w:tc>
                  <w:tcPr>
                    <w:tcW w:w="0" w:type="auto"/>
                    <w:hideMark/>
                  </w:tcPr>
                  <w:p w14:paraId="69010F0E" w14:textId="77777777" w:rsidR="00E54C4E" w:rsidRPr="001B6BE1" w:rsidRDefault="00E54C4E">
                    <w:pPr>
                      <w:pStyle w:val="Bibliography"/>
                    </w:pPr>
                    <w:r w:rsidRPr="001B6BE1">
                      <w:t xml:space="preserve">R. M. R. B. Arpit Gupta, “An Industrial-Scale Software Defined Internet Exchange Point”. </w:t>
                    </w:r>
                  </w:p>
                </w:tc>
              </w:tr>
              <w:tr w:rsidR="00E54C4E" w:rsidRPr="001B6BE1" w14:paraId="6EB7398A" w14:textId="77777777">
                <w:trPr>
                  <w:divId w:val="1755392242"/>
                  <w:tblCellSpacing w:w="15" w:type="dxa"/>
                </w:trPr>
                <w:tc>
                  <w:tcPr>
                    <w:tcW w:w="50" w:type="pct"/>
                    <w:hideMark/>
                  </w:tcPr>
                  <w:p w14:paraId="12E7E178" w14:textId="77777777" w:rsidR="00E54C4E" w:rsidRPr="001B6BE1" w:rsidRDefault="00E54C4E">
                    <w:pPr>
                      <w:pStyle w:val="Bibliography"/>
                    </w:pPr>
                    <w:r w:rsidRPr="001B6BE1">
                      <w:t xml:space="preserve">[34] </w:t>
                    </w:r>
                  </w:p>
                </w:tc>
                <w:tc>
                  <w:tcPr>
                    <w:tcW w:w="0" w:type="auto"/>
                    <w:hideMark/>
                  </w:tcPr>
                  <w:p w14:paraId="64C18279" w14:textId="77777777" w:rsidR="00E54C4E" w:rsidRPr="001B6BE1" w:rsidRDefault="00E54C4E">
                    <w:pPr>
                      <w:pStyle w:val="Bibliography"/>
                    </w:pPr>
                    <w:r w:rsidRPr="001B6BE1">
                      <w:t xml:space="preserve">H. Z. M. F. Naga Katta, “Ravana: Controller Fault-Tolerance in Software-Defined Networking”. </w:t>
                    </w:r>
                  </w:p>
                </w:tc>
              </w:tr>
              <w:tr w:rsidR="00E54C4E" w:rsidRPr="001B6BE1" w14:paraId="2DD452B9" w14:textId="77777777">
                <w:trPr>
                  <w:divId w:val="1755392242"/>
                  <w:tblCellSpacing w:w="15" w:type="dxa"/>
                </w:trPr>
                <w:tc>
                  <w:tcPr>
                    <w:tcW w:w="50" w:type="pct"/>
                    <w:hideMark/>
                  </w:tcPr>
                  <w:p w14:paraId="06275E52" w14:textId="77777777" w:rsidR="00E54C4E" w:rsidRPr="001B6BE1" w:rsidRDefault="00E54C4E">
                    <w:pPr>
                      <w:pStyle w:val="Bibliography"/>
                    </w:pPr>
                    <w:r w:rsidRPr="001B6BE1">
                      <w:t xml:space="preserve">[35] </w:t>
                    </w:r>
                  </w:p>
                </w:tc>
                <w:tc>
                  <w:tcPr>
                    <w:tcW w:w="0" w:type="auto"/>
                    <w:hideMark/>
                  </w:tcPr>
                  <w:p w14:paraId="2F5A1495" w14:textId="77777777" w:rsidR="00E54C4E" w:rsidRPr="001B6BE1" w:rsidRDefault="00E54C4E">
                    <w:pPr>
                      <w:pStyle w:val="Bibliography"/>
                    </w:pPr>
                    <w:r w:rsidRPr="001B6BE1">
                      <w:t>“Open vSwitch,” [Online]. Available: https://www.openvswitch.org/.</w:t>
                    </w:r>
                  </w:p>
                </w:tc>
              </w:tr>
              <w:tr w:rsidR="00E54C4E" w:rsidRPr="001B6BE1" w14:paraId="647690E3" w14:textId="77777777">
                <w:trPr>
                  <w:divId w:val="1755392242"/>
                  <w:tblCellSpacing w:w="15" w:type="dxa"/>
                </w:trPr>
                <w:tc>
                  <w:tcPr>
                    <w:tcW w:w="50" w:type="pct"/>
                    <w:hideMark/>
                  </w:tcPr>
                  <w:p w14:paraId="45765EB2" w14:textId="77777777" w:rsidR="00E54C4E" w:rsidRPr="001B6BE1" w:rsidRDefault="00E54C4E">
                    <w:pPr>
                      <w:pStyle w:val="Bibliography"/>
                    </w:pPr>
                    <w:r w:rsidRPr="001B6BE1">
                      <w:t xml:space="preserve">[36] </w:t>
                    </w:r>
                  </w:p>
                </w:tc>
                <w:tc>
                  <w:tcPr>
                    <w:tcW w:w="0" w:type="auto"/>
                    <w:hideMark/>
                  </w:tcPr>
                  <w:p w14:paraId="691BA42F" w14:textId="77777777" w:rsidR="00E54C4E" w:rsidRPr="001B6BE1" w:rsidRDefault="00E54C4E">
                    <w:pPr>
                      <w:pStyle w:val="Bibliography"/>
                    </w:pPr>
                    <w:r w:rsidRPr="001B6BE1">
                      <w:t>“Pica8,” [Online]. Available: https://www.pica8.com/.</w:t>
                    </w:r>
                  </w:p>
                </w:tc>
              </w:tr>
              <w:tr w:rsidR="00E54C4E" w:rsidRPr="001B6BE1" w14:paraId="1B36A90F" w14:textId="77777777">
                <w:trPr>
                  <w:divId w:val="1755392242"/>
                  <w:tblCellSpacing w:w="15" w:type="dxa"/>
                </w:trPr>
                <w:tc>
                  <w:tcPr>
                    <w:tcW w:w="50" w:type="pct"/>
                    <w:hideMark/>
                  </w:tcPr>
                  <w:p w14:paraId="33A1514C" w14:textId="77777777" w:rsidR="00E54C4E" w:rsidRPr="001B6BE1" w:rsidRDefault="00E54C4E">
                    <w:pPr>
                      <w:pStyle w:val="Bibliography"/>
                    </w:pPr>
                    <w:r w:rsidRPr="001B6BE1">
                      <w:t xml:space="preserve">[37] </w:t>
                    </w:r>
                  </w:p>
                </w:tc>
                <w:tc>
                  <w:tcPr>
                    <w:tcW w:w="0" w:type="auto"/>
                    <w:hideMark/>
                  </w:tcPr>
                  <w:p w14:paraId="4EB89B9D" w14:textId="77777777" w:rsidR="00E54C4E" w:rsidRPr="001B6BE1" w:rsidRDefault="00E54C4E">
                    <w:pPr>
                      <w:pStyle w:val="Bibliography"/>
                    </w:pPr>
                    <w:r w:rsidRPr="001B6BE1">
                      <w:t>“OpenFlow software switch 1.3,” CPqD , [Online]. Available: https://cpqd.github.io/ofsoftswitch13/.</w:t>
                    </w:r>
                  </w:p>
                </w:tc>
              </w:tr>
              <w:tr w:rsidR="00E54C4E" w:rsidRPr="001B6BE1" w14:paraId="61252886" w14:textId="77777777">
                <w:trPr>
                  <w:divId w:val="1755392242"/>
                  <w:tblCellSpacing w:w="15" w:type="dxa"/>
                </w:trPr>
                <w:tc>
                  <w:tcPr>
                    <w:tcW w:w="50" w:type="pct"/>
                    <w:hideMark/>
                  </w:tcPr>
                  <w:p w14:paraId="1B0061D1" w14:textId="77777777" w:rsidR="00E54C4E" w:rsidRPr="001B6BE1" w:rsidRDefault="00E54C4E">
                    <w:pPr>
                      <w:pStyle w:val="Bibliography"/>
                    </w:pPr>
                    <w:r w:rsidRPr="001B6BE1">
                      <w:t xml:space="preserve">[38] </w:t>
                    </w:r>
                  </w:p>
                </w:tc>
                <w:tc>
                  <w:tcPr>
                    <w:tcW w:w="0" w:type="auto"/>
                    <w:hideMark/>
                  </w:tcPr>
                  <w:p w14:paraId="78B55FB2" w14:textId="77777777" w:rsidR="00E54C4E" w:rsidRPr="001B6BE1" w:rsidRDefault="00E54C4E">
                    <w:pPr>
                      <w:pStyle w:val="Bibliography"/>
                    </w:pPr>
                    <w:r w:rsidRPr="001B6BE1">
                      <w:t>“LINC - OpenFlow software switch,” [Online]. Available: https://github.com/FlowForwarding/LINC-Switch.</w:t>
                    </w:r>
                  </w:p>
                </w:tc>
              </w:tr>
              <w:tr w:rsidR="00E54C4E" w:rsidRPr="001B6BE1" w14:paraId="505650F4" w14:textId="77777777">
                <w:trPr>
                  <w:divId w:val="1755392242"/>
                  <w:tblCellSpacing w:w="15" w:type="dxa"/>
                </w:trPr>
                <w:tc>
                  <w:tcPr>
                    <w:tcW w:w="50" w:type="pct"/>
                    <w:hideMark/>
                  </w:tcPr>
                  <w:p w14:paraId="69907611" w14:textId="77777777" w:rsidR="00E54C4E" w:rsidRPr="001B6BE1" w:rsidRDefault="00E54C4E">
                    <w:pPr>
                      <w:pStyle w:val="Bibliography"/>
                    </w:pPr>
                    <w:r w:rsidRPr="001B6BE1">
                      <w:t xml:space="preserve">[39] </w:t>
                    </w:r>
                  </w:p>
                </w:tc>
                <w:tc>
                  <w:tcPr>
                    <w:tcW w:w="0" w:type="auto"/>
                    <w:hideMark/>
                  </w:tcPr>
                  <w:p w14:paraId="660E5EC3" w14:textId="77777777" w:rsidR="00E54C4E" w:rsidRPr="001B6BE1" w:rsidRDefault="00E54C4E">
                    <w:pPr>
                      <w:pStyle w:val="Bibliography"/>
                    </w:pPr>
                    <w:r w:rsidRPr="001B6BE1">
                      <w:t>“Indigo Virtual Switch,” [Online]. Available: https://github.com/floodlight/ivs.</w:t>
                    </w:r>
                  </w:p>
                </w:tc>
              </w:tr>
              <w:tr w:rsidR="00E54C4E" w:rsidRPr="001B6BE1" w14:paraId="5023C8B2" w14:textId="77777777">
                <w:trPr>
                  <w:divId w:val="1755392242"/>
                  <w:tblCellSpacing w:w="15" w:type="dxa"/>
                </w:trPr>
                <w:tc>
                  <w:tcPr>
                    <w:tcW w:w="50" w:type="pct"/>
                    <w:hideMark/>
                  </w:tcPr>
                  <w:p w14:paraId="1A6C92FC" w14:textId="77777777" w:rsidR="00E54C4E" w:rsidRPr="001B6BE1" w:rsidRDefault="00E54C4E">
                    <w:pPr>
                      <w:pStyle w:val="Bibliography"/>
                    </w:pPr>
                    <w:r w:rsidRPr="001B6BE1">
                      <w:t xml:space="preserve">[40] </w:t>
                    </w:r>
                  </w:p>
                </w:tc>
                <w:tc>
                  <w:tcPr>
                    <w:tcW w:w="0" w:type="auto"/>
                    <w:hideMark/>
                  </w:tcPr>
                  <w:p w14:paraId="524F8811" w14:textId="77777777" w:rsidR="00E54C4E" w:rsidRPr="001B6BE1" w:rsidRDefault="00E54C4E">
                    <w:pPr>
                      <w:pStyle w:val="Bibliography"/>
                    </w:pPr>
                    <w:r w:rsidRPr="001B6BE1">
                      <w:t>“Why Open vSwitch?,” [Online]. Available: https://github.com/openvswitch/ovs/blob/master/Documentation/intro/why-ovs.rst.</w:t>
                    </w:r>
                  </w:p>
                </w:tc>
              </w:tr>
              <w:tr w:rsidR="00E54C4E" w:rsidRPr="001B6BE1" w14:paraId="72F52347" w14:textId="77777777">
                <w:trPr>
                  <w:divId w:val="1755392242"/>
                  <w:tblCellSpacing w:w="15" w:type="dxa"/>
                </w:trPr>
                <w:tc>
                  <w:tcPr>
                    <w:tcW w:w="50" w:type="pct"/>
                    <w:hideMark/>
                  </w:tcPr>
                  <w:p w14:paraId="07D72A50" w14:textId="77777777" w:rsidR="00E54C4E" w:rsidRPr="001B6BE1" w:rsidRDefault="00E54C4E">
                    <w:pPr>
                      <w:pStyle w:val="Bibliography"/>
                    </w:pPr>
                    <w:r w:rsidRPr="001B6BE1">
                      <w:t xml:space="preserve">[41] </w:t>
                    </w:r>
                  </w:p>
                </w:tc>
                <w:tc>
                  <w:tcPr>
                    <w:tcW w:w="0" w:type="auto"/>
                    <w:hideMark/>
                  </w:tcPr>
                  <w:p w14:paraId="647EE3C7" w14:textId="77777777" w:rsidR="00E54C4E" w:rsidRPr="001B6BE1" w:rsidRDefault="00E54C4E">
                    <w:pPr>
                      <w:pStyle w:val="Bibliography"/>
                    </w:pPr>
                    <w:r w:rsidRPr="001B6BE1">
                      <w:t>“Mininet,” [Online]. Available: http://mininet.org/.</w:t>
                    </w:r>
                  </w:p>
                </w:tc>
              </w:tr>
              <w:tr w:rsidR="00E54C4E" w:rsidRPr="001B6BE1" w14:paraId="2C081BAC" w14:textId="77777777">
                <w:trPr>
                  <w:divId w:val="1755392242"/>
                  <w:tblCellSpacing w:w="15" w:type="dxa"/>
                </w:trPr>
                <w:tc>
                  <w:tcPr>
                    <w:tcW w:w="50" w:type="pct"/>
                    <w:hideMark/>
                  </w:tcPr>
                  <w:p w14:paraId="415760C4" w14:textId="77777777" w:rsidR="00E54C4E" w:rsidRPr="001B6BE1" w:rsidRDefault="00E54C4E">
                    <w:pPr>
                      <w:pStyle w:val="Bibliography"/>
                    </w:pPr>
                    <w:r w:rsidRPr="001B6BE1">
                      <w:t xml:space="preserve">[42] </w:t>
                    </w:r>
                  </w:p>
                </w:tc>
                <w:tc>
                  <w:tcPr>
                    <w:tcW w:w="0" w:type="auto"/>
                    <w:hideMark/>
                  </w:tcPr>
                  <w:p w14:paraId="5028105A" w14:textId="77777777" w:rsidR="00E54C4E" w:rsidRPr="001B6BE1" w:rsidRDefault="00E54C4E">
                    <w:pPr>
                      <w:pStyle w:val="Bibliography"/>
                    </w:pPr>
                    <w:r w:rsidRPr="001B6BE1">
                      <w:t>“Download/Get Started With Mininet,” [Online]. Available: http://mininet.org/download/.</w:t>
                    </w:r>
                  </w:p>
                </w:tc>
              </w:tr>
              <w:tr w:rsidR="00E54C4E" w:rsidRPr="001B6BE1" w14:paraId="612296E0" w14:textId="77777777">
                <w:trPr>
                  <w:divId w:val="1755392242"/>
                  <w:tblCellSpacing w:w="15" w:type="dxa"/>
                </w:trPr>
                <w:tc>
                  <w:tcPr>
                    <w:tcW w:w="50" w:type="pct"/>
                    <w:hideMark/>
                  </w:tcPr>
                  <w:p w14:paraId="4E1A5A31" w14:textId="77777777" w:rsidR="00E54C4E" w:rsidRPr="001B6BE1" w:rsidRDefault="00E54C4E">
                    <w:pPr>
                      <w:pStyle w:val="Bibliography"/>
                    </w:pPr>
                    <w:r w:rsidRPr="001B6BE1">
                      <w:t xml:space="preserve">[43] </w:t>
                    </w:r>
                  </w:p>
                </w:tc>
                <w:tc>
                  <w:tcPr>
                    <w:tcW w:w="0" w:type="auto"/>
                    <w:hideMark/>
                  </w:tcPr>
                  <w:p w14:paraId="6402F94B" w14:textId="77777777" w:rsidR="00E54C4E" w:rsidRPr="001B6BE1" w:rsidRDefault="00E54C4E">
                    <w:pPr>
                      <w:pStyle w:val="Bibliography"/>
                    </w:pPr>
                    <w:r w:rsidRPr="001B6BE1">
                      <w:t xml:space="preserve">D. M. S. A. Wette P, “ Maxinet: Distributed emulation of software-defined networks,” </w:t>
                    </w:r>
                    <w:r w:rsidRPr="001B6BE1">
                      <w:rPr>
                        <w:i/>
                        <w:iCs/>
                      </w:rPr>
                      <w:t>Networking Conference.</w:t>
                    </w:r>
                    <w:r w:rsidRPr="001B6BE1">
                      <w:t xml:space="preserve"> </w:t>
                    </w:r>
                  </w:p>
                </w:tc>
              </w:tr>
              <w:tr w:rsidR="00E54C4E" w:rsidRPr="001B6BE1" w14:paraId="125A453B" w14:textId="77777777">
                <w:trPr>
                  <w:divId w:val="1755392242"/>
                  <w:tblCellSpacing w:w="15" w:type="dxa"/>
                </w:trPr>
                <w:tc>
                  <w:tcPr>
                    <w:tcW w:w="50" w:type="pct"/>
                    <w:hideMark/>
                  </w:tcPr>
                  <w:p w14:paraId="0702E70B" w14:textId="77777777" w:rsidR="00E54C4E" w:rsidRPr="001B6BE1" w:rsidRDefault="00E54C4E">
                    <w:pPr>
                      <w:pStyle w:val="Bibliography"/>
                    </w:pPr>
                    <w:r w:rsidRPr="001B6BE1">
                      <w:t xml:space="preserve">[44] </w:t>
                    </w:r>
                  </w:p>
                </w:tc>
                <w:tc>
                  <w:tcPr>
                    <w:tcW w:w="0" w:type="auto"/>
                    <w:hideMark/>
                  </w:tcPr>
                  <w:p w14:paraId="15665868" w14:textId="77777777" w:rsidR="00E54C4E" w:rsidRPr="001B6BE1" w:rsidRDefault="00E54C4E">
                    <w:pPr>
                      <w:pStyle w:val="Bibliography"/>
                    </w:pPr>
                    <w:r w:rsidRPr="001B6BE1">
                      <w:t xml:space="preserve">M. F. B. M. F. Z. R. A. a. R. B. Arup Raton Roy, “Design and Management of DOT: A Distributed OpenFlow Testbed”. </w:t>
                    </w:r>
                  </w:p>
                </w:tc>
              </w:tr>
              <w:tr w:rsidR="00E54C4E" w:rsidRPr="001B6BE1" w14:paraId="451EACA3" w14:textId="77777777">
                <w:trPr>
                  <w:divId w:val="1755392242"/>
                  <w:tblCellSpacing w:w="15" w:type="dxa"/>
                </w:trPr>
                <w:tc>
                  <w:tcPr>
                    <w:tcW w:w="50" w:type="pct"/>
                    <w:hideMark/>
                  </w:tcPr>
                  <w:p w14:paraId="2C1EABCC" w14:textId="77777777" w:rsidR="00E54C4E" w:rsidRPr="001B6BE1" w:rsidRDefault="00E54C4E">
                    <w:pPr>
                      <w:pStyle w:val="Bibliography"/>
                    </w:pPr>
                    <w:r w:rsidRPr="001B6BE1">
                      <w:t xml:space="preserve">[45] </w:t>
                    </w:r>
                  </w:p>
                </w:tc>
                <w:tc>
                  <w:tcPr>
                    <w:tcW w:w="0" w:type="auto"/>
                    <w:hideMark/>
                  </w:tcPr>
                  <w:p w14:paraId="2FB16FE7" w14:textId="77777777" w:rsidR="00E54C4E" w:rsidRPr="001B6BE1" w:rsidRDefault="00E54C4E">
                    <w:pPr>
                      <w:pStyle w:val="Bibliography"/>
                    </w:pPr>
                    <w:r w:rsidRPr="001B6BE1">
                      <w:t>“Graphical Network Simulation 3,” [Online]. Available: https://www.gns3.com/.</w:t>
                    </w:r>
                  </w:p>
                </w:tc>
              </w:tr>
              <w:tr w:rsidR="00E54C4E" w:rsidRPr="001B6BE1" w14:paraId="463ECFE1" w14:textId="77777777">
                <w:trPr>
                  <w:divId w:val="1755392242"/>
                  <w:tblCellSpacing w:w="15" w:type="dxa"/>
                </w:trPr>
                <w:tc>
                  <w:tcPr>
                    <w:tcW w:w="50" w:type="pct"/>
                    <w:hideMark/>
                  </w:tcPr>
                  <w:p w14:paraId="44D1BA23" w14:textId="77777777" w:rsidR="00E54C4E" w:rsidRPr="001B6BE1" w:rsidRDefault="00E54C4E">
                    <w:pPr>
                      <w:pStyle w:val="Bibliography"/>
                    </w:pPr>
                    <w:r w:rsidRPr="001B6BE1">
                      <w:t xml:space="preserve">[46] </w:t>
                    </w:r>
                  </w:p>
                </w:tc>
                <w:tc>
                  <w:tcPr>
                    <w:tcW w:w="0" w:type="auto"/>
                    <w:hideMark/>
                  </w:tcPr>
                  <w:p w14:paraId="3CDEB126" w14:textId="77777777" w:rsidR="00E54C4E" w:rsidRPr="001B6BE1" w:rsidRDefault="00E54C4E">
                    <w:pPr>
                      <w:pStyle w:val="Bibliography"/>
                    </w:pPr>
                    <w:r w:rsidRPr="001B6BE1">
                      <w:t>“GNS3 Marketplace,” [Online]. Available: https://www.gns3.com/marketplace/featured.</w:t>
                    </w:r>
                  </w:p>
                </w:tc>
              </w:tr>
              <w:tr w:rsidR="00E54C4E" w:rsidRPr="001B6BE1" w14:paraId="18C6B71A" w14:textId="77777777">
                <w:trPr>
                  <w:divId w:val="1755392242"/>
                  <w:tblCellSpacing w:w="15" w:type="dxa"/>
                </w:trPr>
                <w:tc>
                  <w:tcPr>
                    <w:tcW w:w="50" w:type="pct"/>
                    <w:hideMark/>
                  </w:tcPr>
                  <w:p w14:paraId="72B9B2BE" w14:textId="77777777" w:rsidR="00E54C4E" w:rsidRPr="001B6BE1" w:rsidRDefault="00E54C4E">
                    <w:pPr>
                      <w:pStyle w:val="Bibliography"/>
                    </w:pPr>
                    <w:r w:rsidRPr="001B6BE1">
                      <w:lastRenderedPageBreak/>
                      <w:t xml:space="preserve">[47] </w:t>
                    </w:r>
                  </w:p>
                </w:tc>
                <w:tc>
                  <w:tcPr>
                    <w:tcW w:w="0" w:type="auto"/>
                    <w:hideMark/>
                  </w:tcPr>
                  <w:p w14:paraId="590B1237" w14:textId="77777777" w:rsidR="00E54C4E" w:rsidRPr="001B6BE1" w:rsidRDefault="00E54C4E">
                    <w:pPr>
                      <w:pStyle w:val="Bibliography"/>
                    </w:pPr>
                    <w:r w:rsidRPr="001B6BE1">
                      <w:t>“GNS3 Software,” [Online]. Available: https://www.gns3.com/software.</w:t>
                    </w:r>
                  </w:p>
                </w:tc>
              </w:tr>
              <w:tr w:rsidR="00E54C4E" w:rsidRPr="001B6BE1" w14:paraId="61396E49" w14:textId="77777777">
                <w:trPr>
                  <w:divId w:val="1755392242"/>
                  <w:tblCellSpacing w:w="15" w:type="dxa"/>
                </w:trPr>
                <w:tc>
                  <w:tcPr>
                    <w:tcW w:w="50" w:type="pct"/>
                    <w:hideMark/>
                  </w:tcPr>
                  <w:p w14:paraId="1A6B223C" w14:textId="77777777" w:rsidR="00E54C4E" w:rsidRPr="001B6BE1" w:rsidRDefault="00E54C4E">
                    <w:pPr>
                      <w:pStyle w:val="Bibliography"/>
                    </w:pPr>
                    <w:r w:rsidRPr="001B6BE1">
                      <w:t xml:space="preserve">[48] </w:t>
                    </w:r>
                  </w:p>
                </w:tc>
                <w:tc>
                  <w:tcPr>
                    <w:tcW w:w="0" w:type="auto"/>
                    <w:hideMark/>
                  </w:tcPr>
                  <w:p w14:paraId="1B0D1DB5" w14:textId="77777777" w:rsidR="00E54C4E" w:rsidRPr="001B6BE1" w:rsidRDefault="00E54C4E">
                    <w:pPr>
                      <w:pStyle w:val="Bibliography"/>
                    </w:pPr>
                    <w:r w:rsidRPr="001B6BE1">
                      <w:t xml:space="preserve">G. P. e. a. Nick McKeown, “OpenFlow: Enabling Innovation in Campus Networks”. </w:t>
                    </w:r>
                  </w:p>
                </w:tc>
              </w:tr>
              <w:tr w:rsidR="00E54C4E" w:rsidRPr="001B6BE1" w14:paraId="6FD2A1C4" w14:textId="77777777">
                <w:trPr>
                  <w:divId w:val="1755392242"/>
                  <w:tblCellSpacing w:w="15" w:type="dxa"/>
                </w:trPr>
                <w:tc>
                  <w:tcPr>
                    <w:tcW w:w="50" w:type="pct"/>
                    <w:hideMark/>
                  </w:tcPr>
                  <w:p w14:paraId="7348D5EF" w14:textId="77777777" w:rsidR="00E54C4E" w:rsidRPr="001B6BE1" w:rsidRDefault="00E54C4E">
                    <w:pPr>
                      <w:pStyle w:val="Bibliography"/>
                    </w:pPr>
                    <w:r w:rsidRPr="001B6BE1">
                      <w:t xml:space="preserve">[49] </w:t>
                    </w:r>
                  </w:p>
                </w:tc>
                <w:tc>
                  <w:tcPr>
                    <w:tcW w:w="0" w:type="auto"/>
                    <w:hideMark/>
                  </w:tcPr>
                  <w:p w14:paraId="4C4435D9" w14:textId="77777777" w:rsidR="00E54C4E" w:rsidRPr="001B6BE1" w:rsidRDefault="00E54C4E">
                    <w:pPr>
                      <w:pStyle w:val="Bibliography"/>
                    </w:pPr>
                    <w:r w:rsidRPr="001B6BE1">
                      <w:t>OpenNetworkFoundation, “OpenFlow Switch Speciﬁcation Version 1.0.0 (Wire Protocol 0x01),” December 2009. [Online]. Available: https://opennetworking.org/wp-content/uploads/2013/04/openflow-spec-v1.0.0.pdf.</w:t>
                    </w:r>
                  </w:p>
                </w:tc>
              </w:tr>
              <w:tr w:rsidR="00E54C4E" w:rsidRPr="001B6BE1" w14:paraId="192B3F75" w14:textId="77777777">
                <w:trPr>
                  <w:divId w:val="1755392242"/>
                  <w:tblCellSpacing w:w="15" w:type="dxa"/>
                </w:trPr>
                <w:tc>
                  <w:tcPr>
                    <w:tcW w:w="50" w:type="pct"/>
                    <w:hideMark/>
                  </w:tcPr>
                  <w:p w14:paraId="7E94D788" w14:textId="77777777" w:rsidR="00E54C4E" w:rsidRPr="001B6BE1" w:rsidRDefault="00E54C4E">
                    <w:pPr>
                      <w:pStyle w:val="Bibliography"/>
                    </w:pPr>
                    <w:r w:rsidRPr="001B6BE1">
                      <w:t xml:space="preserve">[50] </w:t>
                    </w:r>
                  </w:p>
                </w:tc>
                <w:tc>
                  <w:tcPr>
                    <w:tcW w:w="0" w:type="auto"/>
                    <w:hideMark/>
                  </w:tcPr>
                  <w:p w14:paraId="2F1D7C03" w14:textId="77777777" w:rsidR="00E54C4E" w:rsidRPr="001B6BE1" w:rsidRDefault="00E54C4E">
                    <w:pPr>
                      <w:pStyle w:val="Bibliography"/>
                    </w:pPr>
                    <w:r w:rsidRPr="001B6BE1">
                      <w:t>OpenNetworkFoundation, “OpenFlow Switch Speciﬁcation Version 1.1.0 Implemented ( Wire Protocol 0x02 ),” February 2011. [Online]. Available: https://paperzz.com/doc/7086757/openflow-switch-specification.-version-1.1.0.</w:t>
                    </w:r>
                  </w:p>
                </w:tc>
              </w:tr>
              <w:tr w:rsidR="00E54C4E" w:rsidRPr="001B6BE1" w14:paraId="444F634F" w14:textId="77777777">
                <w:trPr>
                  <w:divId w:val="1755392242"/>
                  <w:tblCellSpacing w:w="15" w:type="dxa"/>
                </w:trPr>
                <w:tc>
                  <w:tcPr>
                    <w:tcW w:w="50" w:type="pct"/>
                    <w:hideMark/>
                  </w:tcPr>
                  <w:p w14:paraId="2B2E201B" w14:textId="77777777" w:rsidR="00E54C4E" w:rsidRPr="001B6BE1" w:rsidRDefault="00E54C4E">
                    <w:pPr>
                      <w:pStyle w:val="Bibliography"/>
                    </w:pPr>
                    <w:r w:rsidRPr="001B6BE1">
                      <w:t xml:space="preserve">[51] </w:t>
                    </w:r>
                  </w:p>
                </w:tc>
                <w:tc>
                  <w:tcPr>
                    <w:tcW w:w="0" w:type="auto"/>
                    <w:hideMark/>
                  </w:tcPr>
                  <w:p w14:paraId="239272EB" w14:textId="77777777" w:rsidR="00E54C4E" w:rsidRPr="001B6BE1" w:rsidRDefault="00E54C4E">
                    <w:pPr>
                      <w:pStyle w:val="Bibliography"/>
                    </w:pPr>
                    <w:r w:rsidRPr="001B6BE1">
                      <w:t>OpenNetworkFoundation, “OpenFlow Switch Speciﬁcation Version 1.2 (Wire Protocol 0x03),” December 2011. [Online]. Available: https://opennetworking.org/wp-content/uploads/2014/10/openflow-spec-v1.2.pdf.</w:t>
                    </w:r>
                  </w:p>
                </w:tc>
              </w:tr>
              <w:tr w:rsidR="00E54C4E" w:rsidRPr="001B6BE1" w14:paraId="3D66E2F9" w14:textId="77777777">
                <w:trPr>
                  <w:divId w:val="1755392242"/>
                  <w:tblCellSpacing w:w="15" w:type="dxa"/>
                </w:trPr>
                <w:tc>
                  <w:tcPr>
                    <w:tcW w:w="50" w:type="pct"/>
                    <w:hideMark/>
                  </w:tcPr>
                  <w:p w14:paraId="34A1A18C" w14:textId="77777777" w:rsidR="00E54C4E" w:rsidRPr="001B6BE1" w:rsidRDefault="00E54C4E">
                    <w:pPr>
                      <w:pStyle w:val="Bibliography"/>
                    </w:pPr>
                    <w:r w:rsidRPr="001B6BE1">
                      <w:t xml:space="preserve">[52] </w:t>
                    </w:r>
                  </w:p>
                </w:tc>
                <w:tc>
                  <w:tcPr>
                    <w:tcW w:w="0" w:type="auto"/>
                    <w:hideMark/>
                  </w:tcPr>
                  <w:p w14:paraId="37BF3527" w14:textId="77777777" w:rsidR="00E54C4E" w:rsidRPr="001B6BE1" w:rsidRDefault="00E54C4E">
                    <w:pPr>
                      <w:pStyle w:val="Bibliography"/>
                    </w:pPr>
                    <w:r w:rsidRPr="001B6BE1">
                      <w:t>OpenNetworkFoundation, “OpenFlow Switch Speciﬁcation Version 1.3.0 (Wire Protocol 0x04),” June 2012. [Online]. Available: https://opennetworking.org/wp-content/uploads/2014/10/openflow-spec-v1.3.0.pdf.</w:t>
                    </w:r>
                  </w:p>
                </w:tc>
              </w:tr>
              <w:tr w:rsidR="00E54C4E" w:rsidRPr="001B6BE1" w14:paraId="17E47F40" w14:textId="77777777">
                <w:trPr>
                  <w:divId w:val="1755392242"/>
                  <w:tblCellSpacing w:w="15" w:type="dxa"/>
                </w:trPr>
                <w:tc>
                  <w:tcPr>
                    <w:tcW w:w="50" w:type="pct"/>
                    <w:hideMark/>
                  </w:tcPr>
                  <w:p w14:paraId="2F1E4113" w14:textId="77777777" w:rsidR="00E54C4E" w:rsidRPr="001B6BE1" w:rsidRDefault="00E54C4E">
                    <w:pPr>
                      <w:pStyle w:val="Bibliography"/>
                    </w:pPr>
                    <w:r w:rsidRPr="001B6BE1">
                      <w:t xml:space="preserve">[53] </w:t>
                    </w:r>
                  </w:p>
                </w:tc>
                <w:tc>
                  <w:tcPr>
                    <w:tcW w:w="0" w:type="auto"/>
                    <w:hideMark/>
                  </w:tcPr>
                  <w:p w14:paraId="36B34ED8" w14:textId="77777777" w:rsidR="00E54C4E" w:rsidRPr="001B6BE1" w:rsidRDefault="00E54C4E">
                    <w:pPr>
                      <w:pStyle w:val="Bibliography"/>
                    </w:pPr>
                    <w:r w:rsidRPr="001B6BE1">
                      <w:t>OpenNetworkFoundation, “OpenFlow Switch Speciﬁcation Version 1.4.0 (Wire Protocol 0x05),” October 2013. [Online]. Available: https://opennetworking.org/wp-content/uploads/2014/10/openflow-spec-v1.4.0.pdf.</w:t>
                    </w:r>
                  </w:p>
                </w:tc>
              </w:tr>
              <w:tr w:rsidR="00E54C4E" w:rsidRPr="001B6BE1" w14:paraId="4503C263" w14:textId="77777777">
                <w:trPr>
                  <w:divId w:val="1755392242"/>
                  <w:tblCellSpacing w:w="15" w:type="dxa"/>
                </w:trPr>
                <w:tc>
                  <w:tcPr>
                    <w:tcW w:w="50" w:type="pct"/>
                    <w:hideMark/>
                  </w:tcPr>
                  <w:p w14:paraId="33F2785E" w14:textId="77777777" w:rsidR="00E54C4E" w:rsidRPr="001B6BE1" w:rsidRDefault="00E54C4E">
                    <w:pPr>
                      <w:pStyle w:val="Bibliography"/>
                    </w:pPr>
                    <w:r w:rsidRPr="001B6BE1">
                      <w:t xml:space="preserve">[54] </w:t>
                    </w:r>
                  </w:p>
                </w:tc>
                <w:tc>
                  <w:tcPr>
                    <w:tcW w:w="0" w:type="auto"/>
                    <w:hideMark/>
                  </w:tcPr>
                  <w:p w14:paraId="780077E0" w14:textId="77777777" w:rsidR="00E54C4E" w:rsidRPr="001B6BE1" w:rsidRDefault="00E54C4E">
                    <w:pPr>
                      <w:pStyle w:val="Bibliography"/>
                    </w:pPr>
                    <w:r w:rsidRPr="001B6BE1">
                      <w:t xml:space="preserve">OpenNetworkFoundation, “OpenFlow Switch Speciﬁcation Version 1.5.0 ( Protocol version 0x06 ),” Decemeber 2014. [Online]. </w:t>
                    </w:r>
                  </w:p>
                </w:tc>
              </w:tr>
              <w:tr w:rsidR="00E54C4E" w:rsidRPr="001B6BE1" w14:paraId="62CBA8CE" w14:textId="77777777">
                <w:trPr>
                  <w:divId w:val="1755392242"/>
                  <w:tblCellSpacing w:w="15" w:type="dxa"/>
                </w:trPr>
                <w:tc>
                  <w:tcPr>
                    <w:tcW w:w="50" w:type="pct"/>
                    <w:hideMark/>
                  </w:tcPr>
                  <w:p w14:paraId="3C452D1A" w14:textId="77777777" w:rsidR="00E54C4E" w:rsidRPr="001B6BE1" w:rsidRDefault="00E54C4E">
                    <w:pPr>
                      <w:pStyle w:val="Bibliography"/>
                    </w:pPr>
                    <w:r w:rsidRPr="001B6BE1">
                      <w:t xml:space="preserve">[55] </w:t>
                    </w:r>
                  </w:p>
                </w:tc>
                <w:tc>
                  <w:tcPr>
                    <w:tcW w:w="0" w:type="auto"/>
                    <w:hideMark/>
                  </w:tcPr>
                  <w:p w14:paraId="44E00FD1" w14:textId="77777777" w:rsidR="00E54C4E" w:rsidRPr="001B6BE1" w:rsidRDefault="00E54C4E">
                    <w:pPr>
                      <w:pStyle w:val="Bibliography"/>
                    </w:pPr>
                    <w:r w:rsidRPr="001B6BE1">
                      <w:t>“OpFlex Control Protocol,” 2014. [Online]. Available: https://datatracker.ietf.org/doc/html/draft-smith-opflex-00.</w:t>
                    </w:r>
                  </w:p>
                </w:tc>
              </w:tr>
              <w:tr w:rsidR="00E54C4E" w:rsidRPr="001B6BE1" w14:paraId="1DAE709A" w14:textId="77777777">
                <w:trPr>
                  <w:divId w:val="1755392242"/>
                  <w:tblCellSpacing w:w="15" w:type="dxa"/>
                </w:trPr>
                <w:tc>
                  <w:tcPr>
                    <w:tcW w:w="50" w:type="pct"/>
                    <w:hideMark/>
                  </w:tcPr>
                  <w:p w14:paraId="3A17C58C" w14:textId="77777777" w:rsidR="00E54C4E" w:rsidRPr="001B6BE1" w:rsidRDefault="00E54C4E">
                    <w:pPr>
                      <w:pStyle w:val="Bibliography"/>
                    </w:pPr>
                    <w:r w:rsidRPr="001B6BE1">
                      <w:t xml:space="preserve">[56] </w:t>
                    </w:r>
                  </w:p>
                </w:tc>
                <w:tc>
                  <w:tcPr>
                    <w:tcW w:w="0" w:type="auto"/>
                    <w:hideMark/>
                  </w:tcPr>
                  <w:p w14:paraId="3D02561D" w14:textId="77777777" w:rsidR="00E54C4E" w:rsidRPr="001B6BE1" w:rsidRDefault="00E54C4E">
                    <w:pPr>
                      <w:pStyle w:val="Bibliography"/>
                    </w:pPr>
                    <w:r w:rsidRPr="001B6BE1">
                      <w:t>“Forwarding and Control Element Separation (ForCES) Framework,” [Online]. Available: https://datatracker.ietf.org/doc/html/rfc3746.</w:t>
                    </w:r>
                  </w:p>
                </w:tc>
              </w:tr>
              <w:tr w:rsidR="00E54C4E" w:rsidRPr="001B6BE1" w14:paraId="5B655E15" w14:textId="77777777">
                <w:trPr>
                  <w:divId w:val="1755392242"/>
                  <w:tblCellSpacing w:w="15" w:type="dxa"/>
                </w:trPr>
                <w:tc>
                  <w:tcPr>
                    <w:tcW w:w="50" w:type="pct"/>
                    <w:hideMark/>
                  </w:tcPr>
                  <w:p w14:paraId="48228429" w14:textId="77777777" w:rsidR="00E54C4E" w:rsidRPr="001B6BE1" w:rsidRDefault="00E54C4E">
                    <w:pPr>
                      <w:pStyle w:val="Bibliography"/>
                    </w:pPr>
                    <w:r w:rsidRPr="001B6BE1">
                      <w:t xml:space="preserve">[57] </w:t>
                    </w:r>
                  </w:p>
                </w:tc>
                <w:tc>
                  <w:tcPr>
                    <w:tcW w:w="0" w:type="auto"/>
                    <w:hideMark/>
                  </w:tcPr>
                  <w:p w14:paraId="6F34E5EB" w14:textId="77777777" w:rsidR="00E54C4E" w:rsidRPr="001B6BE1" w:rsidRDefault="00E54C4E">
                    <w:pPr>
                      <w:pStyle w:val="Bibliography"/>
                    </w:pPr>
                    <w:r w:rsidRPr="001B6BE1">
                      <w:t>“Open Networking Foundation,” [Online]. Available: https://opennetworking.org/p4/.</w:t>
                    </w:r>
                  </w:p>
                </w:tc>
              </w:tr>
              <w:tr w:rsidR="00E54C4E" w:rsidRPr="001B6BE1" w14:paraId="0E8EABFA" w14:textId="77777777">
                <w:trPr>
                  <w:divId w:val="1755392242"/>
                  <w:tblCellSpacing w:w="15" w:type="dxa"/>
                </w:trPr>
                <w:tc>
                  <w:tcPr>
                    <w:tcW w:w="50" w:type="pct"/>
                    <w:hideMark/>
                  </w:tcPr>
                  <w:p w14:paraId="5AD73341" w14:textId="77777777" w:rsidR="00E54C4E" w:rsidRPr="001B6BE1" w:rsidRDefault="00E54C4E">
                    <w:pPr>
                      <w:pStyle w:val="Bibliography"/>
                    </w:pPr>
                    <w:r w:rsidRPr="001B6BE1">
                      <w:t xml:space="preserve">[58] </w:t>
                    </w:r>
                  </w:p>
                </w:tc>
                <w:tc>
                  <w:tcPr>
                    <w:tcW w:w="0" w:type="auto"/>
                    <w:hideMark/>
                  </w:tcPr>
                  <w:p w14:paraId="0CD62679" w14:textId="77777777" w:rsidR="00E54C4E" w:rsidRPr="001B6BE1" w:rsidRDefault="00E54C4E">
                    <w:pPr>
                      <w:pStyle w:val="Bibliography"/>
                    </w:pPr>
                    <w:r w:rsidRPr="001B6BE1">
                      <w:t>“Clarifying the differences between P4 and OpenFlow,” Open Networking Foundation, [Online]. Available: https://opennetworking.org/news-and-events/blog/clarifying-the-differences-between-p4-and-openflow/.</w:t>
                    </w:r>
                  </w:p>
                </w:tc>
              </w:tr>
              <w:tr w:rsidR="00E54C4E" w:rsidRPr="001B6BE1" w14:paraId="6F1DDBE2" w14:textId="77777777">
                <w:trPr>
                  <w:divId w:val="1755392242"/>
                  <w:tblCellSpacing w:w="15" w:type="dxa"/>
                </w:trPr>
                <w:tc>
                  <w:tcPr>
                    <w:tcW w:w="50" w:type="pct"/>
                    <w:hideMark/>
                  </w:tcPr>
                  <w:p w14:paraId="12685C42" w14:textId="77777777" w:rsidR="00E54C4E" w:rsidRPr="001B6BE1" w:rsidRDefault="00E54C4E">
                    <w:pPr>
                      <w:pStyle w:val="Bibliography"/>
                    </w:pPr>
                    <w:r w:rsidRPr="001B6BE1">
                      <w:t xml:space="preserve">[59] </w:t>
                    </w:r>
                  </w:p>
                </w:tc>
                <w:tc>
                  <w:tcPr>
                    <w:tcW w:w="0" w:type="auto"/>
                    <w:hideMark/>
                  </w:tcPr>
                  <w:p w14:paraId="48A7F990" w14:textId="77777777" w:rsidR="00E54C4E" w:rsidRPr="001B6BE1" w:rsidRDefault="00E54C4E">
                    <w:pPr>
                      <w:pStyle w:val="Bibliography"/>
                    </w:pPr>
                    <w:r w:rsidRPr="001B6BE1">
                      <w:t xml:space="preserve">B. H. N. M. Bob Lantz, “A Network in a Laptop: Rapid Prototyping for Software-Defined Networks,” </w:t>
                    </w:r>
                    <w:r w:rsidRPr="001B6BE1">
                      <w:rPr>
                        <w:i/>
                        <w:iCs/>
                      </w:rPr>
                      <w:t xml:space="preserve">9th ACM Workshop on Hot Topics in Networks, </w:t>
                    </w:r>
                    <w:r w:rsidRPr="001B6BE1">
                      <w:t xml:space="preserve">October 2010. </w:t>
                    </w:r>
                  </w:p>
                </w:tc>
              </w:tr>
              <w:tr w:rsidR="00E54C4E" w:rsidRPr="001B6BE1" w14:paraId="28769F91" w14:textId="77777777">
                <w:trPr>
                  <w:divId w:val="1755392242"/>
                  <w:tblCellSpacing w:w="15" w:type="dxa"/>
                </w:trPr>
                <w:tc>
                  <w:tcPr>
                    <w:tcW w:w="50" w:type="pct"/>
                    <w:hideMark/>
                  </w:tcPr>
                  <w:p w14:paraId="67894D62" w14:textId="77777777" w:rsidR="00E54C4E" w:rsidRPr="001B6BE1" w:rsidRDefault="00E54C4E">
                    <w:pPr>
                      <w:pStyle w:val="Bibliography"/>
                    </w:pPr>
                    <w:r w:rsidRPr="001B6BE1">
                      <w:t xml:space="preserve">[60] </w:t>
                    </w:r>
                  </w:p>
                </w:tc>
                <w:tc>
                  <w:tcPr>
                    <w:tcW w:w="0" w:type="auto"/>
                    <w:hideMark/>
                  </w:tcPr>
                  <w:p w14:paraId="196A922E" w14:textId="77777777" w:rsidR="00E54C4E" w:rsidRPr="001B6BE1" w:rsidRDefault="00E54C4E">
                    <w:pPr>
                      <w:pStyle w:val="Bibliography"/>
                    </w:pPr>
                    <w:r w:rsidRPr="001B6BE1">
                      <w:t>B. Lantz, “Onosproject.org,” 27 January 2017. [Online]. Available: https://wiki.onosproject.org/display/ONOS/Mininet+and+onos.py+workflow.</w:t>
                    </w:r>
                  </w:p>
                </w:tc>
              </w:tr>
              <w:tr w:rsidR="00E54C4E" w:rsidRPr="001B6BE1" w14:paraId="4954EF71" w14:textId="77777777">
                <w:trPr>
                  <w:divId w:val="1755392242"/>
                  <w:tblCellSpacing w:w="15" w:type="dxa"/>
                </w:trPr>
                <w:tc>
                  <w:tcPr>
                    <w:tcW w:w="50" w:type="pct"/>
                    <w:hideMark/>
                  </w:tcPr>
                  <w:p w14:paraId="69D441A2" w14:textId="77777777" w:rsidR="00E54C4E" w:rsidRPr="001B6BE1" w:rsidRDefault="00E54C4E">
                    <w:pPr>
                      <w:pStyle w:val="Bibliography"/>
                    </w:pPr>
                    <w:r w:rsidRPr="001B6BE1">
                      <w:t xml:space="preserve">[61] </w:t>
                    </w:r>
                  </w:p>
                </w:tc>
                <w:tc>
                  <w:tcPr>
                    <w:tcW w:w="0" w:type="auto"/>
                    <w:hideMark/>
                  </w:tcPr>
                  <w:p w14:paraId="0EE6DA64" w14:textId="77777777" w:rsidR="00E54C4E" w:rsidRPr="001B6BE1" w:rsidRDefault="00E54C4E">
                    <w:pPr>
                      <w:pStyle w:val="Bibliography"/>
                    </w:pPr>
                    <w:r w:rsidRPr="001B6BE1">
                      <w:t xml:space="preserve">K. G. A. K. J. G. e. a. K Gaur, “A survey of Virtual Private LAN Services (VPLS): Past, present and future,” </w:t>
                    </w:r>
                    <w:r w:rsidRPr="001B6BE1">
                      <w:rPr>
                        <w:i/>
                        <w:iCs/>
                      </w:rPr>
                      <w:t xml:space="preserve">Computer Networks, </w:t>
                    </w:r>
                    <w:r w:rsidRPr="001B6BE1">
                      <w:t xml:space="preserve">June 2021. </w:t>
                    </w:r>
                  </w:p>
                </w:tc>
              </w:tr>
              <w:tr w:rsidR="00E54C4E" w:rsidRPr="001B6BE1" w14:paraId="32499987" w14:textId="77777777">
                <w:trPr>
                  <w:divId w:val="1755392242"/>
                  <w:tblCellSpacing w:w="15" w:type="dxa"/>
                </w:trPr>
                <w:tc>
                  <w:tcPr>
                    <w:tcW w:w="50" w:type="pct"/>
                    <w:hideMark/>
                  </w:tcPr>
                  <w:p w14:paraId="5A7295F8" w14:textId="77777777" w:rsidR="00E54C4E" w:rsidRPr="001B6BE1" w:rsidRDefault="00E54C4E">
                    <w:pPr>
                      <w:pStyle w:val="Bibliography"/>
                    </w:pPr>
                    <w:r w:rsidRPr="001B6BE1">
                      <w:t xml:space="preserve">[62] </w:t>
                    </w:r>
                  </w:p>
                </w:tc>
                <w:tc>
                  <w:tcPr>
                    <w:tcW w:w="0" w:type="auto"/>
                    <w:hideMark/>
                  </w:tcPr>
                  <w:p w14:paraId="78F035B7" w14:textId="77777777" w:rsidR="00E54C4E" w:rsidRPr="001B6BE1" w:rsidRDefault="00E54C4E">
                    <w:pPr>
                      <w:pStyle w:val="Bibliography"/>
                    </w:pPr>
                    <w:r w:rsidRPr="001B6BE1">
                      <w:t>M. Liyanage, “Enhancing security and scalability of Virtual Private LAN Services,” University of Oulu, Finland, 2016.</w:t>
                    </w:r>
                  </w:p>
                </w:tc>
              </w:tr>
              <w:tr w:rsidR="00E54C4E" w:rsidRPr="001B6BE1" w14:paraId="21E7E542" w14:textId="77777777">
                <w:trPr>
                  <w:divId w:val="1755392242"/>
                  <w:tblCellSpacing w:w="15" w:type="dxa"/>
                </w:trPr>
                <w:tc>
                  <w:tcPr>
                    <w:tcW w:w="50" w:type="pct"/>
                    <w:hideMark/>
                  </w:tcPr>
                  <w:p w14:paraId="4C93A72F" w14:textId="77777777" w:rsidR="00E54C4E" w:rsidRPr="001B6BE1" w:rsidRDefault="00E54C4E">
                    <w:pPr>
                      <w:pStyle w:val="Bibliography"/>
                    </w:pPr>
                    <w:r w:rsidRPr="001B6BE1">
                      <w:t xml:space="preserve">[63] </w:t>
                    </w:r>
                  </w:p>
                </w:tc>
                <w:tc>
                  <w:tcPr>
                    <w:tcW w:w="0" w:type="auto"/>
                    <w:hideMark/>
                  </w:tcPr>
                  <w:p w14:paraId="5781996E" w14:textId="77777777" w:rsidR="00E54C4E" w:rsidRPr="001B6BE1" w:rsidRDefault="00E54C4E">
                    <w:pPr>
                      <w:pStyle w:val="Bibliography"/>
                    </w:pPr>
                    <w:r w:rsidRPr="001B6BE1">
                      <w:t>C.-M. O. e. a. Carolina Fernández, “Virtual Private LAN Service - VPLS,” Onosproject.org, 30 May 2017. [Online]. Available: https://wiki.onosproject.org/display/ONOS/Virtual+Private+LAN+Service+-+VPLS.</w:t>
                    </w:r>
                  </w:p>
                </w:tc>
              </w:tr>
              <w:tr w:rsidR="00E54C4E" w:rsidRPr="001B6BE1" w14:paraId="5E0CCA99" w14:textId="77777777">
                <w:trPr>
                  <w:divId w:val="1755392242"/>
                  <w:tblCellSpacing w:w="15" w:type="dxa"/>
                </w:trPr>
                <w:tc>
                  <w:tcPr>
                    <w:tcW w:w="50" w:type="pct"/>
                    <w:hideMark/>
                  </w:tcPr>
                  <w:p w14:paraId="5852D5B7" w14:textId="77777777" w:rsidR="00E54C4E" w:rsidRPr="001B6BE1" w:rsidRDefault="00E54C4E">
                    <w:pPr>
                      <w:pStyle w:val="Bibliography"/>
                    </w:pPr>
                    <w:r w:rsidRPr="001B6BE1">
                      <w:t xml:space="preserve">[64] </w:t>
                    </w:r>
                  </w:p>
                </w:tc>
                <w:tc>
                  <w:tcPr>
                    <w:tcW w:w="0" w:type="auto"/>
                    <w:hideMark/>
                  </w:tcPr>
                  <w:p w14:paraId="7CDDA4EB" w14:textId="77777777" w:rsidR="00E54C4E" w:rsidRPr="001B6BE1" w:rsidRDefault="00E54C4E">
                    <w:pPr>
                      <w:pStyle w:val="Bibliography"/>
                    </w:pPr>
                    <w:r w:rsidRPr="001B6BE1">
                      <w:t xml:space="preserve">W. M. L. F. K. Wenjuan Li, “A survey on OpenFlow-based Software Defined Networks: Security challenges and countermeasures,” </w:t>
                    </w:r>
                    <w:r w:rsidRPr="001B6BE1">
                      <w:rPr>
                        <w:i/>
                        <w:iCs/>
                      </w:rPr>
                      <w:t xml:space="preserve">Journal of Network and Computer Applications, </w:t>
                    </w:r>
                    <w:r w:rsidRPr="001B6BE1">
                      <w:t xml:space="preserve">p. 14, 2016. </w:t>
                    </w:r>
                  </w:p>
                </w:tc>
              </w:tr>
              <w:tr w:rsidR="00E54C4E" w:rsidRPr="001B6BE1" w14:paraId="0B4DCE9F" w14:textId="77777777">
                <w:trPr>
                  <w:divId w:val="1755392242"/>
                  <w:tblCellSpacing w:w="15" w:type="dxa"/>
                </w:trPr>
                <w:tc>
                  <w:tcPr>
                    <w:tcW w:w="50" w:type="pct"/>
                    <w:hideMark/>
                  </w:tcPr>
                  <w:p w14:paraId="2BC539E8" w14:textId="77777777" w:rsidR="00E54C4E" w:rsidRPr="001B6BE1" w:rsidRDefault="00E54C4E">
                    <w:pPr>
                      <w:pStyle w:val="Bibliography"/>
                    </w:pPr>
                    <w:r w:rsidRPr="001B6BE1">
                      <w:t xml:space="preserve">[65] </w:t>
                    </w:r>
                  </w:p>
                </w:tc>
                <w:tc>
                  <w:tcPr>
                    <w:tcW w:w="0" w:type="auto"/>
                    <w:hideMark/>
                  </w:tcPr>
                  <w:p w14:paraId="484B4974" w14:textId="77777777" w:rsidR="00E54C4E" w:rsidRPr="001B6BE1" w:rsidRDefault="00E54C4E">
                    <w:pPr>
                      <w:pStyle w:val="Bibliography"/>
                    </w:pPr>
                    <w:r w:rsidRPr="001B6BE1">
                      <w:t>J. Halterman, “Atomix,” 2013. [Online]. Available: https://github.com/atomix/atomix.</w:t>
                    </w:r>
                  </w:p>
                </w:tc>
              </w:tr>
              <w:tr w:rsidR="00E54C4E" w:rsidRPr="001B6BE1" w14:paraId="78981D67" w14:textId="77777777">
                <w:trPr>
                  <w:divId w:val="1755392242"/>
                  <w:tblCellSpacing w:w="15" w:type="dxa"/>
                </w:trPr>
                <w:tc>
                  <w:tcPr>
                    <w:tcW w:w="50" w:type="pct"/>
                    <w:hideMark/>
                  </w:tcPr>
                  <w:p w14:paraId="42FC5751" w14:textId="77777777" w:rsidR="00E54C4E" w:rsidRPr="001B6BE1" w:rsidRDefault="00E54C4E">
                    <w:pPr>
                      <w:pStyle w:val="Bibliography"/>
                    </w:pPr>
                    <w:r w:rsidRPr="001B6BE1">
                      <w:t xml:space="preserve">[66] </w:t>
                    </w:r>
                  </w:p>
                </w:tc>
                <w:tc>
                  <w:tcPr>
                    <w:tcW w:w="0" w:type="auto"/>
                    <w:hideMark/>
                  </w:tcPr>
                  <w:p w14:paraId="65AEA90C" w14:textId="77777777" w:rsidR="00E54C4E" w:rsidRPr="001B6BE1" w:rsidRDefault="00E54C4E">
                    <w:pPr>
                      <w:pStyle w:val="Bibliography"/>
                    </w:pPr>
                    <w:r w:rsidRPr="001B6BE1">
                      <w:t>J. H. e. a. Luca Prete, “Forming a cluster,” Onosproject.org, [Online]. Available: https://wiki.onosproject.org/display/ONOS/Forming+a+cluster.</w:t>
                    </w:r>
                  </w:p>
                </w:tc>
              </w:tr>
              <w:tr w:rsidR="00E54C4E" w:rsidRPr="001B6BE1" w14:paraId="3A614CD1" w14:textId="77777777">
                <w:trPr>
                  <w:divId w:val="1755392242"/>
                  <w:tblCellSpacing w:w="15" w:type="dxa"/>
                </w:trPr>
                <w:tc>
                  <w:tcPr>
                    <w:tcW w:w="50" w:type="pct"/>
                    <w:hideMark/>
                  </w:tcPr>
                  <w:p w14:paraId="7EACF5C5" w14:textId="77777777" w:rsidR="00E54C4E" w:rsidRPr="001B6BE1" w:rsidRDefault="00E54C4E">
                    <w:pPr>
                      <w:pStyle w:val="Bibliography"/>
                    </w:pPr>
                    <w:r w:rsidRPr="001B6BE1">
                      <w:lastRenderedPageBreak/>
                      <w:t xml:space="preserve">[67] </w:t>
                    </w:r>
                  </w:p>
                </w:tc>
                <w:tc>
                  <w:tcPr>
                    <w:tcW w:w="0" w:type="auto"/>
                    <w:hideMark/>
                  </w:tcPr>
                  <w:p w14:paraId="4C5D826C" w14:textId="77777777" w:rsidR="00E54C4E" w:rsidRPr="001B6BE1" w:rsidRDefault="00E54C4E">
                    <w:pPr>
                      <w:pStyle w:val="Bibliography"/>
                    </w:pPr>
                    <w:r w:rsidRPr="001B6BE1">
                      <w:t>Y.-F. L. Eric Tang, “Notes on cluster formation for Docker instances,” Onosproject.org, 2022. [Online]. Available: https://wiki.onosproject.org/display/ONOS/Notes+on+cluster+formation+for+Docker+instances.</w:t>
                    </w:r>
                  </w:p>
                </w:tc>
              </w:tr>
              <w:tr w:rsidR="00E54C4E" w:rsidRPr="001B6BE1" w14:paraId="4FE41D55" w14:textId="77777777">
                <w:trPr>
                  <w:divId w:val="1755392242"/>
                  <w:tblCellSpacing w:w="15" w:type="dxa"/>
                </w:trPr>
                <w:tc>
                  <w:tcPr>
                    <w:tcW w:w="50" w:type="pct"/>
                    <w:hideMark/>
                  </w:tcPr>
                  <w:p w14:paraId="41CCB0C3" w14:textId="77777777" w:rsidR="00E54C4E" w:rsidRPr="001B6BE1" w:rsidRDefault="00E54C4E">
                    <w:pPr>
                      <w:pStyle w:val="Bibliography"/>
                    </w:pPr>
                    <w:r w:rsidRPr="001B6BE1">
                      <w:t xml:space="preserve">[68] </w:t>
                    </w:r>
                  </w:p>
                </w:tc>
                <w:tc>
                  <w:tcPr>
                    <w:tcW w:w="0" w:type="auto"/>
                    <w:hideMark/>
                  </w:tcPr>
                  <w:p w14:paraId="64A60393" w14:textId="77777777" w:rsidR="00E54C4E" w:rsidRPr="001B6BE1" w:rsidRDefault="00E54C4E">
                    <w:pPr>
                      <w:pStyle w:val="Bibliography"/>
                    </w:pPr>
                    <w:r w:rsidRPr="001B6BE1">
                      <w:t>J. Halterman, “ONOS Cluster Configuration,” Onosproject.org, 2018. [Online]. Available: https://wiki.onosproject.org/pages/viewpage.action?pageId=28836788.</w:t>
                    </w:r>
                  </w:p>
                </w:tc>
              </w:tr>
              <w:tr w:rsidR="00E54C4E" w:rsidRPr="001B6BE1" w14:paraId="633A992E" w14:textId="77777777">
                <w:trPr>
                  <w:divId w:val="1755392242"/>
                  <w:tblCellSpacing w:w="15" w:type="dxa"/>
                </w:trPr>
                <w:tc>
                  <w:tcPr>
                    <w:tcW w:w="50" w:type="pct"/>
                    <w:hideMark/>
                  </w:tcPr>
                  <w:p w14:paraId="7D46142D" w14:textId="77777777" w:rsidR="00E54C4E" w:rsidRPr="001B6BE1" w:rsidRDefault="00E54C4E">
                    <w:pPr>
                      <w:pStyle w:val="Bibliography"/>
                    </w:pPr>
                    <w:r w:rsidRPr="001B6BE1">
                      <w:t xml:space="preserve">[69] </w:t>
                    </w:r>
                  </w:p>
                </w:tc>
                <w:tc>
                  <w:tcPr>
                    <w:tcW w:w="0" w:type="auto"/>
                    <w:hideMark/>
                  </w:tcPr>
                  <w:p w14:paraId="0480FB70" w14:textId="77777777" w:rsidR="00E54C4E" w:rsidRPr="001B6BE1" w:rsidRDefault="00E54C4E">
                    <w:pPr>
                      <w:pStyle w:val="Bibliography"/>
                    </w:pPr>
                    <w:r w:rsidRPr="001B6BE1">
                      <w:t>S. Wu, “Network Discovery,” Onosproject.org, 2016. [Online]. Available: https://wiki.onosproject.org/display/ONOS/Network+Discovery.</w:t>
                    </w:r>
                  </w:p>
                </w:tc>
              </w:tr>
              <w:tr w:rsidR="00E54C4E" w:rsidRPr="001B6BE1" w14:paraId="101E32C2" w14:textId="77777777">
                <w:trPr>
                  <w:divId w:val="1755392242"/>
                  <w:tblCellSpacing w:w="15" w:type="dxa"/>
                </w:trPr>
                <w:tc>
                  <w:tcPr>
                    <w:tcW w:w="50" w:type="pct"/>
                    <w:hideMark/>
                  </w:tcPr>
                  <w:p w14:paraId="5A135AF7" w14:textId="77777777" w:rsidR="00E54C4E" w:rsidRPr="001B6BE1" w:rsidRDefault="00E54C4E">
                    <w:pPr>
                      <w:pStyle w:val="Bibliography"/>
                    </w:pPr>
                    <w:r w:rsidRPr="001B6BE1">
                      <w:t xml:space="preserve">[70] </w:t>
                    </w:r>
                  </w:p>
                </w:tc>
                <w:tc>
                  <w:tcPr>
                    <w:tcW w:w="0" w:type="auto"/>
                    <w:hideMark/>
                  </w:tcPr>
                  <w:p w14:paraId="3395AD18" w14:textId="77777777" w:rsidR="00E54C4E" w:rsidRPr="001B6BE1" w:rsidRDefault="00E54C4E">
                    <w:pPr>
                      <w:pStyle w:val="Bibliography"/>
                    </w:pPr>
                    <w:r w:rsidRPr="001B6BE1">
                      <w:t>R. Eddy, “Multicast Use Case,” Onosproject.org, 2015. [Online]. Available: https://wiki.onosproject.org/display/ONOS/Multicast+Use+Case.</w:t>
                    </w:r>
                  </w:p>
                </w:tc>
              </w:tr>
              <w:tr w:rsidR="00E54C4E" w:rsidRPr="001B6BE1" w14:paraId="08FDBA6E" w14:textId="77777777">
                <w:trPr>
                  <w:divId w:val="1755392242"/>
                  <w:tblCellSpacing w:w="15" w:type="dxa"/>
                </w:trPr>
                <w:tc>
                  <w:tcPr>
                    <w:tcW w:w="50" w:type="pct"/>
                    <w:hideMark/>
                  </w:tcPr>
                  <w:p w14:paraId="718E096D" w14:textId="77777777" w:rsidR="00E54C4E" w:rsidRPr="001B6BE1" w:rsidRDefault="00E54C4E">
                    <w:pPr>
                      <w:pStyle w:val="Bibliography"/>
                    </w:pPr>
                    <w:r w:rsidRPr="001B6BE1">
                      <w:t xml:space="preserve">[71] </w:t>
                    </w:r>
                  </w:p>
                </w:tc>
                <w:tc>
                  <w:tcPr>
                    <w:tcW w:w="0" w:type="auto"/>
                    <w:hideMark/>
                  </w:tcPr>
                  <w:p w14:paraId="710C8957" w14:textId="77777777" w:rsidR="00E54C4E" w:rsidRPr="001B6BE1" w:rsidRDefault="00E54C4E">
                    <w:pPr>
                      <w:pStyle w:val="Bibliography"/>
                    </w:pPr>
                    <w:r w:rsidRPr="001B6BE1">
                      <w:t xml:space="preserve">G. M. S. A. C. R. R. H. E. M. Dimas A. Marenda, “Intent-Based Path Selection for VM Migration Application with Open Network Operating System,” Institut Teknologi Bandung. </w:t>
                    </w:r>
                  </w:p>
                </w:tc>
              </w:tr>
              <w:tr w:rsidR="00E54C4E" w:rsidRPr="001B6BE1" w14:paraId="62823061" w14:textId="77777777">
                <w:trPr>
                  <w:divId w:val="1755392242"/>
                  <w:tblCellSpacing w:w="15" w:type="dxa"/>
                </w:trPr>
                <w:tc>
                  <w:tcPr>
                    <w:tcW w:w="50" w:type="pct"/>
                    <w:hideMark/>
                  </w:tcPr>
                  <w:p w14:paraId="08E5D020" w14:textId="77777777" w:rsidR="00E54C4E" w:rsidRPr="001B6BE1" w:rsidRDefault="00E54C4E">
                    <w:pPr>
                      <w:pStyle w:val="Bibliography"/>
                    </w:pPr>
                    <w:r w:rsidRPr="001B6BE1">
                      <w:t xml:space="preserve">[72] </w:t>
                    </w:r>
                  </w:p>
                </w:tc>
                <w:tc>
                  <w:tcPr>
                    <w:tcW w:w="0" w:type="auto"/>
                    <w:hideMark/>
                  </w:tcPr>
                  <w:p w14:paraId="736E1E02" w14:textId="77777777" w:rsidR="00E54C4E" w:rsidRPr="001B6BE1" w:rsidRDefault="00E54C4E">
                    <w:pPr>
                      <w:pStyle w:val="Bibliography"/>
                    </w:pPr>
                    <w:r w:rsidRPr="001B6BE1">
                      <w:t xml:space="preserve">D. B. R. P. M. Babu R. Dawadi. Shashidhar R. Joshi, “Towards Smart Networking with SDN Enabled IPv6 Network,” 2022. </w:t>
                    </w:r>
                  </w:p>
                </w:tc>
              </w:tr>
              <w:tr w:rsidR="00E54C4E" w:rsidRPr="001B6BE1" w14:paraId="1ACFED3F" w14:textId="77777777">
                <w:trPr>
                  <w:divId w:val="1755392242"/>
                  <w:tblCellSpacing w:w="15" w:type="dxa"/>
                </w:trPr>
                <w:tc>
                  <w:tcPr>
                    <w:tcW w:w="50" w:type="pct"/>
                    <w:hideMark/>
                  </w:tcPr>
                  <w:p w14:paraId="3786EA9B" w14:textId="77777777" w:rsidR="00E54C4E" w:rsidRPr="001B6BE1" w:rsidRDefault="00E54C4E">
                    <w:pPr>
                      <w:pStyle w:val="Bibliography"/>
                    </w:pPr>
                    <w:r w:rsidRPr="001B6BE1">
                      <w:t xml:space="preserve">[73] </w:t>
                    </w:r>
                  </w:p>
                </w:tc>
                <w:tc>
                  <w:tcPr>
                    <w:tcW w:w="0" w:type="auto"/>
                    <w:hideMark/>
                  </w:tcPr>
                  <w:p w14:paraId="4DE30F54" w14:textId="77777777" w:rsidR="00E54C4E" w:rsidRPr="001B6BE1" w:rsidRDefault="00E54C4E">
                    <w:pPr>
                      <w:pStyle w:val="Bibliography"/>
                    </w:pPr>
                    <w:r w:rsidRPr="001B6BE1">
                      <w:t>D. P. K. I. P. R. Charles Chan, “How to Enable IPv6,” Onosproject.org, January 2017. [Online]. Available: https://wiki.onosproject.org/display/ONOS/IPv6#IPv6-HowtoEnableIPv6.</w:t>
                    </w:r>
                  </w:p>
                </w:tc>
              </w:tr>
              <w:tr w:rsidR="00E54C4E" w:rsidRPr="001B6BE1" w14:paraId="21361F25" w14:textId="77777777">
                <w:trPr>
                  <w:divId w:val="1755392242"/>
                  <w:tblCellSpacing w:w="15" w:type="dxa"/>
                </w:trPr>
                <w:tc>
                  <w:tcPr>
                    <w:tcW w:w="50" w:type="pct"/>
                    <w:hideMark/>
                  </w:tcPr>
                  <w:p w14:paraId="35CD5AA9" w14:textId="77777777" w:rsidR="00E54C4E" w:rsidRPr="001B6BE1" w:rsidRDefault="00E54C4E">
                    <w:pPr>
                      <w:pStyle w:val="Bibliography"/>
                    </w:pPr>
                    <w:r w:rsidRPr="001B6BE1">
                      <w:t xml:space="preserve">[74] </w:t>
                    </w:r>
                  </w:p>
                </w:tc>
                <w:tc>
                  <w:tcPr>
                    <w:tcW w:w="0" w:type="auto"/>
                    <w:hideMark/>
                  </w:tcPr>
                  <w:p w14:paraId="221BD7E5" w14:textId="77777777" w:rsidR="00E54C4E" w:rsidRPr="001B6BE1" w:rsidRDefault="00E54C4E">
                    <w:pPr>
                      <w:pStyle w:val="Bibliography"/>
                    </w:pPr>
                    <w:r w:rsidRPr="001B6BE1">
                      <w:t xml:space="preserve">D. B. R. S. R. J. a. P. M. Babu R. Dawadi, “Legacy Network Integration with SDN-IP Implementation towards a Multi-Domain SoDIP6 Network Environment,” </w:t>
                    </w:r>
                    <w:r w:rsidRPr="001B6BE1">
                      <w:rPr>
                        <w:i/>
                        <w:iCs/>
                      </w:rPr>
                      <w:t xml:space="preserve">electronics, </w:t>
                    </w:r>
                    <w:r w:rsidRPr="001B6BE1">
                      <w:t xml:space="preserve">2020. </w:t>
                    </w:r>
                  </w:p>
                </w:tc>
              </w:tr>
              <w:tr w:rsidR="00E54C4E" w:rsidRPr="001B6BE1" w14:paraId="4BD44085" w14:textId="77777777">
                <w:trPr>
                  <w:divId w:val="1755392242"/>
                  <w:tblCellSpacing w:w="15" w:type="dxa"/>
                </w:trPr>
                <w:tc>
                  <w:tcPr>
                    <w:tcW w:w="50" w:type="pct"/>
                    <w:hideMark/>
                  </w:tcPr>
                  <w:p w14:paraId="345595B3" w14:textId="77777777" w:rsidR="00E54C4E" w:rsidRPr="001B6BE1" w:rsidRDefault="00E54C4E">
                    <w:pPr>
                      <w:pStyle w:val="Bibliography"/>
                    </w:pPr>
                    <w:r w:rsidRPr="001B6BE1">
                      <w:t xml:space="preserve">[75] </w:t>
                    </w:r>
                  </w:p>
                </w:tc>
                <w:tc>
                  <w:tcPr>
                    <w:tcW w:w="0" w:type="auto"/>
                    <w:hideMark/>
                  </w:tcPr>
                  <w:p w14:paraId="525CC3E6" w14:textId="77777777" w:rsidR="00E54C4E" w:rsidRPr="001B6BE1" w:rsidRDefault="00E54C4E">
                    <w:pPr>
                      <w:pStyle w:val="Bibliography"/>
                    </w:pPr>
                    <w:r w:rsidRPr="001B6BE1">
                      <w:t>“Quagga Routing Software Suite,” [Online]. Available: https://www.nongnu.org/quagga/index.html.</w:t>
                    </w:r>
                  </w:p>
                </w:tc>
              </w:tr>
              <w:tr w:rsidR="00E54C4E" w:rsidRPr="001B6BE1" w14:paraId="3E1CCEDD" w14:textId="77777777">
                <w:trPr>
                  <w:divId w:val="1755392242"/>
                  <w:tblCellSpacing w:w="15" w:type="dxa"/>
                </w:trPr>
                <w:tc>
                  <w:tcPr>
                    <w:tcW w:w="50" w:type="pct"/>
                    <w:hideMark/>
                  </w:tcPr>
                  <w:p w14:paraId="28BC12B9" w14:textId="77777777" w:rsidR="00E54C4E" w:rsidRPr="001B6BE1" w:rsidRDefault="00E54C4E">
                    <w:pPr>
                      <w:pStyle w:val="Bibliography"/>
                    </w:pPr>
                    <w:r w:rsidRPr="001B6BE1">
                      <w:t xml:space="preserve">[76] </w:t>
                    </w:r>
                  </w:p>
                </w:tc>
                <w:tc>
                  <w:tcPr>
                    <w:tcW w:w="0" w:type="auto"/>
                    <w:hideMark/>
                  </w:tcPr>
                  <w:p w14:paraId="522705F8" w14:textId="77777777" w:rsidR="00E54C4E" w:rsidRPr="001B6BE1" w:rsidRDefault="00E54C4E">
                    <w:pPr>
                      <w:pStyle w:val="Bibliography"/>
                    </w:pPr>
                    <w:r w:rsidRPr="001B6BE1">
                      <w:t>“BSD Router Project: Open Source Router Distribution,” [Online]. Available: https://bsdrp.net/BSDRP.</w:t>
                    </w:r>
                  </w:p>
                </w:tc>
              </w:tr>
              <w:tr w:rsidR="00E54C4E" w:rsidRPr="001B6BE1" w14:paraId="3CEFBBD8" w14:textId="77777777">
                <w:trPr>
                  <w:divId w:val="1755392242"/>
                  <w:tblCellSpacing w:w="15" w:type="dxa"/>
                </w:trPr>
                <w:tc>
                  <w:tcPr>
                    <w:tcW w:w="50" w:type="pct"/>
                    <w:hideMark/>
                  </w:tcPr>
                  <w:p w14:paraId="7238D0F8" w14:textId="77777777" w:rsidR="00E54C4E" w:rsidRPr="001B6BE1" w:rsidRDefault="00E54C4E">
                    <w:pPr>
                      <w:pStyle w:val="Bibliography"/>
                    </w:pPr>
                    <w:r w:rsidRPr="001B6BE1">
                      <w:t xml:space="preserve">[77] </w:t>
                    </w:r>
                  </w:p>
                </w:tc>
                <w:tc>
                  <w:tcPr>
                    <w:tcW w:w="0" w:type="auto"/>
                    <w:hideMark/>
                  </w:tcPr>
                  <w:p w14:paraId="08B5AE63" w14:textId="77777777" w:rsidR="00E54C4E" w:rsidRPr="001B6BE1" w:rsidRDefault="00E54C4E">
                    <w:pPr>
                      <w:pStyle w:val="Bibliography"/>
                    </w:pPr>
                    <w:r w:rsidRPr="001B6BE1">
                      <w:t>“FRRouting Project,” [Online]. Available: https://frrouting.org/.</w:t>
                    </w:r>
                  </w:p>
                </w:tc>
              </w:tr>
            </w:tbl>
            <w:p w14:paraId="540629EE" w14:textId="77777777" w:rsidR="00E54C4E" w:rsidRPr="001B6BE1" w:rsidRDefault="00E54C4E">
              <w:pPr>
                <w:divId w:val="1755392242"/>
              </w:pPr>
            </w:p>
            <w:p w14:paraId="2E006985" w14:textId="58755AFF" w:rsidR="00053489" w:rsidRPr="001B6BE1" w:rsidRDefault="00053489">
              <w:r w:rsidRPr="001B6BE1">
                <w:rPr>
                  <w:b/>
                  <w:bCs/>
                </w:rPr>
                <w:fldChar w:fldCharType="end"/>
              </w:r>
            </w:p>
          </w:sdtContent>
        </w:sdt>
      </w:sdtContent>
    </w:sdt>
    <w:p w14:paraId="5BB149D6" w14:textId="77777777" w:rsidR="005629B1" w:rsidRPr="001B6BE1" w:rsidRDefault="005629B1">
      <w:pPr>
        <w:spacing w:after="0" w:line="240" w:lineRule="auto"/>
        <w:jc w:val="left"/>
        <w:sectPr w:rsidR="005629B1" w:rsidRPr="001B6BE1" w:rsidSect="005B3F86">
          <w:headerReference w:type="default" r:id="rId131"/>
          <w:headerReference w:type="first" r:id="rId132"/>
          <w:pgSz w:w="11907" w:h="16840" w:code="9"/>
          <w:pgMar w:top="1452" w:right="1134" w:bottom="1418" w:left="1701" w:header="1134" w:footer="567" w:gutter="0"/>
          <w:cols w:space="720"/>
          <w:titlePg/>
          <w:docGrid w:linePitch="272"/>
        </w:sectPr>
      </w:pPr>
    </w:p>
    <w:p w14:paraId="3E041E70" w14:textId="051FB4E4" w:rsidR="001424A1" w:rsidRPr="001B6BE1" w:rsidRDefault="00BE2C29" w:rsidP="005629B1">
      <w:pPr>
        <w:pStyle w:val="Heading1"/>
        <w:spacing w:before="0"/>
      </w:pPr>
      <w:bookmarkStart w:id="435" w:name="_Toc115032523"/>
      <w:r w:rsidRPr="001B6BE1">
        <w:lastRenderedPageBreak/>
        <w:t>A</w:t>
      </w:r>
      <w:bookmarkEnd w:id="4"/>
      <w:r w:rsidRPr="001B6BE1">
        <w:t>ppendix</w:t>
      </w:r>
      <w:bookmarkEnd w:id="435"/>
    </w:p>
    <w:p w14:paraId="2C6B32F2" w14:textId="66DB80FB" w:rsidR="004A4C84" w:rsidRPr="001B6BE1" w:rsidRDefault="004A4C84" w:rsidP="004A4C84">
      <w:r w:rsidRPr="001B6BE1">
        <w:t>IPv6 Neighbour discovery packets</w:t>
      </w:r>
    </w:p>
    <w:p w14:paraId="2DAF6CBC" w14:textId="7D54B723" w:rsidR="009070F8" w:rsidRPr="001B6BE1" w:rsidRDefault="009070F8" w:rsidP="009070F8">
      <w:r w:rsidRPr="001B6BE1">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33"/>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Pr="001B6BE1" w:rsidRDefault="00C72E25" w:rsidP="009070F8"/>
    <w:p w14:paraId="3DEB2B49" w14:textId="77777777" w:rsidR="009070F8" w:rsidRPr="001B6BE1" w:rsidRDefault="009070F8" w:rsidP="009070F8">
      <w:r w:rsidRPr="001B6BE1">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34"/>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Pr="001B6BE1" w:rsidRDefault="009070F8" w:rsidP="009070F8"/>
    <w:p w14:paraId="489828B4" w14:textId="3667B87E" w:rsidR="009070F8" w:rsidRPr="001B6BE1" w:rsidRDefault="009070F8" w:rsidP="009070F8">
      <w:r w:rsidRPr="001B6BE1">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35"/>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Pr="001B6BE1" w:rsidRDefault="00161EBA" w:rsidP="009070F8"/>
    <w:p w14:paraId="105E5072" w14:textId="77777777" w:rsidR="009070F8" w:rsidRPr="001B6BE1" w:rsidRDefault="009070F8" w:rsidP="009070F8">
      <w:r w:rsidRPr="001B6BE1">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36"/>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Pr="001B6BE1" w:rsidRDefault="009070F8" w:rsidP="009070F8"/>
    <w:p w14:paraId="638F6A15" w14:textId="0FE59E8B" w:rsidR="00161EBA" w:rsidRPr="001B6BE1" w:rsidRDefault="00161EBA" w:rsidP="009070F8"/>
    <w:p w14:paraId="76FFF816" w14:textId="54DD49AB" w:rsidR="00161EBA" w:rsidRPr="001B6BE1" w:rsidRDefault="00161EBA" w:rsidP="009070F8"/>
    <w:p w14:paraId="486011B1" w14:textId="289394B6" w:rsidR="00161EBA" w:rsidRPr="001B6BE1" w:rsidRDefault="00161EBA" w:rsidP="009070F8"/>
    <w:p w14:paraId="40BCC2B0" w14:textId="2485B919" w:rsidR="00161EBA" w:rsidRPr="001B6BE1" w:rsidRDefault="00161EBA" w:rsidP="009070F8"/>
    <w:p w14:paraId="391AC1C9" w14:textId="5288FD5B" w:rsidR="00161EBA" w:rsidRPr="001B6BE1" w:rsidRDefault="00161EBA" w:rsidP="009070F8"/>
    <w:p w14:paraId="26BC69CF" w14:textId="17CCE05D" w:rsidR="00A52ED1" w:rsidRPr="001B6BE1" w:rsidRDefault="00A52ED1" w:rsidP="009070F8">
      <w:r w:rsidRPr="001B6BE1">
        <w:lastRenderedPageBreak/>
        <w:t>IPv6 tunnelling over IPv4</w:t>
      </w:r>
    </w:p>
    <w:p w14:paraId="29C816BE" w14:textId="77777777" w:rsidR="00161EBA" w:rsidRPr="001B6BE1" w:rsidRDefault="00161EBA" w:rsidP="009070F8"/>
    <w:p w14:paraId="3C4B1F73" w14:textId="77777777" w:rsidR="00A52ED1" w:rsidRPr="001B6BE1" w:rsidRDefault="00A52ED1" w:rsidP="00A52ED1">
      <w:pPr>
        <w:jc w:val="center"/>
      </w:pPr>
      <w:r w:rsidRPr="001B6BE1">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37"/>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Pr="001B6BE1" w:rsidRDefault="00A52ED1" w:rsidP="00A52ED1">
      <w:pPr>
        <w:jc w:val="center"/>
      </w:pPr>
    </w:p>
    <w:p w14:paraId="5A78D249" w14:textId="77777777" w:rsidR="00A52ED1" w:rsidRPr="001B6BE1" w:rsidRDefault="00A52ED1" w:rsidP="00A52ED1">
      <w:pPr>
        <w:jc w:val="center"/>
      </w:pPr>
      <w:r w:rsidRPr="001B6BE1">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15"/>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Pr="001B6BE1" w:rsidRDefault="00A52ED1" w:rsidP="00A52ED1">
      <w:pPr>
        <w:jc w:val="center"/>
      </w:pPr>
    </w:p>
    <w:p w14:paraId="748DA7E2" w14:textId="77777777" w:rsidR="00B71CC7" w:rsidRPr="001B6BE1" w:rsidRDefault="00B71CC7" w:rsidP="009070F8"/>
    <w:p w14:paraId="1D20FA75" w14:textId="77777777" w:rsidR="00B71CC7" w:rsidRPr="001B6BE1" w:rsidRDefault="00B71CC7" w:rsidP="009070F8"/>
    <w:p w14:paraId="30B95899" w14:textId="77777777" w:rsidR="00B71CC7" w:rsidRPr="001B6BE1" w:rsidRDefault="00B71CC7" w:rsidP="009070F8"/>
    <w:p w14:paraId="0230916F" w14:textId="77777777" w:rsidR="00B71CC7" w:rsidRPr="001B6BE1" w:rsidRDefault="00B71CC7" w:rsidP="009070F8"/>
    <w:p w14:paraId="107B1157" w14:textId="77777777" w:rsidR="00B71CC7" w:rsidRPr="001B6BE1" w:rsidRDefault="00B71CC7" w:rsidP="009070F8"/>
    <w:p w14:paraId="43C6F538" w14:textId="77777777" w:rsidR="00B71CC7" w:rsidRPr="001B6BE1" w:rsidRDefault="00B71CC7" w:rsidP="009070F8"/>
    <w:p w14:paraId="7E309E94" w14:textId="77777777" w:rsidR="00B71CC7" w:rsidRPr="001B6BE1" w:rsidRDefault="00B71CC7" w:rsidP="009070F8"/>
    <w:p w14:paraId="0A99017F" w14:textId="77777777" w:rsidR="00B71CC7" w:rsidRPr="001B6BE1" w:rsidRDefault="00B71CC7" w:rsidP="009070F8"/>
    <w:p w14:paraId="17C0CF94" w14:textId="77777777" w:rsidR="00B71CC7" w:rsidRPr="001B6BE1" w:rsidRDefault="00B71CC7" w:rsidP="00B71CC7">
      <w:commentRangeStart w:id="436"/>
      <w:r w:rsidRPr="001B6BE1">
        <w:lastRenderedPageBreak/>
        <w:t>SDN-IP</w:t>
      </w:r>
      <w:commentRangeEnd w:id="436"/>
      <w:r w:rsidR="007A6278">
        <w:rPr>
          <w:rStyle w:val="CommentReference"/>
        </w:rPr>
        <w:commentReference w:id="436"/>
      </w:r>
    </w:p>
    <w:p w14:paraId="22BBC737" w14:textId="77777777" w:rsidR="00B71CC7" w:rsidRPr="001B6BE1" w:rsidRDefault="00B71CC7" w:rsidP="009070F8"/>
    <w:p w14:paraId="0E672F10" w14:textId="18D64D05" w:rsidR="00C42238" w:rsidRPr="001B6BE1" w:rsidRDefault="00C42238" w:rsidP="009070F8">
      <w:r w:rsidRPr="001B6BE1">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38"/>
                    <a:stretch>
                      <a:fillRect/>
                    </a:stretch>
                  </pic:blipFill>
                  <pic:spPr>
                    <a:xfrm>
                      <a:off x="0" y="0"/>
                      <a:ext cx="3582414" cy="2380301"/>
                    </a:xfrm>
                    <a:prstGeom prst="rect">
                      <a:avLst/>
                    </a:prstGeom>
                  </pic:spPr>
                </pic:pic>
              </a:graphicData>
            </a:graphic>
          </wp:inline>
        </w:drawing>
      </w:r>
    </w:p>
    <w:p w14:paraId="391E2913" w14:textId="5AE80ED8" w:rsidR="005D0F23" w:rsidRPr="001B6BE1" w:rsidRDefault="005D0F23" w:rsidP="009070F8"/>
    <w:p w14:paraId="517534BF" w14:textId="1C812DFA" w:rsidR="00B71CC7" w:rsidRPr="001B6BE1" w:rsidRDefault="00B71CC7" w:rsidP="00B71CC7">
      <w:r w:rsidRPr="001B6BE1">
        <w:t>SDN-IP configuration file</w:t>
      </w:r>
    </w:p>
    <w:p w14:paraId="22CD84B9" w14:textId="416969D3" w:rsidR="00B71CC7" w:rsidRPr="001B6BE1" w:rsidRDefault="00B71CC7" w:rsidP="00B71CC7"/>
    <w:p w14:paraId="589965E7" w14:textId="77777777" w:rsidR="00B71CC7" w:rsidRPr="001B6BE1" w:rsidRDefault="00B71CC7" w:rsidP="00B71CC7">
      <w:pPr>
        <w:contextualSpacing/>
        <w:mirrorIndents/>
        <w:rPr>
          <w:sz w:val="16"/>
          <w:szCs w:val="16"/>
        </w:rPr>
      </w:pPr>
      <w:r w:rsidRPr="001B6BE1">
        <w:rPr>
          <w:sz w:val="16"/>
          <w:szCs w:val="16"/>
        </w:rPr>
        <w:t>{</w:t>
      </w:r>
    </w:p>
    <w:p w14:paraId="0FE74396" w14:textId="77777777" w:rsidR="00B71CC7" w:rsidRPr="001B6BE1" w:rsidRDefault="00B71CC7" w:rsidP="00B71CC7">
      <w:pPr>
        <w:contextualSpacing/>
        <w:mirrorIndents/>
        <w:rPr>
          <w:sz w:val="16"/>
          <w:szCs w:val="16"/>
        </w:rPr>
      </w:pPr>
      <w:r w:rsidRPr="001B6BE1">
        <w:rPr>
          <w:sz w:val="16"/>
          <w:szCs w:val="16"/>
        </w:rPr>
        <w:t xml:space="preserve">  "ports": {</w:t>
      </w:r>
    </w:p>
    <w:p w14:paraId="36187DDA" w14:textId="77777777" w:rsidR="00B71CC7" w:rsidRPr="001B6BE1" w:rsidRDefault="00B71CC7" w:rsidP="00B71CC7">
      <w:pPr>
        <w:contextualSpacing/>
        <w:mirrorIndents/>
        <w:rPr>
          <w:sz w:val="16"/>
          <w:szCs w:val="16"/>
        </w:rPr>
      </w:pPr>
      <w:r w:rsidRPr="001B6BE1">
        <w:rPr>
          <w:sz w:val="16"/>
          <w:szCs w:val="16"/>
        </w:rPr>
        <w:t xml:space="preserve">      "of:00008a507a0c8f4a/14": {</w:t>
      </w:r>
    </w:p>
    <w:p w14:paraId="64A0DC0D" w14:textId="77777777" w:rsidR="00B71CC7" w:rsidRPr="001B6BE1" w:rsidRDefault="00B71CC7" w:rsidP="00B71CC7">
      <w:pPr>
        <w:contextualSpacing/>
        <w:mirrorIndents/>
        <w:rPr>
          <w:sz w:val="16"/>
          <w:szCs w:val="16"/>
        </w:rPr>
      </w:pPr>
      <w:r w:rsidRPr="001B6BE1">
        <w:rPr>
          <w:sz w:val="16"/>
          <w:szCs w:val="16"/>
        </w:rPr>
        <w:t xml:space="preserve">      "interfaces": [</w:t>
      </w:r>
    </w:p>
    <w:p w14:paraId="0A26BFFC" w14:textId="77777777" w:rsidR="00B71CC7" w:rsidRPr="001B6BE1" w:rsidRDefault="00B71CC7" w:rsidP="00B71CC7">
      <w:pPr>
        <w:contextualSpacing/>
        <w:mirrorIndents/>
        <w:rPr>
          <w:sz w:val="16"/>
          <w:szCs w:val="16"/>
        </w:rPr>
      </w:pPr>
      <w:r w:rsidRPr="001B6BE1">
        <w:rPr>
          <w:sz w:val="16"/>
          <w:szCs w:val="16"/>
        </w:rPr>
        <w:t xml:space="preserve">        {</w:t>
      </w:r>
    </w:p>
    <w:p w14:paraId="0B9FD12F" w14:textId="77777777" w:rsidR="00B71CC7" w:rsidRPr="001B6BE1" w:rsidRDefault="00B71CC7" w:rsidP="00B71CC7">
      <w:pPr>
        <w:contextualSpacing/>
        <w:mirrorIndents/>
        <w:rPr>
          <w:sz w:val="16"/>
          <w:szCs w:val="16"/>
        </w:rPr>
      </w:pPr>
      <w:r w:rsidRPr="001B6BE1">
        <w:rPr>
          <w:sz w:val="16"/>
          <w:szCs w:val="16"/>
        </w:rPr>
        <w:t xml:space="preserve">          "name": "r1",</w:t>
      </w:r>
    </w:p>
    <w:p w14:paraId="0D28B91E"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"10.0.1.2/24" ],</w:t>
      </w:r>
    </w:p>
    <w:p w14:paraId="6E525A7C" w14:textId="77777777" w:rsidR="00B71CC7" w:rsidRPr="001B6BE1" w:rsidRDefault="00B71CC7" w:rsidP="00B71CC7">
      <w:pPr>
        <w:contextualSpacing/>
        <w:mirrorIndents/>
        <w:rPr>
          <w:sz w:val="16"/>
          <w:szCs w:val="16"/>
        </w:rPr>
      </w:pPr>
      <w:r w:rsidRPr="001B6BE1">
        <w:rPr>
          <w:sz w:val="16"/>
          <w:szCs w:val="16"/>
        </w:rPr>
        <w:t xml:space="preserve">          "mac" : "0c:8a:49:34:00:00"</w:t>
      </w:r>
    </w:p>
    <w:p w14:paraId="686635CA" w14:textId="77777777" w:rsidR="00B71CC7" w:rsidRPr="001B6BE1" w:rsidRDefault="00B71CC7" w:rsidP="00B71CC7">
      <w:pPr>
        <w:contextualSpacing/>
        <w:mirrorIndents/>
        <w:rPr>
          <w:sz w:val="16"/>
          <w:szCs w:val="16"/>
        </w:rPr>
      </w:pPr>
      <w:r w:rsidRPr="001B6BE1">
        <w:rPr>
          <w:sz w:val="16"/>
          <w:szCs w:val="16"/>
        </w:rPr>
        <w:t xml:space="preserve">        }</w:t>
      </w:r>
    </w:p>
    <w:p w14:paraId="342A7235" w14:textId="77777777" w:rsidR="00B71CC7" w:rsidRPr="001B6BE1" w:rsidRDefault="00B71CC7" w:rsidP="00B71CC7">
      <w:pPr>
        <w:contextualSpacing/>
        <w:mirrorIndents/>
        <w:rPr>
          <w:sz w:val="16"/>
          <w:szCs w:val="16"/>
        </w:rPr>
      </w:pPr>
      <w:r w:rsidRPr="001B6BE1">
        <w:rPr>
          <w:sz w:val="16"/>
          <w:szCs w:val="16"/>
        </w:rPr>
        <w:t xml:space="preserve">      ]</w:t>
      </w:r>
    </w:p>
    <w:p w14:paraId="5B6C1D57" w14:textId="77777777" w:rsidR="00B71CC7" w:rsidRPr="001B6BE1" w:rsidRDefault="00B71CC7" w:rsidP="00B71CC7">
      <w:pPr>
        <w:contextualSpacing/>
        <w:mirrorIndents/>
        <w:rPr>
          <w:sz w:val="16"/>
          <w:szCs w:val="16"/>
        </w:rPr>
      </w:pPr>
      <w:r w:rsidRPr="001B6BE1">
        <w:rPr>
          <w:sz w:val="16"/>
          <w:szCs w:val="16"/>
        </w:rPr>
        <w:t xml:space="preserve">    },</w:t>
      </w:r>
    </w:p>
    <w:p w14:paraId="5DAE7463" w14:textId="77777777" w:rsidR="00B71CC7" w:rsidRPr="001B6BE1" w:rsidRDefault="00B71CC7" w:rsidP="00B71CC7">
      <w:pPr>
        <w:contextualSpacing/>
        <w:mirrorIndents/>
        <w:rPr>
          <w:sz w:val="16"/>
          <w:szCs w:val="16"/>
        </w:rPr>
      </w:pPr>
      <w:r w:rsidRPr="001B6BE1">
        <w:rPr>
          <w:sz w:val="16"/>
          <w:szCs w:val="16"/>
        </w:rPr>
        <w:t xml:space="preserve">    "of:0000a2f8233e3643/14": {</w:t>
      </w:r>
    </w:p>
    <w:p w14:paraId="08B3D562" w14:textId="77777777" w:rsidR="00B71CC7" w:rsidRPr="001B6BE1" w:rsidRDefault="00B71CC7" w:rsidP="00B71CC7">
      <w:pPr>
        <w:contextualSpacing/>
        <w:mirrorIndents/>
        <w:rPr>
          <w:sz w:val="16"/>
          <w:szCs w:val="16"/>
        </w:rPr>
      </w:pPr>
      <w:r w:rsidRPr="001B6BE1">
        <w:rPr>
          <w:sz w:val="16"/>
          <w:szCs w:val="16"/>
        </w:rPr>
        <w:t xml:space="preserve">      "interfaces": [</w:t>
      </w:r>
    </w:p>
    <w:p w14:paraId="760DB4CA" w14:textId="77777777" w:rsidR="00B71CC7" w:rsidRPr="001B6BE1" w:rsidRDefault="00B71CC7" w:rsidP="00B71CC7">
      <w:pPr>
        <w:contextualSpacing/>
        <w:mirrorIndents/>
        <w:rPr>
          <w:sz w:val="16"/>
          <w:szCs w:val="16"/>
        </w:rPr>
      </w:pPr>
      <w:r w:rsidRPr="001B6BE1">
        <w:rPr>
          <w:sz w:val="16"/>
          <w:szCs w:val="16"/>
        </w:rPr>
        <w:t xml:space="preserve">        {</w:t>
      </w:r>
    </w:p>
    <w:p w14:paraId="06DD9F53" w14:textId="77777777" w:rsidR="00B71CC7" w:rsidRPr="001B6BE1" w:rsidRDefault="00B71CC7" w:rsidP="00B71CC7">
      <w:pPr>
        <w:contextualSpacing/>
        <w:mirrorIndents/>
        <w:rPr>
          <w:sz w:val="16"/>
          <w:szCs w:val="16"/>
        </w:rPr>
      </w:pPr>
      <w:r w:rsidRPr="001B6BE1">
        <w:rPr>
          <w:sz w:val="16"/>
          <w:szCs w:val="16"/>
        </w:rPr>
        <w:t xml:space="preserve">          "name": "r2",</w:t>
      </w:r>
    </w:p>
    <w:p w14:paraId="7F35E307"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"10.0.2.2/24" ],</w:t>
      </w:r>
    </w:p>
    <w:p w14:paraId="5153865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56A3AF" w14:textId="77777777" w:rsidR="00B71CC7" w:rsidRPr="001B6BE1" w:rsidRDefault="00B71CC7" w:rsidP="00B71CC7">
      <w:pPr>
        <w:contextualSpacing/>
        <w:mirrorIndents/>
        <w:rPr>
          <w:sz w:val="16"/>
          <w:szCs w:val="16"/>
        </w:rPr>
      </w:pPr>
      <w:r w:rsidRPr="001B6BE1">
        <w:rPr>
          <w:sz w:val="16"/>
          <w:szCs w:val="16"/>
        </w:rPr>
        <w:t xml:space="preserve">        }</w:t>
      </w:r>
    </w:p>
    <w:p w14:paraId="72D23AC0" w14:textId="77777777" w:rsidR="00B71CC7" w:rsidRPr="001B6BE1" w:rsidRDefault="00B71CC7" w:rsidP="00B71CC7">
      <w:pPr>
        <w:contextualSpacing/>
        <w:mirrorIndents/>
        <w:rPr>
          <w:sz w:val="16"/>
          <w:szCs w:val="16"/>
        </w:rPr>
      </w:pPr>
      <w:r w:rsidRPr="001B6BE1">
        <w:rPr>
          <w:sz w:val="16"/>
          <w:szCs w:val="16"/>
        </w:rPr>
        <w:t xml:space="preserve">      ]</w:t>
      </w:r>
    </w:p>
    <w:p w14:paraId="0624D136" w14:textId="77777777" w:rsidR="00B71CC7" w:rsidRPr="001B6BE1" w:rsidRDefault="00B71CC7" w:rsidP="00B71CC7">
      <w:pPr>
        <w:contextualSpacing/>
        <w:mirrorIndents/>
        <w:rPr>
          <w:sz w:val="16"/>
          <w:szCs w:val="16"/>
        </w:rPr>
      </w:pPr>
      <w:r w:rsidRPr="001B6BE1">
        <w:rPr>
          <w:sz w:val="16"/>
          <w:szCs w:val="16"/>
        </w:rPr>
        <w:t xml:space="preserve">    },</w:t>
      </w:r>
    </w:p>
    <w:p w14:paraId="4D7AC907" w14:textId="77777777" w:rsidR="00B71CC7" w:rsidRPr="001B6BE1" w:rsidRDefault="00B71CC7" w:rsidP="00B71CC7">
      <w:pPr>
        <w:contextualSpacing/>
        <w:mirrorIndents/>
        <w:rPr>
          <w:sz w:val="16"/>
          <w:szCs w:val="16"/>
        </w:rPr>
      </w:pPr>
      <w:r w:rsidRPr="001B6BE1">
        <w:rPr>
          <w:sz w:val="16"/>
          <w:szCs w:val="16"/>
        </w:rPr>
        <w:t xml:space="preserve">    "of:0000aaddcd04fc4d/14": {</w:t>
      </w:r>
    </w:p>
    <w:p w14:paraId="7A7EE529" w14:textId="77777777" w:rsidR="00B71CC7" w:rsidRPr="001B6BE1" w:rsidRDefault="00B71CC7" w:rsidP="00B71CC7">
      <w:pPr>
        <w:contextualSpacing/>
        <w:mirrorIndents/>
        <w:rPr>
          <w:sz w:val="16"/>
          <w:szCs w:val="16"/>
        </w:rPr>
      </w:pPr>
      <w:r w:rsidRPr="001B6BE1">
        <w:rPr>
          <w:sz w:val="16"/>
          <w:szCs w:val="16"/>
        </w:rPr>
        <w:t xml:space="preserve">      "interfaces": [</w:t>
      </w:r>
    </w:p>
    <w:p w14:paraId="712A4B01" w14:textId="77777777" w:rsidR="00B71CC7" w:rsidRPr="001B6BE1" w:rsidRDefault="00B71CC7" w:rsidP="00B71CC7">
      <w:pPr>
        <w:contextualSpacing/>
        <w:mirrorIndents/>
        <w:rPr>
          <w:sz w:val="16"/>
          <w:szCs w:val="16"/>
        </w:rPr>
      </w:pPr>
      <w:r w:rsidRPr="001B6BE1">
        <w:rPr>
          <w:sz w:val="16"/>
          <w:szCs w:val="16"/>
        </w:rPr>
        <w:t xml:space="preserve">        {</w:t>
      </w:r>
    </w:p>
    <w:p w14:paraId="7E8C61F7" w14:textId="77777777" w:rsidR="00B71CC7" w:rsidRPr="001B6BE1" w:rsidRDefault="00B71CC7" w:rsidP="00B71CC7">
      <w:pPr>
        <w:contextualSpacing/>
        <w:mirrorIndents/>
        <w:rPr>
          <w:sz w:val="16"/>
          <w:szCs w:val="16"/>
        </w:rPr>
      </w:pPr>
      <w:r w:rsidRPr="001B6BE1">
        <w:rPr>
          <w:sz w:val="16"/>
          <w:szCs w:val="16"/>
        </w:rPr>
        <w:t xml:space="preserve">          "name": "r3",</w:t>
      </w:r>
    </w:p>
    <w:p w14:paraId="6A9743A1"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"10.0.3.2/24" ],</w:t>
      </w:r>
    </w:p>
    <w:p w14:paraId="480A5DEA" w14:textId="77777777" w:rsidR="00B71CC7" w:rsidRPr="001B6BE1" w:rsidRDefault="00B71CC7" w:rsidP="00B71CC7">
      <w:pPr>
        <w:contextualSpacing/>
        <w:mirrorIndents/>
        <w:rPr>
          <w:sz w:val="16"/>
          <w:szCs w:val="16"/>
        </w:rPr>
      </w:pPr>
      <w:r w:rsidRPr="001B6BE1">
        <w:rPr>
          <w:sz w:val="16"/>
          <w:szCs w:val="16"/>
        </w:rPr>
        <w:t xml:space="preserve">          "mac" : "0c:8a:49:34:00:00"</w:t>
      </w:r>
    </w:p>
    <w:p w14:paraId="50C1BF76" w14:textId="77777777" w:rsidR="00B71CC7" w:rsidRPr="001B6BE1" w:rsidRDefault="00B71CC7" w:rsidP="00B71CC7">
      <w:pPr>
        <w:contextualSpacing/>
        <w:mirrorIndents/>
        <w:rPr>
          <w:sz w:val="16"/>
          <w:szCs w:val="16"/>
        </w:rPr>
      </w:pPr>
      <w:r w:rsidRPr="001B6BE1">
        <w:rPr>
          <w:sz w:val="16"/>
          <w:szCs w:val="16"/>
        </w:rPr>
        <w:t xml:space="preserve">        }</w:t>
      </w:r>
    </w:p>
    <w:p w14:paraId="33DAE976" w14:textId="77777777" w:rsidR="00B71CC7" w:rsidRPr="001B6BE1" w:rsidRDefault="00B71CC7" w:rsidP="00B71CC7">
      <w:pPr>
        <w:contextualSpacing/>
        <w:mirrorIndents/>
        <w:rPr>
          <w:sz w:val="16"/>
          <w:szCs w:val="16"/>
        </w:rPr>
      </w:pPr>
      <w:r w:rsidRPr="001B6BE1">
        <w:rPr>
          <w:sz w:val="16"/>
          <w:szCs w:val="16"/>
        </w:rPr>
        <w:t xml:space="preserve">      ]</w:t>
      </w:r>
    </w:p>
    <w:p w14:paraId="703B144E" w14:textId="77777777" w:rsidR="00B71CC7" w:rsidRPr="001B6BE1" w:rsidRDefault="00B71CC7" w:rsidP="00B71CC7">
      <w:pPr>
        <w:contextualSpacing/>
        <w:mirrorIndents/>
        <w:rPr>
          <w:sz w:val="16"/>
          <w:szCs w:val="16"/>
        </w:rPr>
      </w:pPr>
      <w:r w:rsidRPr="001B6BE1">
        <w:rPr>
          <w:sz w:val="16"/>
          <w:szCs w:val="16"/>
        </w:rPr>
        <w:t xml:space="preserve">    },</w:t>
      </w:r>
    </w:p>
    <w:p w14:paraId="2586D645" w14:textId="77777777" w:rsidR="00B71CC7" w:rsidRPr="001B6BE1" w:rsidRDefault="00B71CC7" w:rsidP="00B71CC7">
      <w:pPr>
        <w:contextualSpacing/>
        <w:mirrorIndents/>
        <w:rPr>
          <w:sz w:val="16"/>
          <w:szCs w:val="16"/>
        </w:rPr>
      </w:pPr>
      <w:r w:rsidRPr="001B6BE1">
        <w:rPr>
          <w:sz w:val="16"/>
          <w:szCs w:val="16"/>
        </w:rPr>
        <w:t xml:space="preserve">    "of:00005eba6686e24f/14": {</w:t>
      </w:r>
    </w:p>
    <w:p w14:paraId="40D6D821" w14:textId="77777777" w:rsidR="00B71CC7" w:rsidRPr="001B6BE1" w:rsidRDefault="00B71CC7" w:rsidP="00B71CC7">
      <w:pPr>
        <w:contextualSpacing/>
        <w:mirrorIndents/>
        <w:rPr>
          <w:sz w:val="16"/>
          <w:szCs w:val="16"/>
        </w:rPr>
      </w:pPr>
      <w:r w:rsidRPr="001B6BE1">
        <w:rPr>
          <w:sz w:val="16"/>
          <w:szCs w:val="16"/>
        </w:rPr>
        <w:t xml:space="preserve">      "interfaces": [</w:t>
      </w:r>
    </w:p>
    <w:p w14:paraId="0D2E3346" w14:textId="77777777" w:rsidR="00B71CC7" w:rsidRPr="001B6BE1" w:rsidRDefault="00B71CC7" w:rsidP="00B71CC7">
      <w:pPr>
        <w:contextualSpacing/>
        <w:mirrorIndents/>
        <w:rPr>
          <w:sz w:val="16"/>
          <w:szCs w:val="16"/>
        </w:rPr>
      </w:pPr>
      <w:r w:rsidRPr="001B6BE1">
        <w:rPr>
          <w:sz w:val="16"/>
          <w:szCs w:val="16"/>
        </w:rPr>
        <w:t xml:space="preserve">        {</w:t>
      </w:r>
    </w:p>
    <w:p w14:paraId="4071AA45" w14:textId="77777777" w:rsidR="00B71CC7" w:rsidRPr="001B6BE1" w:rsidRDefault="00B71CC7" w:rsidP="00B71CC7">
      <w:pPr>
        <w:contextualSpacing/>
        <w:mirrorIndents/>
        <w:rPr>
          <w:sz w:val="16"/>
          <w:szCs w:val="16"/>
        </w:rPr>
      </w:pPr>
      <w:r w:rsidRPr="001B6BE1">
        <w:rPr>
          <w:sz w:val="16"/>
          <w:szCs w:val="16"/>
        </w:rPr>
        <w:t xml:space="preserve">          "name": "r4",</w:t>
      </w:r>
    </w:p>
    <w:p w14:paraId="639DE87D" w14:textId="77777777" w:rsidR="00B71CC7" w:rsidRPr="001B6BE1" w:rsidRDefault="00B71CC7" w:rsidP="00B71CC7">
      <w:pPr>
        <w:contextualSpacing/>
        <w:mirrorIndents/>
        <w:rPr>
          <w:sz w:val="16"/>
          <w:szCs w:val="16"/>
        </w:rPr>
      </w:pPr>
      <w:r w:rsidRPr="001B6BE1">
        <w:rPr>
          <w:sz w:val="16"/>
          <w:szCs w:val="16"/>
        </w:rPr>
        <w:lastRenderedPageBreak/>
        <w:t xml:space="preserve">          "</w:t>
      </w:r>
      <w:proofErr w:type="spellStart"/>
      <w:r w:rsidRPr="001B6BE1">
        <w:rPr>
          <w:sz w:val="16"/>
          <w:szCs w:val="16"/>
        </w:rPr>
        <w:t>ips</w:t>
      </w:r>
      <w:proofErr w:type="spellEnd"/>
      <w:r w:rsidRPr="001B6BE1">
        <w:rPr>
          <w:sz w:val="16"/>
          <w:szCs w:val="16"/>
        </w:rPr>
        <w:t>" : [ "10.0.4.2/24" ],</w:t>
      </w:r>
    </w:p>
    <w:p w14:paraId="3BECF1E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0A0E3B" w14:textId="77777777" w:rsidR="00B71CC7" w:rsidRPr="001B6BE1" w:rsidRDefault="00B71CC7" w:rsidP="00B71CC7">
      <w:pPr>
        <w:contextualSpacing/>
        <w:mirrorIndents/>
        <w:rPr>
          <w:sz w:val="16"/>
          <w:szCs w:val="16"/>
        </w:rPr>
      </w:pPr>
      <w:r w:rsidRPr="001B6BE1">
        <w:rPr>
          <w:sz w:val="16"/>
          <w:szCs w:val="16"/>
        </w:rPr>
        <w:t xml:space="preserve">        }</w:t>
      </w:r>
    </w:p>
    <w:p w14:paraId="78D0ADF2" w14:textId="77777777" w:rsidR="00B71CC7" w:rsidRPr="001B6BE1" w:rsidRDefault="00B71CC7" w:rsidP="00B71CC7">
      <w:pPr>
        <w:contextualSpacing/>
        <w:mirrorIndents/>
        <w:rPr>
          <w:sz w:val="16"/>
          <w:szCs w:val="16"/>
        </w:rPr>
      </w:pPr>
      <w:r w:rsidRPr="001B6BE1">
        <w:rPr>
          <w:sz w:val="16"/>
          <w:szCs w:val="16"/>
        </w:rPr>
        <w:t xml:space="preserve">      ]</w:t>
      </w:r>
    </w:p>
    <w:p w14:paraId="78AE05CF" w14:textId="77777777" w:rsidR="00B71CC7" w:rsidRPr="001B6BE1" w:rsidRDefault="00B71CC7" w:rsidP="00B71CC7">
      <w:pPr>
        <w:contextualSpacing/>
        <w:mirrorIndents/>
        <w:rPr>
          <w:sz w:val="16"/>
          <w:szCs w:val="16"/>
        </w:rPr>
      </w:pPr>
      <w:r w:rsidRPr="001B6BE1">
        <w:rPr>
          <w:sz w:val="16"/>
          <w:szCs w:val="16"/>
        </w:rPr>
        <w:t xml:space="preserve">    }</w:t>
      </w:r>
    </w:p>
    <w:p w14:paraId="4721E1CA" w14:textId="77777777" w:rsidR="00B71CC7" w:rsidRPr="001B6BE1" w:rsidRDefault="00B71CC7" w:rsidP="00B71CC7">
      <w:pPr>
        <w:contextualSpacing/>
        <w:mirrorIndents/>
        <w:rPr>
          <w:sz w:val="16"/>
          <w:szCs w:val="16"/>
        </w:rPr>
      </w:pPr>
      <w:r w:rsidRPr="001B6BE1">
        <w:rPr>
          <w:sz w:val="16"/>
          <w:szCs w:val="16"/>
        </w:rPr>
        <w:t xml:space="preserve">  },</w:t>
      </w:r>
    </w:p>
    <w:p w14:paraId="79DFEB81" w14:textId="77777777" w:rsidR="00B71CC7" w:rsidRPr="001B6BE1" w:rsidRDefault="00B71CC7" w:rsidP="00B71CC7">
      <w:pPr>
        <w:contextualSpacing/>
        <w:mirrorIndents/>
        <w:rPr>
          <w:sz w:val="16"/>
          <w:szCs w:val="16"/>
        </w:rPr>
      </w:pPr>
      <w:r w:rsidRPr="001B6BE1">
        <w:rPr>
          <w:sz w:val="16"/>
          <w:szCs w:val="16"/>
        </w:rPr>
        <w:t xml:space="preserve">  "apps" : {</w:t>
      </w:r>
    </w:p>
    <w:p w14:paraId="1E5AAE00"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org.onosproject.router</w:t>
      </w:r>
      <w:proofErr w:type="spellEnd"/>
      <w:r w:rsidRPr="001B6BE1">
        <w:rPr>
          <w:sz w:val="16"/>
          <w:szCs w:val="16"/>
        </w:rPr>
        <w:t>" : {</w:t>
      </w:r>
    </w:p>
    <w:p w14:paraId="17D1EC7A"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bgp</w:t>
      </w:r>
      <w:proofErr w:type="spellEnd"/>
      <w:r w:rsidRPr="001B6BE1">
        <w:rPr>
          <w:sz w:val="16"/>
          <w:szCs w:val="16"/>
        </w:rPr>
        <w:t>" : {</w:t>
      </w:r>
    </w:p>
    <w:p w14:paraId="6B69B9D1"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bgpSpeakers</w:t>
      </w:r>
      <w:proofErr w:type="spellEnd"/>
      <w:r w:rsidRPr="001B6BE1">
        <w:rPr>
          <w:sz w:val="16"/>
          <w:szCs w:val="16"/>
        </w:rPr>
        <w:t>" : [</w:t>
      </w:r>
    </w:p>
    <w:p w14:paraId="520A7B4A" w14:textId="77777777" w:rsidR="00B71CC7" w:rsidRPr="001B6BE1" w:rsidRDefault="00B71CC7" w:rsidP="00B71CC7">
      <w:pPr>
        <w:contextualSpacing/>
        <w:mirrorIndents/>
        <w:rPr>
          <w:sz w:val="16"/>
          <w:szCs w:val="16"/>
        </w:rPr>
      </w:pPr>
      <w:r w:rsidRPr="001B6BE1">
        <w:rPr>
          <w:sz w:val="16"/>
          <w:szCs w:val="16"/>
        </w:rPr>
        <w:t xml:space="preserve">                {</w:t>
      </w:r>
    </w:p>
    <w:p w14:paraId="7728A32A" w14:textId="77777777" w:rsidR="00B71CC7" w:rsidRPr="001B6BE1" w:rsidRDefault="00B71CC7" w:rsidP="00B71CC7">
      <w:pPr>
        <w:contextualSpacing/>
        <w:mirrorIndents/>
        <w:rPr>
          <w:sz w:val="16"/>
          <w:szCs w:val="16"/>
        </w:rPr>
      </w:pPr>
      <w:r w:rsidRPr="001B6BE1">
        <w:rPr>
          <w:sz w:val="16"/>
          <w:szCs w:val="16"/>
        </w:rPr>
        <w:t xml:space="preserve">                    "name" : "speaker1",</w:t>
      </w:r>
    </w:p>
    <w:p w14:paraId="6D0887ED"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connectPoint</w:t>
      </w:r>
      <w:proofErr w:type="spellEnd"/>
      <w:r w:rsidRPr="001B6BE1">
        <w:rPr>
          <w:sz w:val="16"/>
          <w:szCs w:val="16"/>
        </w:rPr>
        <w:t>" : "of:000022494702a540/10",</w:t>
      </w:r>
    </w:p>
    <w:p w14:paraId="7B539118" w14:textId="77777777" w:rsidR="00B71CC7" w:rsidRPr="001B6BE1" w:rsidRDefault="00B71CC7" w:rsidP="00B71CC7">
      <w:pPr>
        <w:contextualSpacing/>
        <w:mirrorIndents/>
        <w:rPr>
          <w:sz w:val="16"/>
          <w:szCs w:val="16"/>
        </w:rPr>
      </w:pPr>
      <w:r w:rsidRPr="001B6BE1">
        <w:rPr>
          <w:sz w:val="16"/>
          <w:szCs w:val="16"/>
        </w:rPr>
        <w:t xml:space="preserve">                    "peers" : [</w:t>
      </w:r>
    </w:p>
    <w:p w14:paraId="4FF24B9D" w14:textId="77777777" w:rsidR="00B71CC7" w:rsidRPr="001B6BE1" w:rsidRDefault="00B71CC7" w:rsidP="00B71CC7">
      <w:pPr>
        <w:contextualSpacing/>
        <w:mirrorIndents/>
        <w:rPr>
          <w:sz w:val="16"/>
          <w:szCs w:val="16"/>
        </w:rPr>
      </w:pPr>
      <w:r w:rsidRPr="001B6BE1">
        <w:rPr>
          <w:sz w:val="16"/>
          <w:szCs w:val="16"/>
        </w:rPr>
        <w:t xml:space="preserve">                        "10.0.1.1",</w:t>
      </w:r>
    </w:p>
    <w:p w14:paraId="1D4BB6A8" w14:textId="77777777" w:rsidR="00B71CC7" w:rsidRPr="001B6BE1" w:rsidRDefault="00B71CC7" w:rsidP="00B71CC7">
      <w:pPr>
        <w:contextualSpacing/>
        <w:mirrorIndents/>
        <w:rPr>
          <w:sz w:val="16"/>
          <w:szCs w:val="16"/>
        </w:rPr>
      </w:pPr>
      <w:r w:rsidRPr="001B6BE1">
        <w:rPr>
          <w:sz w:val="16"/>
          <w:szCs w:val="16"/>
        </w:rPr>
        <w:t xml:space="preserve">                        "10.0.2.1",</w:t>
      </w:r>
    </w:p>
    <w:p w14:paraId="7CAAFEBA" w14:textId="77777777" w:rsidR="00B71CC7" w:rsidRPr="001B6BE1" w:rsidRDefault="00B71CC7" w:rsidP="00B71CC7">
      <w:pPr>
        <w:contextualSpacing/>
        <w:mirrorIndents/>
        <w:rPr>
          <w:sz w:val="16"/>
          <w:szCs w:val="16"/>
        </w:rPr>
      </w:pPr>
      <w:r w:rsidRPr="001B6BE1">
        <w:rPr>
          <w:sz w:val="16"/>
          <w:szCs w:val="16"/>
        </w:rPr>
        <w:t xml:space="preserve">                        "10.0.3.1",</w:t>
      </w:r>
    </w:p>
    <w:p w14:paraId="46FB3283" w14:textId="77777777" w:rsidR="00B71CC7" w:rsidRPr="001B6BE1" w:rsidRDefault="00B71CC7" w:rsidP="00B71CC7">
      <w:pPr>
        <w:contextualSpacing/>
        <w:mirrorIndents/>
        <w:rPr>
          <w:sz w:val="16"/>
          <w:szCs w:val="16"/>
        </w:rPr>
      </w:pPr>
      <w:r w:rsidRPr="001B6BE1">
        <w:rPr>
          <w:sz w:val="16"/>
          <w:szCs w:val="16"/>
        </w:rPr>
        <w:t xml:space="preserve">                        "10.0.4.1"</w:t>
      </w:r>
    </w:p>
    <w:p w14:paraId="2DCD98B1" w14:textId="77777777" w:rsidR="00B71CC7" w:rsidRPr="001B6BE1" w:rsidRDefault="00B71CC7" w:rsidP="00B71CC7">
      <w:pPr>
        <w:contextualSpacing/>
        <w:mirrorIndents/>
        <w:rPr>
          <w:sz w:val="16"/>
          <w:szCs w:val="16"/>
        </w:rPr>
      </w:pPr>
      <w:r w:rsidRPr="001B6BE1">
        <w:rPr>
          <w:sz w:val="16"/>
          <w:szCs w:val="16"/>
        </w:rPr>
        <w:t xml:space="preserve">                     ]</w:t>
      </w:r>
    </w:p>
    <w:p w14:paraId="4367949E" w14:textId="77777777" w:rsidR="00B71CC7" w:rsidRPr="001B6BE1" w:rsidRDefault="00B71CC7" w:rsidP="00B71CC7">
      <w:pPr>
        <w:contextualSpacing/>
        <w:mirrorIndents/>
        <w:rPr>
          <w:sz w:val="16"/>
          <w:szCs w:val="16"/>
        </w:rPr>
      </w:pPr>
      <w:r w:rsidRPr="001B6BE1">
        <w:rPr>
          <w:sz w:val="16"/>
          <w:szCs w:val="16"/>
        </w:rPr>
        <w:t xml:space="preserve">                 }</w:t>
      </w:r>
    </w:p>
    <w:p w14:paraId="77BD54D3" w14:textId="77777777" w:rsidR="00B71CC7" w:rsidRPr="001B6BE1" w:rsidRDefault="00B71CC7" w:rsidP="00B71CC7">
      <w:pPr>
        <w:contextualSpacing/>
        <w:mirrorIndents/>
        <w:rPr>
          <w:sz w:val="16"/>
          <w:szCs w:val="16"/>
        </w:rPr>
      </w:pPr>
      <w:r w:rsidRPr="001B6BE1">
        <w:rPr>
          <w:sz w:val="16"/>
          <w:szCs w:val="16"/>
        </w:rPr>
        <w:t xml:space="preserve">             ]</w:t>
      </w:r>
    </w:p>
    <w:p w14:paraId="356C2447" w14:textId="77777777" w:rsidR="00B71CC7" w:rsidRPr="001B6BE1" w:rsidRDefault="00B71CC7" w:rsidP="00B71CC7">
      <w:pPr>
        <w:contextualSpacing/>
        <w:mirrorIndents/>
        <w:rPr>
          <w:sz w:val="16"/>
          <w:szCs w:val="16"/>
        </w:rPr>
      </w:pPr>
      <w:r w:rsidRPr="001B6BE1">
        <w:rPr>
          <w:sz w:val="16"/>
          <w:szCs w:val="16"/>
        </w:rPr>
        <w:t xml:space="preserve">         }</w:t>
      </w:r>
    </w:p>
    <w:p w14:paraId="10B89AED" w14:textId="77777777" w:rsidR="00B71CC7" w:rsidRPr="001B6BE1" w:rsidRDefault="00B71CC7" w:rsidP="00B71CC7">
      <w:pPr>
        <w:contextualSpacing/>
        <w:mirrorIndents/>
        <w:rPr>
          <w:sz w:val="16"/>
          <w:szCs w:val="16"/>
        </w:rPr>
      </w:pPr>
      <w:r w:rsidRPr="001B6BE1">
        <w:rPr>
          <w:sz w:val="16"/>
          <w:szCs w:val="16"/>
        </w:rPr>
        <w:t xml:space="preserve">      }</w:t>
      </w:r>
    </w:p>
    <w:p w14:paraId="151C357D" w14:textId="77777777" w:rsidR="00B71CC7" w:rsidRPr="001B6BE1" w:rsidRDefault="00B71CC7" w:rsidP="00B71CC7">
      <w:pPr>
        <w:contextualSpacing/>
        <w:mirrorIndents/>
        <w:rPr>
          <w:sz w:val="16"/>
          <w:szCs w:val="16"/>
        </w:rPr>
      </w:pPr>
      <w:r w:rsidRPr="001B6BE1">
        <w:rPr>
          <w:sz w:val="16"/>
          <w:szCs w:val="16"/>
        </w:rPr>
        <w:t xml:space="preserve">   }</w:t>
      </w:r>
    </w:p>
    <w:p w14:paraId="040D9B79" w14:textId="763CC982" w:rsidR="00B71CC7" w:rsidRPr="001B6BE1" w:rsidRDefault="00B71CC7" w:rsidP="00B71CC7">
      <w:pPr>
        <w:contextualSpacing/>
        <w:mirrorIndents/>
        <w:rPr>
          <w:sz w:val="16"/>
          <w:szCs w:val="16"/>
        </w:rPr>
      </w:pPr>
      <w:r w:rsidRPr="001B6BE1">
        <w:rPr>
          <w:sz w:val="16"/>
          <w:szCs w:val="16"/>
        </w:rPr>
        <w:t>}</w:t>
      </w:r>
    </w:p>
    <w:p w14:paraId="67600FC1" w14:textId="77777777" w:rsidR="00B71CC7" w:rsidRPr="001B6BE1" w:rsidRDefault="00B71CC7" w:rsidP="00B71CC7"/>
    <w:p w14:paraId="138E6983" w14:textId="59726F6D" w:rsidR="00B71CC7" w:rsidRPr="001B6BE1" w:rsidRDefault="00B71CC7" w:rsidP="009070F8"/>
    <w:p w14:paraId="16298237" w14:textId="77777777" w:rsidR="00B71CC7" w:rsidRPr="001B6BE1" w:rsidRDefault="00B71CC7" w:rsidP="009070F8"/>
    <w:p w14:paraId="79335A92" w14:textId="6D68C213" w:rsidR="005D0F23" w:rsidRPr="001B6BE1" w:rsidRDefault="005D0F23" w:rsidP="009070F8">
      <w:r w:rsidRPr="001B6BE1">
        <w:t>SDN-IP Reactive Routing configuration file</w:t>
      </w:r>
    </w:p>
    <w:p w14:paraId="66EA3AFA" w14:textId="77777777" w:rsidR="00B71CC7" w:rsidRPr="001B6BE1" w:rsidRDefault="00B71CC7" w:rsidP="009070F8"/>
    <w:p w14:paraId="2FA7EA9D" w14:textId="77777777" w:rsidR="00272298" w:rsidRPr="001B6BE1" w:rsidRDefault="00272298" w:rsidP="00272298">
      <w:pPr>
        <w:contextualSpacing/>
        <w:mirrorIndents/>
        <w:rPr>
          <w:sz w:val="16"/>
          <w:szCs w:val="16"/>
        </w:rPr>
      </w:pPr>
      <w:r w:rsidRPr="001B6BE1">
        <w:rPr>
          <w:sz w:val="16"/>
          <w:szCs w:val="16"/>
        </w:rPr>
        <w:t>{</w:t>
      </w:r>
    </w:p>
    <w:p w14:paraId="57E04919" w14:textId="77777777" w:rsidR="00272298" w:rsidRPr="001B6BE1" w:rsidRDefault="00272298" w:rsidP="00272298">
      <w:pPr>
        <w:contextualSpacing/>
        <w:mirrorIndents/>
        <w:rPr>
          <w:sz w:val="16"/>
          <w:szCs w:val="16"/>
        </w:rPr>
      </w:pPr>
      <w:r w:rsidRPr="001B6BE1">
        <w:rPr>
          <w:sz w:val="16"/>
          <w:szCs w:val="16"/>
        </w:rPr>
        <w:t xml:space="preserve">  "ports": {</w:t>
      </w:r>
    </w:p>
    <w:p w14:paraId="52612989" w14:textId="77777777" w:rsidR="00272298" w:rsidRPr="001B6BE1" w:rsidRDefault="00272298" w:rsidP="00272298">
      <w:pPr>
        <w:contextualSpacing/>
        <w:mirrorIndents/>
        <w:rPr>
          <w:sz w:val="16"/>
          <w:szCs w:val="16"/>
        </w:rPr>
      </w:pPr>
      <w:r w:rsidRPr="001B6BE1">
        <w:rPr>
          <w:sz w:val="16"/>
          <w:szCs w:val="16"/>
        </w:rPr>
        <w:t xml:space="preserve">      "of:00008a507a0c8f4a/14": {</w:t>
      </w:r>
    </w:p>
    <w:p w14:paraId="7483445C" w14:textId="77777777" w:rsidR="00272298" w:rsidRPr="001B6BE1" w:rsidRDefault="00272298" w:rsidP="00272298">
      <w:pPr>
        <w:contextualSpacing/>
        <w:mirrorIndents/>
        <w:rPr>
          <w:sz w:val="16"/>
          <w:szCs w:val="16"/>
        </w:rPr>
      </w:pPr>
      <w:r w:rsidRPr="001B6BE1">
        <w:rPr>
          <w:sz w:val="16"/>
          <w:szCs w:val="16"/>
        </w:rPr>
        <w:t xml:space="preserve">      "interfaces": [</w:t>
      </w:r>
    </w:p>
    <w:p w14:paraId="6AE26439" w14:textId="77777777" w:rsidR="00272298" w:rsidRPr="001B6BE1" w:rsidRDefault="00272298" w:rsidP="00272298">
      <w:pPr>
        <w:contextualSpacing/>
        <w:mirrorIndents/>
        <w:rPr>
          <w:sz w:val="16"/>
          <w:szCs w:val="16"/>
        </w:rPr>
      </w:pPr>
      <w:r w:rsidRPr="001B6BE1">
        <w:rPr>
          <w:sz w:val="16"/>
          <w:szCs w:val="16"/>
        </w:rPr>
        <w:t xml:space="preserve">        {</w:t>
      </w:r>
    </w:p>
    <w:p w14:paraId="0A2BC0A4" w14:textId="77777777" w:rsidR="00272298" w:rsidRPr="001B6BE1" w:rsidRDefault="00272298" w:rsidP="00272298">
      <w:pPr>
        <w:contextualSpacing/>
        <w:mirrorIndents/>
        <w:rPr>
          <w:sz w:val="16"/>
          <w:szCs w:val="16"/>
        </w:rPr>
      </w:pPr>
      <w:r w:rsidRPr="001B6BE1">
        <w:rPr>
          <w:sz w:val="16"/>
          <w:szCs w:val="16"/>
        </w:rPr>
        <w:t xml:space="preserve">          "name": "r1",</w:t>
      </w:r>
    </w:p>
    <w:p w14:paraId="4B8A16A3" w14:textId="77777777"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"10.0.1.2/24" ],</w:t>
      </w:r>
    </w:p>
    <w:p w14:paraId="0B935ADD" w14:textId="77777777" w:rsidR="00272298" w:rsidRPr="001B6BE1" w:rsidRDefault="00272298" w:rsidP="00272298">
      <w:pPr>
        <w:contextualSpacing/>
        <w:mirrorIndents/>
        <w:rPr>
          <w:sz w:val="16"/>
          <w:szCs w:val="16"/>
        </w:rPr>
      </w:pPr>
      <w:r w:rsidRPr="001B6BE1">
        <w:rPr>
          <w:sz w:val="16"/>
          <w:szCs w:val="16"/>
        </w:rPr>
        <w:t xml:space="preserve">          "mac" : "0c:8a:49:34:00:00"</w:t>
      </w:r>
    </w:p>
    <w:p w14:paraId="2F117620" w14:textId="77777777" w:rsidR="00272298" w:rsidRPr="001B6BE1" w:rsidRDefault="00272298" w:rsidP="00272298">
      <w:pPr>
        <w:contextualSpacing/>
        <w:mirrorIndents/>
        <w:rPr>
          <w:sz w:val="16"/>
          <w:szCs w:val="16"/>
        </w:rPr>
      </w:pPr>
      <w:r w:rsidRPr="001B6BE1">
        <w:rPr>
          <w:sz w:val="16"/>
          <w:szCs w:val="16"/>
        </w:rPr>
        <w:t xml:space="preserve">        }</w:t>
      </w:r>
    </w:p>
    <w:p w14:paraId="4BED790C" w14:textId="77777777" w:rsidR="00272298" w:rsidRPr="001B6BE1" w:rsidRDefault="00272298" w:rsidP="00272298">
      <w:pPr>
        <w:contextualSpacing/>
        <w:mirrorIndents/>
        <w:rPr>
          <w:sz w:val="16"/>
          <w:szCs w:val="16"/>
        </w:rPr>
      </w:pPr>
      <w:r w:rsidRPr="001B6BE1">
        <w:rPr>
          <w:sz w:val="16"/>
          <w:szCs w:val="16"/>
        </w:rPr>
        <w:t xml:space="preserve">      ]</w:t>
      </w:r>
    </w:p>
    <w:p w14:paraId="7049AFE0" w14:textId="77777777" w:rsidR="00272298" w:rsidRPr="001B6BE1" w:rsidRDefault="00272298" w:rsidP="00272298">
      <w:pPr>
        <w:contextualSpacing/>
        <w:mirrorIndents/>
        <w:rPr>
          <w:sz w:val="16"/>
          <w:szCs w:val="16"/>
        </w:rPr>
      </w:pPr>
      <w:r w:rsidRPr="001B6BE1">
        <w:rPr>
          <w:sz w:val="16"/>
          <w:szCs w:val="16"/>
        </w:rPr>
        <w:t xml:space="preserve">    },</w:t>
      </w:r>
    </w:p>
    <w:p w14:paraId="55ED2181" w14:textId="77777777" w:rsidR="00272298" w:rsidRPr="001B6BE1" w:rsidRDefault="00272298" w:rsidP="00272298">
      <w:pPr>
        <w:contextualSpacing/>
        <w:mirrorIndents/>
        <w:rPr>
          <w:sz w:val="16"/>
          <w:szCs w:val="16"/>
        </w:rPr>
      </w:pPr>
      <w:r w:rsidRPr="001B6BE1">
        <w:rPr>
          <w:sz w:val="16"/>
          <w:szCs w:val="16"/>
        </w:rPr>
        <w:t xml:space="preserve">    "of:0000a2f8233e3643/14": {</w:t>
      </w:r>
    </w:p>
    <w:p w14:paraId="052B38E5" w14:textId="77777777" w:rsidR="00272298" w:rsidRPr="001B6BE1" w:rsidRDefault="00272298" w:rsidP="00272298">
      <w:pPr>
        <w:contextualSpacing/>
        <w:mirrorIndents/>
        <w:rPr>
          <w:sz w:val="16"/>
          <w:szCs w:val="16"/>
        </w:rPr>
      </w:pPr>
      <w:r w:rsidRPr="001B6BE1">
        <w:rPr>
          <w:sz w:val="16"/>
          <w:szCs w:val="16"/>
        </w:rPr>
        <w:t xml:space="preserve">      "interfaces": [</w:t>
      </w:r>
    </w:p>
    <w:p w14:paraId="6632534D" w14:textId="77777777" w:rsidR="00272298" w:rsidRPr="001B6BE1" w:rsidRDefault="00272298" w:rsidP="00272298">
      <w:pPr>
        <w:contextualSpacing/>
        <w:mirrorIndents/>
        <w:rPr>
          <w:sz w:val="16"/>
          <w:szCs w:val="16"/>
        </w:rPr>
      </w:pPr>
      <w:r w:rsidRPr="001B6BE1">
        <w:rPr>
          <w:sz w:val="16"/>
          <w:szCs w:val="16"/>
        </w:rPr>
        <w:t xml:space="preserve">        {</w:t>
      </w:r>
    </w:p>
    <w:p w14:paraId="33B28DF6" w14:textId="77777777" w:rsidR="00272298" w:rsidRPr="001B6BE1" w:rsidRDefault="00272298" w:rsidP="00272298">
      <w:pPr>
        <w:contextualSpacing/>
        <w:mirrorIndents/>
        <w:rPr>
          <w:sz w:val="16"/>
          <w:szCs w:val="16"/>
        </w:rPr>
      </w:pPr>
      <w:r w:rsidRPr="001B6BE1">
        <w:rPr>
          <w:sz w:val="16"/>
          <w:szCs w:val="16"/>
        </w:rPr>
        <w:t xml:space="preserve">          "name": "r2",</w:t>
      </w:r>
    </w:p>
    <w:p w14:paraId="63FCD9CD" w14:textId="77777777"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"10.0.2.2/24" ],</w:t>
      </w:r>
    </w:p>
    <w:p w14:paraId="763C7997" w14:textId="77777777" w:rsidR="00272298" w:rsidRPr="001B6BE1" w:rsidRDefault="00272298" w:rsidP="00272298">
      <w:pPr>
        <w:contextualSpacing/>
        <w:mirrorIndents/>
        <w:rPr>
          <w:sz w:val="16"/>
          <w:szCs w:val="16"/>
        </w:rPr>
      </w:pPr>
      <w:r w:rsidRPr="001B6BE1">
        <w:rPr>
          <w:sz w:val="16"/>
          <w:szCs w:val="16"/>
        </w:rPr>
        <w:t xml:space="preserve">          "mac" : "0c:8a:49:34:00:00"</w:t>
      </w:r>
    </w:p>
    <w:p w14:paraId="09119A2F" w14:textId="77777777" w:rsidR="00272298" w:rsidRPr="001B6BE1" w:rsidRDefault="00272298" w:rsidP="00272298">
      <w:pPr>
        <w:contextualSpacing/>
        <w:mirrorIndents/>
        <w:rPr>
          <w:sz w:val="16"/>
          <w:szCs w:val="16"/>
        </w:rPr>
      </w:pPr>
      <w:r w:rsidRPr="001B6BE1">
        <w:rPr>
          <w:sz w:val="16"/>
          <w:szCs w:val="16"/>
        </w:rPr>
        <w:t xml:space="preserve">        }</w:t>
      </w:r>
    </w:p>
    <w:p w14:paraId="0354A829" w14:textId="77777777" w:rsidR="00272298" w:rsidRPr="001B6BE1" w:rsidRDefault="00272298" w:rsidP="00272298">
      <w:pPr>
        <w:contextualSpacing/>
        <w:mirrorIndents/>
        <w:rPr>
          <w:sz w:val="16"/>
          <w:szCs w:val="16"/>
        </w:rPr>
      </w:pPr>
      <w:r w:rsidRPr="001B6BE1">
        <w:rPr>
          <w:sz w:val="16"/>
          <w:szCs w:val="16"/>
        </w:rPr>
        <w:t xml:space="preserve">      ]</w:t>
      </w:r>
    </w:p>
    <w:p w14:paraId="61C3F161" w14:textId="77777777" w:rsidR="00272298" w:rsidRPr="001B6BE1" w:rsidRDefault="00272298" w:rsidP="00272298">
      <w:pPr>
        <w:contextualSpacing/>
        <w:mirrorIndents/>
        <w:rPr>
          <w:sz w:val="16"/>
          <w:szCs w:val="16"/>
        </w:rPr>
      </w:pPr>
      <w:r w:rsidRPr="001B6BE1">
        <w:rPr>
          <w:sz w:val="16"/>
          <w:szCs w:val="16"/>
        </w:rPr>
        <w:t xml:space="preserve">    },</w:t>
      </w:r>
    </w:p>
    <w:p w14:paraId="350FF0D4" w14:textId="77777777" w:rsidR="00272298" w:rsidRPr="001B6BE1" w:rsidRDefault="00272298" w:rsidP="00272298">
      <w:pPr>
        <w:contextualSpacing/>
        <w:mirrorIndents/>
        <w:rPr>
          <w:sz w:val="16"/>
          <w:szCs w:val="16"/>
        </w:rPr>
      </w:pPr>
      <w:r w:rsidRPr="001B6BE1">
        <w:rPr>
          <w:sz w:val="16"/>
          <w:szCs w:val="16"/>
        </w:rPr>
        <w:t xml:space="preserve">    "of:0000aaddcd04fc4d/14": {</w:t>
      </w:r>
    </w:p>
    <w:p w14:paraId="3F96D6A6" w14:textId="77777777" w:rsidR="00272298" w:rsidRPr="001B6BE1" w:rsidRDefault="00272298" w:rsidP="00272298">
      <w:pPr>
        <w:contextualSpacing/>
        <w:mirrorIndents/>
        <w:rPr>
          <w:sz w:val="16"/>
          <w:szCs w:val="16"/>
        </w:rPr>
      </w:pPr>
      <w:r w:rsidRPr="001B6BE1">
        <w:rPr>
          <w:sz w:val="16"/>
          <w:szCs w:val="16"/>
        </w:rPr>
        <w:t xml:space="preserve">      "interfaces": [</w:t>
      </w:r>
    </w:p>
    <w:p w14:paraId="18B56BC9" w14:textId="77777777" w:rsidR="00272298" w:rsidRPr="001B6BE1" w:rsidRDefault="00272298" w:rsidP="00272298">
      <w:pPr>
        <w:contextualSpacing/>
        <w:mirrorIndents/>
        <w:rPr>
          <w:sz w:val="16"/>
          <w:szCs w:val="16"/>
        </w:rPr>
      </w:pPr>
      <w:r w:rsidRPr="001B6BE1">
        <w:rPr>
          <w:sz w:val="16"/>
          <w:szCs w:val="16"/>
        </w:rPr>
        <w:t xml:space="preserve">        {</w:t>
      </w:r>
    </w:p>
    <w:p w14:paraId="02F4AA75" w14:textId="77777777" w:rsidR="00272298" w:rsidRPr="001B6BE1" w:rsidRDefault="00272298" w:rsidP="00272298">
      <w:pPr>
        <w:contextualSpacing/>
        <w:mirrorIndents/>
        <w:rPr>
          <w:sz w:val="16"/>
          <w:szCs w:val="16"/>
        </w:rPr>
      </w:pPr>
      <w:r w:rsidRPr="001B6BE1">
        <w:rPr>
          <w:sz w:val="16"/>
          <w:szCs w:val="16"/>
        </w:rPr>
        <w:t xml:space="preserve">          "name": "r3",</w:t>
      </w:r>
    </w:p>
    <w:p w14:paraId="7F3BF2F6" w14:textId="77777777" w:rsidR="00272298" w:rsidRPr="001B6BE1" w:rsidRDefault="00272298" w:rsidP="00272298">
      <w:pPr>
        <w:contextualSpacing/>
        <w:mirrorIndents/>
        <w:rPr>
          <w:sz w:val="16"/>
          <w:szCs w:val="16"/>
        </w:rPr>
      </w:pPr>
      <w:r w:rsidRPr="001B6BE1">
        <w:rPr>
          <w:sz w:val="16"/>
          <w:szCs w:val="16"/>
        </w:rPr>
        <w:lastRenderedPageBreak/>
        <w:t xml:space="preserve">          "</w:t>
      </w:r>
      <w:proofErr w:type="spellStart"/>
      <w:r w:rsidRPr="001B6BE1">
        <w:rPr>
          <w:sz w:val="16"/>
          <w:szCs w:val="16"/>
        </w:rPr>
        <w:t>ips</w:t>
      </w:r>
      <w:proofErr w:type="spellEnd"/>
      <w:r w:rsidRPr="001B6BE1">
        <w:rPr>
          <w:sz w:val="16"/>
          <w:szCs w:val="16"/>
        </w:rPr>
        <w:t>" : [ "10.0.3.2/24" ],</w:t>
      </w:r>
    </w:p>
    <w:p w14:paraId="39E4CADF" w14:textId="77777777" w:rsidR="00272298" w:rsidRPr="001B6BE1" w:rsidRDefault="00272298" w:rsidP="00272298">
      <w:pPr>
        <w:contextualSpacing/>
        <w:mirrorIndents/>
        <w:rPr>
          <w:sz w:val="16"/>
          <w:szCs w:val="16"/>
        </w:rPr>
      </w:pPr>
      <w:r w:rsidRPr="001B6BE1">
        <w:rPr>
          <w:sz w:val="16"/>
          <w:szCs w:val="16"/>
        </w:rPr>
        <w:t xml:space="preserve">          "mac" : "0c:8a:49:34:00:00"</w:t>
      </w:r>
    </w:p>
    <w:p w14:paraId="19478F07" w14:textId="77777777" w:rsidR="00272298" w:rsidRPr="001B6BE1" w:rsidRDefault="00272298" w:rsidP="00272298">
      <w:pPr>
        <w:contextualSpacing/>
        <w:mirrorIndents/>
        <w:rPr>
          <w:sz w:val="16"/>
          <w:szCs w:val="16"/>
        </w:rPr>
      </w:pPr>
      <w:r w:rsidRPr="001B6BE1">
        <w:rPr>
          <w:sz w:val="16"/>
          <w:szCs w:val="16"/>
        </w:rPr>
        <w:t xml:space="preserve">        }</w:t>
      </w:r>
    </w:p>
    <w:p w14:paraId="6946B3FE" w14:textId="77777777" w:rsidR="00272298" w:rsidRPr="001B6BE1" w:rsidRDefault="00272298" w:rsidP="00272298">
      <w:pPr>
        <w:contextualSpacing/>
        <w:mirrorIndents/>
        <w:rPr>
          <w:sz w:val="16"/>
          <w:szCs w:val="16"/>
        </w:rPr>
      </w:pPr>
      <w:r w:rsidRPr="001B6BE1">
        <w:rPr>
          <w:sz w:val="16"/>
          <w:szCs w:val="16"/>
        </w:rPr>
        <w:t xml:space="preserve">      ]</w:t>
      </w:r>
    </w:p>
    <w:p w14:paraId="5873F6CE" w14:textId="77777777" w:rsidR="00272298" w:rsidRPr="001B6BE1" w:rsidRDefault="00272298" w:rsidP="00272298">
      <w:pPr>
        <w:contextualSpacing/>
        <w:mirrorIndents/>
        <w:rPr>
          <w:sz w:val="16"/>
          <w:szCs w:val="16"/>
        </w:rPr>
      </w:pPr>
      <w:r w:rsidRPr="001B6BE1">
        <w:rPr>
          <w:sz w:val="16"/>
          <w:szCs w:val="16"/>
        </w:rPr>
        <w:t xml:space="preserve">    },</w:t>
      </w:r>
    </w:p>
    <w:p w14:paraId="73D02D60" w14:textId="77777777" w:rsidR="00272298" w:rsidRPr="001B6BE1" w:rsidRDefault="00272298" w:rsidP="00272298">
      <w:pPr>
        <w:contextualSpacing/>
        <w:mirrorIndents/>
        <w:rPr>
          <w:sz w:val="16"/>
          <w:szCs w:val="16"/>
        </w:rPr>
      </w:pPr>
      <w:r w:rsidRPr="001B6BE1">
        <w:rPr>
          <w:sz w:val="16"/>
          <w:szCs w:val="16"/>
        </w:rPr>
        <w:t xml:space="preserve">    "of:00005eba6686e24f/14": {</w:t>
      </w:r>
    </w:p>
    <w:p w14:paraId="1469B556" w14:textId="77777777" w:rsidR="00272298" w:rsidRPr="001B6BE1" w:rsidRDefault="00272298" w:rsidP="00272298">
      <w:pPr>
        <w:contextualSpacing/>
        <w:mirrorIndents/>
        <w:rPr>
          <w:sz w:val="16"/>
          <w:szCs w:val="16"/>
        </w:rPr>
      </w:pPr>
      <w:r w:rsidRPr="001B6BE1">
        <w:rPr>
          <w:sz w:val="16"/>
          <w:szCs w:val="16"/>
        </w:rPr>
        <w:t xml:space="preserve">      "interfaces": [</w:t>
      </w:r>
    </w:p>
    <w:p w14:paraId="365E68A7" w14:textId="77777777" w:rsidR="00272298" w:rsidRPr="001B6BE1" w:rsidRDefault="00272298" w:rsidP="00272298">
      <w:pPr>
        <w:contextualSpacing/>
        <w:mirrorIndents/>
        <w:rPr>
          <w:sz w:val="16"/>
          <w:szCs w:val="16"/>
        </w:rPr>
      </w:pPr>
      <w:r w:rsidRPr="001B6BE1">
        <w:rPr>
          <w:sz w:val="16"/>
          <w:szCs w:val="16"/>
        </w:rPr>
        <w:t xml:space="preserve">        {</w:t>
      </w:r>
    </w:p>
    <w:p w14:paraId="5EE1A249" w14:textId="77777777" w:rsidR="00272298" w:rsidRPr="001B6BE1" w:rsidRDefault="00272298" w:rsidP="00272298">
      <w:pPr>
        <w:contextualSpacing/>
        <w:mirrorIndents/>
        <w:rPr>
          <w:sz w:val="16"/>
          <w:szCs w:val="16"/>
        </w:rPr>
      </w:pPr>
      <w:r w:rsidRPr="001B6BE1">
        <w:rPr>
          <w:sz w:val="16"/>
          <w:szCs w:val="16"/>
        </w:rPr>
        <w:t xml:space="preserve">          "name": "r4",</w:t>
      </w:r>
    </w:p>
    <w:p w14:paraId="111BBFA3" w14:textId="77777777"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"10.0.4.2/24" ],</w:t>
      </w:r>
    </w:p>
    <w:p w14:paraId="70938004" w14:textId="77777777" w:rsidR="00272298" w:rsidRPr="001B6BE1" w:rsidRDefault="00272298" w:rsidP="00272298">
      <w:pPr>
        <w:contextualSpacing/>
        <w:mirrorIndents/>
        <w:rPr>
          <w:sz w:val="16"/>
          <w:szCs w:val="16"/>
        </w:rPr>
      </w:pPr>
      <w:r w:rsidRPr="001B6BE1">
        <w:rPr>
          <w:sz w:val="16"/>
          <w:szCs w:val="16"/>
        </w:rPr>
        <w:t xml:space="preserve">          "mac" : "0c:8a:49:34:00:00"</w:t>
      </w:r>
    </w:p>
    <w:p w14:paraId="65A3154F" w14:textId="77777777" w:rsidR="00272298" w:rsidRPr="001B6BE1" w:rsidRDefault="00272298" w:rsidP="00272298">
      <w:pPr>
        <w:contextualSpacing/>
        <w:mirrorIndents/>
        <w:rPr>
          <w:sz w:val="16"/>
          <w:szCs w:val="16"/>
        </w:rPr>
      </w:pPr>
      <w:r w:rsidRPr="001B6BE1">
        <w:rPr>
          <w:sz w:val="16"/>
          <w:szCs w:val="16"/>
        </w:rPr>
        <w:t xml:space="preserve">        }</w:t>
      </w:r>
    </w:p>
    <w:p w14:paraId="3C755B48" w14:textId="77777777" w:rsidR="00272298" w:rsidRPr="001B6BE1" w:rsidRDefault="00272298" w:rsidP="00272298">
      <w:pPr>
        <w:contextualSpacing/>
        <w:mirrorIndents/>
        <w:rPr>
          <w:sz w:val="16"/>
          <w:szCs w:val="16"/>
        </w:rPr>
      </w:pPr>
      <w:r w:rsidRPr="001B6BE1">
        <w:rPr>
          <w:sz w:val="16"/>
          <w:szCs w:val="16"/>
        </w:rPr>
        <w:t xml:space="preserve">      ]</w:t>
      </w:r>
    </w:p>
    <w:p w14:paraId="7D3B9BFD" w14:textId="2FC76547" w:rsidR="00272298" w:rsidRPr="001B6BE1" w:rsidRDefault="00272298" w:rsidP="00272298">
      <w:pPr>
        <w:contextualSpacing/>
        <w:mirrorIndents/>
        <w:rPr>
          <w:sz w:val="16"/>
          <w:szCs w:val="16"/>
        </w:rPr>
      </w:pPr>
      <w:r w:rsidRPr="001B6BE1">
        <w:rPr>
          <w:sz w:val="16"/>
          <w:szCs w:val="16"/>
        </w:rPr>
        <w:t xml:space="preserve">    },</w:t>
      </w:r>
    </w:p>
    <w:p w14:paraId="7F589CB0" w14:textId="24906A37"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421acd21094c</w:t>
      </w:r>
      <w:r w:rsidRPr="001B6BE1">
        <w:rPr>
          <w:sz w:val="16"/>
          <w:szCs w:val="16"/>
        </w:rPr>
        <w:t>/14": {</w:t>
      </w:r>
    </w:p>
    <w:p w14:paraId="0580191B" w14:textId="77777777" w:rsidR="00272298" w:rsidRPr="001B6BE1" w:rsidRDefault="00272298" w:rsidP="00272298">
      <w:pPr>
        <w:contextualSpacing/>
        <w:mirrorIndents/>
        <w:rPr>
          <w:sz w:val="16"/>
          <w:szCs w:val="16"/>
        </w:rPr>
      </w:pPr>
      <w:r w:rsidRPr="001B6BE1">
        <w:rPr>
          <w:sz w:val="16"/>
          <w:szCs w:val="16"/>
        </w:rPr>
        <w:t xml:space="preserve">      "interfaces": [</w:t>
      </w:r>
    </w:p>
    <w:p w14:paraId="1E4FDC61" w14:textId="77777777" w:rsidR="00272298" w:rsidRPr="001B6BE1" w:rsidRDefault="00272298" w:rsidP="00272298">
      <w:pPr>
        <w:contextualSpacing/>
        <w:mirrorIndents/>
        <w:rPr>
          <w:sz w:val="16"/>
          <w:szCs w:val="16"/>
        </w:rPr>
      </w:pPr>
      <w:r w:rsidRPr="001B6BE1">
        <w:rPr>
          <w:sz w:val="16"/>
          <w:szCs w:val="16"/>
        </w:rPr>
        <w:t xml:space="preserve">        {</w:t>
      </w:r>
    </w:p>
    <w:p w14:paraId="78C63839" w14:textId="31963D42" w:rsidR="00272298" w:rsidRPr="001B6BE1" w:rsidRDefault="00272298" w:rsidP="00272298">
      <w:pPr>
        <w:contextualSpacing/>
        <w:mirrorIndents/>
        <w:rPr>
          <w:sz w:val="16"/>
          <w:szCs w:val="16"/>
        </w:rPr>
      </w:pPr>
      <w:r w:rsidRPr="001B6BE1">
        <w:rPr>
          <w:sz w:val="16"/>
          <w:szCs w:val="16"/>
        </w:rPr>
        <w:t xml:space="preserve">          "name": "r5",</w:t>
      </w:r>
    </w:p>
    <w:p w14:paraId="6767CB61" w14:textId="66ED98B5"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w:t>
      </w:r>
      <w:r w:rsidR="00CD0833" w:rsidRPr="001B6BE1">
        <w:rPr>
          <w:sz w:val="16"/>
          <w:szCs w:val="16"/>
        </w:rPr>
        <w:t>1</w:t>
      </w:r>
      <w:r w:rsidRPr="001B6BE1">
        <w:rPr>
          <w:sz w:val="16"/>
          <w:szCs w:val="16"/>
        </w:rPr>
        <w:t>0.</w:t>
      </w:r>
      <w:r w:rsidR="00CD0833" w:rsidRPr="001B6BE1">
        <w:rPr>
          <w:sz w:val="16"/>
          <w:szCs w:val="16"/>
        </w:rPr>
        <w:t>1</w:t>
      </w:r>
      <w:r w:rsidRPr="001B6BE1">
        <w:rPr>
          <w:sz w:val="16"/>
          <w:szCs w:val="16"/>
        </w:rPr>
        <w:t>.2/24" ],</w:t>
      </w:r>
    </w:p>
    <w:p w14:paraId="13F23F01" w14:textId="77777777" w:rsidR="00272298" w:rsidRPr="001B6BE1" w:rsidRDefault="00272298" w:rsidP="00272298">
      <w:pPr>
        <w:contextualSpacing/>
        <w:mirrorIndents/>
        <w:rPr>
          <w:sz w:val="16"/>
          <w:szCs w:val="16"/>
        </w:rPr>
      </w:pPr>
      <w:r w:rsidRPr="001B6BE1">
        <w:rPr>
          <w:sz w:val="16"/>
          <w:szCs w:val="16"/>
        </w:rPr>
        <w:t xml:space="preserve">          "mac" : "0c:8a:49:34:00:00"</w:t>
      </w:r>
    </w:p>
    <w:p w14:paraId="4F67B904" w14:textId="77777777" w:rsidR="00272298" w:rsidRPr="001B6BE1" w:rsidRDefault="00272298" w:rsidP="00272298">
      <w:pPr>
        <w:contextualSpacing/>
        <w:mirrorIndents/>
        <w:rPr>
          <w:sz w:val="16"/>
          <w:szCs w:val="16"/>
        </w:rPr>
      </w:pPr>
      <w:r w:rsidRPr="001B6BE1">
        <w:rPr>
          <w:sz w:val="16"/>
          <w:szCs w:val="16"/>
        </w:rPr>
        <w:t xml:space="preserve">        }</w:t>
      </w:r>
    </w:p>
    <w:p w14:paraId="5931BC5F" w14:textId="77777777" w:rsidR="00272298" w:rsidRPr="001B6BE1" w:rsidRDefault="00272298" w:rsidP="00272298">
      <w:pPr>
        <w:contextualSpacing/>
        <w:mirrorIndents/>
        <w:rPr>
          <w:sz w:val="16"/>
          <w:szCs w:val="16"/>
        </w:rPr>
      </w:pPr>
      <w:r w:rsidRPr="001B6BE1">
        <w:rPr>
          <w:sz w:val="16"/>
          <w:szCs w:val="16"/>
        </w:rPr>
        <w:t xml:space="preserve">      ]</w:t>
      </w:r>
    </w:p>
    <w:p w14:paraId="64147442" w14:textId="77777777" w:rsidR="00272298" w:rsidRPr="001B6BE1" w:rsidRDefault="00272298" w:rsidP="00272298">
      <w:pPr>
        <w:contextualSpacing/>
        <w:mirrorIndents/>
        <w:rPr>
          <w:sz w:val="16"/>
          <w:szCs w:val="16"/>
        </w:rPr>
      </w:pPr>
      <w:r w:rsidRPr="001B6BE1">
        <w:rPr>
          <w:sz w:val="16"/>
          <w:szCs w:val="16"/>
        </w:rPr>
        <w:t xml:space="preserve">    },</w:t>
      </w:r>
    </w:p>
    <w:p w14:paraId="7FBCE974" w14:textId="2B0DE6EA"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d69c0157814f</w:t>
      </w:r>
      <w:r w:rsidRPr="001B6BE1">
        <w:rPr>
          <w:sz w:val="16"/>
          <w:szCs w:val="16"/>
        </w:rPr>
        <w:t>/14": {</w:t>
      </w:r>
    </w:p>
    <w:p w14:paraId="0D551369" w14:textId="77777777" w:rsidR="00272298" w:rsidRPr="001B6BE1" w:rsidRDefault="00272298" w:rsidP="00272298">
      <w:pPr>
        <w:contextualSpacing/>
        <w:mirrorIndents/>
        <w:rPr>
          <w:sz w:val="16"/>
          <w:szCs w:val="16"/>
        </w:rPr>
      </w:pPr>
      <w:r w:rsidRPr="001B6BE1">
        <w:rPr>
          <w:sz w:val="16"/>
          <w:szCs w:val="16"/>
        </w:rPr>
        <w:t xml:space="preserve">      "interfaces": [</w:t>
      </w:r>
    </w:p>
    <w:p w14:paraId="13D657D2" w14:textId="77777777" w:rsidR="00272298" w:rsidRPr="001B6BE1" w:rsidRDefault="00272298" w:rsidP="00272298">
      <w:pPr>
        <w:contextualSpacing/>
        <w:mirrorIndents/>
        <w:rPr>
          <w:sz w:val="16"/>
          <w:szCs w:val="16"/>
        </w:rPr>
      </w:pPr>
      <w:r w:rsidRPr="001B6BE1">
        <w:rPr>
          <w:sz w:val="16"/>
          <w:szCs w:val="16"/>
        </w:rPr>
        <w:t xml:space="preserve">        {</w:t>
      </w:r>
    </w:p>
    <w:p w14:paraId="20F3E15E" w14:textId="2ADE46C1" w:rsidR="00272298" w:rsidRPr="001B6BE1" w:rsidRDefault="00272298" w:rsidP="00272298">
      <w:pPr>
        <w:contextualSpacing/>
        <w:mirrorIndents/>
        <w:rPr>
          <w:sz w:val="16"/>
          <w:szCs w:val="16"/>
        </w:rPr>
      </w:pPr>
      <w:r w:rsidRPr="001B6BE1">
        <w:rPr>
          <w:sz w:val="16"/>
          <w:szCs w:val="16"/>
        </w:rPr>
        <w:t xml:space="preserve">          "name": "r6",</w:t>
      </w:r>
    </w:p>
    <w:p w14:paraId="471990F7" w14:textId="3D5CBD39"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w:t>
      </w:r>
      <w:r w:rsidR="00CD0833" w:rsidRPr="001B6BE1">
        <w:rPr>
          <w:sz w:val="16"/>
          <w:szCs w:val="16"/>
        </w:rPr>
        <w:t>2</w:t>
      </w:r>
      <w:r w:rsidRPr="001B6BE1">
        <w:rPr>
          <w:sz w:val="16"/>
          <w:szCs w:val="16"/>
        </w:rPr>
        <w:t>0.</w:t>
      </w:r>
      <w:r w:rsidR="00650E63" w:rsidRPr="001B6BE1">
        <w:rPr>
          <w:sz w:val="16"/>
          <w:szCs w:val="16"/>
        </w:rPr>
        <w:t>2</w:t>
      </w:r>
      <w:r w:rsidRPr="001B6BE1">
        <w:rPr>
          <w:sz w:val="16"/>
          <w:szCs w:val="16"/>
        </w:rPr>
        <w:t>.2/24" ],</w:t>
      </w:r>
    </w:p>
    <w:p w14:paraId="3ADB27F3" w14:textId="77777777" w:rsidR="00272298" w:rsidRPr="001B6BE1" w:rsidRDefault="00272298" w:rsidP="00272298">
      <w:pPr>
        <w:contextualSpacing/>
        <w:mirrorIndents/>
        <w:rPr>
          <w:sz w:val="16"/>
          <w:szCs w:val="16"/>
        </w:rPr>
      </w:pPr>
      <w:r w:rsidRPr="001B6BE1">
        <w:rPr>
          <w:sz w:val="16"/>
          <w:szCs w:val="16"/>
        </w:rPr>
        <w:t xml:space="preserve">          "mac" : "0c:8a:49:34:00:00"</w:t>
      </w:r>
    </w:p>
    <w:p w14:paraId="0498756A" w14:textId="77777777" w:rsidR="00272298" w:rsidRPr="001B6BE1" w:rsidRDefault="00272298" w:rsidP="00272298">
      <w:pPr>
        <w:contextualSpacing/>
        <w:mirrorIndents/>
        <w:rPr>
          <w:sz w:val="16"/>
          <w:szCs w:val="16"/>
        </w:rPr>
      </w:pPr>
      <w:r w:rsidRPr="001B6BE1">
        <w:rPr>
          <w:sz w:val="16"/>
          <w:szCs w:val="16"/>
        </w:rPr>
        <w:t xml:space="preserve">        }</w:t>
      </w:r>
    </w:p>
    <w:p w14:paraId="67DD18B4" w14:textId="77777777" w:rsidR="00272298" w:rsidRPr="001B6BE1" w:rsidRDefault="00272298" w:rsidP="00272298">
      <w:pPr>
        <w:contextualSpacing/>
        <w:mirrorIndents/>
        <w:rPr>
          <w:sz w:val="16"/>
          <w:szCs w:val="16"/>
        </w:rPr>
      </w:pPr>
      <w:r w:rsidRPr="001B6BE1">
        <w:rPr>
          <w:sz w:val="16"/>
          <w:szCs w:val="16"/>
        </w:rPr>
        <w:t xml:space="preserve">      ]</w:t>
      </w:r>
    </w:p>
    <w:p w14:paraId="0F8513E3" w14:textId="2502C330" w:rsidR="00272298" w:rsidRPr="001B6BE1" w:rsidRDefault="00272298" w:rsidP="00272298">
      <w:pPr>
        <w:contextualSpacing/>
        <w:mirrorIndents/>
        <w:rPr>
          <w:sz w:val="16"/>
          <w:szCs w:val="16"/>
        </w:rPr>
      </w:pPr>
      <w:r w:rsidRPr="001B6BE1">
        <w:rPr>
          <w:sz w:val="16"/>
          <w:szCs w:val="16"/>
        </w:rPr>
        <w:t xml:space="preserve">    }</w:t>
      </w:r>
    </w:p>
    <w:p w14:paraId="215F707C" w14:textId="7E634F25" w:rsidR="005D0F23" w:rsidRPr="001B6BE1" w:rsidRDefault="005D0F23" w:rsidP="00B71CC7">
      <w:pPr>
        <w:contextualSpacing/>
        <w:mirrorIndents/>
        <w:rPr>
          <w:sz w:val="16"/>
          <w:szCs w:val="16"/>
        </w:rPr>
      </w:pPr>
      <w:r w:rsidRPr="001B6BE1">
        <w:rPr>
          <w:sz w:val="16"/>
          <w:szCs w:val="16"/>
        </w:rPr>
        <w:t xml:space="preserve">  },</w:t>
      </w:r>
    </w:p>
    <w:p w14:paraId="656B19B7" w14:textId="77777777" w:rsidR="005D0F23" w:rsidRPr="001B6BE1" w:rsidRDefault="005D0F23" w:rsidP="00B71CC7">
      <w:pPr>
        <w:contextualSpacing/>
        <w:mirrorIndents/>
        <w:rPr>
          <w:sz w:val="16"/>
          <w:szCs w:val="16"/>
        </w:rPr>
      </w:pPr>
      <w:r w:rsidRPr="001B6BE1">
        <w:rPr>
          <w:sz w:val="16"/>
          <w:szCs w:val="16"/>
        </w:rPr>
        <w:t xml:space="preserve">    "apps" : {</w:t>
      </w:r>
    </w:p>
    <w:p w14:paraId="58C6650F"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org.onosproject.router</w:t>
      </w:r>
      <w:proofErr w:type="spellEnd"/>
      <w:r w:rsidRPr="001B6BE1">
        <w:rPr>
          <w:sz w:val="16"/>
          <w:szCs w:val="16"/>
        </w:rPr>
        <w:t>" : {</w:t>
      </w:r>
    </w:p>
    <w:p w14:paraId="4E1FD9A6"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bgp</w:t>
      </w:r>
      <w:proofErr w:type="spellEnd"/>
      <w:r w:rsidRPr="001B6BE1">
        <w:rPr>
          <w:sz w:val="16"/>
          <w:szCs w:val="16"/>
        </w:rPr>
        <w:t>" : {</w:t>
      </w:r>
    </w:p>
    <w:p w14:paraId="36ED900B"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bgpSpeakers</w:t>
      </w:r>
      <w:proofErr w:type="spellEnd"/>
      <w:r w:rsidRPr="001B6BE1">
        <w:rPr>
          <w:sz w:val="16"/>
          <w:szCs w:val="16"/>
        </w:rPr>
        <w:t>" : [</w:t>
      </w:r>
    </w:p>
    <w:p w14:paraId="0A362D35" w14:textId="6D82CE4C" w:rsidR="0066236A" w:rsidRPr="001B6BE1" w:rsidRDefault="0066236A" w:rsidP="0066236A">
      <w:pPr>
        <w:contextualSpacing/>
        <w:mirrorIndents/>
        <w:rPr>
          <w:sz w:val="16"/>
          <w:szCs w:val="16"/>
        </w:rPr>
      </w:pPr>
      <w:r w:rsidRPr="001B6BE1">
        <w:rPr>
          <w:sz w:val="16"/>
          <w:szCs w:val="16"/>
        </w:rPr>
        <w:t xml:space="preserve">                  {</w:t>
      </w:r>
    </w:p>
    <w:p w14:paraId="5B71104F" w14:textId="34155D87" w:rsidR="0066236A" w:rsidRPr="001B6BE1" w:rsidRDefault="0066236A" w:rsidP="0066236A">
      <w:pPr>
        <w:contextualSpacing/>
        <w:mirrorIndents/>
        <w:rPr>
          <w:sz w:val="16"/>
          <w:szCs w:val="16"/>
        </w:rPr>
      </w:pPr>
      <w:r w:rsidRPr="001B6BE1">
        <w:rPr>
          <w:sz w:val="16"/>
          <w:szCs w:val="16"/>
        </w:rPr>
        <w:t xml:space="preserve">                      "name" : "speaker1",</w:t>
      </w:r>
    </w:p>
    <w:p w14:paraId="1B8BA089" w14:textId="4AB8FBEE" w:rsidR="0066236A" w:rsidRPr="001B6BE1" w:rsidRDefault="0066236A" w:rsidP="0066236A">
      <w:pPr>
        <w:contextualSpacing/>
        <w:mirrorIndents/>
        <w:rPr>
          <w:sz w:val="16"/>
          <w:szCs w:val="16"/>
        </w:rPr>
      </w:pPr>
      <w:r w:rsidRPr="001B6BE1">
        <w:rPr>
          <w:sz w:val="16"/>
          <w:szCs w:val="16"/>
        </w:rPr>
        <w:t xml:space="preserve">                      "</w:t>
      </w:r>
      <w:proofErr w:type="spellStart"/>
      <w:r w:rsidRPr="001B6BE1">
        <w:rPr>
          <w:sz w:val="16"/>
          <w:szCs w:val="16"/>
        </w:rPr>
        <w:t>connectPoint</w:t>
      </w:r>
      <w:proofErr w:type="spellEnd"/>
      <w:r w:rsidRPr="001B6BE1">
        <w:rPr>
          <w:sz w:val="16"/>
          <w:szCs w:val="16"/>
        </w:rPr>
        <w:t>" : "of:000022494702a540/10",</w:t>
      </w:r>
    </w:p>
    <w:p w14:paraId="569A6895" w14:textId="787DB2D2" w:rsidR="0066236A" w:rsidRPr="001B6BE1" w:rsidRDefault="0066236A" w:rsidP="0066236A">
      <w:pPr>
        <w:contextualSpacing/>
        <w:mirrorIndents/>
        <w:rPr>
          <w:sz w:val="16"/>
          <w:szCs w:val="16"/>
        </w:rPr>
      </w:pPr>
      <w:r w:rsidRPr="001B6BE1">
        <w:rPr>
          <w:sz w:val="16"/>
          <w:szCs w:val="16"/>
        </w:rPr>
        <w:t xml:space="preserve">                      "peers" : [</w:t>
      </w:r>
    </w:p>
    <w:p w14:paraId="7CAAFA89" w14:textId="49C6C141" w:rsidR="0066236A" w:rsidRPr="001B6BE1" w:rsidRDefault="0066236A" w:rsidP="0066236A">
      <w:pPr>
        <w:contextualSpacing/>
        <w:mirrorIndents/>
        <w:rPr>
          <w:sz w:val="16"/>
          <w:szCs w:val="16"/>
        </w:rPr>
      </w:pPr>
      <w:r w:rsidRPr="001B6BE1">
        <w:rPr>
          <w:sz w:val="16"/>
          <w:szCs w:val="16"/>
        </w:rPr>
        <w:t xml:space="preserve">                          "10.0.1.1",</w:t>
      </w:r>
    </w:p>
    <w:p w14:paraId="465A54E0" w14:textId="521CDE87" w:rsidR="0066236A" w:rsidRPr="001B6BE1" w:rsidRDefault="0066236A" w:rsidP="0066236A">
      <w:pPr>
        <w:contextualSpacing/>
        <w:mirrorIndents/>
        <w:rPr>
          <w:sz w:val="16"/>
          <w:szCs w:val="16"/>
        </w:rPr>
      </w:pPr>
      <w:r w:rsidRPr="001B6BE1">
        <w:rPr>
          <w:sz w:val="16"/>
          <w:szCs w:val="16"/>
        </w:rPr>
        <w:t xml:space="preserve">                          "10.0.2.1",</w:t>
      </w:r>
    </w:p>
    <w:p w14:paraId="12770000" w14:textId="2B3F685F" w:rsidR="0066236A" w:rsidRPr="001B6BE1" w:rsidRDefault="0066236A" w:rsidP="0066236A">
      <w:pPr>
        <w:contextualSpacing/>
        <w:mirrorIndents/>
        <w:rPr>
          <w:sz w:val="16"/>
          <w:szCs w:val="16"/>
        </w:rPr>
      </w:pPr>
      <w:r w:rsidRPr="001B6BE1">
        <w:rPr>
          <w:sz w:val="16"/>
          <w:szCs w:val="16"/>
        </w:rPr>
        <w:t xml:space="preserve">                          "10.0.3.1",</w:t>
      </w:r>
    </w:p>
    <w:p w14:paraId="7A47C5AE" w14:textId="1B41550D" w:rsidR="0066236A" w:rsidRPr="001B6BE1" w:rsidRDefault="0066236A" w:rsidP="0066236A">
      <w:pPr>
        <w:contextualSpacing/>
        <w:mirrorIndents/>
        <w:rPr>
          <w:sz w:val="16"/>
          <w:szCs w:val="16"/>
        </w:rPr>
      </w:pPr>
      <w:r w:rsidRPr="001B6BE1">
        <w:rPr>
          <w:sz w:val="16"/>
          <w:szCs w:val="16"/>
        </w:rPr>
        <w:t xml:space="preserve">                          "10.0.4.1"</w:t>
      </w:r>
    </w:p>
    <w:p w14:paraId="2E77A191" w14:textId="305BEC10" w:rsidR="0066236A" w:rsidRPr="001B6BE1" w:rsidRDefault="0066236A" w:rsidP="0066236A">
      <w:pPr>
        <w:contextualSpacing/>
        <w:mirrorIndents/>
        <w:rPr>
          <w:sz w:val="16"/>
          <w:szCs w:val="16"/>
        </w:rPr>
      </w:pPr>
      <w:r w:rsidRPr="001B6BE1">
        <w:rPr>
          <w:sz w:val="16"/>
          <w:szCs w:val="16"/>
        </w:rPr>
        <w:t xml:space="preserve">                       ]</w:t>
      </w:r>
    </w:p>
    <w:p w14:paraId="3E7E0D2B" w14:textId="2346C3DC" w:rsidR="0066236A" w:rsidRPr="001B6BE1" w:rsidRDefault="0066236A" w:rsidP="0066236A">
      <w:pPr>
        <w:contextualSpacing/>
        <w:mirrorIndents/>
        <w:rPr>
          <w:sz w:val="16"/>
          <w:szCs w:val="16"/>
        </w:rPr>
      </w:pPr>
      <w:r w:rsidRPr="001B6BE1">
        <w:rPr>
          <w:sz w:val="16"/>
          <w:szCs w:val="16"/>
        </w:rPr>
        <w:t xml:space="preserve">                   }</w:t>
      </w:r>
    </w:p>
    <w:p w14:paraId="7ABFC772" w14:textId="77777777" w:rsidR="005D0F23" w:rsidRPr="001B6BE1" w:rsidRDefault="005D0F23" w:rsidP="00B71CC7">
      <w:pPr>
        <w:contextualSpacing/>
        <w:mirrorIndents/>
        <w:rPr>
          <w:sz w:val="16"/>
          <w:szCs w:val="16"/>
        </w:rPr>
      </w:pPr>
      <w:r w:rsidRPr="001B6BE1">
        <w:rPr>
          <w:sz w:val="16"/>
          <w:szCs w:val="16"/>
        </w:rPr>
        <w:t xml:space="preserve">                ]</w:t>
      </w:r>
    </w:p>
    <w:p w14:paraId="2A534C16" w14:textId="77777777" w:rsidR="005D0F23" w:rsidRPr="001B6BE1" w:rsidRDefault="005D0F23" w:rsidP="00B71CC7">
      <w:pPr>
        <w:contextualSpacing/>
        <w:mirrorIndents/>
        <w:rPr>
          <w:sz w:val="16"/>
          <w:szCs w:val="16"/>
        </w:rPr>
      </w:pPr>
      <w:r w:rsidRPr="001B6BE1">
        <w:rPr>
          <w:sz w:val="16"/>
          <w:szCs w:val="16"/>
        </w:rPr>
        <w:t xml:space="preserve">            }</w:t>
      </w:r>
    </w:p>
    <w:p w14:paraId="589AC294" w14:textId="77777777" w:rsidR="005D0F23" w:rsidRPr="001B6BE1" w:rsidRDefault="005D0F23" w:rsidP="00B71CC7">
      <w:pPr>
        <w:contextualSpacing/>
        <w:mirrorIndents/>
        <w:rPr>
          <w:sz w:val="16"/>
          <w:szCs w:val="16"/>
        </w:rPr>
      </w:pPr>
      <w:r w:rsidRPr="001B6BE1">
        <w:rPr>
          <w:sz w:val="16"/>
          <w:szCs w:val="16"/>
        </w:rPr>
        <w:t xml:space="preserve">        },</w:t>
      </w:r>
    </w:p>
    <w:p w14:paraId="442798C2" w14:textId="77777777" w:rsidR="005D0F23" w:rsidRPr="001B6BE1" w:rsidRDefault="005D0F23" w:rsidP="00B71CC7">
      <w:pPr>
        <w:contextualSpacing/>
        <w:mirrorIndents/>
        <w:rPr>
          <w:sz w:val="16"/>
          <w:szCs w:val="16"/>
        </w:rPr>
      </w:pPr>
      <w:r w:rsidRPr="001B6BE1">
        <w:rPr>
          <w:sz w:val="16"/>
          <w:szCs w:val="16"/>
        </w:rPr>
        <w:t xml:space="preserve">       "org.onosproject.reactive.routing" : {</w:t>
      </w:r>
    </w:p>
    <w:p w14:paraId="3E1C2105"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reactiveRouting</w:t>
      </w:r>
      <w:proofErr w:type="spellEnd"/>
      <w:r w:rsidRPr="001B6BE1">
        <w:rPr>
          <w:sz w:val="16"/>
          <w:szCs w:val="16"/>
        </w:rPr>
        <w:t>" : {</w:t>
      </w:r>
    </w:p>
    <w:p w14:paraId="582B8EC9" w14:textId="77777777" w:rsidR="005D0F23" w:rsidRPr="001B6BE1" w:rsidRDefault="005D0F23" w:rsidP="00B71CC7">
      <w:pPr>
        <w:contextualSpacing/>
        <w:mirrorIndents/>
        <w:rPr>
          <w:sz w:val="16"/>
          <w:szCs w:val="16"/>
        </w:rPr>
      </w:pPr>
      <w:r w:rsidRPr="001B6BE1">
        <w:rPr>
          <w:sz w:val="16"/>
          <w:szCs w:val="16"/>
        </w:rPr>
        <w:t xml:space="preserve">                "ip4LocalPrefixes" : [</w:t>
      </w:r>
    </w:p>
    <w:p w14:paraId="1A11AA49" w14:textId="77777777" w:rsidR="005D0F23" w:rsidRPr="001B6BE1" w:rsidRDefault="005D0F23" w:rsidP="00B71CC7">
      <w:pPr>
        <w:contextualSpacing/>
        <w:mirrorIndents/>
        <w:rPr>
          <w:sz w:val="16"/>
          <w:szCs w:val="16"/>
        </w:rPr>
      </w:pPr>
      <w:r w:rsidRPr="001B6BE1">
        <w:rPr>
          <w:sz w:val="16"/>
          <w:szCs w:val="16"/>
        </w:rPr>
        <w:t xml:space="preserve">                    {</w:t>
      </w:r>
    </w:p>
    <w:p w14:paraId="32BE7043" w14:textId="0CB618C6"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ipPrefix</w:t>
      </w:r>
      <w:proofErr w:type="spellEnd"/>
      <w:r w:rsidRPr="001B6BE1">
        <w:rPr>
          <w:sz w:val="16"/>
          <w:szCs w:val="16"/>
        </w:rPr>
        <w:t>" : "</w:t>
      </w:r>
      <w:r w:rsidR="00B53505" w:rsidRPr="001B6BE1">
        <w:rPr>
          <w:sz w:val="16"/>
          <w:szCs w:val="16"/>
        </w:rPr>
        <w:t>10.10.1.0/24</w:t>
      </w:r>
      <w:r w:rsidRPr="001B6BE1">
        <w:rPr>
          <w:sz w:val="16"/>
          <w:szCs w:val="16"/>
        </w:rPr>
        <w:t>",</w:t>
      </w:r>
    </w:p>
    <w:p w14:paraId="4EE58797" w14:textId="77777777" w:rsidR="005D0F23" w:rsidRPr="001B6BE1" w:rsidRDefault="005D0F23" w:rsidP="00B71CC7">
      <w:pPr>
        <w:contextualSpacing/>
        <w:mirrorIndents/>
        <w:rPr>
          <w:sz w:val="16"/>
          <w:szCs w:val="16"/>
        </w:rPr>
      </w:pPr>
      <w:r w:rsidRPr="001B6BE1">
        <w:rPr>
          <w:sz w:val="16"/>
          <w:szCs w:val="16"/>
        </w:rPr>
        <w:t xml:space="preserve">                        "type" : "PUBLIC",</w:t>
      </w:r>
    </w:p>
    <w:p w14:paraId="568F901C" w14:textId="2F6584EC"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gatewayIp</w:t>
      </w:r>
      <w:proofErr w:type="spellEnd"/>
      <w:r w:rsidRPr="001B6BE1">
        <w:rPr>
          <w:sz w:val="16"/>
          <w:szCs w:val="16"/>
        </w:rPr>
        <w:t>" : "</w:t>
      </w:r>
      <w:r w:rsidR="00B53505" w:rsidRPr="001B6BE1">
        <w:rPr>
          <w:sz w:val="16"/>
          <w:szCs w:val="16"/>
        </w:rPr>
        <w:t>10.10.1</w:t>
      </w:r>
      <w:r w:rsidRPr="001B6BE1">
        <w:rPr>
          <w:sz w:val="16"/>
          <w:szCs w:val="16"/>
        </w:rPr>
        <w:t>.254"</w:t>
      </w:r>
    </w:p>
    <w:p w14:paraId="5C985D5C" w14:textId="77777777" w:rsidR="005D0F23" w:rsidRPr="001B6BE1" w:rsidRDefault="005D0F23" w:rsidP="00B71CC7">
      <w:pPr>
        <w:contextualSpacing/>
        <w:mirrorIndents/>
        <w:rPr>
          <w:sz w:val="16"/>
          <w:szCs w:val="16"/>
        </w:rPr>
      </w:pPr>
      <w:r w:rsidRPr="001B6BE1">
        <w:rPr>
          <w:sz w:val="16"/>
          <w:szCs w:val="16"/>
        </w:rPr>
        <w:lastRenderedPageBreak/>
        <w:t xml:space="preserve">                    },</w:t>
      </w:r>
    </w:p>
    <w:p w14:paraId="5C426E6F" w14:textId="77777777" w:rsidR="005D0F23" w:rsidRPr="001B6BE1" w:rsidRDefault="005D0F23" w:rsidP="00B71CC7">
      <w:pPr>
        <w:contextualSpacing/>
        <w:mirrorIndents/>
        <w:rPr>
          <w:sz w:val="16"/>
          <w:szCs w:val="16"/>
        </w:rPr>
      </w:pPr>
      <w:r w:rsidRPr="001B6BE1">
        <w:rPr>
          <w:sz w:val="16"/>
          <w:szCs w:val="16"/>
        </w:rPr>
        <w:t xml:space="preserve">                    {</w:t>
      </w:r>
    </w:p>
    <w:p w14:paraId="7B937442" w14:textId="6944A8B9"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ipPrefix</w:t>
      </w:r>
      <w:proofErr w:type="spellEnd"/>
      <w:r w:rsidRPr="001B6BE1">
        <w:rPr>
          <w:sz w:val="16"/>
          <w:szCs w:val="16"/>
        </w:rPr>
        <w:t>" : "</w:t>
      </w:r>
      <w:r w:rsidR="00B53505" w:rsidRPr="001B6BE1">
        <w:rPr>
          <w:sz w:val="16"/>
          <w:szCs w:val="16"/>
        </w:rPr>
        <w:t>10.20.2.0/24</w:t>
      </w:r>
      <w:r w:rsidRPr="001B6BE1">
        <w:rPr>
          <w:sz w:val="16"/>
          <w:szCs w:val="16"/>
        </w:rPr>
        <w:t>",</w:t>
      </w:r>
    </w:p>
    <w:p w14:paraId="62E0034F" w14:textId="2114B722" w:rsidR="005D0F23" w:rsidRPr="001B6BE1" w:rsidRDefault="005D0F23" w:rsidP="00B71CC7">
      <w:pPr>
        <w:contextualSpacing/>
        <w:mirrorIndents/>
        <w:rPr>
          <w:sz w:val="16"/>
          <w:szCs w:val="16"/>
        </w:rPr>
      </w:pPr>
      <w:r w:rsidRPr="001B6BE1">
        <w:rPr>
          <w:sz w:val="16"/>
          <w:szCs w:val="16"/>
        </w:rPr>
        <w:t xml:space="preserve">                        "type" : "P</w:t>
      </w:r>
      <w:r w:rsidR="00B53505" w:rsidRPr="001B6BE1">
        <w:rPr>
          <w:sz w:val="16"/>
          <w:szCs w:val="16"/>
        </w:rPr>
        <w:t>RIVATE</w:t>
      </w:r>
      <w:r w:rsidRPr="001B6BE1">
        <w:rPr>
          <w:sz w:val="16"/>
          <w:szCs w:val="16"/>
        </w:rPr>
        <w:t>",</w:t>
      </w:r>
    </w:p>
    <w:p w14:paraId="46EBC6F0" w14:textId="1A11A492"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gatewayIp</w:t>
      </w:r>
      <w:proofErr w:type="spellEnd"/>
      <w:r w:rsidRPr="001B6BE1">
        <w:rPr>
          <w:sz w:val="16"/>
          <w:szCs w:val="16"/>
        </w:rPr>
        <w:t>" : "</w:t>
      </w:r>
      <w:r w:rsidR="00B53505" w:rsidRPr="001B6BE1">
        <w:rPr>
          <w:sz w:val="16"/>
          <w:szCs w:val="16"/>
        </w:rPr>
        <w:t>10.20.2</w:t>
      </w:r>
      <w:r w:rsidRPr="001B6BE1">
        <w:rPr>
          <w:sz w:val="16"/>
          <w:szCs w:val="16"/>
        </w:rPr>
        <w:t>.254"</w:t>
      </w:r>
    </w:p>
    <w:p w14:paraId="443327A6" w14:textId="77777777" w:rsidR="005D0F23" w:rsidRPr="001B6BE1" w:rsidRDefault="005D0F23" w:rsidP="00B71CC7">
      <w:pPr>
        <w:contextualSpacing/>
        <w:mirrorIndents/>
        <w:rPr>
          <w:sz w:val="16"/>
          <w:szCs w:val="16"/>
        </w:rPr>
      </w:pPr>
      <w:r w:rsidRPr="001B6BE1">
        <w:rPr>
          <w:sz w:val="16"/>
          <w:szCs w:val="16"/>
        </w:rPr>
        <w:t xml:space="preserve">                    }</w:t>
      </w:r>
    </w:p>
    <w:p w14:paraId="7984E5D1" w14:textId="77777777" w:rsidR="005D0F23" w:rsidRPr="001B6BE1" w:rsidRDefault="005D0F23" w:rsidP="00B71CC7">
      <w:pPr>
        <w:contextualSpacing/>
        <w:mirrorIndents/>
        <w:rPr>
          <w:sz w:val="16"/>
          <w:szCs w:val="16"/>
        </w:rPr>
      </w:pPr>
      <w:r w:rsidRPr="001B6BE1">
        <w:rPr>
          <w:sz w:val="16"/>
          <w:szCs w:val="16"/>
        </w:rPr>
        <w:t xml:space="preserve">                ],</w:t>
      </w:r>
    </w:p>
    <w:p w14:paraId="7A716CF2" w14:textId="77777777" w:rsidR="005D0F23" w:rsidRPr="001B6BE1" w:rsidRDefault="005D0F23" w:rsidP="00B71CC7">
      <w:pPr>
        <w:contextualSpacing/>
        <w:mirrorIndents/>
        <w:rPr>
          <w:sz w:val="16"/>
          <w:szCs w:val="16"/>
        </w:rPr>
      </w:pPr>
      <w:r w:rsidRPr="001B6BE1">
        <w:rPr>
          <w:sz w:val="16"/>
          <w:szCs w:val="16"/>
        </w:rPr>
        <w:t xml:space="preserve">                "ip6LocalPrefixes" : [</w:t>
      </w:r>
    </w:p>
    <w:p w14:paraId="6C6D8103" w14:textId="77777777" w:rsidR="005D0F23" w:rsidRPr="001B6BE1" w:rsidRDefault="005D0F23" w:rsidP="00B71CC7">
      <w:pPr>
        <w:contextualSpacing/>
        <w:mirrorIndents/>
        <w:rPr>
          <w:sz w:val="16"/>
          <w:szCs w:val="16"/>
        </w:rPr>
      </w:pPr>
      <w:r w:rsidRPr="001B6BE1">
        <w:rPr>
          <w:sz w:val="16"/>
          <w:szCs w:val="16"/>
        </w:rPr>
        <w:t xml:space="preserve">                ],</w:t>
      </w:r>
    </w:p>
    <w:p w14:paraId="3FFB4F18"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virtualGatewayMacAddress</w:t>
      </w:r>
      <w:proofErr w:type="spellEnd"/>
      <w:r w:rsidRPr="001B6BE1">
        <w:rPr>
          <w:sz w:val="16"/>
          <w:szCs w:val="16"/>
        </w:rPr>
        <w:t>" : "00:00:00:00:00:01"</w:t>
      </w:r>
    </w:p>
    <w:p w14:paraId="27162110" w14:textId="77777777" w:rsidR="005D0F23" w:rsidRPr="001B6BE1" w:rsidRDefault="005D0F23" w:rsidP="00B71CC7">
      <w:pPr>
        <w:contextualSpacing/>
        <w:mirrorIndents/>
        <w:rPr>
          <w:sz w:val="16"/>
          <w:szCs w:val="16"/>
        </w:rPr>
      </w:pPr>
      <w:r w:rsidRPr="001B6BE1">
        <w:rPr>
          <w:sz w:val="16"/>
          <w:szCs w:val="16"/>
        </w:rPr>
        <w:t xml:space="preserve">            }</w:t>
      </w:r>
    </w:p>
    <w:p w14:paraId="16FF3862" w14:textId="77777777" w:rsidR="005D0F23" w:rsidRPr="001B6BE1" w:rsidRDefault="005D0F23" w:rsidP="00B71CC7">
      <w:pPr>
        <w:contextualSpacing/>
        <w:mirrorIndents/>
        <w:rPr>
          <w:sz w:val="16"/>
          <w:szCs w:val="16"/>
        </w:rPr>
      </w:pPr>
      <w:r w:rsidRPr="001B6BE1">
        <w:rPr>
          <w:sz w:val="16"/>
          <w:szCs w:val="16"/>
        </w:rPr>
        <w:t xml:space="preserve">        }</w:t>
      </w:r>
    </w:p>
    <w:p w14:paraId="5822CBB6" w14:textId="77777777" w:rsidR="005D0F23" w:rsidRPr="001B6BE1" w:rsidRDefault="005D0F23" w:rsidP="00B71CC7">
      <w:pPr>
        <w:contextualSpacing/>
        <w:mirrorIndents/>
        <w:rPr>
          <w:sz w:val="16"/>
          <w:szCs w:val="16"/>
        </w:rPr>
      </w:pPr>
      <w:r w:rsidRPr="001B6BE1">
        <w:rPr>
          <w:sz w:val="16"/>
          <w:szCs w:val="16"/>
        </w:rPr>
        <w:t xml:space="preserve">    }</w:t>
      </w:r>
    </w:p>
    <w:p w14:paraId="6F2C95DC" w14:textId="2A640DAD" w:rsidR="005D0F23" w:rsidRPr="001B6BE1" w:rsidRDefault="005D0F23" w:rsidP="00B71CC7">
      <w:pPr>
        <w:contextualSpacing/>
        <w:mirrorIndents/>
        <w:rPr>
          <w:sz w:val="16"/>
          <w:szCs w:val="16"/>
        </w:rPr>
      </w:pPr>
      <w:r w:rsidRPr="001B6BE1">
        <w:rPr>
          <w:sz w:val="16"/>
          <w:szCs w:val="16"/>
        </w:rPr>
        <w:t>}</w:t>
      </w:r>
    </w:p>
    <w:p w14:paraId="5B6D5C65" w14:textId="0D7E7186" w:rsidR="00552DFB" w:rsidRPr="001B6BE1" w:rsidRDefault="00552DFB" w:rsidP="00B71CC7">
      <w:pPr>
        <w:contextualSpacing/>
        <w:mirrorIndents/>
        <w:rPr>
          <w:sz w:val="16"/>
          <w:szCs w:val="16"/>
        </w:rPr>
      </w:pPr>
    </w:p>
    <w:p w14:paraId="46D5EB8F" w14:textId="17BAAA8A" w:rsidR="00552DFB" w:rsidRPr="001B6BE1" w:rsidRDefault="00552DFB" w:rsidP="00B71CC7">
      <w:pPr>
        <w:contextualSpacing/>
        <w:mirrorIndents/>
        <w:rPr>
          <w:sz w:val="16"/>
          <w:szCs w:val="16"/>
        </w:rPr>
      </w:pPr>
    </w:p>
    <w:p w14:paraId="6F2D1E96" w14:textId="30FB5203" w:rsidR="00552DFB" w:rsidRPr="001B6BE1" w:rsidRDefault="00552DFB" w:rsidP="00B71CC7">
      <w:pPr>
        <w:contextualSpacing/>
        <w:mirrorIndents/>
        <w:rPr>
          <w:sz w:val="16"/>
          <w:szCs w:val="16"/>
        </w:rPr>
      </w:pPr>
    </w:p>
    <w:p w14:paraId="3485F7C2" w14:textId="127EAFEF" w:rsidR="00552DFB" w:rsidRPr="001B6BE1" w:rsidRDefault="00552DFB" w:rsidP="00B71CC7">
      <w:pPr>
        <w:contextualSpacing/>
        <w:mirrorIndents/>
        <w:rPr>
          <w:sz w:val="16"/>
          <w:szCs w:val="16"/>
        </w:rPr>
      </w:pPr>
    </w:p>
    <w:p w14:paraId="2130313A" w14:textId="50DD49E6" w:rsidR="00552DFB" w:rsidRPr="001B6BE1" w:rsidRDefault="00552DFB" w:rsidP="00B71CC7">
      <w:pPr>
        <w:contextualSpacing/>
        <w:mirrorIndents/>
        <w:rPr>
          <w:sz w:val="16"/>
          <w:szCs w:val="16"/>
        </w:rPr>
      </w:pPr>
    </w:p>
    <w:p w14:paraId="5468CF80" w14:textId="53ED3E43" w:rsidR="00552DFB" w:rsidRPr="001B6BE1" w:rsidRDefault="00552DFB" w:rsidP="00B71CC7">
      <w:pPr>
        <w:contextualSpacing/>
        <w:mirrorIndents/>
        <w:rPr>
          <w:sz w:val="16"/>
          <w:szCs w:val="16"/>
        </w:rPr>
      </w:pPr>
    </w:p>
    <w:p w14:paraId="4F7A653C" w14:textId="258A80EC" w:rsidR="00552DFB" w:rsidRPr="001B6BE1" w:rsidRDefault="00552DFB" w:rsidP="00B71CC7">
      <w:pPr>
        <w:contextualSpacing/>
        <w:mirrorIndents/>
        <w:rPr>
          <w:sz w:val="16"/>
          <w:szCs w:val="16"/>
        </w:rPr>
      </w:pPr>
    </w:p>
    <w:p w14:paraId="4D809435" w14:textId="58C2911D" w:rsidR="00552DFB" w:rsidRPr="001B6BE1" w:rsidRDefault="00552DFB" w:rsidP="00B71CC7">
      <w:pPr>
        <w:contextualSpacing/>
        <w:mirrorIndents/>
        <w:rPr>
          <w:sz w:val="16"/>
          <w:szCs w:val="16"/>
        </w:rPr>
      </w:pPr>
    </w:p>
    <w:p w14:paraId="3B45F9E6" w14:textId="0690C9C5" w:rsidR="00552DFB" w:rsidRPr="001B6BE1" w:rsidRDefault="00552DFB" w:rsidP="00B71CC7">
      <w:pPr>
        <w:contextualSpacing/>
        <w:mirrorIndents/>
        <w:rPr>
          <w:sz w:val="16"/>
          <w:szCs w:val="16"/>
        </w:rPr>
      </w:pPr>
    </w:p>
    <w:p w14:paraId="5FA99068" w14:textId="77777777" w:rsidR="00552DFB" w:rsidRPr="001B6BE1" w:rsidRDefault="00552DFB" w:rsidP="00B71CC7">
      <w:pPr>
        <w:contextualSpacing/>
        <w:mirrorIndents/>
      </w:pPr>
    </w:p>
    <w:sectPr w:rsidR="00552DFB" w:rsidRPr="001B6BE1" w:rsidSect="005B3F86">
      <w:headerReference w:type="default" r:id="rId139"/>
      <w:headerReference w:type="first" r:id="rId140"/>
      <w:pgSz w:w="11907" w:h="16840" w:code="9"/>
      <w:pgMar w:top="1452" w:right="1134" w:bottom="1418" w:left="1701" w:header="1134" w:footer="567" w:gutter="0"/>
      <w:cols w:space="720"/>
      <w:titlePg/>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6" w:author="Peter Gröschke" w:date="2022-09-29T14:32:00Z" w:initials="PG">
    <w:p w14:paraId="3F748F90" w14:textId="77777777" w:rsidR="00D27084" w:rsidRDefault="00D27084" w:rsidP="00D27084">
      <w:pPr>
        <w:pStyle w:val="CommentText"/>
      </w:pPr>
      <w:r>
        <w:rPr>
          <w:rStyle w:val="CommentReference"/>
        </w:rPr>
        <w:annotationRef/>
      </w:r>
      <w:r>
        <w:rPr>
          <w:rStyle w:val="CommentReference"/>
        </w:rPr>
        <w:annotationRef/>
      </w:r>
      <w:r>
        <w:t>HTTP methods to implement the RESTful principle.</w:t>
      </w:r>
    </w:p>
    <w:p w14:paraId="631D6B88" w14:textId="75B46CEA" w:rsidR="00D27084" w:rsidRDefault="00D27084">
      <w:pPr>
        <w:pStyle w:val="CommentText"/>
      </w:pPr>
    </w:p>
  </w:comment>
  <w:comment w:id="109" w:author="Peter Gröschke" w:date="2022-09-29T14:33:00Z" w:initials="PG">
    <w:p w14:paraId="2AF8CF5D" w14:textId="41891038" w:rsidR="00D27084" w:rsidRDefault="00D27084">
      <w:pPr>
        <w:pStyle w:val="CommentText"/>
      </w:pPr>
      <w:r>
        <w:rPr>
          <w:rStyle w:val="CommentReference"/>
        </w:rPr>
        <w:annotationRef/>
      </w:r>
      <w:r>
        <w:t>Is there a pic of the hierarchy? Like: what is the core ONOS, what are required and what optional subsystems? Wouldn’t this show nicely how a SDN controller works?</w:t>
      </w:r>
    </w:p>
  </w:comment>
  <w:comment w:id="110" w:author="Peter Gröschke" w:date="2022-09-29T14:33:00Z" w:initials="PG">
    <w:p w14:paraId="11415250" w14:textId="77777777" w:rsidR="00D27084" w:rsidRDefault="00D27084" w:rsidP="00D27084">
      <w:pPr>
        <w:pStyle w:val="CommentText"/>
        <w:rPr>
          <w:rFonts w:ascii="Segoe UI" w:hAnsi="Segoe UI" w:cs="Segoe UI"/>
          <w:color w:val="172B4D"/>
          <w:sz w:val="21"/>
          <w:szCs w:val="21"/>
          <w:shd w:val="clear" w:color="auto" w:fill="FFFFFF"/>
        </w:rPr>
      </w:pPr>
      <w:r>
        <w:rPr>
          <w:rStyle w:val="CommentReference"/>
        </w:rPr>
        <w:annotationRef/>
      </w:r>
      <w:r>
        <w:t>Are you sure that you have all the citations correct? From the onosproject.org wiki: “</w:t>
      </w:r>
      <w:r>
        <w:rPr>
          <w:rFonts w:ascii="Segoe UI" w:hAnsi="Segoe UI" w:cs="Segoe UI"/>
          <w:color w:val="172B4D"/>
          <w:sz w:val="21"/>
          <w:szCs w:val="21"/>
          <w:shd w:val="clear" w:color="auto" w:fill="FFFFFF"/>
        </w:rPr>
        <w:t>The Intent Framework is a subsystem that allows applications to specify their network control desires in form of policy rather than mechanism. We refer to these policy-based directives as </w:t>
      </w:r>
      <w:r>
        <w:rPr>
          <w:rStyle w:val="Emphasis"/>
          <w:rFonts w:ascii="Segoe UI" w:hAnsi="Segoe UI" w:cs="Segoe UI"/>
          <w:b/>
          <w:bCs/>
          <w:color w:val="172B4D"/>
          <w:sz w:val="21"/>
          <w:szCs w:val="21"/>
          <w:shd w:val="clear" w:color="auto" w:fill="FFFFFF"/>
        </w:rPr>
        <w:t>intents</w:t>
      </w:r>
      <w:r>
        <w:rPr>
          <w:rFonts w:ascii="Segoe UI" w:hAnsi="Segoe UI" w:cs="Segoe UI"/>
          <w:color w:val="172B4D"/>
          <w:sz w:val="21"/>
          <w:szCs w:val="21"/>
          <w:shd w:val="clear" w:color="auto" w:fill="FFFFFF"/>
        </w:rPr>
        <w:t>. The ONOS core accepts the intent specifications and translates them, via </w:t>
      </w:r>
      <w:r>
        <w:rPr>
          <w:rStyle w:val="Emphasis"/>
          <w:rFonts w:ascii="Segoe UI" w:hAnsi="Segoe UI" w:cs="Segoe UI"/>
          <w:color w:val="172B4D"/>
          <w:sz w:val="21"/>
          <w:szCs w:val="21"/>
          <w:shd w:val="clear" w:color="auto" w:fill="FFFFFF"/>
        </w:rPr>
        <w:t>intent compilation</w:t>
      </w:r>
      <w:r>
        <w:rPr>
          <w:rFonts w:ascii="Segoe UI" w:hAnsi="Segoe UI" w:cs="Segoe UI"/>
          <w:color w:val="172B4D"/>
          <w:sz w:val="21"/>
          <w:szCs w:val="21"/>
          <w:shd w:val="clear" w:color="auto" w:fill="FFFFFF"/>
        </w:rPr>
        <w:t>, into installable intents, which are essentially actionable operations on the network environment. These actions are carried out by intent installation process, which results in some changes to the environment, such as tunnel links being provisioned, flow rules being installed on a switch, or optical </w:t>
      </w:r>
      <w:r>
        <w:rPr>
          <w:rStyle w:val="Emphasis"/>
          <w:rFonts w:ascii="Segoe UI" w:hAnsi="Segoe UI" w:cs="Segoe UI"/>
          <w:color w:val="172B4D"/>
          <w:sz w:val="21"/>
          <w:szCs w:val="21"/>
          <w:shd w:val="clear" w:color="auto" w:fill="FFFFFF"/>
        </w:rPr>
        <w:t>lambdas</w:t>
      </w:r>
      <w:r>
        <w:rPr>
          <w:rFonts w:ascii="Segoe UI" w:hAnsi="Segoe UI" w:cs="Segoe UI"/>
          <w:color w:val="172B4D"/>
          <w:sz w:val="21"/>
          <w:szCs w:val="21"/>
          <w:shd w:val="clear" w:color="auto" w:fill="FFFFFF"/>
        </w:rPr>
        <w:t> (wavelengths) being reserved.”</w:t>
      </w:r>
    </w:p>
    <w:p w14:paraId="404D8F23" w14:textId="42400484" w:rsidR="00D27084" w:rsidRDefault="00D27084">
      <w:pPr>
        <w:pStyle w:val="CommentText"/>
      </w:pPr>
      <w:r>
        <w:rPr>
          <w:rFonts w:ascii="Segoe UI" w:hAnsi="Segoe UI" w:cs="Segoe UI"/>
          <w:color w:val="172B4D"/>
          <w:sz w:val="21"/>
          <w:szCs w:val="21"/>
          <w:shd w:val="clear" w:color="auto" w:fill="FFFFFF"/>
        </w:rPr>
        <w:t>… a bit too close for my liking.</w:t>
      </w:r>
    </w:p>
  </w:comment>
  <w:comment w:id="111" w:author="Peter Gröschke" w:date="2022-09-29T14:34:00Z" w:initials="PG">
    <w:p w14:paraId="49C8A593" w14:textId="74197C58" w:rsidR="00D27084" w:rsidRDefault="00D27084">
      <w:pPr>
        <w:pStyle w:val="CommentText"/>
      </w:pPr>
      <w:r>
        <w:rPr>
          <w:rStyle w:val="CommentReference"/>
        </w:rPr>
        <w:annotationRef/>
      </w:r>
      <w:r w:rsidRPr="00D27084">
        <w:t>Is that automatically done once the intent is compiled, or is there an intent repository, can an intent be triggered by events, manually, …? This is how automation could come to the network!</w:t>
      </w:r>
    </w:p>
  </w:comment>
  <w:comment w:id="117" w:author="Peter Gröschke" w:date="2022-09-29T16:56:00Z" w:initials="PG">
    <w:p w14:paraId="5C338A9B" w14:textId="6622F441" w:rsidR="00822C29" w:rsidRDefault="00822C29">
      <w:pPr>
        <w:pStyle w:val="CommentText"/>
      </w:pPr>
      <w:r>
        <w:rPr>
          <w:rStyle w:val="CommentReference"/>
        </w:rPr>
        <w:annotationRef/>
      </w:r>
      <w:r>
        <w:t>Why? What is the reason, what can be accomplished?</w:t>
      </w:r>
    </w:p>
  </w:comment>
  <w:comment w:id="122" w:author="Peter Gröschke" w:date="2022-09-29T16:58:00Z" w:initials="PG">
    <w:p w14:paraId="41563D6A" w14:textId="57CDC7AC" w:rsidR="00822C29" w:rsidRDefault="00822C29">
      <w:pPr>
        <w:pStyle w:val="CommentText"/>
      </w:pPr>
      <w:r>
        <w:rPr>
          <w:rStyle w:val="CommentReference"/>
        </w:rPr>
        <w:annotationRef/>
      </w:r>
      <w:r>
        <w:t>Is this flow rule taken into account before a rule with priority 100? What does the priority mean? Or did I miss this? Earlier, the Priority value was mostly (always?) 100, not 1000. And you stated that the Priority field was to be included, but not what it meant.</w:t>
      </w:r>
    </w:p>
  </w:comment>
  <w:comment w:id="130" w:author="Peter Gröschke" w:date="2022-09-29T14:37:00Z" w:initials="PG">
    <w:p w14:paraId="4DCEAD7A" w14:textId="77777777" w:rsidR="006040B4" w:rsidRDefault="006040B4" w:rsidP="006040B4">
      <w:pPr>
        <w:pStyle w:val="CommentText"/>
      </w:pPr>
      <w:r>
        <w:rPr>
          <w:rStyle w:val="CommentReference"/>
        </w:rPr>
        <w:annotationRef/>
      </w:r>
      <w:r>
        <w:rPr>
          <w:rStyle w:val="CommentReference"/>
        </w:rPr>
        <w:annotationRef/>
      </w:r>
      <w:r>
        <w:t>What does this mean for the thesis? This is why Ryu and NOX were disregarded, … what are the consequences of this observation?</w:t>
      </w:r>
    </w:p>
    <w:p w14:paraId="17BAAEC2" w14:textId="0CE2128A" w:rsidR="006040B4" w:rsidRDefault="006040B4">
      <w:pPr>
        <w:pStyle w:val="CommentText"/>
      </w:pPr>
    </w:p>
  </w:comment>
  <w:comment w:id="131" w:author="Peter Gröschke" w:date="2022-09-29T14:38:00Z" w:initials="PG">
    <w:p w14:paraId="338D0F97" w14:textId="77777777" w:rsidR="006040B4" w:rsidRDefault="006040B4" w:rsidP="006040B4">
      <w:pPr>
        <w:pStyle w:val="CommentText"/>
      </w:pPr>
      <w:r>
        <w:rPr>
          <w:rStyle w:val="CommentReference"/>
        </w:rPr>
        <w:annotationRef/>
      </w:r>
      <w:r>
        <w:rPr>
          <w:rStyle w:val="CommentReference"/>
        </w:rPr>
        <w:annotationRef/>
      </w:r>
      <w:r>
        <w:t>Relevance to the thesis?</w:t>
      </w:r>
    </w:p>
    <w:p w14:paraId="169BEAAB" w14:textId="12CE4831" w:rsidR="006040B4" w:rsidRDefault="006040B4">
      <w:pPr>
        <w:pStyle w:val="CommentText"/>
      </w:pPr>
      <w:r>
        <w:t>Is this a report-worthy result? Is this a reason to use Mininet? Is the ease of setting up a network relevant or is it the fact that this network can be created quickly?</w:t>
      </w:r>
    </w:p>
  </w:comment>
  <w:comment w:id="139" w:author="Peter Gröschke" w:date="2022-09-29T14:50:00Z" w:initials="PG">
    <w:p w14:paraId="3B92DC39" w14:textId="3C9E89ED" w:rsidR="000A58D5" w:rsidRDefault="000A58D5">
      <w:pPr>
        <w:pStyle w:val="CommentText"/>
      </w:pPr>
      <w:r>
        <w:rPr>
          <w:rStyle w:val="CommentReference"/>
        </w:rPr>
        <w:annotationRef/>
      </w:r>
      <w:r>
        <w:t>This is a screenshot of a terminal. Would be nice to show the (linear) setup of the 4 switches and the 4 hosts. Now I have to read through the code and interpret the “# Add Links” list.</w:t>
      </w:r>
    </w:p>
  </w:comment>
  <w:comment w:id="141" w:author="Peter Gröschke" w:date="2022-09-29T14:56:00Z" w:initials="PG">
    <w:p w14:paraId="70FB0354" w14:textId="76CE2B85" w:rsidR="007E08C6" w:rsidRDefault="007E08C6">
      <w:pPr>
        <w:pStyle w:val="CommentText"/>
      </w:pPr>
      <w:r>
        <w:rPr>
          <w:rStyle w:val="CommentReference"/>
        </w:rPr>
        <w:annotationRef/>
      </w:r>
      <w:r>
        <w:t>Why did you use this specific/custom topology?</w:t>
      </w:r>
      <w:r w:rsidR="00822C29">
        <w:t xml:space="preserve"> It does not look like a config from a “real-life” scenario.</w:t>
      </w:r>
    </w:p>
  </w:comment>
  <w:comment w:id="151" w:author="Peter Gröschke" w:date="2022-09-29T17:35:00Z" w:initials="PG">
    <w:p w14:paraId="78DAEEB1" w14:textId="1DCB02ED" w:rsidR="00506092" w:rsidRDefault="00506092">
      <w:pPr>
        <w:pStyle w:val="CommentText"/>
      </w:pPr>
      <w:r>
        <w:rPr>
          <w:rStyle w:val="CommentReference"/>
        </w:rPr>
        <w:annotationRef/>
      </w:r>
      <w:r>
        <w:t xml:space="preserve">Any? What is a consequence of this? Are the applications now dead in the water? </w:t>
      </w:r>
    </w:p>
  </w:comment>
  <w:comment w:id="153" w:author="Peter Gröschke" w:date="2022-09-29T18:31:00Z" w:initials="PG">
    <w:p w14:paraId="0BD145BE" w14:textId="5716D218" w:rsidR="008C739D" w:rsidRDefault="008C739D">
      <w:pPr>
        <w:pStyle w:val="CommentText"/>
      </w:pPr>
      <w:r>
        <w:rPr>
          <w:rStyle w:val="CommentReference"/>
        </w:rPr>
        <w:annotationRef/>
      </w:r>
      <w:r>
        <w:t>No</w:t>
      </w:r>
    </w:p>
    <w:p w14:paraId="14632512" w14:textId="62D47675" w:rsidR="008C739D" w:rsidRDefault="008C739D">
      <w:pPr>
        <w:pStyle w:val="CommentText"/>
      </w:pPr>
    </w:p>
  </w:comment>
  <w:comment w:id="165" w:author="Peter Gröschke" w:date="2022-09-29T19:37:00Z" w:initials="PG">
    <w:p w14:paraId="1FE98F1E" w14:textId="752B3D20" w:rsidR="00F06B2B" w:rsidRDefault="00F06B2B">
      <w:pPr>
        <w:pStyle w:val="CommentText"/>
      </w:pPr>
      <w:r>
        <w:rPr>
          <w:rStyle w:val="CommentReference"/>
        </w:rPr>
        <w:annotationRef/>
      </w:r>
      <w:r>
        <w:t>Make a picture which shows this: Draw a switch, and put in a match-action item as an OpenFlow item. I put an example in the Text!</w:t>
      </w:r>
    </w:p>
    <w:p w14:paraId="16D4DE34" w14:textId="7F5D21D1" w:rsidR="00F06B2B" w:rsidRDefault="00F06B2B">
      <w:pPr>
        <w:pStyle w:val="CommentText"/>
      </w:pPr>
    </w:p>
    <w:p w14:paraId="32E74038" w14:textId="1700732B" w:rsidR="00F06B2B" w:rsidRDefault="00F06B2B">
      <w:pPr>
        <w:pStyle w:val="CommentText"/>
      </w:pPr>
      <w:r>
        <w:t>The way from Configuration to Intent to OpenFlow pattern … that would be helpful.</w:t>
      </w:r>
    </w:p>
    <w:p w14:paraId="194D120A" w14:textId="77777777" w:rsidR="00F06B2B" w:rsidRDefault="00F06B2B">
      <w:pPr>
        <w:pStyle w:val="CommentText"/>
      </w:pPr>
    </w:p>
    <w:p w14:paraId="0F217F42" w14:textId="6D5CE5D2" w:rsidR="00F06B2B" w:rsidRDefault="00F06B2B">
      <w:pPr>
        <w:pStyle w:val="CommentText"/>
      </w:pPr>
    </w:p>
  </w:comment>
  <w:comment w:id="171" w:author="Peter Gröschke" w:date="2022-09-29T19:49:00Z" w:initials="PG">
    <w:p w14:paraId="3DEF3922" w14:textId="10181CCB" w:rsidR="00A85F9A" w:rsidRDefault="00A85F9A">
      <w:pPr>
        <w:pStyle w:val="CommentText"/>
      </w:pPr>
      <w:r>
        <w:rPr>
          <w:rStyle w:val="CommentReference"/>
        </w:rPr>
        <w:annotationRef/>
      </w:r>
      <w:r>
        <w:t>Where do the different Priorities come from?</w:t>
      </w:r>
    </w:p>
  </w:comment>
  <w:comment w:id="179" w:author="Peter Gröschke" w:date="2022-09-29T20:21:00Z" w:initials="PG">
    <w:p w14:paraId="32E1BD75" w14:textId="68D5CDE0" w:rsidR="003174C7" w:rsidRDefault="003174C7">
      <w:pPr>
        <w:pStyle w:val="CommentText"/>
      </w:pPr>
      <w:r>
        <w:rPr>
          <w:rStyle w:val="CommentReference"/>
        </w:rPr>
        <w:annotationRef/>
      </w:r>
      <w:r>
        <w:t>Both parts, OUI and SN?</w:t>
      </w:r>
    </w:p>
  </w:comment>
  <w:comment w:id="205" w:author="Peter Gröschke" w:date="2022-09-30T10:57:00Z" w:initials="PG">
    <w:p w14:paraId="0FC3B8E1" w14:textId="40D9FB6F" w:rsidR="00480ACD" w:rsidRDefault="00480ACD">
      <w:pPr>
        <w:pStyle w:val="CommentText"/>
      </w:pPr>
      <w:r>
        <w:rPr>
          <w:rStyle w:val="CommentReference"/>
        </w:rPr>
        <w:annotationRef/>
      </w:r>
      <w:r>
        <w:t>Again, a visualization would be nice. Maybe there is something in source 15?</w:t>
      </w:r>
      <w:r w:rsidR="0065569C">
        <w:t xml:space="preserve"> Just checked – no pics there.</w:t>
      </w:r>
    </w:p>
  </w:comment>
  <w:comment w:id="216" w:author="Peter Gröschke" w:date="2022-09-30T11:09:00Z" w:initials="PG">
    <w:p w14:paraId="78C68738" w14:textId="780AE6C0" w:rsidR="0065569C" w:rsidRDefault="0065569C">
      <w:pPr>
        <w:pStyle w:val="CommentText"/>
      </w:pPr>
      <w:r>
        <w:rPr>
          <w:rStyle w:val="CommentReference"/>
        </w:rPr>
        <w:annotationRef/>
      </w:r>
      <w:r>
        <w:t>What were their requirements, this makes comparing the things easier</w:t>
      </w:r>
    </w:p>
  </w:comment>
  <w:comment w:id="249" w:author="Peter Gröschke" w:date="2022-09-30T16:25:00Z" w:initials="PG">
    <w:p w14:paraId="19A506A2" w14:textId="229B9127" w:rsidR="000D029D" w:rsidRDefault="000D029D">
      <w:pPr>
        <w:pStyle w:val="CommentText"/>
      </w:pPr>
      <w:r>
        <w:rPr>
          <w:rStyle w:val="CommentReference"/>
        </w:rPr>
        <w:annotationRef/>
      </w:r>
      <w:r>
        <w:t xml:space="preserve">Citation </w:t>
      </w:r>
    </w:p>
  </w:comment>
  <w:comment w:id="250" w:author="Peter Gröschke" w:date="2022-09-30T17:07:00Z" w:initials="PG">
    <w:p w14:paraId="26F6E21F" w14:textId="3C2A791F" w:rsidR="001725EE" w:rsidRDefault="001725EE">
      <w:pPr>
        <w:pStyle w:val="CommentText"/>
      </w:pPr>
      <w:r>
        <w:rPr>
          <w:rStyle w:val="CommentReference"/>
        </w:rPr>
        <w:annotationRef/>
      </w:r>
      <w:r>
        <w:t>Is this a general concept? Do I find it in many SDN controllers, or not?</w:t>
      </w:r>
    </w:p>
  </w:comment>
  <w:comment w:id="251" w:author="Peter Gröschke" w:date="2022-09-30T17:11:00Z" w:initials="PG">
    <w:p w14:paraId="326494EC" w14:textId="17DC5A78" w:rsidR="001725EE" w:rsidRDefault="001725EE">
      <w:pPr>
        <w:pStyle w:val="CommentText"/>
      </w:pPr>
      <w:r>
        <w:rPr>
          <w:rStyle w:val="CommentReference"/>
        </w:rPr>
        <w:annotationRef/>
      </w:r>
      <w:r>
        <w:t>Is the high-lighted link a feature of the GUI? Or done by yourself? How can you check for a path in the CLI? In earlier chapters, there were the different methods to reach a goal described.</w:t>
      </w:r>
    </w:p>
  </w:comment>
  <w:comment w:id="253" w:author="Peter Gröschke" w:date="2022-09-30T17:12:00Z" w:initials="PG">
    <w:p w14:paraId="7B87749F" w14:textId="4DEC5150" w:rsidR="001725EE" w:rsidRDefault="001725EE">
      <w:pPr>
        <w:pStyle w:val="CommentText"/>
      </w:pPr>
      <w:r>
        <w:rPr>
          <w:rStyle w:val="CommentReference"/>
        </w:rPr>
        <w:annotationRef/>
      </w:r>
      <w:r>
        <w:t>The setup shows two equivalent paths when there is no difference in bandwidth. That the system has chosen exactly THIS one is based on a tiebreaker somewhere. So, this is one of the two optimal path in this particular system.</w:t>
      </w:r>
    </w:p>
  </w:comment>
  <w:comment w:id="261" w:author="Peter Gröschke" w:date="2022-09-30T17:24:00Z" w:initials="PG">
    <w:p w14:paraId="4DD579CA" w14:textId="08F787C4" w:rsidR="00E25AEC" w:rsidRDefault="00E25AEC">
      <w:pPr>
        <w:pStyle w:val="CommentText"/>
      </w:pPr>
      <w:r>
        <w:rPr>
          <w:rStyle w:val="CommentReference"/>
        </w:rPr>
        <w:annotationRef/>
      </w:r>
      <w:r>
        <w:t>The introduction of a new technology (Wifi 6 and 5G) does not lead to more devices. Applications and new (IoT) devices want to be connected.</w:t>
      </w:r>
    </w:p>
  </w:comment>
  <w:comment w:id="264" w:author="Peter Gröschke" w:date="2022-09-30T17:25:00Z" w:initials="PG">
    <w:p w14:paraId="1B202061" w14:textId="55388CBB" w:rsidR="00E25AEC" w:rsidRDefault="00E25AEC">
      <w:pPr>
        <w:pStyle w:val="CommentText"/>
      </w:pPr>
      <w:r>
        <w:rPr>
          <w:rStyle w:val="CommentReference"/>
        </w:rPr>
        <w:annotationRef/>
      </w:r>
      <w:r>
        <w:t>Which studies? Citation needed! Those studies will be from 2008 latest, this was when EVERYONE was able to see that IPv4 was dead in the water and only survives b/c of NAT &amp; PAT &amp; CGN. See my pic from 2006 in the text. See also for the statistics provided by the Internet organizations and third parties!</w:t>
      </w:r>
    </w:p>
  </w:comment>
  <w:comment w:id="266" w:author="Peter Gröschke" w:date="2022-09-30T17:30:00Z" w:initials="PG">
    <w:p w14:paraId="757BB553" w14:textId="0287A32B" w:rsidR="00E25AEC" w:rsidRDefault="00E25AEC">
      <w:pPr>
        <w:pStyle w:val="CommentText"/>
      </w:pPr>
      <w:r>
        <w:rPr>
          <w:rStyle w:val="CommentReference"/>
        </w:rPr>
        <w:annotationRef/>
      </w:r>
      <w:r>
        <w:t xml:space="preserve">There is a strong market for IPv4 addresses, and some Chinese are “stealing” allocated blocks from Africa </w:t>
      </w:r>
    </w:p>
  </w:comment>
  <w:comment w:id="267" w:author="Peter Gröschke" w:date="2022-09-30T17:31:00Z" w:initials="PG">
    <w:p w14:paraId="288B49AB" w14:textId="29220A07" w:rsidR="00E25AEC" w:rsidRDefault="00E25AEC">
      <w:pPr>
        <w:pStyle w:val="CommentText"/>
      </w:pPr>
      <w:r>
        <w:rPr>
          <w:rStyle w:val="CommentReference"/>
        </w:rPr>
        <w:annotationRef/>
      </w:r>
      <w:r>
        <w:t xml:space="preserve">Make clear who takes this into account </w:t>
      </w:r>
    </w:p>
  </w:comment>
  <w:comment w:id="268" w:author="Peter Gröschke" w:date="2022-09-30T17:31:00Z" w:initials="PG">
    <w:p w14:paraId="19E784DD" w14:textId="5FA960E8" w:rsidR="00E25AEC" w:rsidRDefault="00E25AEC">
      <w:pPr>
        <w:pStyle w:val="CommentText"/>
      </w:pPr>
      <w:r>
        <w:rPr>
          <w:rStyle w:val="CommentReference"/>
        </w:rPr>
        <w:annotationRef/>
      </w:r>
      <w:r>
        <w:t>Citation, study?</w:t>
      </w:r>
    </w:p>
  </w:comment>
  <w:comment w:id="269" w:author="Peter Gröschke" w:date="2022-09-30T17:32:00Z" w:initials="PG">
    <w:p w14:paraId="7FF78589" w14:textId="2D0DE858" w:rsidR="00E25AEC" w:rsidRDefault="00E25AEC">
      <w:pPr>
        <w:pStyle w:val="CommentText"/>
      </w:pPr>
      <w:r>
        <w:rPr>
          <w:rStyle w:val="CommentReference"/>
        </w:rPr>
        <w:annotationRef/>
      </w:r>
      <w:r>
        <w:t xml:space="preserve">The overhead created by IPv6 is 40 byte vs 20 byte PER EVERY PACKET. A TCP ACK grows from 40 to 60 bytes, so there is </w:t>
      </w:r>
      <w:r w:rsidR="00467BC4">
        <w:t xml:space="preserve">that </w:t>
      </w:r>
      <w:r>
        <w:t xml:space="preserve">for </w:t>
      </w:r>
      <w:r w:rsidR="00467BC4">
        <w:t>efficiency.</w:t>
      </w:r>
      <w:r>
        <w:t xml:space="preserve"> </w:t>
      </w:r>
    </w:p>
  </w:comment>
  <w:comment w:id="273" w:author="Peter Gröschke" w:date="2022-10-02T11:52:00Z" w:initials="PG">
    <w:p w14:paraId="094A907E" w14:textId="0887D970" w:rsidR="00467BC4" w:rsidRDefault="00467BC4">
      <w:pPr>
        <w:pStyle w:val="CommentText"/>
      </w:pPr>
      <w:r>
        <w:rPr>
          <w:rStyle w:val="CommentReference"/>
        </w:rPr>
        <w:annotationRef/>
      </w:r>
      <w:r>
        <w:t>Are they relevant features, or can I imagine this like a set of new colours for a car and a fancier bumper? As a hint, I would guess(!) that v1.2 introduced the initial set of IPv6 features, which wewre later augmented with additional features needed to run an IPv6 network.</w:t>
      </w:r>
    </w:p>
  </w:comment>
  <w:comment w:id="275" w:author="Peter Gröschke" w:date="2022-10-02T11:55:00Z" w:initials="PG">
    <w:p w14:paraId="5EAD6099" w14:textId="48857963" w:rsidR="00467BC4" w:rsidRDefault="00467BC4">
      <w:pPr>
        <w:pStyle w:val="CommentText"/>
      </w:pPr>
      <w:r>
        <w:rPr>
          <w:rStyle w:val="CommentReference"/>
        </w:rPr>
        <w:annotationRef/>
      </w:r>
      <w:r>
        <w:t>Would be nice for each app to know in a sentence or less what they are doing?</w:t>
      </w:r>
      <w:r w:rsidR="00EB3C31">
        <w:t xml:space="preserve"> Like: Host location provider: </w:t>
      </w:r>
      <w:r w:rsidR="00EB3C31">
        <w:rPr>
          <w:rFonts w:ascii="Segoe UI" w:hAnsi="Segoe UI" w:cs="Segoe UI"/>
          <w:color w:val="172B4D"/>
          <w:sz w:val="21"/>
          <w:szCs w:val="21"/>
          <w:shd w:val="clear" w:color="auto" w:fill="FFFFFF"/>
        </w:rPr>
        <w:t>to track the location of IPv6 hosts via ipv6 neighbordiscovery</w:t>
      </w:r>
    </w:p>
  </w:comment>
  <w:comment w:id="276" w:author="Peter Gröschke" w:date="2022-10-02T12:05:00Z" w:initials="PG">
    <w:p w14:paraId="438EA88D" w14:textId="5B108E6C" w:rsidR="00EB3C31" w:rsidRDefault="00EB3C31">
      <w:pPr>
        <w:pStyle w:val="CommentText"/>
      </w:pPr>
      <w:r>
        <w:rPr>
          <w:rStyle w:val="CommentReference"/>
        </w:rPr>
        <w:annotationRef/>
      </w:r>
      <w:r>
        <w:t>Noted and now the real (and helpful) information would be: where did you find the new/changed configurations? Is it in the man pages, is it by starting with -h, are there other pages on the web which give examples?</w:t>
      </w:r>
    </w:p>
  </w:comment>
  <w:comment w:id="279" w:author="Peter Gröschke" w:date="2022-10-02T12:09:00Z" w:initials="PG">
    <w:p w14:paraId="791D1084" w14:textId="77777777" w:rsidR="00EB3C31" w:rsidRDefault="00EB3C31">
      <w:pPr>
        <w:pStyle w:val="CommentText"/>
      </w:pPr>
      <w:r>
        <w:rPr>
          <w:rStyle w:val="CommentReference"/>
        </w:rPr>
        <w:annotationRef/>
      </w:r>
      <w:r>
        <w:t>… inside OpenFlow packets</w:t>
      </w:r>
      <w:r w:rsidR="00311678">
        <w:t>? Or are the switches instructed to send IPv6 ND packets as such, acting as routers, not switches? And is this due to one application you started to support IPv6 on the ONOS?</w:t>
      </w:r>
    </w:p>
    <w:p w14:paraId="50E2818D" w14:textId="77777777" w:rsidR="00311678" w:rsidRDefault="00311678">
      <w:pPr>
        <w:pStyle w:val="CommentText"/>
      </w:pPr>
    </w:p>
    <w:p w14:paraId="6D15E4BE" w14:textId="4F23F198" w:rsidR="00311678" w:rsidRDefault="00311678">
      <w:pPr>
        <w:pStyle w:val="CommentText"/>
      </w:pPr>
      <w:r>
        <w:t>Are we still using the good old southbound interface?</w:t>
      </w:r>
    </w:p>
  </w:comment>
  <w:comment w:id="284" w:author="Peter Gröschke" w:date="2022-10-02T12:23:00Z" w:initials="PG">
    <w:p w14:paraId="45AFE14E" w14:textId="77777777" w:rsidR="00311678" w:rsidRDefault="00311678">
      <w:pPr>
        <w:pStyle w:val="CommentText"/>
      </w:pPr>
      <w:r>
        <w:rPr>
          <w:rStyle w:val="CommentReference"/>
        </w:rPr>
        <w:annotationRef/>
      </w:r>
      <w:r>
        <w:t>Which program did you use to draw this picture?</w:t>
      </w:r>
    </w:p>
    <w:p w14:paraId="094C1CE4" w14:textId="77777777" w:rsidR="00311678" w:rsidRDefault="00311678">
      <w:pPr>
        <w:pStyle w:val="CommentText"/>
      </w:pPr>
    </w:p>
    <w:p w14:paraId="483BB32C" w14:textId="5F182A61" w:rsidR="00311678" w:rsidRDefault="00874F32">
      <w:pPr>
        <w:pStyle w:val="CommentText"/>
      </w:pPr>
      <w:r>
        <w:t>I understand 5, but what do the pairs 6/7 and 9/10 do?</w:t>
      </w:r>
    </w:p>
  </w:comment>
  <w:comment w:id="286" w:author="Peter Gröschke" w:date="2022-10-02T12:41:00Z" w:initials="PG">
    <w:p w14:paraId="7EC84B6C" w14:textId="23C3D173" w:rsidR="00946A88" w:rsidRDefault="00946A88">
      <w:pPr>
        <w:pStyle w:val="CommentText"/>
      </w:pPr>
      <w:r>
        <w:rPr>
          <w:rStyle w:val="CommentReference"/>
        </w:rPr>
        <w:annotationRef/>
      </w:r>
      <w:r>
        <w:t>You switch to past tense here while before you used present tense. Reads funny.</w:t>
      </w:r>
    </w:p>
  </w:comment>
  <w:comment w:id="297" w:author="Peter Gröschke" w:date="2022-10-02T12:56:00Z" w:initials="PG">
    <w:p w14:paraId="1533069B" w14:textId="550E8F05" w:rsidR="00B5604B" w:rsidRDefault="00B5604B">
      <w:pPr>
        <w:pStyle w:val="CommentText"/>
      </w:pPr>
      <w:r>
        <w:rPr>
          <w:rStyle w:val="CommentReference"/>
        </w:rPr>
        <w:annotationRef/>
      </w:r>
      <w:r>
        <w:t>First time I read about the temp rules. Is this using … what timers? I have an idea what I would use, but you have this, I guess!?</w:t>
      </w:r>
    </w:p>
  </w:comment>
  <w:comment w:id="298" w:author="Peter Gröschke" w:date="2022-10-02T12:58:00Z" w:initials="PG">
    <w:p w14:paraId="2A91896F" w14:textId="2995AC7B" w:rsidR="00B5604B" w:rsidRDefault="00B5604B">
      <w:pPr>
        <w:pStyle w:val="CommentText"/>
      </w:pPr>
      <w:r>
        <w:rPr>
          <w:rStyle w:val="CommentReference"/>
        </w:rPr>
        <w:annotationRef/>
      </w:r>
      <w:r>
        <w:t xml:space="preserve">The rules are temp on the switches, but persistent on the ONUS? </w:t>
      </w:r>
    </w:p>
  </w:comment>
  <w:comment w:id="303" w:author="Peter Gröschke" w:date="2022-10-02T13:02:00Z" w:initials="PG">
    <w:p w14:paraId="3BE8B32D" w14:textId="26B783DC" w:rsidR="005E739A" w:rsidRDefault="005E739A">
      <w:pPr>
        <w:pStyle w:val="CommentText"/>
      </w:pPr>
      <w:r>
        <w:rPr>
          <w:rStyle w:val="CommentReference"/>
        </w:rPr>
        <w:annotationRef/>
      </w:r>
      <w:r>
        <w:t>Would love to see citations – where does this come from? And at least two or three, can be books, also!</w:t>
      </w:r>
    </w:p>
  </w:comment>
  <w:comment w:id="322" w:author="Peter Gröschke" w:date="2022-10-02T13:44:00Z" w:initials="PG">
    <w:p w14:paraId="30E77CAE" w14:textId="2EA2E0F0" w:rsidR="00DC33FB" w:rsidRDefault="00DC33FB">
      <w:pPr>
        <w:pStyle w:val="CommentText"/>
      </w:pPr>
      <w:r>
        <w:rPr>
          <w:rStyle w:val="CommentReference"/>
        </w:rPr>
        <w:annotationRef/>
      </w:r>
      <w:r>
        <w:t>You are pointing to a general problem – in what way is this specific to SDN, how is this different from any other change you want to introduce network-wide?</w:t>
      </w:r>
    </w:p>
  </w:comment>
  <w:comment w:id="323" w:author="Peter Gröschke" w:date="2022-10-02T13:48:00Z" w:initials="PG">
    <w:p w14:paraId="799409CF" w14:textId="7666A927" w:rsidR="00543E33" w:rsidRDefault="00543E33">
      <w:pPr>
        <w:pStyle w:val="CommentText"/>
      </w:pPr>
      <w:r>
        <w:rPr>
          <w:rStyle w:val="CommentReference"/>
        </w:rPr>
        <w:annotationRef/>
      </w:r>
      <w:r>
        <w:t>Add security</w:t>
      </w:r>
    </w:p>
  </w:comment>
  <w:comment w:id="324" w:author="Peter Gröschke" w:date="2022-10-02T13:45:00Z" w:initials="PG">
    <w:p w14:paraId="399C2437" w14:textId="0B2084D1" w:rsidR="00DC33FB" w:rsidRDefault="00DC33FB">
      <w:pPr>
        <w:pStyle w:val="CommentText"/>
      </w:pPr>
      <w:r>
        <w:rPr>
          <w:rStyle w:val="CommentReference"/>
        </w:rPr>
        <w:annotationRef/>
      </w:r>
      <w:r>
        <w:t xml:space="preserve">Source! And show me which new 5G networks run on IPv4 and I show you a ton that uses IPv6. What you need to distinguish: the pressure on operators to go IPv6 is much higher than for slowly growing enterprise networks. They need just their web pages accessible through IPv6, and then they are basically done. This is why AWS, Google, Tencent, … pay top dollar for public IPv4 addresses, because enterprises </w:t>
      </w:r>
      <w:r w:rsidR="00543E33">
        <w:t>(NOT ISP) stay on IPv4.</w:t>
      </w:r>
    </w:p>
  </w:comment>
  <w:comment w:id="326" w:author="Peter Gröschke" w:date="2022-10-02T13:49:00Z" w:initials="PG">
    <w:p w14:paraId="5B742817" w14:textId="42AD5543" w:rsidR="00543E33" w:rsidRDefault="00543E33">
      <w:pPr>
        <w:pStyle w:val="CommentText"/>
      </w:pPr>
      <w:r>
        <w:rPr>
          <w:rStyle w:val="CommentReference"/>
        </w:rPr>
        <w:annotationRef/>
      </w:r>
      <w:r>
        <w:t>Anything that specifically states that? Then a source! Or were applications like SDN-IP added to the ONOS portfolio to allow for an easy interconnection using the standard BGPv4 protocol (RFC 4271 and others)</w:t>
      </w:r>
    </w:p>
  </w:comment>
  <w:comment w:id="343" w:author="Peter Gröschke" w:date="2022-10-02T14:05:00Z" w:initials="PG">
    <w:p w14:paraId="02E3DABC" w14:textId="392CC1C3" w:rsidR="00761F26" w:rsidRDefault="00761F26">
      <w:pPr>
        <w:pStyle w:val="CommentText"/>
      </w:pPr>
      <w:r>
        <w:rPr>
          <w:rStyle w:val="CommentReference"/>
        </w:rPr>
        <w:annotationRef/>
      </w:r>
      <w:r>
        <w:t>Maybe a graph of the BGP network with i- and e-BGP would be helpful</w:t>
      </w:r>
    </w:p>
  </w:comment>
  <w:comment w:id="354" w:author="Peter Gröschke" w:date="2022-10-02T14:09:00Z" w:initials="PG">
    <w:p w14:paraId="278AA71E" w14:textId="7C9D30D3" w:rsidR="00D71FBC" w:rsidRDefault="00D71FBC">
      <w:pPr>
        <w:pStyle w:val="CommentText"/>
      </w:pPr>
      <w:r>
        <w:rPr>
          <w:rStyle w:val="CommentReference"/>
        </w:rPr>
        <w:annotationRef/>
      </w:r>
      <w:r>
        <w:t>What does it do? Why is it needed? Is it needed?</w:t>
      </w:r>
    </w:p>
  </w:comment>
  <w:comment w:id="363" w:author="Peter Gröschke" w:date="2022-10-02T14:14:00Z" w:initials="PG">
    <w:p w14:paraId="04139CD9" w14:textId="2D4628F2" w:rsidR="00D71FBC" w:rsidRDefault="00D71FBC">
      <w:pPr>
        <w:pStyle w:val="CommentText"/>
      </w:pPr>
      <w:r>
        <w:rPr>
          <w:rStyle w:val="CommentReference"/>
        </w:rPr>
        <w:annotationRef/>
      </w:r>
      <w:r>
        <w:t>In the pictures before, where do I find 1.1.1.1 … 4.4.4.4? Which router is 192.168.122.35? What is with the 50.0.0.0/24 network? Again, this screenshot leaves more questions open than it answers!</w:t>
      </w:r>
    </w:p>
  </w:comment>
  <w:comment w:id="368" w:author="Peter Gröschke" w:date="2022-10-02T14:23:00Z" w:initials="PG">
    <w:p w14:paraId="2530C929" w14:textId="3ED6DDEA" w:rsidR="00E817DF" w:rsidRDefault="00E817DF">
      <w:pPr>
        <w:pStyle w:val="CommentText"/>
      </w:pPr>
      <w:r>
        <w:rPr>
          <w:rStyle w:val="CommentReference"/>
        </w:rPr>
        <w:annotationRef/>
      </w:r>
      <w:r>
        <w:t>Anything to observe about the different priorities?</w:t>
      </w:r>
    </w:p>
  </w:comment>
  <w:comment w:id="378" w:author="Peter Gröschke" w:date="2022-10-02T14:25:00Z" w:initials="PG">
    <w:p w14:paraId="639B4380" w14:textId="2434E192" w:rsidR="00E817DF" w:rsidRDefault="00E817DF">
      <w:pPr>
        <w:pStyle w:val="CommentText"/>
      </w:pPr>
      <w:r>
        <w:rPr>
          <w:rStyle w:val="CommentReference"/>
        </w:rPr>
        <w:annotationRef/>
      </w:r>
      <w:r>
        <w:t>Is there a data base for the intents? Is it central? Or does every Leader, active or not, learn the data base?</w:t>
      </w:r>
    </w:p>
  </w:comment>
  <w:comment w:id="395" w:author="Peter Gröschke" w:date="2022-10-02T14:32:00Z" w:initials="PG">
    <w:p w14:paraId="7CB2D75E" w14:textId="68200D25" w:rsidR="00EC058E" w:rsidRDefault="00EC058E">
      <w:pPr>
        <w:pStyle w:val="CommentText"/>
      </w:pPr>
      <w:r>
        <w:rPr>
          <w:rStyle w:val="CommentReference"/>
        </w:rPr>
        <w:annotationRef/>
      </w:r>
      <w:r>
        <w:t>Why is this called registry, not “data base”? Any reason?</w:t>
      </w:r>
    </w:p>
  </w:comment>
  <w:comment w:id="418" w:author="Peter Gröschke" w:date="2022-10-02T14:37:00Z" w:initials="PG">
    <w:p w14:paraId="22769C66" w14:textId="5DB32A54" w:rsidR="00EC058E" w:rsidRDefault="00EC058E">
      <w:pPr>
        <w:pStyle w:val="CommentText"/>
      </w:pPr>
      <w:r>
        <w:rPr>
          <w:rStyle w:val="CommentReference"/>
        </w:rPr>
        <w:annotationRef/>
      </w:r>
      <w:r>
        <w:t>Source?</w:t>
      </w:r>
    </w:p>
  </w:comment>
  <w:comment w:id="431" w:author="Peter Gröschke" w:date="2022-10-02T14:56:00Z" w:initials="PG">
    <w:p w14:paraId="7D4EAD9B" w14:textId="77777777" w:rsidR="009E3639" w:rsidRDefault="009E3639">
      <w:pPr>
        <w:pStyle w:val="CommentText"/>
      </w:pPr>
      <w:r>
        <w:rPr>
          <w:rStyle w:val="CommentReference"/>
        </w:rPr>
        <w:annotationRef/>
      </w:r>
      <w:r>
        <w:t>Here you state that security is of utmost importance, yet you did not take security into account in any of the use cases. What would that tell me about the worth of the thesis?</w:t>
      </w:r>
    </w:p>
    <w:p w14:paraId="62FFBEC9" w14:textId="77777777" w:rsidR="009E3639" w:rsidRDefault="009E3639">
      <w:pPr>
        <w:pStyle w:val="CommentText"/>
      </w:pPr>
    </w:p>
    <w:p w14:paraId="5503210F" w14:textId="095A0AD8" w:rsidR="009E3639" w:rsidRDefault="009E3639">
      <w:pPr>
        <w:pStyle w:val="CommentText"/>
      </w:pPr>
      <w:r>
        <w:t xml:space="preserve">Try to reword it in such a way that you looked at the side of performance and </w:t>
      </w:r>
      <w:r w:rsidR="0033755C">
        <w:t>possibilities</w:t>
      </w:r>
      <w:r>
        <w:t xml:space="preserve"> and that SDN security research is under way to fill this gap as well as some other research questions are being tackled right now</w:t>
      </w:r>
    </w:p>
  </w:comment>
  <w:comment w:id="434" w:author="Peter Gröschke" w:date="2022-10-02T14:59:00Z" w:initials="PG">
    <w:p w14:paraId="40A049DF" w14:textId="371D74CD" w:rsidR="00B11AB9" w:rsidRDefault="00B11AB9">
      <w:pPr>
        <w:pStyle w:val="CommentText"/>
      </w:pPr>
      <w:r>
        <w:rPr>
          <w:rStyle w:val="CommentReference"/>
        </w:rPr>
        <w:annotationRef/>
      </w:r>
      <w:r>
        <w:t xml:space="preserve">See if you can format as left-aligned rather than block. </w:t>
      </w:r>
    </w:p>
  </w:comment>
  <w:comment w:id="436" w:author="Peter Gröschke" w:date="2022-10-02T15:00:00Z" w:initials="PG">
    <w:p w14:paraId="7517EC69" w14:textId="23F3BC53" w:rsidR="007A6278" w:rsidRDefault="007A6278">
      <w:pPr>
        <w:pStyle w:val="CommentText"/>
      </w:pPr>
      <w:r>
        <w:rPr>
          <w:rStyle w:val="CommentReference"/>
        </w:rPr>
        <w:annotationRef/>
      </w:r>
      <w:r>
        <w:t>Why not use two columns?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31D6B88" w15:done="0"/>
  <w15:commentEx w15:paraId="2AF8CF5D" w15:done="0"/>
  <w15:commentEx w15:paraId="404D8F23" w15:done="0"/>
  <w15:commentEx w15:paraId="49C8A593" w15:done="0"/>
  <w15:commentEx w15:paraId="5C338A9B" w15:done="0"/>
  <w15:commentEx w15:paraId="41563D6A" w15:done="0"/>
  <w15:commentEx w15:paraId="17BAAEC2" w15:done="0"/>
  <w15:commentEx w15:paraId="169BEAAB" w15:done="0"/>
  <w15:commentEx w15:paraId="3B92DC39" w15:done="0"/>
  <w15:commentEx w15:paraId="70FB0354" w15:done="0"/>
  <w15:commentEx w15:paraId="78DAEEB1" w15:done="0"/>
  <w15:commentEx w15:paraId="14632512" w15:done="0"/>
  <w15:commentEx w15:paraId="0F217F42" w15:done="0"/>
  <w15:commentEx w15:paraId="3DEF3922" w15:done="0"/>
  <w15:commentEx w15:paraId="32E1BD75" w15:done="0"/>
  <w15:commentEx w15:paraId="0FC3B8E1" w15:done="0"/>
  <w15:commentEx w15:paraId="78C68738" w15:done="0"/>
  <w15:commentEx w15:paraId="19A506A2" w15:done="0"/>
  <w15:commentEx w15:paraId="26F6E21F" w15:done="0"/>
  <w15:commentEx w15:paraId="326494EC" w15:done="0"/>
  <w15:commentEx w15:paraId="7B87749F" w15:done="0"/>
  <w15:commentEx w15:paraId="4DD579CA" w15:done="0"/>
  <w15:commentEx w15:paraId="1B202061" w15:done="0"/>
  <w15:commentEx w15:paraId="757BB553" w15:done="0"/>
  <w15:commentEx w15:paraId="288B49AB" w15:done="0"/>
  <w15:commentEx w15:paraId="19E784DD" w15:done="0"/>
  <w15:commentEx w15:paraId="7FF78589" w15:done="0"/>
  <w15:commentEx w15:paraId="094A907E" w15:done="0"/>
  <w15:commentEx w15:paraId="5EAD6099" w15:done="0"/>
  <w15:commentEx w15:paraId="438EA88D" w15:done="0"/>
  <w15:commentEx w15:paraId="6D15E4BE" w15:done="0"/>
  <w15:commentEx w15:paraId="483BB32C" w15:done="0"/>
  <w15:commentEx w15:paraId="7EC84B6C" w15:done="0"/>
  <w15:commentEx w15:paraId="1533069B" w15:done="0"/>
  <w15:commentEx w15:paraId="2A91896F" w15:done="0"/>
  <w15:commentEx w15:paraId="3BE8B32D" w15:done="0"/>
  <w15:commentEx w15:paraId="30E77CAE" w15:done="0"/>
  <w15:commentEx w15:paraId="799409CF" w15:done="0"/>
  <w15:commentEx w15:paraId="399C2437" w15:done="0"/>
  <w15:commentEx w15:paraId="5B742817" w15:done="0"/>
  <w15:commentEx w15:paraId="02E3DABC" w15:done="0"/>
  <w15:commentEx w15:paraId="278AA71E" w15:done="0"/>
  <w15:commentEx w15:paraId="04139CD9" w15:done="0"/>
  <w15:commentEx w15:paraId="2530C929" w15:done="0"/>
  <w15:commentEx w15:paraId="639B4380" w15:done="0"/>
  <w15:commentEx w15:paraId="7CB2D75E" w15:done="0"/>
  <w15:commentEx w15:paraId="22769C66" w15:done="0"/>
  <w15:commentEx w15:paraId="5503210F" w15:done="0"/>
  <w15:commentEx w15:paraId="40A049DF" w15:done="0"/>
  <w15:commentEx w15:paraId="7517EC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02AF7" w16cex:dateUtc="2022-09-29T12:32:00Z"/>
  <w16cex:commentExtensible w16cex:durableId="26E02B1C" w16cex:dateUtc="2022-09-29T12:33:00Z"/>
  <w16cex:commentExtensible w16cex:durableId="26E02B30" w16cex:dateUtc="2022-09-29T12:33:00Z"/>
  <w16cex:commentExtensible w16cex:durableId="26E02B64" w16cex:dateUtc="2022-09-29T12:34:00Z"/>
  <w16cex:commentExtensible w16cex:durableId="26E04CD2" w16cex:dateUtc="2022-09-29T14:56:00Z"/>
  <w16cex:commentExtensible w16cex:durableId="26E04D3E" w16cex:dateUtc="2022-09-29T14:58:00Z"/>
  <w16cex:commentExtensible w16cex:durableId="26E02C46" w16cex:dateUtc="2022-09-29T12:37:00Z"/>
  <w16cex:commentExtensible w16cex:durableId="26E02C63" w16cex:dateUtc="2022-09-29T12:38:00Z"/>
  <w16cex:commentExtensible w16cex:durableId="26E02F23" w16cex:dateUtc="2022-09-29T12:50:00Z"/>
  <w16cex:commentExtensible w16cex:durableId="26E0309F" w16cex:dateUtc="2022-09-29T12:56:00Z"/>
  <w16cex:commentExtensible w16cex:durableId="26E055C6" w16cex:dateUtc="2022-09-29T15:35:00Z"/>
  <w16cex:commentExtensible w16cex:durableId="26E06315" w16cex:dateUtc="2022-09-29T16:31:00Z"/>
  <w16cex:commentExtensible w16cex:durableId="26E07288" w16cex:dateUtc="2022-09-29T17:37:00Z"/>
  <w16cex:commentExtensible w16cex:durableId="26E07551" w16cex:dateUtc="2022-09-29T17:49:00Z"/>
  <w16cex:commentExtensible w16cex:durableId="26E07CD3" w16cex:dateUtc="2022-09-29T18:21:00Z"/>
  <w16cex:commentExtensible w16cex:durableId="26E14A09" w16cex:dateUtc="2022-09-30T08:57:00Z"/>
  <w16cex:commentExtensible w16cex:durableId="26E14CF0" w16cex:dateUtc="2022-09-30T09:09:00Z"/>
  <w16cex:commentExtensible w16cex:durableId="26E196E2" w16cex:dateUtc="2022-09-30T14:25:00Z"/>
  <w16cex:commentExtensible w16cex:durableId="26E1A0CE" w16cex:dateUtc="2022-09-30T15:07:00Z"/>
  <w16cex:commentExtensible w16cex:durableId="26E1A1AA" w16cex:dateUtc="2022-09-30T15:11:00Z"/>
  <w16cex:commentExtensible w16cex:durableId="26E1A1EA" w16cex:dateUtc="2022-09-30T15:12:00Z"/>
  <w16cex:commentExtensible w16cex:durableId="26E1A4C3" w16cex:dateUtc="2022-09-30T15:24:00Z"/>
  <w16cex:commentExtensible w16cex:durableId="26E1A512" w16cex:dateUtc="2022-09-30T15:25:00Z"/>
  <w16cex:commentExtensible w16cex:durableId="26E1A622" w16cex:dateUtc="2022-09-30T15:30:00Z"/>
  <w16cex:commentExtensible w16cex:durableId="26E1A657" w16cex:dateUtc="2022-09-30T15:31:00Z"/>
  <w16cex:commentExtensible w16cex:durableId="26E1A68B" w16cex:dateUtc="2022-09-30T15:31:00Z"/>
  <w16cex:commentExtensible w16cex:durableId="26E1A6AC" w16cex:dateUtc="2022-09-30T15:32:00Z"/>
  <w16cex:commentExtensible w16cex:durableId="26E3FA18" w16cex:dateUtc="2022-10-02T09:52:00Z"/>
  <w16cex:commentExtensible w16cex:durableId="26E3FABD" w16cex:dateUtc="2022-10-02T09:55:00Z"/>
  <w16cex:commentExtensible w16cex:durableId="26E3FD12" w16cex:dateUtc="2022-10-02T10:05:00Z"/>
  <w16cex:commentExtensible w16cex:durableId="26E3FDFD" w16cex:dateUtc="2022-10-02T10:09:00Z"/>
  <w16cex:commentExtensible w16cex:durableId="26E4012E" w16cex:dateUtc="2022-10-02T10:23:00Z"/>
  <w16cex:commentExtensible w16cex:durableId="26E4058F" w16cex:dateUtc="2022-10-02T10:41:00Z"/>
  <w16cex:commentExtensible w16cex:durableId="26E4091B" w16cex:dateUtc="2022-10-02T10:56:00Z"/>
  <w16cex:commentExtensible w16cex:durableId="26E40960" w16cex:dateUtc="2022-10-02T10:58:00Z"/>
  <w16cex:commentExtensible w16cex:durableId="26E40A6D" w16cex:dateUtc="2022-10-02T11:02:00Z"/>
  <w16cex:commentExtensible w16cex:durableId="26E41431" w16cex:dateUtc="2022-10-02T11:44:00Z"/>
  <w16cex:commentExtensible w16cex:durableId="26E41547" w16cex:dateUtc="2022-10-02T11:48:00Z"/>
  <w16cex:commentExtensible w16cex:durableId="26E4148F" w16cex:dateUtc="2022-10-02T11:45:00Z"/>
  <w16cex:commentExtensible w16cex:durableId="26E41563" w16cex:dateUtc="2022-10-02T11:49:00Z"/>
  <w16cex:commentExtensible w16cex:durableId="26E4190C" w16cex:dateUtc="2022-10-02T12:05:00Z"/>
  <w16cex:commentExtensible w16cex:durableId="26E41A1F" w16cex:dateUtc="2022-10-02T12:09:00Z"/>
  <w16cex:commentExtensible w16cex:durableId="26E41B63" w16cex:dateUtc="2022-10-02T12:14:00Z"/>
  <w16cex:commentExtensible w16cex:durableId="26E41D59" w16cex:dateUtc="2022-10-02T12:23:00Z"/>
  <w16cex:commentExtensible w16cex:durableId="26E41DEE" w16cex:dateUtc="2022-10-02T12:25:00Z"/>
  <w16cex:commentExtensible w16cex:durableId="26E41F99" w16cex:dateUtc="2022-10-02T12:32:00Z"/>
  <w16cex:commentExtensible w16cex:durableId="26E420C5" w16cex:dateUtc="2022-10-02T12:37:00Z"/>
  <w16cex:commentExtensible w16cex:durableId="26E42537" w16cex:dateUtc="2022-10-02T12:56:00Z"/>
  <w16cex:commentExtensible w16cex:durableId="26E425E3" w16cex:dateUtc="2022-10-02T12:59:00Z"/>
  <w16cex:commentExtensible w16cex:durableId="26E42613" w16cex:dateUtc="2022-10-02T13: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1D6B88" w16cid:durableId="26E02AF7"/>
  <w16cid:commentId w16cid:paraId="2AF8CF5D" w16cid:durableId="26E02B1C"/>
  <w16cid:commentId w16cid:paraId="404D8F23" w16cid:durableId="26E02B30"/>
  <w16cid:commentId w16cid:paraId="49C8A593" w16cid:durableId="26E02B64"/>
  <w16cid:commentId w16cid:paraId="5C338A9B" w16cid:durableId="26E04CD2"/>
  <w16cid:commentId w16cid:paraId="41563D6A" w16cid:durableId="26E04D3E"/>
  <w16cid:commentId w16cid:paraId="17BAAEC2" w16cid:durableId="26E02C46"/>
  <w16cid:commentId w16cid:paraId="169BEAAB" w16cid:durableId="26E02C63"/>
  <w16cid:commentId w16cid:paraId="3B92DC39" w16cid:durableId="26E02F23"/>
  <w16cid:commentId w16cid:paraId="70FB0354" w16cid:durableId="26E0309F"/>
  <w16cid:commentId w16cid:paraId="78DAEEB1" w16cid:durableId="26E055C6"/>
  <w16cid:commentId w16cid:paraId="14632512" w16cid:durableId="26E06315"/>
  <w16cid:commentId w16cid:paraId="0F217F42" w16cid:durableId="26E07288"/>
  <w16cid:commentId w16cid:paraId="3DEF3922" w16cid:durableId="26E07551"/>
  <w16cid:commentId w16cid:paraId="32E1BD75" w16cid:durableId="26E07CD3"/>
  <w16cid:commentId w16cid:paraId="0FC3B8E1" w16cid:durableId="26E14A09"/>
  <w16cid:commentId w16cid:paraId="78C68738" w16cid:durableId="26E14CF0"/>
  <w16cid:commentId w16cid:paraId="19A506A2" w16cid:durableId="26E196E2"/>
  <w16cid:commentId w16cid:paraId="26F6E21F" w16cid:durableId="26E1A0CE"/>
  <w16cid:commentId w16cid:paraId="326494EC" w16cid:durableId="26E1A1AA"/>
  <w16cid:commentId w16cid:paraId="7B87749F" w16cid:durableId="26E1A1EA"/>
  <w16cid:commentId w16cid:paraId="4DD579CA" w16cid:durableId="26E1A4C3"/>
  <w16cid:commentId w16cid:paraId="1B202061" w16cid:durableId="26E1A512"/>
  <w16cid:commentId w16cid:paraId="757BB553" w16cid:durableId="26E1A622"/>
  <w16cid:commentId w16cid:paraId="288B49AB" w16cid:durableId="26E1A657"/>
  <w16cid:commentId w16cid:paraId="19E784DD" w16cid:durableId="26E1A68B"/>
  <w16cid:commentId w16cid:paraId="7FF78589" w16cid:durableId="26E1A6AC"/>
  <w16cid:commentId w16cid:paraId="094A907E" w16cid:durableId="26E3FA18"/>
  <w16cid:commentId w16cid:paraId="5EAD6099" w16cid:durableId="26E3FABD"/>
  <w16cid:commentId w16cid:paraId="438EA88D" w16cid:durableId="26E3FD12"/>
  <w16cid:commentId w16cid:paraId="6D15E4BE" w16cid:durableId="26E3FDFD"/>
  <w16cid:commentId w16cid:paraId="483BB32C" w16cid:durableId="26E4012E"/>
  <w16cid:commentId w16cid:paraId="7EC84B6C" w16cid:durableId="26E4058F"/>
  <w16cid:commentId w16cid:paraId="1533069B" w16cid:durableId="26E4091B"/>
  <w16cid:commentId w16cid:paraId="2A91896F" w16cid:durableId="26E40960"/>
  <w16cid:commentId w16cid:paraId="3BE8B32D" w16cid:durableId="26E40A6D"/>
  <w16cid:commentId w16cid:paraId="30E77CAE" w16cid:durableId="26E41431"/>
  <w16cid:commentId w16cid:paraId="799409CF" w16cid:durableId="26E41547"/>
  <w16cid:commentId w16cid:paraId="399C2437" w16cid:durableId="26E4148F"/>
  <w16cid:commentId w16cid:paraId="5B742817" w16cid:durableId="26E41563"/>
  <w16cid:commentId w16cid:paraId="02E3DABC" w16cid:durableId="26E4190C"/>
  <w16cid:commentId w16cid:paraId="278AA71E" w16cid:durableId="26E41A1F"/>
  <w16cid:commentId w16cid:paraId="04139CD9" w16cid:durableId="26E41B63"/>
  <w16cid:commentId w16cid:paraId="2530C929" w16cid:durableId="26E41D59"/>
  <w16cid:commentId w16cid:paraId="639B4380" w16cid:durableId="26E41DEE"/>
  <w16cid:commentId w16cid:paraId="7CB2D75E" w16cid:durableId="26E41F99"/>
  <w16cid:commentId w16cid:paraId="22769C66" w16cid:durableId="26E420C5"/>
  <w16cid:commentId w16cid:paraId="5503210F" w16cid:durableId="26E42537"/>
  <w16cid:commentId w16cid:paraId="40A049DF" w16cid:durableId="26E425E3"/>
  <w16cid:commentId w16cid:paraId="7517EC69" w16cid:durableId="26E426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55F13" w14:textId="77777777" w:rsidR="00B17697" w:rsidRDefault="00B17697">
      <w:r>
        <w:separator/>
      </w:r>
    </w:p>
  </w:endnote>
  <w:endnote w:type="continuationSeparator" w:id="0">
    <w:p w14:paraId="4E003599" w14:textId="77777777" w:rsidR="00B17697" w:rsidRDefault="00B176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63467"/>
      <w:docPartObj>
        <w:docPartGallery w:val="Page Numbers (Bottom of Page)"/>
        <w:docPartUnique/>
      </w:docPartObj>
    </w:sdtPr>
    <w:sdtEndPr>
      <w:rPr>
        <w:noProof/>
      </w:rPr>
    </w:sdtEndPr>
    <w:sdtContent>
      <w:p w14:paraId="1C69EE9F" w14:textId="05B16568" w:rsidR="00AF3DA8" w:rsidRDefault="00AF3D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4ADCE" w14:textId="79597D57" w:rsidR="00D441BB" w:rsidRDefault="00D441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33860"/>
      <w:docPartObj>
        <w:docPartGallery w:val="Page Numbers (Bottom of Page)"/>
        <w:docPartUnique/>
      </w:docPartObj>
    </w:sdtPr>
    <w:sdtEndPr>
      <w:rPr>
        <w:noProof/>
      </w:rPr>
    </w:sdtEndPr>
    <w:sdtContent>
      <w:p w14:paraId="1718D8C9" w14:textId="28EF5922" w:rsidR="00403BD6" w:rsidRDefault="00403B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3B8138" w14:textId="77777777" w:rsidR="00403BD6" w:rsidRDefault="00403B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C1BD5" w14:textId="77777777" w:rsidR="00B17697" w:rsidRDefault="00B17697">
      <w:r>
        <w:separator/>
      </w:r>
    </w:p>
  </w:footnote>
  <w:footnote w:type="continuationSeparator" w:id="0">
    <w:p w14:paraId="384FFB0D" w14:textId="77777777" w:rsidR="00B17697" w:rsidRDefault="00B176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98149F6"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39BE" w14:textId="6E3F7006" w:rsidR="00A64082" w:rsidRPr="009470BC" w:rsidRDefault="00A64082" w:rsidP="009470BC">
    <w:pPr>
      <w:pStyle w:val="Header"/>
    </w:pPr>
    <w:r>
      <w:rPr>
        <w:lang w:val="en-US"/>
      </w:rPr>
      <w:t>5. Summary and Perspectives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46FB" w14:textId="31094124" w:rsidR="005629B1" w:rsidRPr="000A59F7" w:rsidRDefault="005629B1" w:rsidP="000A59F7">
    <w:pPr>
      <w:pStyle w:val="Header"/>
      <w:rPr>
        <w:lang w:val="en-US"/>
      </w:rPr>
    </w:pPr>
    <w:r>
      <w:rPr>
        <w:lang w:val="en-US"/>
      </w:rPr>
      <w:t>5. Summary and Perspectives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A0B6" w14:textId="310EACFC" w:rsidR="005629B1" w:rsidRPr="009470BC" w:rsidRDefault="005629B1" w:rsidP="009470BC">
    <w:pPr>
      <w:pStyle w:val="Header"/>
    </w:pPr>
    <w:r>
      <w:rPr>
        <w:lang w:val="en-US"/>
      </w:rPr>
      <w:t>6. Abbreviations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6E8A" w14:textId="77777777" w:rsidR="005629B1" w:rsidRPr="000A59F7" w:rsidRDefault="005629B1" w:rsidP="000A59F7">
    <w:pPr>
      <w:pStyle w:val="Header"/>
      <w:rPr>
        <w:lang w:val="en-US"/>
      </w:rPr>
    </w:pPr>
    <w:r>
      <w:rPr>
        <w:lang w:val="en-US"/>
      </w:rPr>
      <w:t>6. Abbreviations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855F" w14:textId="108C6E93" w:rsidR="005629B1" w:rsidRPr="009470BC" w:rsidRDefault="005629B1" w:rsidP="009470BC">
    <w:pPr>
      <w:pStyle w:val="Header"/>
    </w:pPr>
    <w:r>
      <w:rPr>
        <w:lang w:val="en-US"/>
      </w:rPr>
      <w:t>7. References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175B" w14:textId="745024DD" w:rsidR="005629B1" w:rsidRPr="000A59F7" w:rsidRDefault="005629B1" w:rsidP="000A59F7">
    <w:pPr>
      <w:pStyle w:val="Header"/>
      <w:rPr>
        <w:lang w:val="en-US"/>
      </w:rPr>
    </w:pPr>
    <w:r>
      <w:rPr>
        <w:lang w:val="en-US"/>
      </w:rPr>
      <w:t>7. References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B654" w14:textId="7D8B36E1" w:rsidR="005629B1" w:rsidRPr="005629B1" w:rsidRDefault="005629B1" w:rsidP="005629B1">
    <w:pPr>
      <w:pStyle w:val="Header"/>
    </w:pPr>
    <w:r>
      <w:rPr>
        <w:lang w:val="en-US"/>
      </w:rPr>
      <w:t>8. Appendix</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48C5" w14:textId="6324ABFD" w:rsidR="005629B1" w:rsidRPr="000A59F7" w:rsidRDefault="005629B1" w:rsidP="000A59F7">
    <w:pPr>
      <w:pStyle w:val="Header"/>
      <w:rPr>
        <w:lang w:val="en-US"/>
      </w:rPr>
    </w:pPr>
    <w:r>
      <w:rPr>
        <w:lang w:val="en-US"/>
      </w:rPr>
      <w:t>8. 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5A0D" w14:textId="3B6A619B" w:rsidR="000A59F7" w:rsidRDefault="00901EBF" w:rsidP="00901EBF">
    <w:pPr>
      <w:pStyle w:val="Header"/>
      <w:tabs>
        <w:tab w:val="clear" w:pos="7513"/>
        <w:tab w:val="left" w:pos="2659"/>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9CAFB" w14:textId="77777777" w:rsidR="002E6CCA" w:rsidRDefault="002E6CCA">
    <w:pPr>
      <w:pStyle w:val="Header"/>
    </w:pPr>
    <w:r>
      <w:rPr>
        <w:lang w:val="en-US"/>
      </w:rPr>
      <w:t>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B04B" w14:textId="4CDF19E3" w:rsidR="000A59F7" w:rsidRPr="00C46279" w:rsidRDefault="000A59F7" w:rsidP="000A59F7">
    <w:pPr>
      <w:pStyle w:val="Header"/>
      <w:rPr>
        <w:lang w:val="en-US"/>
      </w:rPr>
    </w:pPr>
    <w:r>
      <w:rPr>
        <w:lang w:val="en-US"/>
      </w:rPr>
      <w:t>2. Theoretical Background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5FDF5" w14:textId="1A2AD418" w:rsidR="00901EBF" w:rsidRDefault="00901EBF" w:rsidP="00901EBF">
    <w:pPr>
      <w:pStyle w:val="Header"/>
      <w:tabs>
        <w:tab w:val="clear" w:pos="7513"/>
        <w:tab w:val="left" w:pos="2659"/>
      </w:tabs>
    </w:pPr>
    <w:r>
      <w:t>2. Theoretical Background</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9726" w14:textId="070B9943" w:rsidR="009470BC" w:rsidRPr="009470BC" w:rsidRDefault="009470BC" w:rsidP="009470BC">
    <w:pPr>
      <w:pStyle w:val="Header"/>
    </w:pPr>
    <w:r>
      <w:rPr>
        <w:lang w:val="en-US"/>
      </w:rPr>
      <w:t>3. Requirements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CC9BA" w14:textId="37BBC558" w:rsidR="000A59F7" w:rsidRPr="000A59F7" w:rsidRDefault="009470BC" w:rsidP="000A59F7">
    <w:pPr>
      <w:pStyle w:val="Header"/>
      <w:rPr>
        <w:lang w:val="en-US"/>
      </w:rPr>
    </w:pPr>
    <w:r>
      <w:rPr>
        <w:lang w:val="en-US"/>
      </w:rPr>
      <w:t>3. Requirements Analysis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16009" w14:textId="6F1E7726" w:rsidR="009470BC" w:rsidRPr="009470BC" w:rsidRDefault="002C009B" w:rsidP="009470BC">
    <w:pPr>
      <w:pStyle w:val="Header"/>
    </w:pPr>
    <w:r>
      <w:rPr>
        <w:lang w:val="en-US"/>
      </w:rPr>
      <w:t>4. Realization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DB17" w14:textId="1AA623DE" w:rsidR="009470BC" w:rsidRPr="000A59F7" w:rsidRDefault="009470BC" w:rsidP="000A59F7">
    <w:pPr>
      <w:pStyle w:val="Header"/>
      <w:rPr>
        <w:lang w:val="en-US"/>
      </w:rPr>
    </w:pPr>
    <w:r>
      <w:rPr>
        <w:lang w:val="en-US"/>
      </w:rPr>
      <w:t>4. Realization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73721F"/>
    <w:multiLevelType w:val="hybridMultilevel"/>
    <w:tmpl w:val="8290450A"/>
    <w:lvl w:ilvl="0" w:tplc="DFE2704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1"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834104392">
    <w:abstractNumId w:val="30"/>
  </w:num>
  <w:num w:numId="2" w16cid:durableId="2019574242">
    <w:abstractNumId w:val="3"/>
  </w:num>
  <w:num w:numId="3" w16cid:durableId="1689721897">
    <w:abstractNumId w:val="20"/>
  </w:num>
  <w:num w:numId="4" w16cid:durableId="891581463">
    <w:abstractNumId w:val="24"/>
  </w:num>
  <w:num w:numId="5" w16cid:durableId="956331743">
    <w:abstractNumId w:val="23"/>
  </w:num>
  <w:num w:numId="6" w16cid:durableId="1997342033">
    <w:abstractNumId w:val="31"/>
  </w:num>
  <w:num w:numId="7" w16cid:durableId="1730105752">
    <w:abstractNumId w:val="0"/>
  </w:num>
  <w:num w:numId="8" w16cid:durableId="637227826">
    <w:abstractNumId w:val="19"/>
  </w:num>
  <w:num w:numId="9" w16cid:durableId="1733577962">
    <w:abstractNumId w:val="28"/>
  </w:num>
  <w:num w:numId="10" w16cid:durableId="125971222">
    <w:abstractNumId w:val="6"/>
  </w:num>
  <w:num w:numId="11" w16cid:durableId="464929579">
    <w:abstractNumId w:val="10"/>
  </w:num>
  <w:num w:numId="12" w16cid:durableId="15663134">
    <w:abstractNumId w:val="11"/>
  </w:num>
  <w:num w:numId="13" w16cid:durableId="1503928839">
    <w:abstractNumId w:val="15"/>
  </w:num>
  <w:num w:numId="14" w16cid:durableId="655497011">
    <w:abstractNumId w:val="2"/>
  </w:num>
  <w:num w:numId="15" w16cid:durableId="1396471770">
    <w:abstractNumId w:val="13"/>
  </w:num>
  <w:num w:numId="16" w16cid:durableId="1257321278">
    <w:abstractNumId w:val="27"/>
  </w:num>
  <w:num w:numId="17" w16cid:durableId="977301959">
    <w:abstractNumId w:val="29"/>
  </w:num>
  <w:num w:numId="18" w16cid:durableId="1774471237">
    <w:abstractNumId w:val="22"/>
  </w:num>
  <w:num w:numId="19" w16cid:durableId="1413435255">
    <w:abstractNumId w:val="14"/>
  </w:num>
  <w:num w:numId="20" w16cid:durableId="65806478">
    <w:abstractNumId w:val="25"/>
  </w:num>
  <w:num w:numId="21" w16cid:durableId="106311650">
    <w:abstractNumId w:val="34"/>
  </w:num>
  <w:num w:numId="22" w16cid:durableId="445808203">
    <w:abstractNumId w:val="7"/>
  </w:num>
  <w:num w:numId="23" w16cid:durableId="1341154104">
    <w:abstractNumId w:val="1"/>
  </w:num>
  <w:num w:numId="24" w16cid:durableId="156843143">
    <w:abstractNumId w:val="4"/>
  </w:num>
  <w:num w:numId="25" w16cid:durableId="1448500693">
    <w:abstractNumId w:val="12"/>
  </w:num>
  <w:num w:numId="26" w16cid:durableId="956982115">
    <w:abstractNumId w:val="26"/>
  </w:num>
  <w:num w:numId="27" w16cid:durableId="165176007">
    <w:abstractNumId w:val="32"/>
  </w:num>
  <w:num w:numId="28" w16cid:durableId="840201023">
    <w:abstractNumId w:val="8"/>
  </w:num>
  <w:num w:numId="29" w16cid:durableId="449662798">
    <w:abstractNumId w:val="17"/>
  </w:num>
  <w:num w:numId="30" w16cid:durableId="1391415777">
    <w:abstractNumId w:val="33"/>
  </w:num>
  <w:num w:numId="31" w16cid:durableId="1825656905">
    <w:abstractNumId w:val="9"/>
  </w:num>
  <w:num w:numId="32" w16cid:durableId="525603062">
    <w:abstractNumId w:val="21"/>
  </w:num>
  <w:num w:numId="33" w16cid:durableId="456263714">
    <w:abstractNumId w:val="18"/>
  </w:num>
  <w:num w:numId="34" w16cid:durableId="785470970">
    <w:abstractNumId w:val="16"/>
  </w:num>
  <w:num w:numId="35" w16cid:durableId="1558053915">
    <w:abstractNumId w:val="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er Gröschke">
    <w15:presenceInfo w15:providerId="AD" w15:userId="S::Peter.Groeschke@deutschebahn.com::d1731e88-40bd-43c7-9535-4560d33e80a1"/>
  </w15:person>
  <w15:person w15:author="Harshal Vaze">
    <w15:presenceInfo w15:providerId="None" w15:userId="Harshal Vaz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9DA"/>
    <w:rsid w:val="00000F4D"/>
    <w:rsid w:val="000019A3"/>
    <w:rsid w:val="000020A4"/>
    <w:rsid w:val="00002272"/>
    <w:rsid w:val="00002281"/>
    <w:rsid w:val="00003214"/>
    <w:rsid w:val="00003239"/>
    <w:rsid w:val="00003240"/>
    <w:rsid w:val="00003D1E"/>
    <w:rsid w:val="0000428B"/>
    <w:rsid w:val="00004467"/>
    <w:rsid w:val="00005201"/>
    <w:rsid w:val="000052D9"/>
    <w:rsid w:val="00005616"/>
    <w:rsid w:val="00007B05"/>
    <w:rsid w:val="00011A76"/>
    <w:rsid w:val="00011E61"/>
    <w:rsid w:val="00011F57"/>
    <w:rsid w:val="00011F8C"/>
    <w:rsid w:val="000129E4"/>
    <w:rsid w:val="00013426"/>
    <w:rsid w:val="000135F9"/>
    <w:rsid w:val="00013E08"/>
    <w:rsid w:val="000140F5"/>
    <w:rsid w:val="000144BD"/>
    <w:rsid w:val="00014B6B"/>
    <w:rsid w:val="000151B6"/>
    <w:rsid w:val="0001585D"/>
    <w:rsid w:val="00016231"/>
    <w:rsid w:val="0001757D"/>
    <w:rsid w:val="000175E7"/>
    <w:rsid w:val="00020372"/>
    <w:rsid w:val="00020BAC"/>
    <w:rsid w:val="00021749"/>
    <w:rsid w:val="000221C5"/>
    <w:rsid w:val="000222D0"/>
    <w:rsid w:val="00022B29"/>
    <w:rsid w:val="00022B70"/>
    <w:rsid w:val="000232F4"/>
    <w:rsid w:val="00023634"/>
    <w:rsid w:val="00024498"/>
    <w:rsid w:val="000247F0"/>
    <w:rsid w:val="00024916"/>
    <w:rsid w:val="00024A1A"/>
    <w:rsid w:val="000254A0"/>
    <w:rsid w:val="00025B25"/>
    <w:rsid w:val="0002691A"/>
    <w:rsid w:val="00027391"/>
    <w:rsid w:val="00027633"/>
    <w:rsid w:val="000276F4"/>
    <w:rsid w:val="00030006"/>
    <w:rsid w:val="00030F44"/>
    <w:rsid w:val="000318F7"/>
    <w:rsid w:val="00031C24"/>
    <w:rsid w:val="00032141"/>
    <w:rsid w:val="00032313"/>
    <w:rsid w:val="00033633"/>
    <w:rsid w:val="000343C9"/>
    <w:rsid w:val="00034884"/>
    <w:rsid w:val="00034948"/>
    <w:rsid w:val="00034A15"/>
    <w:rsid w:val="000359AF"/>
    <w:rsid w:val="00035D32"/>
    <w:rsid w:val="00035EA5"/>
    <w:rsid w:val="00036C1C"/>
    <w:rsid w:val="00036F04"/>
    <w:rsid w:val="00036F7F"/>
    <w:rsid w:val="0003755B"/>
    <w:rsid w:val="00040779"/>
    <w:rsid w:val="00040783"/>
    <w:rsid w:val="00041DB5"/>
    <w:rsid w:val="00042FBC"/>
    <w:rsid w:val="00043AD0"/>
    <w:rsid w:val="00043DD8"/>
    <w:rsid w:val="00044140"/>
    <w:rsid w:val="00044266"/>
    <w:rsid w:val="00044CE7"/>
    <w:rsid w:val="00045DB5"/>
    <w:rsid w:val="0004636D"/>
    <w:rsid w:val="000509AD"/>
    <w:rsid w:val="000510BA"/>
    <w:rsid w:val="0005116B"/>
    <w:rsid w:val="0005140E"/>
    <w:rsid w:val="00051527"/>
    <w:rsid w:val="00051DA7"/>
    <w:rsid w:val="000523DA"/>
    <w:rsid w:val="000527FD"/>
    <w:rsid w:val="00052D74"/>
    <w:rsid w:val="00053489"/>
    <w:rsid w:val="00053AE1"/>
    <w:rsid w:val="000549B6"/>
    <w:rsid w:val="000563AA"/>
    <w:rsid w:val="0005669A"/>
    <w:rsid w:val="00056B51"/>
    <w:rsid w:val="00056E1F"/>
    <w:rsid w:val="00056EEA"/>
    <w:rsid w:val="0005700C"/>
    <w:rsid w:val="00057DBF"/>
    <w:rsid w:val="00060BEE"/>
    <w:rsid w:val="00062B53"/>
    <w:rsid w:val="00063D51"/>
    <w:rsid w:val="000649DD"/>
    <w:rsid w:val="00064B0F"/>
    <w:rsid w:val="00064FA0"/>
    <w:rsid w:val="0006530F"/>
    <w:rsid w:val="00065A95"/>
    <w:rsid w:val="000668E5"/>
    <w:rsid w:val="00067444"/>
    <w:rsid w:val="000677AE"/>
    <w:rsid w:val="00067AB3"/>
    <w:rsid w:val="00070FBD"/>
    <w:rsid w:val="000715C2"/>
    <w:rsid w:val="0007169B"/>
    <w:rsid w:val="00071927"/>
    <w:rsid w:val="000720E1"/>
    <w:rsid w:val="000737CF"/>
    <w:rsid w:val="00074147"/>
    <w:rsid w:val="00075524"/>
    <w:rsid w:val="000759F0"/>
    <w:rsid w:val="00076276"/>
    <w:rsid w:val="00076B81"/>
    <w:rsid w:val="00077115"/>
    <w:rsid w:val="00080003"/>
    <w:rsid w:val="00080FCD"/>
    <w:rsid w:val="000811BF"/>
    <w:rsid w:val="0008143C"/>
    <w:rsid w:val="00081638"/>
    <w:rsid w:val="000822AF"/>
    <w:rsid w:val="00082B07"/>
    <w:rsid w:val="00083613"/>
    <w:rsid w:val="00083832"/>
    <w:rsid w:val="00083D03"/>
    <w:rsid w:val="00084664"/>
    <w:rsid w:val="00084E1C"/>
    <w:rsid w:val="00085C95"/>
    <w:rsid w:val="00086409"/>
    <w:rsid w:val="0008704F"/>
    <w:rsid w:val="00090834"/>
    <w:rsid w:val="00092446"/>
    <w:rsid w:val="000927C6"/>
    <w:rsid w:val="00092A9F"/>
    <w:rsid w:val="000931AA"/>
    <w:rsid w:val="000931AD"/>
    <w:rsid w:val="000952DF"/>
    <w:rsid w:val="000956A3"/>
    <w:rsid w:val="00095D06"/>
    <w:rsid w:val="00096238"/>
    <w:rsid w:val="000970AD"/>
    <w:rsid w:val="00097B4D"/>
    <w:rsid w:val="00097DC3"/>
    <w:rsid w:val="000A0079"/>
    <w:rsid w:val="000A023A"/>
    <w:rsid w:val="000A0E65"/>
    <w:rsid w:val="000A1667"/>
    <w:rsid w:val="000A3EDB"/>
    <w:rsid w:val="000A5333"/>
    <w:rsid w:val="000A5706"/>
    <w:rsid w:val="000A58D5"/>
    <w:rsid w:val="000A59F7"/>
    <w:rsid w:val="000A65C0"/>
    <w:rsid w:val="000A6878"/>
    <w:rsid w:val="000A7285"/>
    <w:rsid w:val="000A75D0"/>
    <w:rsid w:val="000A76DA"/>
    <w:rsid w:val="000A76E0"/>
    <w:rsid w:val="000A78C9"/>
    <w:rsid w:val="000A79E3"/>
    <w:rsid w:val="000B0D5D"/>
    <w:rsid w:val="000B1982"/>
    <w:rsid w:val="000B1BD4"/>
    <w:rsid w:val="000B220B"/>
    <w:rsid w:val="000B2518"/>
    <w:rsid w:val="000B3A83"/>
    <w:rsid w:val="000B3D53"/>
    <w:rsid w:val="000B3F7B"/>
    <w:rsid w:val="000B457F"/>
    <w:rsid w:val="000B4B1E"/>
    <w:rsid w:val="000B52D0"/>
    <w:rsid w:val="000B5394"/>
    <w:rsid w:val="000B54F5"/>
    <w:rsid w:val="000B5577"/>
    <w:rsid w:val="000B5A80"/>
    <w:rsid w:val="000B64C0"/>
    <w:rsid w:val="000B6906"/>
    <w:rsid w:val="000B6DE4"/>
    <w:rsid w:val="000B7EED"/>
    <w:rsid w:val="000C0968"/>
    <w:rsid w:val="000C1EC8"/>
    <w:rsid w:val="000C265E"/>
    <w:rsid w:val="000C3748"/>
    <w:rsid w:val="000C398E"/>
    <w:rsid w:val="000C3FC5"/>
    <w:rsid w:val="000C4898"/>
    <w:rsid w:val="000C506B"/>
    <w:rsid w:val="000C5841"/>
    <w:rsid w:val="000C59A4"/>
    <w:rsid w:val="000C5A6F"/>
    <w:rsid w:val="000C5B02"/>
    <w:rsid w:val="000C64C1"/>
    <w:rsid w:val="000C68B4"/>
    <w:rsid w:val="000C6D5A"/>
    <w:rsid w:val="000C6D7C"/>
    <w:rsid w:val="000C73C3"/>
    <w:rsid w:val="000C7C39"/>
    <w:rsid w:val="000C7E2D"/>
    <w:rsid w:val="000D029D"/>
    <w:rsid w:val="000D0ACC"/>
    <w:rsid w:val="000D196F"/>
    <w:rsid w:val="000D22FD"/>
    <w:rsid w:val="000D2EA3"/>
    <w:rsid w:val="000D32EB"/>
    <w:rsid w:val="000D34AB"/>
    <w:rsid w:val="000D3674"/>
    <w:rsid w:val="000D433E"/>
    <w:rsid w:val="000D49E7"/>
    <w:rsid w:val="000D4E2E"/>
    <w:rsid w:val="000D51AC"/>
    <w:rsid w:val="000D5B70"/>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4E06"/>
    <w:rsid w:val="000E5915"/>
    <w:rsid w:val="000E6012"/>
    <w:rsid w:val="000E625C"/>
    <w:rsid w:val="000E6791"/>
    <w:rsid w:val="000E6D2A"/>
    <w:rsid w:val="000E6FC6"/>
    <w:rsid w:val="000F08CE"/>
    <w:rsid w:val="000F0E88"/>
    <w:rsid w:val="000F0F75"/>
    <w:rsid w:val="000F1566"/>
    <w:rsid w:val="000F17A7"/>
    <w:rsid w:val="000F249C"/>
    <w:rsid w:val="000F2C8C"/>
    <w:rsid w:val="000F2CA1"/>
    <w:rsid w:val="000F300D"/>
    <w:rsid w:val="000F3036"/>
    <w:rsid w:val="000F31E9"/>
    <w:rsid w:val="000F426C"/>
    <w:rsid w:val="000F4583"/>
    <w:rsid w:val="000F5024"/>
    <w:rsid w:val="000F5501"/>
    <w:rsid w:val="000F59FE"/>
    <w:rsid w:val="000F5A00"/>
    <w:rsid w:val="000F60B2"/>
    <w:rsid w:val="000F6774"/>
    <w:rsid w:val="000F6DBD"/>
    <w:rsid w:val="000F7057"/>
    <w:rsid w:val="000F7283"/>
    <w:rsid w:val="000F7785"/>
    <w:rsid w:val="000F7953"/>
    <w:rsid w:val="0010075A"/>
    <w:rsid w:val="00101908"/>
    <w:rsid w:val="001028E4"/>
    <w:rsid w:val="00102A4F"/>
    <w:rsid w:val="001036D4"/>
    <w:rsid w:val="00104D10"/>
    <w:rsid w:val="001054AC"/>
    <w:rsid w:val="0010567E"/>
    <w:rsid w:val="001057DF"/>
    <w:rsid w:val="00105C55"/>
    <w:rsid w:val="00110A18"/>
    <w:rsid w:val="00110ADD"/>
    <w:rsid w:val="00110FD0"/>
    <w:rsid w:val="001114FE"/>
    <w:rsid w:val="00111C45"/>
    <w:rsid w:val="00111D66"/>
    <w:rsid w:val="00112094"/>
    <w:rsid w:val="00112611"/>
    <w:rsid w:val="00112B7E"/>
    <w:rsid w:val="001137AA"/>
    <w:rsid w:val="0011398A"/>
    <w:rsid w:val="00113F5C"/>
    <w:rsid w:val="00114200"/>
    <w:rsid w:val="00114F4F"/>
    <w:rsid w:val="00114FC0"/>
    <w:rsid w:val="00115B40"/>
    <w:rsid w:val="00115E07"/>
    <w:rsid w:val="00116AD8"/>
    <w:rsid w:val="00117D00"/>
    <w:rsid w:val="00117D5C"/>
    <w:rsid w:val="00120138"/>
    <w:rsid w:val="001202DF"/>
    <w:rsid w:val="001205C4"/>
    <w:rsid w:val="00121514"/>
    <w:rsid w:val="001230EE"/>
    <w:rsid w:val="00123123"/>
    <w:rsid w:val="0012588C"/>
    <w:rsid w:val="001265CB"/>
    <w:rsid w:val="00126836"/>
    <w:rsid w:val="001301C9"/>
    <w:rsid w:val="00130911"/>
    <w:rsid w:val="00131570"/>
    <w:rsid w:val="001316B8"/>
    <w:rsid w:val="001318E7"/>
    <w:rsid w:val="00131BFE"/>
    <w:rsid w:val="00131C39"/>
    <w:rsid w:val="00131C63"/>
    <w:rsid w:val="001325F6"/>
    <w:rsid w:val="001328FB"/>
    <w:rsid w:val="00133149"/>
    <w:rsid w:val="00133232"/>
    <w:rsid w:val="0013411F"/>
    <w:rsid w:val="00134987"/>
    <w:rsid w:val="00134E26"/>
    <w:rsid w:val="0013509D"/>
    <w:rsid w:val="00135AB9"/>
    <w:rsid w:val="00135DC2"/>
    <w:rsid w:val="001366C2"/>
    <w:rsid w:val="00137473"/>
    <w:rsid w:val="0013765A"/>
    <w:rsid w:val="0014023E"/>
    <w:rsid w:val="0014051D"/>
    <w:rsid w:val="0014120A"/>
    <w:rsid w:val="001416B9"/>
    <w:rsid w:val="00141868"/>
    <w:rsid w:val="00141B09"/>
    <w:rsid w:val="001424A1"/>
    <w:rsid w:val="0014308F"/>
    <w:rsid w:val="001432DE"/>
    <w:rsid w:val="00143C19"/>
    <w:rsid w:val="0014418D"/>
    <w:rsid w:val="001449E4"/>
    <w:rsid w:val="00144AFC"/>
    <w:rsid w:val="001450D7"/>
    <w:rsid w:val="00145E9B"/>
    <w:rsid w:val="00146B3B"/>
    <w:rsid w:val="001472DC"/>
    <w:rsid w:val="0015026F"/>
    <w:rsid w:val="0015076E"/>
    <w:rsid w:val="00150939"/>
    <w:rsid w:val="001512A0"/>
    <w:rsid w:val="0015137C"/>
    <w:rsid w:val="0015143D"/>
    <w:rsid w:val="00151A44"/>
    <w:rsid w:val="00154E3D"/>
    <w:rsid w:val="001557A0"/>
    <w:rsid w:val="00156181"/>
    <w:rsid w:val="0015628D"/>
    <w:rsid w:val="00157194"/>
    <w:rsid w:val="00157708"/>
    <w:rsid w:val="001600A4"/>
    <w:rsid w:val="001600E0"/>
    <w:rsid w:val="00160852"/>
    <w:rsid w:val="00160FA7"/>
    <w:rsid w:val="001611DB"/>
    <w:rsid w:val="0016121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70F95"/>
    <w:rsid w:val="00171CBB"/>
    <w:rsid w:val="00172383"/>
    <w:rsid w:val="001725EE"/>
    <w:rsid w:val="001732D3"/>
    <w:rsid w:val="00173B02"/>
    <w:rsid w:val="00173F47"/>
    <w:rsid w:val="0017468D"/>
    <w:rsid w:val="00174A1A"/>
    <w:rsid w:val="00175019"/>
    <w:rsid w:val="0017517C"/>
    <w:rsid w:val="00175710"/>
    <w:rsid w:val="001760AE"/>
    <w:rsid w:val="00176D7D"/>
    <w:rsid w:val="00176E54"/>
    <w:rsid w:val="00176F97"/>
    <w:rsid w:val="001778B4"/>
    <w:rsid w:val="001818EE"/>
    <w:rsid w:val="001821BC"/>
    <w:rsid w:val="001824F8"/>
    <w:rsid w:val="00182555"/>
    <w:rsid w:val="001828D2"/>
    <w:rsid w:val="00182AB0"/>
    <w:rsid w:val="00183F98"/>
    <w:rsid w:val="00184448"/>
    <w:rsid w:val="001849D8"/>
    <w:rsid w:val="001852B3"/>
    <w:rsid w:val="00185BB5"/>
    <w:rsid w:val="00185C0C"/>
    <w:rsid w:val="001871B3"/>
    <w:rsid w:val="00187952"/>
    <w:rsid w:val="00187CC0"/>
    <w:rsid w:val="0019001F"/>
    <w:rsid w:val="001904F9"/>
    <w:rsid w:val="0019171C"/>
    <w:rsid w:val="0019175C"/>
    <w:rsid w:val="001925FB"/>
    <w:rsid w:val="00192A22"/>
    <w:rsid w:val="00192DA0"/>
    <w:rsid w:val="00194946"/>
    <w:rsid w:val="00194B84"/>
    <w:rsid w:val="00195770"/>
    <w:rsid w:val="00195E9B"/>
    <w:rsid w:val="0019616A"/>
    <w:rsid w:val="001965E3"/>
    <w:rsid w:val="001972B8"/>
    <w:rsid w:val="001976D1"/>
    <w:rsid w:val="00197B77"/>
    <w:rsid w:val="00197EC4"/>
    <w:rsid w:val="001A070F"/>
    <w:rsid w:val="001A1047"/>
    <w:rsid w:val="001A1BB3"/>
    <w:rsid w:val="001A215B"/>
    <w:rsid w:val="001A2528"/>
    <w:rsid w:val="001A3A74"/>
    <w:rsid w:val="001A4602"/>
    <w:rsid w:val="001A58CF"/>
    <w:rsid w:val="001A5ED8"/>
    <w:rsid w:val="001A63DB"/>
    <w:rsid w:val="001A66A2"/>
    <w:rsid w:val="001A67C8"/>
    <w:rsid w:val="001A75DA"/>
    <w:rsid w:val="001A7E37"/>
    <w:rsid w:val="001B0102"/>
    <w:rsid w:val="001B1708"/>
    <w:rsid w:val="001B1C1E"/>
    <w:rsid w:val="001B3075"/>
    <w:rsid w:val="001B3362"/>
    <w:rsid w:val="001B3C52"/>
    <w:rsid w:val="001B459B"/>
    <w:rsid w:val="001B4B12"/>
    <w:rsid w:val="001B4C87"/>
    <w:rsid w:val="001B6264"/>
    <w:rsid w:val="001B6769"/>
    <w:rsid w:val="001B6BE1"/>
    <w:rsid w:val="001B6E73"/>
    <w:rsid w:val="001B7472"/>
    <w:rsid w:val="001B7817"/>
    <w:rsid w:val="001B7D3D"/>
    <w:rsid w:val="001C0980"/>
    <w:rsid w:val="001C0C8D"/>
    <w:rsid w:val="001C0D90"/>
    <w:rsid w:val="001C2296"/>
    <w:rsid w:val="001C27E2"/>
    <w:rsid w:val="001C2FFA"/>
    <w:rsid w:val="001C315A"/>
    <w:rsid w:val="001C336E"/>
    <w:rsid w:val="001C3462"/>
    <w:rsid w:val="001C3D8D"/>
    <w:rsid w:val="001C59D6"/>
    <w:rsid w:val="001C5D48"/>
    <w:rsid w:val="001C5EB5"/>
    <w:rsid w:val="001C619B"/>
    <w:rsid w:val="001C66EA"/>
    <w:rsid w:val="001C6BD5"/>
    <w:rsid w:val="001C6EE9"/>
    <w:rsid w:val="001C75C2"/>
    <w:rsid w:val="001C7EE4"/>
    <w:rsid w:val="001D0704"/>
    <w:rsid w:val="001D1575"/>
    <w:rsid w:val="001D18D3"/>
    <w:rsid w:val="001D1A44"/>
    <w:rsid w:val="001D1C2D"/>
    <w:rsid w:val="001D2724"/>
    <w:rsid w:val="001D28C1"/>
    <w:rsid w:val="001D2C5B"/>
    <w:rsid w:val="001D2D28"/>
    <w:rsid w:val="001D2F9D"/>
    <w:rsid w:val="001D3249"/>
    <w:rsid w:val="001D40F5"/>
    <w:rsid w:val="001D48CB"/>
    <w:rsid w:val="001D4B5A"/>
    <w:rsid w:val="001D4DD7"/>
    <w:rsid w:val="001D5071"/>
    <w:rsid w:val="001D5D28"/>
    <w:rsid w:val="001D6C42"/>
    <w:rsid w:val="001D6F60"/>
    <w:rsid w:val="001D7381"/>
    <w:rsid w:val="001D73C1"/>
    <w:rsid w:val="001D7B33"/>
    <w:rsid w:val="001D7BBA"/>
    <w:rsid w:val="001D7EBC"/>
    <w:rsid w:val="001E094E"/>
    <w:rsid w:val="001E0AFF"/>
    <w:rsid w:val="001E0F10"/>
    <w:rsid w:val="001E1B2A"/>
    <w:rsid w:val="001E1DC3"/>
    <w:rsid w:val="001E2A2F"/>
    <w:rsid w:val="001E4583"/>
    <w:rsid w:val="001E4775"/>
    <w:rsid w:val="001E48E9"/>
    <w:rsid w:val="001E494D"/>
    <w:rsid w:val="001E5D09"/>
    <w:rsid w:val="001E616C"/>
    <w:rsid w:val="001E649D"/>
    <w:rsid w:val="001E6738"/>
    <w:rsid w:val="001E691F"/>
    <w:rsid w:val="001E6968"/>
    <w:rsid w:val="001E78BF"/>
    <w:rsid w:val="001E7AEF"/>
    <w:rsid w:val="001E7DD9"/>
    <w:rsid w:val="001F00D4"/>
    <w:rsid w:val="001F0480"/>
    <w:rsid w:val="001F170B"/>
    <w:rsid w:val="001F22CB"/>
    <w:rsid w:val="001F24E3"/>
    <w:rsid w:val="001F27B0"/>
    <w:rsid w:val="001F3B62"/>
    <w:rsid w:val="001F3EA4"/>
    <w:rsid w:val="001F55EB"/>
    <w:rsid w:val="001F5B82"/>
    <w:rsid w:val="001F6D90"/>
    <w:rsid w:val="001F773C"/>
    <w:rsid w:val="001F7BAC"/>
    <w:rsid w:val="002009CE"/>
    <w:rsid w:val="00200A87"/>
    <w:rsid w:val="00200CDC"/>
    <w:rsid w:val="002015A1"/>
    <w:rsid w:val="002017B3"/>
    <w:rsid w:val="00202E17"/>
    <w:rsid w:val="00203DDC"/>
    <w:rsid w:val="002040E9"/>
    <w:rsid w:val="002041BC"/>
    <w:rsid w:val="002045A6"/>
    <w:rsid w:val="0020558A"/>
    <w:rsid w:val="002057AE"/>
    <w:rsid w:val="0020594D"/>
    <w:rsid w:val="00205B3D"/>
    <w:rsid w:val="00205F74"/>
    <w:rsid w:val="0020638E"/>
    <w:rsid w:val="00206973"/>
    <w:rsid w:val="00206CFF"/>
    <w:rsid w:val="00206F70"/>
    <w:rsid w:val="00207889"/>
    <w:rsid w:val="00207EF4"/>
    <w:rsid w:val="0021016E"/>
    <w:rsid w:val="00210253"/>
    <w:rsid w:val="002103C3"/>
    <w:rsid w:val="002104C7"/>
    <w:rsid w:val="0021140A"/>
    <w:rsid w:val="0021187D"/>
    <w:rsid w:val="0021235E"/>
    <w:rsid w:val="0021256F"/>
    <w:rsid w:val="0021297B"/>
    <w:rsid w:val="00213CC7"/>
    <w:rsid w:val="002141AC"/>
    <w:rsid w:val="0021422B"/>
    <w:rsid w:val="00214333"/>
    <w:rsid w:val="002151D4"/>
    <w:rsid w:val="00215909"/>
    <w:rsid w:val="00216DD6"/>
    <w:rsid w:val="00217441"/>
    <w:rsid w:val="0021796F"/>
    <w:rsid w:val="0022089C"/>
    <w:rsid w:val="00220982"/>
    <w:rsid w:val="00220B6A"/>
    <w:rsid w:val="00221A35"/>
    <w:rsid w:val="00221DAF"/>
    <w:rsid w:val="0022241B"/>
    <w:rsid w:val="00222F17"/>
    <w:rsid w:val="00223CC3"/>
    <w:rsid w:val="00223D75"/>
    <w:rsid w:val="00223EDC"/>
    <w:rsid w:val="002255D5"/>
    <w:rsid w:val="0022603F"/>
    <w:rsid w:val="0022612A"/>
    <w:rsid w:val="002261C0"/>
    <w:rsid w:val="0022671E"/>
    <w:rsid w:val="002273C7"/>
    <w:rsid w:val="002276CC"/>
    <w:rsid w:val="002277C7"/>
    <w:rsid w:val="00227E40"/>
    <w:rsid w:val="00232162"/>
    <w:rsid w:val="00232B5C"/>
    <w:rsid w:val="00232C74"/>
    <w:rsid w:val="00232E04"/>
    <w:rsid w:val="0023328F"/>
    <w:rsid w:val="00233587"/>
    <w:rsid w:val="00233D3F"/>
    <w:rsid w:val="002347A9"/>
    <w:rsid w:val="002350A8"/>
    <w:rsid w:val="0023550B"/>
    <w:rsid w:val="00235FED"/>
    <w:rsid w:val="002360A8"/>
    <w:rsid w:val="00237858"/>
    <w:rsid w:val="002415FA"/>
    <w:rsid w:val="00241604"/>
    <w:rsid w:val="00241A00"/>
    <w:rsid w:val="002425B4"/>
    <w:rsid w:val="00242BE5"/>
    <w:rsid w:val="00242F23"/>
    <w:rsid w:val="00245C58"/>
    <w:rsid w:val="00245E1F"/>
    <w:rsid w:val="00247146"/>
    <w:rsid w:val="00247277"/>
    <w:rsid w:val="002479B8"/>
    <w:rsid w:val="00247C24"/>
    <w:rsid w:val="00247C4F"/>
    <w:rsid w:val="0025006E"/>
    <w:rsid w:val="00250418"/>
    <w:rsid w:val="0025050F"/>
    <w:rsid w:val="00251AFB"/>
    <w:rsid w:val="00252D83"/>
    <w:rsid w:val="00253751"/>
    <w:rsid w:val="002543E9"/>
    <w:rsid w:val="00254E98"/>
    <w:rsid w:val="002558D2"/>
    <w:rsid w:val="00256C36"/>
    <w:rsid w:val="00257543"/>
    <w:rsid w:val="002610AD"/>
    <w:rsid w:val="002611AE"/>
    <w:rsid w:val="00261827"/>
    <w:rsid w:val="00261BDD"/>
    <w:rsid w:val="00262444"/>
    <w:rsid w:val="0026277B"/>
    <w:rsid w:val="002627E1"/>
    <w:rsid w:val="00262803"/>
    <w:rsid w:val="0026298A"/>
    <w:rsid w:val="00262CF2"/>
    <w:rsid w:val="002631E1"/>
    <w:rsid w:val="00263E7B"/>
    <w:rsid w:val="00264317"/>
    <w:rsid w:val="002645D6"/>
    <w:rsid w:val="00264B7F"/>
    <w:rsid w:val="00264C6D"/>
    <w:rsid w:val="00264CAE"/>
    <w:rsid w:val="00264E87"/>
    <w:rsid w:val="00265CB3"/>
    <w:rsid w:val="00266550"/>
    <w:rsid w:val="002666A8"/>
    <w:rsid w:val="002672C6"/>
    <w:rsid w:val="002674D8"/>
    <w:rsid w:val="00267E48"/>
    <w:rsid w:val="00270067"/>
    <w:rsid w:val="00270B15"/>
    <w:rsid w:val="00270D8F"/>
    <w:rsid w:val="0027150C"/>
    <w:rsid w:val="00272298"/>
    <w:rsid w:val="0027319C"/>
    <w:rsid w:val="002744F2"/>
    <w:rsid w:val="002751FB"/>
    <w:rsid w:val="00275307"/>
    <w:rsid w:val="002767E1"/>
    <w:rsid w:val="00276F01"/>
    <w:rsid w:val="00277181"/>
    <w:rsid w:val="002772B4"/>
    <w:rsid w:val="00277B2C"/>
    <w:rsid w:val="002800E9"/>
    <w:rsid w:val="00280295"/>
    <w:rsid w:val="00280D97"/>
    <w:rsid w:val="00280FC3"/>
    <w:rsid w:val="002817C6"/>
    <w:rsid w:val="00281B9C"/>
    <w:rsid w:val="0028270E"/>
    <w:rsid w:val="00282833"/>
    <w:rsid w:val="00282F78"/>
    <w:rsid w:val="002830C8"/>
    <w:rsid w:val="0028322D"/>
    <w:rsid w:val="00283358"/>
    <w:rsid w:val="002845CF"/>
    <w:rsid w:val="00284E5E"/>
    <w:rsid w:val="00285EBC"/>
    <w:rsid w:val="002867EB"/>
    <w:rsid w:val="00286C73"/>
    <w:rsid w:val="0028765A"/>
    <w:rsid w:val="00287CA1"/>
    <w:rsid w:val="00287F0B"/>
    <w:rsid w:val="00290639"/>
    <w:rsid w:val="002911CD"/>
    <w:rsid w:val="00291332"/>
    <w:rsid w:val="002921B9"/>
    <w:rsid w:val="00292300"/>
    <w:rsid w:val="00293083"/>
    <w:rsid w:val="00293D8A"/>
    <w:rsid w:val="00294400"/>
    <w:rsid w:val="0029475B"/>
    <w:rsid w:val="00294C17"/>
    <w:rsid w:val="00295A09"/>
    <w:rsid w:val="00296D5E"/>
    <w:rsid w:val="002A00E9"/>
    <w:rsid w:val="002A0A68"/>
    <w:rsid w:val="002A13BD"/>
    <w:rsid w:val="002A2C59"/>
    <w:rsid w:val="002A3519"/>
    <w:rsid w:val="002A3FBD"/>
    <w:rsid w:val="002A4301"/>
    <w:rsid w:val="002A466E"/>
    <w:rsid w:val="002A53CD"/>
    <w:rsid w:val="002A60EB"/>
    <w:rsid w:val="002B00EB"/>
    <w:rsid w:val="002B017B"/>
    <w:rsid w:val="002B05CC"/>
    <w:rsid w:val="002B0956"/>
    <w:rsid w:val="002B0967"/>
    <w:rsid w:val="002B1290"/>
    <w:rsid w:val="002B1353"/>
    <w:rsid w:val="002B1D39"/>
    <w:rsid w:val="002B31F8"/>
    <w:rsid w:val="002B3268"/>
    <w:rsid w:val="002B3688"/>
    <w:rsid w:val="002B3705"/>
    <w:rsid w:val="002B3887"/>
    <w:rsid w:val="002B47CB"/>
    <w:rsid w:val="002B48A6"/>
    <w:rsid w:val="002B4C0D"/>
    <w:rsid w:val="002B4C4F"/>
    <w:rsid w:val="002B753E"/>
    <w:rsid w:val="002B76A1"/>
    <w:rsid w:val="002B7E0D"/>
    <w:rsid w:val="002C009B"/>
    <w:rsid w:val="002C0EC4"/>
    <w:rsid w:val="002C164D"/>
    <w:rsid w:val="002C2AEF"/>
    <w:rsid w:val="002C2BB4"/>
    <w:rsid w:val="002C386D"/>
    <w:rsid w:val="002C61D9"/>
    <w:rsid w:val="002C6465"/>
    <w:rsid w:val="002C7251"/>
    <w:rsid w:val="002C72CF"/>
    <w:rsid w:val="002C79D7"/>
    <w:rsid w:val="002D0152"/>
    <w:rsid w:val="002D038E"/>
    <w:rsid w:val="002D06B9"/>
    <w:rsid w:val="002D0CF7"/>
    <w:rsid w:val="002D1DB6"/>
    <w:rsid w:val="002D2622"/>
    <w:rsid w:val="002D286E"/>
    <w:rsid w:val="002D29CE"/>
    <w:rsid w:val="002D29D3"/>
    <w:rsid w:val="002D2E1C"/>
    <w:rsid w:val="002D445D"/>
    <w:rsid w:val="002D4EDE"/>
    <w:rsid w:val="002D53E0"/>
    <w:rsid w:val="002D5472"/>
    <w:rsid w:val="002D63BA"/>
    <w:rsid w:val="002D6E8F"/>
    <w:rsid w:val="002D754A"/>
    <w:rsid w:val="002D7813"/>
    <w:rsid w:val="002E063A"/>
    <w:rsid w:val="002E086F"/>
    <w:rsid w:val="002E093D"/>
    <w:rsid w:val="002E0A6C"/>
    <w:rsid w:val="002E0FC2"/>
    <w:rsid w:val="002E2489"/>
    <w:rsid w:val="002E2BD8"/>
    <w:rsid w:val="002E32C9"/>
    <w:rsid w:val="002E3ADB"/>
    <w:rsid w:val="002E4B77"/>
    <w:rsid w:val="002E534B"/>
    <w:rsid w:val="002E68E3"/>
    <w:rsid w:val="002E6CCA"/>
    <w:rsid w:val="002E7B31"/>
    <w:rsid w:val="002E7C10"/>
    <w:rsid w:val="002F05F2"/>
    <w:rsid w:val="002F251A"/>
    <w:rsid w:val="002F2921"/>
    <w:rsid w:val="002F3242"/>
    <w:rsid w:val="002F40FF"/>
    <w:rsid w:val="002F48C7"/>
    <w:rsid w:val="002F516C"/>
    <w:rsid w:val="002F65A2"/>
    <w:rsid w:val="002F68CA"/>
    <w:rsid w:val="002F6F18"/>
    <w:rsid w:val="002F6F83"/>
    <w:rsid w:val="002F6FD2"/>
    <w:rsid w:val="002F745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07E55"/>
    <w:rsid w:val="00310D69"/>
    <w:rsid w:val="00310FE9"/>
    <w:rsid w:val="00311237"/>
    <w:rsid w:val="003113C6"/>
    <w:rsid w:val="00311431"/>
    <w:rsid w:val="00311678"/>
    <w:rsid w:val="003126CA"/>
    <w:rsid w:val="0031275A"/>
    <w:rsid w:val="00313016"/>
    <w:rsid w:val="003140D5"/>
    <w:rsid w:val="00314A66"/>
    <w:rsid w:val="0031530E"/>
    <w:rsid w:val="003167BD"/>
    <w:rsid w:val="003174A6"/>
    <w:rsid w:val="003174C7"/>
    <w:rsid w:val="0032063B"/>
    <w:rsid w:val="00320CB8"/>
    <w:rsid w:val="003214BB"/>
    <w:rsid w:val="003220AC"/>
    <w:rsid w:val="0032211A"/>
    <w:rsid w:val="003232AD"/>
    <w:rsid w:val="00323593"/>
    <w:rsid w:val="003235CE"/>
    <w:rsid w:val="00323ECD"/>
    <w:rsid w:val="003248A6"/>
    <w:rsid w:val="00324DBA"/>
    <w:rsid w:val="0032586D"/>
    <w:rsid w:val="00325CC9"/>
    <w:rsid w:val="003262DB"/>
    <w:rsid w:val="00326369"/>
    <w:rsid w:val="003263A9"/>
    <w:rsid w:val="003264FC"/>
    <w:rsid w:val="00326614"/>
    <w:rsid w:val="0032713A"/>
    <w:rsid w:val="003276BA"/>
    <w:rsid w:val="00327EC4"/>
    <w:rsid w:val="003305DC"/>
    <w:rsid w:val="003306E8"/>
    <w:rsid w:val="003309C2"/>
    <w:rsid w:val="0033210B"/>
    <w:rsid w:val="00332251"/>
    <w:rsid w:val="00332AA7"/>
    <w:rsid w:val="00332B0E"/>
    <w:rsid w:val="00332F90"/>
    <w:rsid w:val="00333599"/>
    <w:rsid w:val="0033361B"/>
    <w:rsid w:val="00333EA7"/>
    <w:rsid w:val="00334146"/>
    <w:rsid w:val="00335AD4"/>
    <w:rsid w:val="00335F43"/>
    <w:rsid w:val="00335FFE"/>
    <w:rsid w:val="0033722F"/>
    <w:rsid w:val="0033755C"/>
    <w:rsid w:val="00340976"/>
    <w:rsid w:val="003409C3"/>
    <w:rsid w:val="00341578"/>
    <w:rsid w:val="00341FA9"/>
    <w:rsid w:val="003422D8"/>
    <w:rsid w:val="003428E2"/>
    <w:rsid w:val="00342E16"/>
    <w:rsid w:val="003430B6"/>
    <w:rsid w:val="00343469"/>
    <w:rsid w:val="003435C9"/>
    <w:rsid w:val="00344039"/>
    <w:rsid w:val="003448DC"/>
    <w:rsid w:val="00345A78"/>
    <w:rsid w:val="00345EFB"/>
    <w:rsid w:val="003460A2"/>
    <w:rsid w:val="0034669D"/>
    <w:rsid w:val="00346F72"/>
    <w:rsid w:val="00347786"/>
    <w:rsid w:val="00350C83"/>
    <w:rsid w:val="00351CA1"/>
    <w:rsid w:val="0035434E"/>
    <w:rsid w:val="00354A69"/>
    <w:rsid w:val="00354F07"/>
    <w:rsid w:val="00355640"/>
    <w:rsid w:val="00355CCF"/>
    <w:rsid w:val="003561F4"/>
    <w:rsid w:val="003605A0"/>
    <w:rsid w:val="00360652"/>
    <w:rsid w:val="00362D68"/>
    <w:rsid w:val="00363329"/>
    <w:rsid w:val="00363868"/>
    <w:rsid w:val="003642B0"/>
    <w:rsid w:val="0036479D"/>
    <w:rsid w:val="00364DC0"/>
    <w:rsid w:val="00364F59"/>
    <w:rsid w:val="00365C3E"/>
    <w:rsid w:val="0036629F"/>
    <w:rsid w:val="00366A08"/>
    <w:rsid w:val="003670E1"/>
    <w:rsid w:val="003702DD"/>
    <w:rsid w:val="00370819"/>
    <w:rsid w:val="003712DF"/>
    <w:rsid w:val="003717A8"/>
    <w:rsid w:val="00371FEF"/>
    <w:rsid w:val="00372250"/>
    <w:rsid w:val="00372531"/>
    <w:rsid w:val="00374058"/>
    <w:rsid w:val="003740B7"/>
    <w:rsid w:val="003744FF"/>
    <w:rsid w:val="003748E0"/>
    <w:rsid w:val="00374AED"/>
    <w:rsid w:val="00374C93"/>
    <w:rsid w:val="00375172"/>
    <w:rsid w:val="003752F8"/>
    <w:rsid w:val="00375F14"/>
    <w:rsid w:val="00376457"/>
    <w:rsid w:val="00377404"/>
    <w:rsid w:val="00377909"/>
    <w:rsid w:val="00377DD3"/>
    <w:rsid w:val="00380B13"/>
    <w:rsid w:val="003815DB"/>
    <w:rsid w:val="00382775"/>
    <w:rsid w:val="0038288E"/>
    <w:rsid w:val="00382D88"/>
    <w:rsid w:val="00384745"/>
    <w:rsid w:val="003847C3"/>
    <w:rsid w:val="0038489B"/>
    <w:rsid w:val="0038491A"/>
    <w:rsid w:val="00385946"/>
    <w:rsid w:val="00385FB3"/>
    <w:rsid w:val="003878BC"/>
    <w:rsid w:val="00390003"/>
    <w:rsid w:val="003907B3"/>
    <w:rsid w:val="00390DAA"/>
    <w:rsid w:val="003911B9"/>
    <w:rsid w:val="00391FB4"/>
    <w:rsid w:val="00391FEC"/>
    <w:rsid w:val="00392C6F"/>
    <w:rsid w:val="00393C4E"/>
    <w:rsid w:val="00393D27"/>
    <w:rsid w:val="00393EB2"/>
    <w:rsid w:val="00394504"/>
    <w:rsid w:val="00396096"/>
    <w:rsid w:val="003961E7"/>
    <w:rsid w:val="00396E0A"/>
    <w:rsid w:val="00397261"/>
    <w:rsid w:val="00397647"/>
    <w:rsid w:val="00397C93"/>
    <w:rsid w:val="003A0B51"/>
    <w:rsid w:val="003A1B80"/>
    <w:rsid w:val="003A23AE"/>
    <w:rsid w:val="003A2592"/>
    <w:rsid w:val="003A2997"/>
    <w:rsid w:val="003A3568"/>
    <w:rsid w:val="003A365C"/>
    <w:rsid w:val="003A3858"/>
    <w:rsid w:val="003A4272"/>
    <w:rsid w:val="003A42AD"/>
    <w:rsid w:val="003A6BCF"/>
    <w:rsid w:val="003A704A"/>
    <w:rsid w:val="003A73EE"/>
    <w:rsid w:val="003A7720"/>
    <w:rsid w:val="003A7BC8"/>
    <w:rsid w:val="003B04A3"/>
    <w:rsid w:val="003B0752"/>
    <w:rsid w:val="003B124D"/>
    <w:rsid w:val="003B1353"/>
    <w:rsid w:val="003B1579"/>
    <w:rsid w:val="003B17CE"/>
    <w:rsid w:val="003B1E12"/>
    <w:rsid w:val="003B23F8"/>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CEE"/>
    <w:rsid w:val="003C3E92"/>
    <w:rsid w:val="003C49F0"/>
    <w:rsid w:val="003C5153"/>
    <w:rsid w:val="003C55A4"/>
    <w:rsid w:val="003C582B"/>
    <w:rsid w:val="003C5B58"/>
    <w:rsid w:val="003C5E64"/>
    <w:rsid w:val="003C6A79"/>
    <w:rsid w:val="003C7771"/>
    <w:rsid w:val="003D0285"/>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4DE"/>
    <w:rsid w:val="003E151D"/>
    <w:rsid w:val="003E1CF6"/>
    <w:rsid w:val="003E253F"/>
    <w:rsid w:val="003E2D1A"/>
    <w:rsid w:val="003E321A"/>
    <w:rsid w:val="003E3B4C"/>
    <w:rsid w:val="003E438A"/>
    <w:rsid w:val="003E4527"/>
    <w:rsid w:val="003E45AF"/>
    <w:rsid w:val="003E4726"/>
    <w:rsid w:val="003E5F11"/>
    <w:rsid w:val="003E61A0"/>
    <w:rsid w:val="003E666D"/>
    <w:rsid w:val="003E66D7"/>
    <w:rsid w:val="003E69E3"/>
    <w:rsid w:val="003E6D0A"/>
    <w:rsid w:val="003E6D2B"/>
    <w:rsid w:val="003E78D7"/>
    <w:rsid w:val="003E7B63"/>
    <w:rsid w:val="003F03A3"/>
    <w:rsid w:val="003F03F3"/>
    <w:rsid w:val="003F1164"/>
    <w:rsid w:val="003F1384"/>
    <w:rsid w:val="003F1C99"/>
    <w:rsid w:val="003F24C0"/>
    <w:rsid w:val="003F2991"/>
    <w:rsid w:val="003F30C3"/>
    <w:rsid w:val="003F569B"/>
    <w:rsid w:val="003F6572"/>
    <w:rsid w:val="003F7504"/>
    <w:rsid w:val="00400445"/>
    <w:rsid w:val="00400464"/>
    <w:rsid w:val="00400D37"/>
    <w:rsid w:val="00401038"/>
    <w:rsid w:val="0040190E"/>
    <w:rsid w:val="00401DCA"/>
    <w:rsid w:val="00402304"/>
    <w:rsid w:val="004025F1"/>
    <w:rsid w:val="00402E07"/>
    <w:rsid w:val="004031E5"/>
    <w:rsid w:val="00403313"/>
    <w:rsid w:val="00403834"/>
    <w:rsid w:val="00403BD6"/>
    <w:rsid w:val="00404E07"/>
    <w:rsid w:val="00404F15"/>
    <w:rsid w:val="00405F4D"/>
    <w:rsid w:val="00405F83"/>
    <w:rsid w:val="00407D50"/>
    <w:rsid w:val="004105A7"/>
    <w:rsid w:val="00410C19"/>
    <w:rsid w:val="00411AC5"/>
    <w:rsid w:val="00412FB3"/>
    <w:rsid w:val="00413654"/>
    <w:rsid w:val="00413C49"/>
    <w:rsid w:val="00413F44"/>
    <w:rsid w:val="00414752"/>
    <w:rsid w:val="00415AE9"/>
    <w:rsid w:val="00416BA6"/>
    <w:rsid w:val="00417164"/>
    <w:rsid w:val="00420221"/>
    <w:rsid w:val="004208D0"/>
    <w:rsid w:val="004211EC"/>
    <w:rsid w:val="00421857"/>
    <w:rsid w:val="00422CD2"/>
    <w:rsid w:val="00422F65"/>
    <w:rsid w:val="00423179"/>
    <w:rsid w:val="004233FA"/>
    <w:rsid w:val="00423C30"/>
    <w:rsid w:val="00423D82"/>
    <w:rsid w:val="00423F6A"/>
    <w:rsid w:val="00424D5B"/>
    <w:rsid w:val="00424F22"/>
    <w:rsid w:val="00425EBA"/>
    <w:rsid w:val="0042693E"/>
    <w:rsid w:val="00427359"/>
    <w:rsid w:val="00427FDD"/>
    <w:rsid w:val="0043131F"/>
    <w:rsid w:val="004316D5"/>
    <w:rsid w:val="00431CA8"/>
    <w:rsid w:val="004324DD"/>
    <w:rsid w:val="00433272"/>
    <w:rsid w:val="00433916"/>
    <w:rsid w:val="004344A2"/>
    <w:rsid w:val="004349A7"/>
    <w:rsid w:val="00436FCB"/>
    <w:rsid w:val="0044012A"/>
    <w:rsid w:val="00440983"/>
    <w:rsid w:val="00440BF8"/>
    <w:rsid w:val="00440EE9"/>
    <w:rsid w:val="00441098"/>
    <w:rsid w:val="00441252"/>
    <w:rsid w:val="00441C33"/>
    <w:rsid w:val="00442484"/>
    <w:rsid w:val="00442A3F"/>
    <w:rsid w:val="00443159"/>
    <w:rsid w:val="004439DD"/>
    <w:rsid w:val="00443C8D"/>
    <w:rsid w:val="00443E76"/>
    <w:rsid w:val="0044489B"/>
    <w:rsid w:val="0044670C"/>
    <w:rsid w:val="00446C69"/>
    <w:rsid w:val="00446C6A"/>
    <w:rsid w:val="004478DC"/>
    <w:rsid w:val="00450682"/>
    <w:rsid w:val="00451FBD"/>
    <w:rsid w:val="004521A8"/>
    <w:rsid w:val="00453FAA"/>
    <w:rsid w:val="00455799"/>
    <w:rsid w:val="00455B7F"/>
    <w:rsid w:val="00456111"/>
    <w:rsid w:val="0046085D"/>
    <w:rsid w:val="00460877"/>
    <w:rsid w:val="00460E78"/>
    <w:rsid w:val="00460F3D"/>
    <w:rsid w:val="00461720"/>
    <w:rsid w:val="00461963"/>
    <w:rsid w:val="00461D21"/>
    <w:rsid w:val="00462049"/>
    <w:rsid w:val="00462DBD"/>
    <w:rsid w:val="00464AFD"/>
    <w:rsid w:val="00464B97"/>
    <w:rsid w:val="00464FE1"/>
    <w:rsid w:val="00465158"/>
    <w:rsid w:val="00465CFF"/>
    <w:rsid w:val="00465ED6"/>
    <w:rsid w:val="00467133"/>
    <w:rsid w:val="00467BC4"/>
    <w:rsid w:val="00467D9F"/>
    <w:rsid w:val="00467F5E"/>
    <w:rsid w:val="004700B1"/>
    <w:rsid w:val="00470F1B"/>
    <w:rsid w:val="00471361"/>
    <w:rsid w:val="00471694"/>
    <w:rsid w:val="00472371"/>
    <w:rsid w:val="00472B17"/>
    <w:rsid w:val="0047409C"/>
    <w:rsid w:val="0047433C"/>
    <w:rsid w:val="00474476"/>
    <w:rsid w:val="0047455F"/>
    <w:rsid w:val="004749C8"/>
    <w:rsid w:val="00474EC6"/>
    <w:rsid w:val="0047564F"/>
    <w:rsid w:val="00477CC9"/>
    <w:rsid w:val="00480ACD"/>
    <w:rsid w:val="00480F9D"/>
    <w:rsid w:val="004810AB"/>
    <w:rsid w:val="00481823"/>
    <w:rsid w:val="00481944"/>
    <w:rsid w:val="0048271A"/>
    <w:rsid w:val="00482973"/>
    <w:rsid w:val="00482A5F"/>
    <w:rsid w:val="0048334A"/>
    <w:rsid w:val="0048346F"/>
    <w:rsid w:val="00483E3E"/>
    <w:rsid w:val="004841FE"/>
    <w:rsid w:val="00484332"/>
    <w:rsid w:val="00484CAE"/>
    <w:rsid w:val="00484CF7"/>
    <w:rsid w:val="00484EFE"/>
    <w:rsid w:val="004850EA"/>
    <w:rsid w:val="00485420"/>
    <w:rsid w:val="00485846"/>
    <w:rsid w:val="004864F6"/>
    <w:rsid w:val="0048699B"/>
    <w:rsid w:val="00487435"/>
    <w:rsid w:val="004874C8"/>
    <w:rsid w:val="00487D73"/>
    <w:rsid w:val="00490F8A"/>
    <w:rsid w:val="0049103C"/>
    <w:rsid w:val="00491771"/>
    <w:rsid w:val="00491A0D"/>
    <w:rsid w:val="004923BC"/>
    <w:rsid w:val="00492AF6"/>
    <w:rsid w:val="00492F12"/>
    <w:rsid w:val="004934A6"/>
    <w:rsid w:val="00494C8A"/>
    <w:rsid w:val="00495043"/>
    <w:rsid w:val="0049548D"/>
    <w:rsid w:val="00495F63"/>
    <w:rsid w:val="00497055"/>
    <w:rsid w:val="00497183"/>
    <w:rsid w:val="00497844"/>
    <w:rsid w:val="004979E4"/>
    <w:rsid w:val="00497B99"/>
    <w:rsid w:val="00497F07"/>
    <w:rsid w:val="004A050E"/>
    <w:rsid w:val="004A07F0"/>
    <w:rsid w:val="004A0E4B"/>
    <w:rsid w:val="004A0EF2"/>
    <w:rsid w:val="004A0F67"/>
    <w:rsid w:val="004A158B"/>
    <w:rsid w:val="004A18D7"/>
    <w:rsid w:val="004A1920"/>
    <w:rsid w:val="004A19DB"/>
    <w:rsid w:val="004A1CF1"/>
    <w:rsid w:val="004A24BE"/>
    <w:rsid w:val="004A292C"/>
    <w:rsid w:val="004A297A"/>
    <w:rsid w:val="004A3F16"/>
    <w:rsid w:val="004A4711"/>
    <w:rsid w:val="004A4A7A"/>
    <w:rsid w:val="004A4C84"/>
    <w:rsid w:val="004A51E1"/>
    <w:rsid w:val="004A55A8"/>
    <w:rsid w:val="004A59BC"/>
    <w:rsid w:val="004A5B08"/>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31D8"/>
    <w:rsid w:val="004B345A"/>
    <w:rsid w:val="004B45E5"/>
    <w:rsid w:val="004B468C"/>
    <w:rsid w:val="004B46B8"/>
    <w:rsid w:val="004B6006"/>
    <w:rsid w:val="004B6170"/>
    <w:rsid w:val="004B770F"/>
    <w:rsid w:val="004B7A23"/>
    <w:rsid w:val="004C02B0"/>
    <w:rsid w:val="004C0A5E"/>
    <w:rsid w:val="004C13A5"/>
    <w:rsid w:val="004C1650"/>
    <w:rsid w:val="004C29EF"/>
    <w:rsid w:val="004C4A74"/>
    <w:rsid w:val="004C4E77"/>
    <w:rsid w:val="004C506F"/>
    <w:rsid w:val="004C5733"/>
    <w:rsid w:val="004C5F35"/>
    <w:rsid w:val="004C6321"/>
    <w:rsid w:val="004C6A8C"/>
    <w:rsid w:val="004C6DC0"/>
    <w:rsid w:val="004C6F7D"/>
    <w:rsid w:val="004C7C33"/>
    <w:rsid w:val="004D0914"/>
    <w:rsid w:val="004D0C5D"/>
    <w:rsid w:val="004D1303"/>
    <w:rsid w:val="004D1338"/>
    <w:rsid w:val="004D1378"/>
    <w:rsid w:val="004D195A"/>
    <w:rsid w:val="004D1C40"/>
    <w:rsid w:val="004D1FB1"/>
    <w:rsid w:val="004D2441"/>
    <w:rsid w:val="004D2D10"/>
    <w:rsid w:val="004D2D41"/>
    <w:rsid w:val="004D366D"/>
    <w:rsid w:val="004D3C80"/>
    <w:rsid w:val="004D5234"/>
    <w:rsid w:val="004D5744"/>
    <w:rsid w:val="004D5ED0"/>
    <w:rsid w:val="004D6466"/>
    <w:rsid w:val="004D66F3"/>
    <w:rsid w:val="004D6E1F"/>
    <w:rsid w:val="004D718E"/>
    <w:rsid w:val="004D75C8"/>
    <w:rsid w:val="004E1EC4"/>
    <w:rsid w:val="004E2964"/>
    <w:rsid w:val="004E2B04"/>
    <w:rsid w:val="004E2B25"/>
    <w:rsid w:val="004E3097"/>
    <w:rsid w:val="004E30CB"/>
    <w:rsid w:val="004E336C"/>
    <w:rsid w:val="004E3B09"/>
    <w:rsid w:val="004E3E50"/>
    <w:rsid w:val="004E3FAA"/>
    <w:rsid w:val="004E53A0"/>
    <w:rsid w:val="004E6232"/>
    <w:rsid w:val="004E6567"/>
    <w:rsid w:val="004E672F"/>
    <w:rsid w:val="004E707C"/>
    <w:rsid w:val="004E7FD1"/>
    <w:rsid w:val="004E7FD6"/>
    <w:rsid w:val="004F1291"/>
    <w:rsid w:val="004F13E1"/>
    <w:rsid w:val="004F1C60"/>
    <w:rsid w:val="004F1DE3"/>
    <w:rsid w:val="004F215A"/>
    <w:rsid w:val="004F2A84"/>
    <w:rsid w:val="004F33BD"/>
    <w:rsid w:val="004F40B3"/>
    <w:rsid w:val="004F438C"/>
    <w:rsid w:val="004F4932"/>
    <w:rsid w:val="004F55D8"/>
    <w:rsid w:val="004F55E3"/>
    <w:rsid w:val="004F5A3D"/>
    <w:rsid w:val="004F6814"/>
    <w:rsid w:val="004F6F51"/>
    <w:rsid w:val="004F7738"/>
    <w:rsid w:val="004F7F9B"/>
    <w:rsid w:val="00500091"/>
    <w:rsid w:val="00501A2F"/>
    <w:rsid w:val="00501AEB"/>
    <w:rsid w:val="00501B5D"/>
    <w:rsid w:val="005032C9"/>
    <w:rsid w:val="00503C90"/>
    <w:rsid w:val="00503CF8"/>
    <w:rsid w:val="00506092"/>
    <w:rsid w:val="00506125"/>
    <w:rsid w:val="0050657F"/>
    <w:rsid w:val="0050693E"/>
    <w:rsid w:val="00506F64"/>
    <w:rsid w:val="00507039"/>
    <w:rsid w:val="0050711B"/>
    <w:rsid w:val="0050726B"/>
    <w:rsid w:val="00507419"/>
    <w:rsid w:val="0051005E"/>
    <w:rsid w:val="00510A0B"/>
    <w:rsid w:val="00510B70"/>
    <w:rsid w:val="00511781"/>
    <w:rsid w:val="00511AB2"/>
    <w:rsid w:val="005129C0"/>
    <w:rsid w:val="00513886"/>
    <w:rsid w:val="005139E7"/>
    <w:rsid w:val="00513A77"/>
    <w:rsid w:val="00513C01"/>
    <w:rsid w:val="00515179"/>
    <w:rsid w:val="00515493"/>
    <w:rsid w:val="0051554E"/>
    <w:rsid w:val="00515F0D"/>
    <w:rsid w:val="00515FB0"/>
    <w:rsid w:val="00516134"/>
    <w:rsid w:val="00516C54"/>
    <w:rsid w:val="0051709F"/>
    <w:rsid w:val="00517168"/>
    <w:rsid w:val="0051765B"/>
    <w:rsid w:val="005176B3"/>
    <w:rsid w:val="00517CDF"/>
    <w:rsid w:val="005200B2"/>
    <w:rsid w:val="00520985"/>
    <w:rsid w:val="00520ED3"/>
    <w:rsid w:val="00521184"/>
    <w:rsid w:val="0052177E"/>
    <w:rsid w:val="005217D9"/>
    <w:rsid w:val="00521998"/>
    <w:rsid w:val="0052317F"/>
    <w:rsid w:val="00523E8F"/>
    <w:rsid w:val="0052456A"/>
    <w:rsid w:val="00524F31"/>
    <w:rsid w:val="005250AC"/>
    <w:rsid w:val="0052579B"/>
    <w:rsid w:val="00526B28"/>
    <w:rsid w:val="00526FB3"/>
    <w:rsid w:val="00527A1B"/>
    <w:rsid w:val="00527B65"/>
    <w:rsid w:val="00527EFB"/>
    <w:rsid w:val="0053045C"/>
    <w:rsid w:val="00530D09"/>
    <w:rsid w:val="00530D0F"/>
    <w:rsid w:val="00530E9A"/>
    <w:rsid w:val="00531466"/>
    <w:rsid w:val="0053161D"/>
    <w:rsid w:val="00531911"/>
    <w:rsid w:val="00532224"/>
    <w:rsid w:val="0053276F"/>
    <w:rsid w:val="005327CF"/>
    <w:rsid w:val="00533624"/>
    <w:rsid w:val="00533905"/>
    <w:rsid w:val="00533AA9"/>
    <w:rsid w:val="00534257"/>
    <w:rsid w:val="00534A61"/>
    <w:rsid w:val="00534C02"/>
    <w:rsid w:val="00535591"/>
    <w:rsid w:val="00535613"/>
    <w:rsid w:val="00535763"/>
    <w:rsid w:val="00535BE3"/>
    <w:rsid w:val="00535CE5"/>
    <w:rsid w:val="005362CC"/>
    <w:rsid w:val="005369E8"/>
    <w:rsid w:val="005405F0"/>
    <w:rsid w:val="00540694"/>
    <w:rsid w:val="00540759"/>
    <w:rsid w:val="005414C6"/>
    <w:rsid w:val="0054187D"/>
    <w:rsid w:val="00541A9E"/>
    <w:rsid w:val="005423BE"/>
    <w:rsid w:val="005424D0"/>
    <w:rsid w:val="00542AC0"/>
    <w:rsid w:val="00542AE2"/>
    <w:rsid w:val="00542E44"/>
    <w:rsid w:val="00543C4B"/>
    <w:rsid w:val="00543E33"/>
    <w:rsid w:val="00543F5E"/>
    <w:rsid w:val="005448E9"/>
    <w:rsid w:val="005451A9"/>
    <w:rsid w:val="005458E5"/>
    <w:rsid w:val="00545A29"/>
    <w:rsid w:val="00545DB6"/>
    <w:rsid w:val="005470E3"/>
    <w:rsid w:val="005505A3"/>
    <w:rsid w:val="00550841"/>
    <w:rsid w:val="00550A8F"/>
    <w:rsid w:val="00551A16"/>
    <w:rsid w:val="00551D94"/>
    <w:rsid w:val="00552326"/>
    <w:rsid w:val="00552DFB"/>
    <w:rsid w:val="0055306E"/>
    <w:rsid w:val="00553A44"/>
    <w:rsid w:val="00554586"/>
    <w:rsid w:val="00554760"/>
    <w:rsid w:val="00554EEB"/>
    <w:rsid w:val="0055647C"/>
    <w:rsid w:val="005568EF"/>
    <w:rsid w:val="00560CDD"/>
    <w:rsid w:val="00560D7A"/>
    <w:rsid w:val="005625F4"/>
    <w:rsid w:val="005629B1"/>
    <w:rsid w:val="005630BF"/>
    <w:rsid w:val="0056316C"/>
    <w:rsid w:val="0056388F"/>
    <w:rsid w:val="00563898"/>
    <w:rsid w:val="00563B83"/>
    <w:rsid w:val="00563C86"/>
    <w:rsid w:val="00563C9E"/>
    <w:rsid w:val="00564535"/>
    <w:rsid w:val="00564B15"/>
    <w:rsid w:val="00564FA8"/>
    <w:rsid w:val="00565090"/>
    <w:rsid w:val="0056527E"/>
    <w:rsid w:val="00565A71"/>
    <w:rsid w:val="00565D87"/>
    <w:rsid w:val="0056606C"/>
    <w:rsid w:val="00566F3F"/>
    <w:rsid w:val="00566FBC"/>
    <w:rsid w:val="005672CF"/>
    <w:rsid w:val="00567B7F"/>
    <w:rsid w:val="00567F57"/>
    <w:rsid w:val="0057080C"/>
    <w:rsid w:val="00570840"/>
    <w:rsid w:val="00570B2D"/>
    <w:rsid w:val="005713A0"/>
    <w:rsid w:val="00571B13"/>
    <w:rsid w:val="00571BF6"/>
    <w:rsid w:val="00571DEF"/>
    <w:rsid w:val="00572146"/>
    <w:rsid w:val="0057275C"/>
    <w:rsid w:val="00572B55"/>
    <w:rsid w:val="00573700"/>
    <w:rsid w:val="00573D69"/>
    <w:rsid w:val="00574E0E"/>
    <w:rsid w:val="0057563E"/>
    <w:rsid w:val="00576001"/>
    <w:rsid w:val="005761DF"/>
    <w:rsid w:val="00576403"/>
    <w:rsid w:val="005764F5"/>
    <w:rsid w:val="00576B29"/>
    <w:rsid w:val="00576F8A"/>
    <w:rsid w:val="005774D1"/>
    <w:rsid w:val="00577CB7"/>
    <w:rsid w:val="0058049E"/>
    <w:rsid w:val="005805DC"/>
    <w:rsid w:val="00580708"/>
    <w:rsid w:val="005808E5"/>
    <w:rsid w:val="00580EF1"/>
    <w:rsid w:val="0058162B"/>
    <w:rsid w:val="00581903"/>
    <w:rsid w:val="00581C41"/>
    <w:rsid w:val="00581D26"/>
    <w:rsid w:val="00583C51"/>
    <w:rsid w:val="005842E2"/>
    <w:rsid w:val="00584832"/>
    <w:rsid w:val="00584B3F"/>
    <w:rsid w:val="00584D0B"/>
    <w:rsid w:val="0058628F"/>
    <w:rsid w:val="005870E0"/>
    <w:rsid w:val="005879A4"/>
    <w:rsid w:val="005905D4"/>
    <w:rsid w:val="0059095B"/>
    <w:rsid w:val="00590FC5"/>
    <w:rsid w:val="0059133D"/>
    <w:rsid w:val="005923B6"/>
    <w:rsid w:val="00592865"/>
    <w:rsid w:val="0059315D"/>
    <w:rsid w:val="00593C6F"/>
    <w:rsid w:val="005941DF"/>
    <w:rsid w:val="005946E2"/>
    <w:rsid w:val="00594D6A"/>
    <w:rsid w:val="005956FB"/>
    <w:rsid w:val="0059571D"/>
    <w:rsid w:val="00595D69"/>
    <w:rsid w:val="00595E69"/>
    <w:rsid w:val="005966AA"/>
    <w:rsid w:val="00596707"/>
    <w:rsid w:val="005973E4"/>
    <w:rsid w:val="00597424"/>
    <w:rsid w:val="005979C4"/>
    <w:rsid w:val="00597F82"/>
    <w:rsid w:val="00597FA3"/>
    <w:rsid w:val="00597FE8"/>
    <w:rsid w:val="005A049D"/>
    <w:rsid w:val="005A1AA5"/>
    <w:rsid w:val="005A2190"/>
    <w:rsid w:val="005A2320"/>
    <w:rsid w:val="005A26F1"/>
    <w:rsid w:val="005A293E"/>
    <w:rsid w:val="005A3203"/>
    <w:rsid w:val="005A32CA"/>
    <w:rsid w:val="005A3450"/>
    <w:rsid w:val="005A3C46"/>
    <w:rsid w:val="005A44ED"/>
    <w:rsid w:val="005A4FDA"/>
    <w:rsid w:val="005A5308"/>
    <w:rsid w:val="005A5827"/>
    <w:rsid w:val="005A6102"/>
    <w:rsid w:val="005A680E"/>
    <w:rsid w:val="005A69C3"/>
    <w:rsid w:val="005A6BC5"/>
    <w:rsid w:val="005A7C77"/>
    <w:rsid w:val="005B0348"/>
    <w:rsid w:val="005B06C5"/>
    <w:rsid w:val="005B09AA"/>
    <w:rsid w:val="005B0DC7"/>
    <w:rsid w:val="005B23ED"/>
    <w:rsid w:val="005B2664"/>
    <w:rsid w:val="005B332A"/>
    <w:rsid w:val="005B3693"/>
    <w:rsid w:val="005B3763"/>
    <w:rsid w:val="005B39C3"/>
    <w:rsid w:val="005B3F86"/>
    <w:rsid w:val="005B718F"/>
    <w:rsid w:val="005B731A"/>
    <w:rsid w:val="005B75A4"/>
    <w:rsid w:val="005B7A2F"/>
    <w:rsid w:val="005C0638"/>
    <w:rsid w:val="005C07F2"/>
    <w:rsid w:val="005C0A3D"/>
    <w:rsid w:val="005C0B35"/>
    <w:rsid w:val="005C2CCA"/>
    <w:rsid w:val="005C2E40"/>
    <w:rsid w:val="005C3623"/>
    <w:rsid w:val="005C3788"/>
    <w:rsid w:val="005C42EB"/>
    <w:rsid w:val="005C5A5F"/>
    <w:rsid w:val="005C645F"/>
    <w:rsid w:val="005C64ED"/>
    <w:rsid w:val="005C6652"/>
    <w:rsid w:val="005D05B2"/>
    <w:rsid w:val="005D0C69"/>
    <w:rsid w:val="005D0F23"/>
    <w:rsid w:val="005D1666"/>
    <w:rsid w:val="005D1908"/>
    <w:rsid w:val="005D1C2E"/>
    <w:rsid w:val="005D1D68"/>
    <w:rsid w:val="005D1ED9"/>
    <w:rsid w:val="005D235F"/>
    <w:rsid w:val="005D2C81"/>
    <w:rsid w:val="005D317C"/>
    <w:rsid w:val="005D35E7"/>
    <w:rsid w:val="005D4C22"/>
    <w:rsid w:val="005D4C7D"/>
    <w:rsid w:val="005D54ED"/>
    <w:rsid w:val="005D58CF"/>
    <w:rsid w:val="005D5B75"/>
    <w:rsid w:val="005D6461"/>
    <w:rsid w:val="005D7318"/>
    <w:rsid w:val="005D748D"/>
    <w:rsid w:val="005D7652"/>
    <w:rsid w:val="005E04FF"/>
    <w:rsid w:val="005E1AAB"/>
    <w:rsid w:val="005E246D"/>
    <w:rsid w:val="005E2710"/>
    <w:rsid w:val="005E27B9"/>
    <w:rsid w:val="005E2F6C"/>
    <w:rsid w:val="005E31BD"/>
    <w:rsid w:val="005E41DD"/>
    <w:rsid w:val="005E49AF"/>
    <w:rsid w:val="005E58CA"/>
    <w:rsid w:val="005E5E27"/>
    <w:rsid w:val="005E6141"/>
    <w:rsid w:val="005E69FA"/>
    <w:rsid w:val="005E6B95"/>
    <w:rsid w:val="005E739A"/>
    <w:rsid w:val="005E7C70"/>
    <w:rsid w:val="005F04BF"/>
    <w:rsid w:val="005F0D40"/>
    <w:rsid w:val="005F0FF8"/>
    <w:rsid w:val="005F166F"/>
    <w:rsid w:val="005F1DA0"/>
    <w:rsid w:val="005F247C"/>
    <w:rsid w:val="005F3CE5"/>
    <w:rsid w:val="005F44E2"/>
    <w:rsid w:val="005F485A"/>
    <w:rsid w:val="005F4CC4"/>
    <w:rsid w:val="005F4F8A"/>
    <w:rsid w:val="005F51AA"/>
    <w:rsid w:val="005F5EEF"/>
    <w:rsid w:val="005F650A"/>
    <w:rsid w:val="005F67F5"/>
    <w:rsid w:val="005F69C8"/>
    <w:rsid w:val="005F6D6A"/>
    <w:rsid w:val="005F737D"/>
    <w:rsid w:val="005F7BF8"/>
    <w:rsid w:val="00600380"/>
    <w:rsid w:val="00600BC4"/>
    <w:rsid w:val="00600E96"/>
    <w:rsid w:val="00600F90"/>
    <w:rsid w:val="00600FD1"/>
    <w:rsid w:val="00601295"/>
    <w:rsid w:val="006021A7"/>
    <w:rsid w:val="0060281A"/>
    <w:rsid w:val="0060368A"/>
    <w:rsid w:val="006040B4"/>
    <w:rsid w:val="00604CCE"/>
    <w:rsid w:val="00605647"/>
    <w:rsid w:val="006058BD"/>
    <w:rsid w:val="00606111"/>
    <w:rsid w:val="00606C2B"/>
    <w:rsid w:val="00607B11"/>
    <w:rsid w:val="00607B3D"/>
    <w:rsid w:val="00607C58"/>
    <w:rsid w:val="006102A9"/>
    <w:rsid w:val="00610383"/>
    <w:rsid w:val="006108F7"/>
    <w:rsid w:val="00610BF0"/>
    <w:rsid w:val="00610DDE"/>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21095"/>
    <w:rsid w:val="00621487"/>
    <w:rsid w:val="006215AB"/>
    <w:rsid w:val="0062173F"/>
    <w:rsid w:val="0062213E"/>
    <w:rsid w:val="006235DF"/>
    <w:rsid w:val="0062376C"/>
    <w:rsid w:val="006237E6"/>
    <w:rsid w:val="00623ACB"/>
    <w:rsid w:val="00624D81"/>
    <w:rsid w:val="0062530E"/>
    <w:rsid w:val="0062581E"/>
    <w:rsid w:val="00625AC7"/>
    <w:rsid w:val="00627001"/>
    <w:rsid w:val="006275C4"/>
    <w:rsid w:val="006276C0"/>
    <w:rsid w:val="00630591"/>
    <w:rsid w:val="006311E8"/>
    <w:rsid w:val="00631DD1"/>
    <w:rsid w:val="0063253B"/>
    <w:rsid w:val="0063284A"/>
    <w:rsid w:val="00632B7C"/>
    <w:rsid w:val="00632F12"/>
    <w:rsid w:val="0063300F"/>
    <w:rsid w:val="0063307B"/>
    <w:rsid w:val="00633B8E"/>
    <w:rsid w:val="0063411C"/>
    <w:rsid w:val="006356FA"/>
    <w:rsid w:val="006359DF"/>
    <w:rsid w:val="00635AFB"/>
    <w:rsid w:val="00635E74"/>
    <w:rsid w:val="00636062"/>
    <w:rsid w:val="00636292"/>
    <w:rsid w:val="006368E1"/>
    <w:rsid w:val="00640391"/>
    <w:rsid w:val="00640943"/>
    <w:rsid w:val="00641787"/>
    <w:rsid w:val="006419F3"/>
    <w:rsid w:val="00641A75"/>
    <w:rsid w:val="006421BD"/>
    <w:rsid w:val="006426E6"/>
    <w:rsid w:val="00642B95"/>
    <w:rsid w:val="00643996"/>
    <w:rsid w:val="00643C7C"/>
    <w:rsid w:val="00644C9F"/>
    <w:rsid w:val="00644F31"/>
    <w:rsid w:val="00646403"/>
    <w:rsid w:val="0064668F"/>
    <w:rsid w:val="006466AE"/>
    <w:rsid w:val="0065026C"/>
    <w:rsid w:val="00650C2D"/>
    <w:rsid w:val="00650E48"/>
    <w:rsid w:val="00650E63"/>
    <w:rsid w:val="00651952"/>
    <w:rsid w:val="00651BAD"/>
    <w:rsid w:val="00651F59"/>
    <w:rsid w:val="00652821"/>
    <w:rsid w:val="00653424"/>
    <w:rsid w:val="006534D7"/>
    <w:rsid w:val="006536CC"/>
    <w:rsid w:val="0065482A"/>
    <w:rsid w:val="00655011"/>
    <w:rsid w:val="0065569C"/>
    <w:rsid w:val="00655EEC"/>
    <w:rsid w:val="006562A4"/>
    <w:rsid w:val="00656A77"/>
    <w:rsid w:val="00656C2E"/>
    <w:rsid w:val="00657820"/>
    <w:rsid w:val="00657DAC"/>
    <w:rsid w:val="00660052"/>
    <w:rsid w:val="00660508"/>
    <w:rsid w:val="00660990"/>
    <w:rsid w:val="00660C69"/>
    <w:rsid w:val="0066171A"/>
    <w:rsid w:val="0066234B"/>
    <w:rsid w:val="0066236A"/>
    <w:rsid w:val="00662B23"/>
    <w:rsid w:val="00663848"/>
    <w:rsid w:val="0066402B"/>
    <w:rsid w:val="006658E1"/>
    <w:rsid w:val="00665D17"/>
    <w:rsid w:val="00665DB8"/>
    <w:rsid w:val="006661D5"/>
    <w:rsid w:val="0066658D"/>
    <w:rsid w:val="006672F7"/>
    <w:rsid w:val="00667C3D"/>
    <w:rsid w:val="00667CF9"/>
    <w:rsid w:val="0067051C"/>
    <w:rsid w:val="00671091"/>
    <w:rsid w:val="00671A6E"/>
    <w:rsid w:val="006724FD"/>
    <w:rsid w:val="00672816"/>
    <w:rsid w:val="00673441"/>
    <w:rsid w:val="00673714"/>
    <w:rsid w:val="00674430"/>
    <w:rsid w:val="00680193"/>
    <w:rsid w:val="00680380"/>
    <w:rsid w:val="00680CAB"/>
    <w:rsid w:val="0068237F"/>
    <w:rsid w:val="00682999"/>
    <w:rsid w:val="00682E70"/>
    <w:rsid w:val="0068324C"/>
    <w:rsid w:val="006835A8"/>
    <w:rsid w:val="0068366F"/>
    <w:rsid w:val="00683824"/>
    <w:rsid w:val="006839B8"/>
    <w:rsid w:val="00683C01"/>
    <w:rsid w:val="00684464"/>
    <w:rsid w:val="006850E8"/>
    <w:rsid w:val="006851F2"/>
    <w:rsid w:val="00685384"/>
    <w:rsid w:val="00685BCD"/>
    <w:rsid w:val="00686276"/>
    <w:rsid w:val="00686511"/>
    <w:rsid w:val="00687AEA"/>
    <w:rsid w:val="00690200"/>
    <w:rsid w:val="006907CD"/>
    <w:rsid w:val="00691D64"/>
    <w:rsid w:val="00693B8F"/>
    <w:rsid w:val="00693D8C"/>
    <w:rsid w:val="00693DD0"/>
    <w:rsid w:val="006942C2"/>
    <w:rsid w:val="00694AE2"/>
    <w:rsid w:val="00694F0F"/>
    <w:rsid w:val="00695E28"/>
    <w:rsid w:val="00697153"/>
    <w:rsid w:val="0069738B"/>
    <w:rsid w:val="00697B2F"/>
    <w:rsid w:val="006A0725"/>
    <w:rsid w:val="006A09E2"/>
    <w:rsid w:val="006A1DE2"/>
    <w:rsid w:val="006A2895"/>
    <w:rsid w:val="006A2AA9"/>
    <w:rsid w:val="006A3473"/>
    <w:rsid w:val="006A4593"/>
    <w:rsid w:val="006A53A4"/>
    <w:rsid w:val="006A59F2"/>
    <w:rsid w:val="006A5B39"/>
    <w:rsid w:val="006A5C85"/>
    <w:rsid w:val="006A610F"/>
    <w:rsid w:val="006A6DFC"/>
    <w:rsid w:val="006A746E"/>
    <w:rsid w:val="006A75E7"/>
    <w:rsid w:val="006A799C"/>
    <w:rsid w:val="006A7F97"/>
    <w:rsid w:val="006B00E0"/>
    <w:rsid w:val="006B1742"/>
    <w:rsid w:val="006B19BE"/>
    <w:rsid w:val="006B20C8"/>
    <w:rsid w:val="006B245A"/>
    <w:rsid w:val="006B2E6D"/>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76B"/>
    <w:rsid w:val="006C3AE6"/>
    <w:rsid w:val="006C4C35"/>
    <w:rsid w:val="006C4CED"/>
    <w:rsid w:val="006C5BD4"/>
    <w:rsid w:val="006C5FD6"/>
    <w:rsid w:val="006C6117"/>
    <w:rsid w:val="006C70D8"/>
    <w:rsid w:val="006D0027"/>
    <w:rsid w:val="006D0E5D"/>
    <w:rsid w:val="006D1777"/>
    <w:rsid w:val="006D1D13"/>
    <w:rsid w:val="006D1D50"/>
    <w:rsid w:val="006D1E3F"/>
    <w:rsid w:val="006D2C02"/>
    <w:rsid w:val="006D2CD3"/>
    <w:rsid w:val="006D3AD1"/>
    <w:rsid w:val="006D3AFD"/>
    <w:rsid w:val="006D3F49"/>
    <w:rsid w:val="006D4166"/>
    <w:rsid w:val="006D4CC6"/>
    <w:rsid w:val="006D4FC8"/>
    <w:rsid w:val="006D5D5E"/>
    <w:rsid w:val="006D5FCB"/>
    <w:rsid w:val="006D64AB"/>
    <w:rsid w:val="006D669E"/>
    <w:rsid w:val="006D6960"/>
    <w:rsid w:val="006D698C"/>
    <w:rsid w:val="006D6EA5"/>
    <w:rsid w:val="006D7A06"/>
    <w:rsid w:val="006E0856"/>
    <w:rsid w:val="006E12F2"/>
    <w:rsid w:val="006E2AEE"/>
    <w:rsid w:val="006E2B97"/>
    <w:rsid w:val="006E2E88"/>
    <w:rsid w:val="006E4B96"/>
    <w:rsid w:val="006E52DD"/>
    <w:rsid w:val="006E5C1F"/>
    <w:rsid w:val="006E6380"/>
    <w:rsid w:val="006E6E78"/>
    <w:rsid w:val="006E7D8F"/>
    <w:rsid w:val="006F0BBF"/>
    <w:rsid w:val="006F0F2B"/>
    <w:rsid w:val="006F14DF"/>
    <w:rsid w:val="006F18F8"/>
    <w:rsid w:val="006F1CFA"/>
    <w:rsid w:val="006F2DCE"/>
    <w:rsid w:val="006F2E1E"/>
    <w:rsid w:val="006F3F87"/>
    <w:rsid w:val="006F4670"/>
    <w:rsid w:val="006F48C6"/>
    <w:rsid w:val="006F4C6C"/>
    <w:rsid w:val="006F4D83"/>
    <w:rsid w:val="006F6DA6"/>
    <w:rsid w:val="007006F2"/>
    <w:rsid w:val="007019A4"/>
    <w:rsid w:val="0070318B"/>
    <w:rsid w:val="007033D8"/>
    <w:rsid w:val="00703508"/>
    <w:rsid w:val="007038C8"/>
    <w:rsid w:val="00703C5B"/>
    <w:rsid w:val="00703E27"/>
    <w:rsid w:val="00704783"/>
    <w:rsid w:val="00704B87"/>
    <w:rsid w:val="00704F4B"/>
    <w:rsid w:val="00704FB3"/>
    <w:rsid w:val="0070561C"/>
    <w:rsid w:val="00705FE7"/>
    <w:rsid w:val="0070601E"/>
    <w:rsid w:val="007060F2"/>
    <w:rsid w:val="007069FA"/>
    <w:rsid w:val="00707190"/>
    <w:rsid w:val="007071A2"/>
    <w:rsid w:val="00707288"/>
    <w:rsid w:val="00707AAF"/>
    <w:rsid w:val="00710063"/>
    <w:rsid w:val="007107E8"/>
    <w:rsid w:val="00710B6F"/>
    <w:rsid w:val="00710C51"/>
    <w:rsid w:val="00711219"/>
    <w:rsid w:val="0071180B"/>
    <w:rsid w:val="00711940"/>
    <w:rsid w:val="00711D93"/>
    <w:rsid w:val="00712199"/>
    <w:rsid w:val="00712B86"/>
    <w:rsid w:val="00712C95"/>
    <w:rsid w:val="0071350E"/>
    <w:rsid w:val="00714525"/>
    <w:rsid w:val="00714DA3"/>
    <w:rsid w:val="00714ECE"/>
    <w:rsid w:val="00715194"/>
    <w:rsid w:val="00715CC4"/>
    <w:rsid w:val="00716043"/>
    <w:rsid w:val="0071693D"/>
    <w:rsid w:val="00717BD8"/>
    <w:rsid w:val="00720A92"/>
    <w:rsid w:val="007214BC"/>
    <w:rsid w:val="007217A1"/>
    <w:rsid w:val="007221DF"/>
    <w:rsid w:val="0072376B"/>
    <w:rsid w:val="007237F6"/>
    <w:rsid w:val="00723A56"/>
    <w:rsid w:val="00724112"/>
    <w:rsid w:val="007254E2"/>
    <w:rsid w:val="007255BF"/>
    <w:rsid w:val="0072594D"/>
    <w:rsid w:val="00725D36"/>
    <w:rsid w:val="007262D2"/>
    <w:rsid w:val="00726529"/>
    <w:rsid w:val="007275B5"/>
    <w:rsid w:val="00730BBE"/>
    <w:rsid w:val="00731238"/>
    <w:rsid w:val="0073191F"/>
    <w:rsid w:val="00731B89"/>
    <w:rsid w:val="007324E1"/>
    <w:rsid w:val="0073367A"/>
    <w:rsid w:val="00733894"/>
    <w:rsid w:val="00733B82"/>
    <w:rsid w:val="00733CD6"/>
    <w:rsid w:val="00734918"/>
    <w:rsid w:val="00734DE1"/>
    <w:rsid w:val="00734E45"/>
    <w:rsid w:val="00735952"/>
    <w:rsid w:val="00735C85"/>
    <w:rsid w:val="0073600A"/>
    <w:rsid w:val="007360F7"/>
    <w:rsid w:val="0073636A"/>
    <w:rsid w:val="007366CB"/>
    <w:rsid w:val="00737789"/>
    <w:rsid w:val="00740C97"/>
    <w:rsid w:val="00741060"/>
    <w:rsid w:val="007413C1"/>
    <w:rsid w:val="00741986"/>
    <w:rsid w:val="00742596"/>
    <w:rsid w:val="00742C16"/>
    <w:rsid w:val="00743D52"/>
    <w:rsid w:val="007441DA"/>
    <w:rsid w:val="00744AFA"/>
    <w:rsid w:val="00744E1B"/>
    <w:rsid w:val="00745081"/>
    <w:rsid w:val="007451BC"/>
    <w:rsid w:val="00745781"/>
    <w:rsid w:val="00745F12"/>
    <w:rsid w:val="00745F89"/>
    <w:rsid w:val="00746096"/>
    <w:rsid w:val="007460DB"/>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BDE"/>
    <w:rsid w:val="0075459F"/>
    <w:rsid w:val="00754F4F"/>
    <w:rsid w:val="007551AD"/>
    <w:rsid w:val="0075574F"/>
    <w:rsid w:val="00755D78"/>
    <w:rsid w:val="00755FAA"/>
    <w:rsid w:val="007577AA"/>
    <w:rsid w:val="007579D8"/>
    <w:rsid w:val="00757A8D"/>
    <w:rsid w:val="00757F52"/>
    <w:rsid w:val="00761E11"/>
    <w:rsid w:val="00761F26"/>
    <w:rsid w:val="00761FF9"/>
    <w:rsid w:val="0076279E"/>
    <w:rsid w:val="00762A1F"/>
    <w:rsid w:val="00763751"/>
    <w:rsid w:val="00764053"/>
    <w:rsid w:val="0076549B"/>
    <w:rsid w:val="00766B77"/>
    <w:rsid w:val="007673FA"/>
    <w:rsid w:val="00767FE2"/>
    <w:rsid w:val="00770918"/>
    <w:rsid w:val="007713E8"/>
    <w:rsid w:val="00771B7F"/>
    <w:rsid w:val="00772FF8"/>
    <w:rsid w:val="0077309C"/>
    <w:rsid w:val="00773BFE"/>
    <w:rsid w:val="007752D2"/>
    <w:rsid w:val="007760CB"/>
    <w:rsid w:val="0077666B"/>
    <w:rsid w:val="00776E9C"/>
    <w:rsid w:val="007772E5"/>
    <w:rsid w:val="007773AF"/>
    <w:rsid w:val="0077750F"/>
    <w:rsid w:val="00777A41"/>
    <w:rsid w:val="00777B8F"/>
    <w:rsid w:val="00777C5E"/>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DBD"/>
    <w:rsid w:val="00792B21"/>
    <w:rsid w:val="00793912"/>
    <w:rsid w:val="007942AC"/>
    <w:rsid w:val="00794333"/>
    <w:rsid w:val="00794AC8"/>
    <w:rsid w:val="00795359"/>
    <w:rsid w:val="007953D5"/>
    <w:rsid w:val="007953DD"/>
    <w:rsid w:val="00795810"/>
    <w:rsid w:val="00795816"/>
    <w:rsid w:val="00795B51"/>
    <w:rsid w:val="007966C9"/>
    <w:rsid w:val="007967CC"/>
    <w:rsid w:val="00797362"/>
    <w:rsid w:val="007974D7"/>
    <w:rsid w:val="00797AAD"/>
    <w:rsid w:val="007A10BE"/>
    <w:rsid w:val="007A1109"/>
    <w:rsid w:val="007A1B1D"/>
    <w:rsid w:val="007A1D03"/>
    <w:rsid w:val="007A1E30"/>
    <w:rsid w:val="007A1ED5"/>
    <w:rsid w:val="007A2A2A"/>
    <w:rsid w:val="007A2D89"/>
    <w:rsid w:val="007A3469"/>
    <w:rsid w:val="007A35A7"/>
    <w:rsid w:val="007A365B"/>
    <w:rsid w:val="007A41D6"/>
    <w:rsid w:val="007A5257"/>
    <w:rsid w:val="007A608F"/>
    <w:rsid w:val="007A6278"/>
    <w:rsid w:val="007A71EF"/>
    <w:rsid w:val="007A7CE8"/>
    <w:rsid w:val="007B03FA"/>
    <w:rsid w:val="007B06B7"/>
    <w:rsid w:val="007B10C4"/>
    <w:rsid w:val="007B188E"/>
    <w:rsid w:val="007B1FDD"/>
    <w:rsid w:val="007B271B"/>
    <w:rsid w:val="007B27E2"/>
    <w:rsid w:val="007B286F"/>
    <w:rsid w:val="007B2B43"/>
    <w:rsid w:val="007B3912"/>
    <w:rsid w:val="007B4184"/>
    <w:rsid w:val="007B4512"/>
    <w:rsid w:val="007B45C3"/>
    <w:rsid w:val="007B525A"/>
    <w:rsid w:val="007B538E"/>
    <w:rsid w:val="007B541B"/>
    <w:rsid w:val="007B576D"/>
    <w:rsid w:val="007B5CC3"/>
    <w:rsid w:val="007B5DBD"/>
    <w:rsid w:val="007B69E9"/>
    <w:rsid w:val="007B6E03"/>
    <w:rsid w:val="007B72DE"/>
    <w:rsid w:val="007B739D"/>
    <w:rsid w:val="007B789B"/>
    <w:rsid w:val="007B78D6"/>
    <w:rsid w:val="007B79E4"/>
    <w:rsid w:val="007B7B25"/>
    <w:rsid w:val="007B7BE8"/>
    <w:rsid w:val="007C0134"/>
    <w:rsid w:val="007C0304"/>
    <w:rsid w:val="007C0874"/>
    <w:rsid w:val="007C08A0"/>
    <w:rsid w:val="007C0AC7"/>
    <w:rsid w:val="007C2A5B"/>
    <w:rsid w:val="007C3609"/>
    <w:rsid w:val="007C36BD"/>
    <w:rsid w:val="007C480B"/>
    <w:rsid w:val="007C5720"/>
    <w:rsid w:val="007C5B06"/>
    <w:rsid w:val="007C6059"/>
    <w:rsid w:val="007C66A0"/>
    <w:rsid w:val="007C6B3D"/>
    <w:rsid w:val="007C7059"/>
    <w:rsid w:val="007D1405"/>
    <w:rsid w:val="007D1FD0"/>
    <w:rsid w:val="007D2603"/>
    <w:rsid w:val="007D282F"/>
    <w:rsid w:val="007D2A90"/>
    <w:rsid w:val="007D3DED"/>
    <w:rsid w:val="007D4162"/>
    <w:rsid w:val="007D43BD"/>
    <w:rsid w:val="007D49B7"/>
    <w:rsid w:val="007D4D7B"/>
    <w:rsid w:val="007D6154"/>
    <w:rsid w:val="007D621F"/>
    <w:rsid w:val="007D6A03"/>
    <w:rsid w:val="007D6E2D"/>
    <w:rsid w:val="007D71ED"/>
    <w:rsid w:val="007D7303"/>
    <w:rsid w:val="007D73E4"/>
    <w:rsid w:val="007D76E2"/>
    <w:rsid w:val="007E08C6"/>
    <w:rsid w:val="007E128A"/>
    <w:rsid w:val="007E1A51"/>
    <w:rsid w:val="007E279A"/>
    <w:rsid w:val="007E27C1"/>
    <w:rsid w:val="007E309C"/>
    <w:rsid w:val="007E3C71"/>
    <w:rsid w:val="007E3D60"/>
    <w:rsid w:val="007E5C98"/>
    <w:rsid w:val="007E6613"/>
    <w:rsid w:val="007E6F28"/>
    <w:rsid w:val="007E754A"/>
    <w:rsid w:val="007E78C2"/>
    <w:rsid w:val="007E7AA5"/>
    <w:rsid w:val="007E7B03"/>
    <w:rsid w:val="007F061E"/>
    <w:rsid w:val="007F09C1"/>
    <w:rsid w:val="007F0E49"/>
    <w:rsid w:val="007F0FFD"/>
    <w:rsid w:val="007F1321"/>
    <w:rsid w:val="007F15ED"/>
    <w:rsid w:val="007F1FA0"/>
    <w:rsid w:val="007F261A"/>
    <w:rsid w:val="007F2691"/>
    <w:rsid w:val="007F2F68"/>
    <w:rsid w:val="007F3065"/>
    <w:rsid w:val="007F32F0"/>
    <w:rsid w:val="007F480A"/>
    <w:rsid w:val="007F489B"/>
    <w:rsid w:val="007F4B1D"/>
    <w:rsid w:val="007F53A9"/>
    <w:rsid w:val="007F560F"/>
    <w:rsid w:val="007F589F"/>
    <w:rsid w:val="007F621E"/>
    <w:rsid w:val="007F6469"/>
    <w:rsid w:val="007F75C3"/>
    <w:rsid w:val="00800B44"/>
    <w:rsid w:val="008012C3"/>
    <w:rsid w:val="00801D1B"/>
    <w:rsid w:val="00802184"/>
    <w:rsid w:val="00802805"/>
    <w:rsid w:val="00803907"/>
    <w:rsid w:val="00803CB9"/>
    <w:rsid w:val="00803EDB"/>
    <w:rsid w:val="00804603"/>
    <w:rsid w:val="00804D11"/>
    <w:rsid w:val="008052DC"/>
    <w:rsid w:val="008058D4"/>
    <w:rsid w:val="00805F83"/>
    <w:rsid w:val="008067FD"/>
    <w:rsid w:val="00806BB3"/>
    <w:rsid w:val="00806BF0"/>
    <w:rsid w:val="00807F74"/>
    <w:rsid w:val="00810386"/>
    <w:rsid w:val="00810D03"/>
    <w:rsid w:val="00810F4A"/>
    <w:rsid w:val="0081139F"/>
    <w:rsid w:val="008119F0"/>
    <w:rsid w:val="00811EB8"/>
    <w:rsid w:val="008121D9"/>
    <w:rsid w:val="00812A67"/>
    <w:rsid w:val="008136D0"/>
    <w:rsid w:val="00814784"/>
    <w:rsid w:val="008149E7"/>
    <w:rsid w:val="00814A75"/>
    <w:rsid w:val="008151F9"/>
    <w:rsid w:val="008152DD"/>
    <w:rsid w:val="008162E2"/>
    <w:rsid w:val="00816734"/>
    <w:rsid w:val="008167B4"/>
    <w:rsid w:val="008175DD"/>
    <w:rsid w:val="008175EA"/>
    <w:rsid w:val="0081774C"/>
    <w:rsid w:val="00820225"/>
    <w:rsid w:val="00821232"/>
    <w:rsid w:val="008213E6"/>
    <w:rsid w:val="00821401"/>
    <w:rsid w:val="00822C29"/>
    <w:rsid w:val="008245D8"/>
    <w:rsid w:val="00824DAF"/>
    <w:rsid w:val="0082550F"/>
    <w:rsid w:val="00826223"/>
    <w:rsid w:val="008264CD"/>
    <w:rsid w:val="00826F58"/>
    <w:rsid w:val="008275D1"/>
    <w:rsid w:val="00827FCA"/>
    <w:rsid w:val="00830538"/>
    <w:rsid w:val="00831003"/>
    <w:rsid w:val="00832177"/>
    <w:rsid w:val="00832B2B"/>
    <w:rsid w:val="00832BFB"/>
    <w:rsid w:val="00832C0B"/>
    <w:rsid w:val="00833599"/>
    <w:rsid w:val="00833C62"/>
    <w:rsid w:val="00833CEC"/>
    <w:rsid w:val="008340CB"/>
    <w:rsid w:val="00834344"/>
    <w:rsid w:val="00834BC5"/>
    <w:rsid w:val="00836728"/>
    <w:rsid w:val="00836A16"/>
    <w:rsid w:val="00836B8B"/>
    <w:rsid w:val="00836C74"/>
    <w:rsid w:val="00837CC1"/>
    <w:rsid w:val="008409E0"/>
    <w:rsid w:val="00840BE6"/>
    <w:rsid w:val="00841D20"/>
    <w:rsid w:val="00841DCC"/>
    <w:rsid w:val="00841F7C"/>
    <w:rsid w:val="00842442"/>
    <w:rsid w:val="00842DB0"/>
    <w:rsid w:val="00842E7A"/>
    <w:rsid w:val="00843403"/>
    <w:rsid w:val="0084384F"/>
    <w:rsid w:val="008438F7"/>
    <w:rsid w:val="00843B73"/>
    <w:rsid w:val="00843BE4"/>
    <w:rsid w:val="00844A93"/>
    <w:rsid w:val="00844FC2"/>
    <w:rsid w:val="00845050"/>
    <w:rsid w:val="00845250"/>
    <w:rsid w:val="00846032"/>
    <w:rsid w:val="00846035"/>
    <w:rsid w:val="00846330"/>
    <w:rsid w:val="0084676D"/>
    <w:rsid w:val="00846AEF"/>
    <w:rsid w:val="00846E5A"/>
    <w:rsid w:val="0084712D"/>
    <w:rsid w:val="0084789B"/>
    <w:rsid w:val="00850193"/>
    <w:rsid w:val="008502D6"/>
    <w:rsid w:val="00850DFF"/>
    <w:rsid w:val="00851752"/>
    <w:rsid w:val="00852108"/>
    <w:rsid w:val="008527F7"/>
    <w:rsid w:val="0085298F"/>
    <w:rsid w:val="00852BA5"/>
    <w:rsid w:val="00852D2C"/>
    <w:rsid w:val="00852F91"/>
    <w:rsid w:val="00853721"/>
    <w:rsid w:val="00853E52"/>
    <w:rsid w:val="00854704"/>
    <w:rsid w:val="00854A82"/>
    <w:rsid w:val="00854C44"/>
    <w:rsid w:val="00855288"/>
    <w:rsid w:val="00855573"/>
    <w:rsid w:val="00855856"/>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A40"/>
    <w:rsid w:val="00867650"/>
    <w:rsid w:val="008704DE"/>
    <w:rsid w:val="00870826"/>
    <w:rsid w:val="00870ED2"/>
    <w:rsid w:val="0087151A"/>
    <w:rsid w:val="008726CE"/>
    <w:rsid w:val="00872B61"/>
    <w:rsid w:val="00873F96"/>
    <w:rsid w:val="008742B0"/>
    <w:rsid w:val="00874401"/>
    <w:rsid w:val="008744EC"/>
    <w:rsid w:val="0087498C"/>
    <w:rsid w:val="00874A44"/>
    <w:rsid w:val="00874F32"/>
    <w:rsid w:val="008762EB"/>
    <w:rsid w:val="00876B13"/>
    <w:rsid w:val="00877427"/>
    <w:rsid w:val="00880C04"/>
    <w:rsid w:val="0088115E"/>
    <w:rsid w:val="00882E70"/>
    <w:rsid w:val="00883771"/>
    <w:rsid w:val="00884E9A"/>
    <w:rsid w:val="00885755"/>
    <w:rsid w:val="00887BD9"/>
    <w:rsid w:val="0089089D"/>
    <w:rsid w:val="00890BCE"/>
    <w:rsid w:val="008911EC"/>
    <w:rsid w:val="008917E7"/>
    <w:rsid w:val="00891A5A"/>
    <w:rsid w:val="00891D87"/>
    <w:rsid w:val="00892A71"/>
    <w:rsid w:val="00892A92"/>
    <w:rsid w:val="00892EEB"/>
    <w:rsid w:val="008936A0"/>
    <w:rsid w:val="0089392B"/>
    <w:rsid w:val="008939A9"/>
    <w:rsid w:val="008939E3"/>
    <w:rsid w:val="008943CE"/>
    <w:rsid w:val="008949BF"/>
    <w:rsid w:val="0089510A"/>
    <w:rsid w:val="00895498"/>
    <w:rsid w:val="0089596B"/>
    <w:rsid w:val="00895DB5"/>
    <w:rsid w:val="008960C4"/>
    <w:rsid w:val="0089639D"/>
    <w:rsid w:val="00897629"/>
    <w:rsid w:val="00897AB0"/>
    <w:rsid w:val="008A043C"/>
    <w:rsid w:val="008A0631"/>
    <w:rsid w:val="008A1050"/>
    <w:rsid w:val="008A2FE1"/>
    <w:rsid w:val="008A33AF"/>
    <w:rsid w:val="008A35F3"/>
    <w:rsid w:val="008A4330"/>
    <w:rsid w:val="008A50D6"/>
    <w:rsid w:val="008A6547"/>
    <w:rsid w:val="008A6949"/>
    <w:rsid w:val="008A6B12"/>
    <w:rsid w:val="008A6BB6"/>
    <w:rsid w:val="008A6D17"/>
    <w:rsid w:val="008A6F75"/>
    <w:rsid w:val="008A7825"/>
    <w:rsid w:val="008A79DD"/>
    <w:rsid w:val="008A7AB4"/>
    <w:rsid w:val="008B07F9"/>
    <w:rsid w:val="008B17E1"/>
    <w:rsid w:val="008B1CD5"/>
    <w:rsid w:val="008B25FC"/>
    <w:rsid w:val="008B3B44"/>
    <w:rsid w:val="008B5367"/>
    <w:rsid w:val="008B56B8"/>
    <w:rsid w:val="008B7134"/>
    <w:rsid w:val="008C1569"/>
    <w:rsid w:val="008C18C4"/>
    <w:rsid w:val="008C22E5"/>
    <w:rsid w:val="008C2704"/>
    <w:rsid w:val="008C379B"/>
    <w:rsid w:val="008C3966"/>
    <w:rsid w:val="008C3A1E"/>
    <w:rsid w:val="008C3C53"/>
    <w:rsid w:val="008C3E7F"/>
    <w:rsid w:val="008C4FC7"/>
    <w:rsid w:val="008C739D"/>
    <w:rsid w:val="008D022B"/>
    <w:rsid w:val="008D040C"/>
    <w:rsid w:val="008D0553"/>
    <w:rsid w:val="008D05F7"/>
    <w:rsid w:val="008D0706"/>
    <w:rsid w:val="008D07EA"/>
    <w:rsid w:val="008D1796"/>
    <w:rsid w:val="008D182A"/>
    <w:rsid w:val="008D1A53"/>
    <w:rsid w:val="008D1E5D"/>
    <w:rsid w:val="008D265C"/>
    <w:rsid w:val="008D2DCE"/>
    <w:rsid w:val="008D313A"/>
    <w:rsid w:val="008D3C88"/>
    <w:rsid w:val="008D3F9E"/>
    <w:rsid w:val="008D4E5E"/>
    <w:rsid w:val="008D5367"/>
    <w:rsid w:val="008D5B2B"/>
    <w:rsid w:val="008D619A"/>
    <w:rsid w:val="008D6763"/>
    <w:rsid w:val="008D7186"/>
    <w:rsid w:val="008D7BC6"/>
    <w:rsid w:val="008D7ECD"/>
    <w:rsid w:val="008E061C"/>
    <w:rsid w:val="008E0872"/>
    <w:rsid w:val="008E10DE"/>
    <w:rsid w:val="008E1407"/>
    <w:rsid w:val="008E1F55"/>
    <w:rsid w:val="008E2939"/>
    <w:rsid w:val="008E2FA4"/>
    <w:rsid w:val="008E3CD1"/>
    <w:rsid w:val="008E4959"/>
    <w:rsid w:val="008E4A64"/>
    <w:rsid w:val="008E5056"/>
    <w:rsid w:val="008E5C28"/>
    <w:rsid w:val="008E6836"/>
    <w:rsid w:val="008E6BFE"/>
    <w:rsid w:val="008E77EF"/>
    <w:rsid w:val="008F0E26"/>
    <w:rsid w:val="008F11F1"/>
    <w:rsid w:val="008F3AE4"/>
    <w:rsid w:val="008F546D"/>
    <w:rsid w:val="008F57DC"/>
    <w:rsid w:val="008F5AEF"/>
    <w:rsid w:val="008F5F24"/>
    <w:rsid w:val="008F61AB"/>
    <w:rsid w:val="008F66A8"/>
    <w:rsid w:val="008F6EE1"/>
    <w:rsid w:val="008F6EE9"/>
    <w:rsid w:val="00901200"/>
    <w:rsid w:val="00901EBF"/>
    <w:rsid w:val="00902048"/>
    <w:rsid w:val="00902692"/>
    <w:rsid w:val="009026E0"/>
    <w:rsid w:val="0090276C"/>
    <w:rsid w:val="0090286D"/>
    <w:rsid w:val="00902C4F"/>
    <w:rsid w:val="00903250"/>
    <w:rsid w:val="009032FB"/>
    <w:rsid w:val="009035C5"/>
    <w:rsid w:val="00903A65"/>
    <w:rsid w:val="009048AC"/>
    <w:rsid w:val="00904E4E"/>
    <w:rsid w:val="0090548F"/>
    <w:rsid w:val="00905888"/>
    <w:rsid w:val="00905B5A"/>
    <w:rsid w:val="00906970"/>
    <w:rsid w:val="009070F8"/>
    <w:rsid w:val="009077C0"/>
    <w:rsid w:val="00907C87"/>
    <w:rsid w:val="00907E87"/>
    <w:rsid w:val="009103D2"/>
    <w:rsid w:val="00912995"/>
    <w:rsid w:val="00913B14"/>
    <w:rsid w:val="00914445"/>
    <w:rsid w:val="00914880"/>
    <w:rsid w:val="00914BCE"/>
    <w:rsid w:val="00914DF3"/>
    <w:rsid w:val="009155BB"/>
    <w:rsid w:val="00915822"/>
    <w:rsid w:val="00916610"/>
    <w:rsid w:val="009170FF"/>
    <w:rsid w:val="009172F8"/>
    <w:rsid w:val="009173C4"/>
    <w:rsid w:val="00917631"/>
    <w:rsid w:val="00917D9E"/>
    <w:rsid w:val="009205E7"/>
    <w:rsid w:val="00920903"/>
    <w:rsid w:val="00920CAA"/>
    <w:rsid w:val="00920EC3"/>
    <w:rsid w:val="00922502"/>
    <w:rsid w:val="00922B6C"/>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5953"/>
    <w:rsid w:val="00935C67"/>
    <w:rsid w:val="009362FB"/>
    <w:rsid w:val="0093645D"/>
    <w:rsid w:val="0093695D"/>
    <w:rsid w:val="009374E6"/>
    <w:rsid w:val="00937905"/>
    <w:rsid w:val="00937CBE"/>
    <w:rsid w:val="00937DA2"/>
    <w:rsid w:val="00937E3E"/>
    <w:rsid w:val="00940DB7"/>
    <w:rsid w:val="00940DF8"/>
    <w:rsid w:val="00940ED8"/>
    <w:rsid w:val="00941C60"/>
    <w:rsid w:val="00942E4C"/>
    <w:rsid w:val="00945394"/>
    <w:rsid w:val="009454F0"/>
    <w:rsid w:val="00945B89"/>
    <w:rsid w:val="00946983"/>
    <w:rsid w:val="00946A88"/>
    <w:rsid w:val="00946D45"/>
    <w:rsid w:val="00946E19"/>
    <w:rsid w:val="009470BC"/>
    <w:rsid w:val="009475DF"/>
    <w:rsid w:val="00947823"/>
    <w:rsid w:val="00947C69"/>
    <w:rsid w:val="0095073E"/>
    <w:rsid w:val="00950AD1"/>
    <w:rsid w:val="00950CD3"/>
    <w:rsid w:val="00951110"/>
    <w:rsid w:val="0095181A"/>
    <w:rsid w:val="009533B5"/>
    <w:rsid w:val="009534DD"/>
    <w:rsid w:val="0095423C"/>
    <w:rsid w:val="00954434"/>
    <w:rsid w:val="00954BF2"/>
    <w:rsid w:val="009550B6"/>
    <w:rsid w:val="00955237"/>
    <w:rsid w:val="009559A1"/>
    <w:rsid w:val="00955C2C"/>
    <w:rsid w:val="00956675"/>
    <w:rsid w:val="00956967"/>
    <w:rsid w:val="009573F4"/>
    <w:rsid w:val="0096036F"/>
    <w:rsid w:val="009609E1"/>
    <w:rsid w:val="00960BF3"/>
    <w:rsid w:val="00960CDF"/>
    <w:rsid w:val="00960CF5"/>
    <w:rsid w:val="0096131B"/>
    <w:rsid w:val="00961419"/>
    <w:rsid w:val="00961833"/>
    <w:rsid w:val="00961E78"/>
    <w:rsid w:val="009623BF"/>
    <w:rsid w:val="00962F73"/>
    <w:rsid w:val="0096360B"/>
    <w:rsid w:val="00963C64"/>
    <w:rsid w:val="00964444"/>
    <w:rsid w:val="00964921"/>
    <w:rsid w:val="00964A6C"/>
    <w:rsid w:val="00964B60"/>
    <w:rsid w:val="00964E47"/>
    <w:rsid w:val="009663A3"/>
    <w:rsid w:val="00966EAA"/>
    <w:rsid w:val="0096733B"/>
    <w:rsid w:val="0096752D"/>
    <w:rsid w:val="009679D3"/>
    <w:rsid w:val="00970478"/>
    <w:rsid w:val="009704E9"/>
    <w:rsid w:val="00970660"/>
    <w:rsid w:val="00970726"/>
    <w:rsid w:val="00970734"/>
    <w:rsid w:val="00970E0F"/>
    <w:rsid w:val="00971EEA"/>
    <w:rsid w:val="009728AB"/>
    <w:rsid w:val="00972C06"/>
    <w:rsid w:val="00972CF7"/>
    <w:rsid w:val="00973ABB"/>
    <w:rsid w:val="00973B33"/>
    <w:rsid w:val="00973DC4"/>
    <w:rsid w:val="009740E6"/>
    <w:rsid w:val="00974D6E"/>
    <w:rsid w:val="00974E8E"/>
    <w:rsid w:val="0097517B"/>
    <w:rsid w:val="009752FB"/>
    <w:rsid w:val="0097593B"/>
    <w:rsid w:val="00975F98"/>
    <w:rsid w:val="00976D36"/>
    <w:rsid w:val="00980D25"/>
    <w:rsid w:val="00981357"/>
    <w:rsid w:val="00981A6C"/>
    <w:rsid w:val="00981B2A"/>
    <w:rsid w:val="00982122"/>
    <w:rsid w:val="009824C5"/>
    <w:rsid w:val="00982F46"/>
    <w:rsid w:val="00983ECF"/>
    <w:rsid w:val="00983FD2"/>
    <w:rsid w:val="00984F86"/>
    <w:rsid w:val="0098568E"/>
    <w:rsid w:val="00986841"/>
    <w:rsid w:val="00986F18"/>
    <w:rsid w:val="00987167"/>
    <w:rsid w:val="0098727A"/>
    <w:rsid w:val="009903ED"/>
    <w:rsid w:val="009905B3"/>
    <w:rsid w:val="0099086C"/>
    <w:rsid w:val="009912A9"/>
    <w:rsid w:val="0099154A"/>
    <w:rsid w:val="00991762"/>
    <w:rsid w:val="00991E53"/>
    <w:rsid w:val="009927C1"/>
    <w:rsid w:val="00993578"/>
    <w:rsid w:val="009937B5"/>
    <w:rsid w:val="009937EB"/>
    <w:rsid w:val="009947E5"/>
    <w:rsid w:val="00994CE9"/>
    <w:rsid w:val="00994DB1"/>
    <w:rsid w:val="0099507F"/>
    <w:rsid w:val="00995383"/>
    <w:rsid w:val="00996963"/>
    <w:rsid w:val="00996BCC"/>
    <w:rsid w:val="00996BF6"/>
    <w:rsid w:val="00996D77"/>
    <w:rsid w:val="009A0071"/>
    <w:rsid w:val="009A099F"/>
    <w:rsid w:val="009A142C"/>
    <w:rsid w:val="009A14AF"/>
    <w:rsid w:val="009A1E14"/>
    <w:rsid w:val="009A234E"/>
    <w:rsid w:val="009A32F0"/>
    <w:rsid w:val="009A3FF2"/>
    <w:rsid w:val="009A426E"/>
    <w:rsid w:val="009A47E2"/>
    <w:rsid w:val="009A4D48"/>
    <w:rsid w:val="009A5B8C"/>
    <w:rsid w:val="009A6882"/>
    <w:rsid w:val="009A6A4A"/>
    <w:rsid w:val="009A6E56"/>
    <w:rsid w:val="009A6E96"/>
    <w:rsid w:val="009A7EB5"/>
    <w:rsid w:val="009B0235"/>
    <w:rsid w:val="009B0B47"/>
    <w:rsid w:val="009B0E81"/>
    <w:rsid w:val="009B1D3E"/>
    <w:rsid w:val="009B2506"/>
    <w:rsid w:val="009B34D8"/>
    <w:rsid w:val="009B42C2"/>
    <w:rsid w:val="009B5A61"/>
    <w:rsid w:val="009B6050"/>
    <w:rsid w:val="009B6A20"/>
    <w:rsid w:val="009B6C27"/>
    <w:rsid w:val="009B6F11"/>
    <w:rsid w:val="009B77ED"/>
    <w:rsid w:val="009B7C65"/>
    <w:rsid w:val="009C0275"/>
    <w:rsid w:val="009C0887"/>
    <w:rsid w:val="009C101C"/>
    <w:rsid w:val="009C187C"/>
    <w:rsid w:val="009C1945"/>
    <w:rsid w:val="009C201D"/>
    <w:rsid w:val="009C23D9"/>
    <w:rsid w:val="009C2AD4"/>
    <w:rsid w:val="009C38F1"/>
    <w:rsid w:val="009C3F4B"/>
    <w:rsid w:val="009C44A1"/>
    <w:rsid w:val="009C4559"/>
    <w:rsid w:val="009C4621"/>
    <w:rsid w:val="009C478D"/>
    <w:rsid w:val="009C493C"/>
    <w:rsid w:val="009C51FE"/>
    <w:rsid w:val="009C5252"/>
    <w:rsid w:val="009C58B1"/>
    <w:rsid w:val="009C689B"/>
    <w:rsid w:val="009C6C51"/>
    <w:rsid w:val="009C6D45"/>
    <w:rsid w:val="009C7A6F"/>
    <w:rsid w:val="009C7AF5"/>
    <w:rsid w:val="009C7DAE"/>
    <w:rsid w:val="009D1224"/>
    <w:rsid w:val="009D2A59"/>
    <w:rsid w:val="009D305D"/>
    <w:rsid w:val="009D305E"/>
    <w:rsid w:val="009D3D08"/>
    <w:rsid w:val="009D482B"/>
    <w:rsid w:val="009D52E5"/>
    <w:rsid w:val="009D59E7"/>
    <w:rsid w:val="009D6D66"/>
    <w:rsid w:val="009D74CB"/>
    <w:rsid w:val="009D767E"/>
    <w:rsid w:val="009E01A2"/>
    <w:rsid w:val="009E0262"/>
    <w:rsid w:val="009E0319"/>
    <w:rsid w:val="009E06B6"/>
    <w:rsid w:val="009E0FC1"/>
    <w:rsid w:val="009E1620"/>
    <w:rsid w:val="009E1B9C"/>
    <w:rsid w:val="009E29CD"/>
    <w:rsid w:val="009E2CB8"/>
    <w:rsid w:val="009E333E"/>
    <w:rsid w:val="009E3455"/>
    <w:rsid w:val="009E3639"/>
    <w:rsid w:val="009E3991"/>
    <w:rsid w:val="009E3E47"/>
    <w:rsid w:val="009E4674"/>
    <w:rsid w:val="009E48C2"/>
    <w:rsid w:val="009E4C55"/>
    <w:rsid w:val="009E4E04"/>
    <w:rsid w:val="009E5393"/>
    <w:rsid w:val="009E56EC"/>
    <w:rsid w:val="009E5BAF"/>
    <w:rsid w:val="009E5C54"/>
    <w:rsid w:val="009E69BD"/>
    <w:rsid w:val="009E6C41"/>
    <w:rsid w:val="009E788D"/>
    <w:rsid w:val="009F1AB1"/>
    <w:rsid w:val="009F1FFE"/>
    <w:rsid w:val="009F301F"/>
    <w:rsid w:val="009F3453"/>
    <w:rsid w:val="009F3DD1"/>
    <w:rsid w:val="009F4336"/>
    <w:rsid w:val="009F4C62"/>
    <w:rsid w:val="009F515E"/>
    <w:rsid w:val="009F544B"/>
    <w:rsid w:val="009F630C"/>
    <w:rsid w:val="009F638F"/>
    <w:rsid w:val="009F6538"/>
    <w:rsid w:val="009F71C0"/>
    <w:rsid w:val="009F7ABB"/>
    <w:rsid w:val="00A00278"/>
    <w:rsid w:val="00A00D8A"/>
    <w:rsid w:val="00A0172B"/>
    <w:rsid w:val="00A01B32"/>
    <w:rsid w:val="00A02F2A"/>
    <w:rsid w:val="00A031E2"/>
    <w:rsid w:val="00A0371C"/>
    <w:rsid w:val="00A0385C"/>
    <w:rsid w:val="00A03AF6"/>
    <w:rsid w:val="00A04636"/>
    <w:rsid w:val="00A04B71"/>
    <w:rsid w:val="00A04D37"/>
    <w:rsid w:val="00A04DB8"/>
    <w:rsid w:val="00A04EF9"/>
    <w:rsid w:val="00A07195"/>
    <w:rsid w:val="00A07282"/>
    <w:rsid w:val="00A07E74"/>
    <w:rsid w:val="00A11670"/>
    <w:rsid w:val="00A118A7"/>
    <w:rsid w:val="00A11BAF"/>
    <w:rsid w:val="00A123A7"/>
    <w:rsid w:val="00A133F8"/>
    <w:rsid w:val="00A13453"/>
    <w:rsid w:val="00A14131"/>
    <w:rsid w:val="00A14288"/>
    <w:rsid w:val="00A142A2"/>
    <w:rsid w:val="00A149DC"/>
    <w:rsid w:val="00A14A1E"/>
    <w:rsid w:val="00A15CB7"/>
    <w:rsid w:val="00A1609F"/>
    <w:rsid w:val="00A1644B"/>
    <w:rsid w:val="00A16D50"/>
    <w:rsid w:val="00A16F2E"/>
    <w:rsid w:val="00A1712F"/>
    <w:rsid w:val="00A175B4"/>
    <w:rsid w:val="00A20D77"/>
    <w:rsid w:val="00A21110"/>
    <w:rsid w:val="00A221D2"/>
    <w:rsid w:val="00A22E05"/>
    <w:rsid w:val="00A234F4"/>
    <w:rsid w:val="00A243C8"/>
    <w:rsid w:val="00A25364"/>
    <w:rsid w:val="00A2615E"/>
    <w:rsid w:val="00A2628D"/>
    <w:rsid w:val="00A2681A"/>
    <w:rsid w:val="00A26BE7"/>
    <w:rsid w:val="00A2753D"/>
    <w:rsid w:val="00A27C0F"/>
    <w:rsid w:val="00A27E17"/>
    <w:rsid w:val="00A300D7"/>
    <w:rsid w:val="00A3064E"/>
    <w:rsid w:val="00A307DD"/>
    <w:rsid w:val="00A30904"/>
    <w:rsid w:val="00A310BB"/>
    <w:rsid w:val="00A31728"/>
    <w:rsid w:val="00A326C8"/>
    <w:rsid w:val="00A3321D"/>
    <w:rsid w:val="00A3367E"/>
    <w:rsid w:val="00A33E96"/>
    <w:rsid w:val="00A3402F"/>
    <w:rsid w:val="00A34A7B"/>
    <w:rsid w:val="00A35683"/>
    <w:rsid w:val="00A35A23"/>
    <w:rsid w:val="00A35D11"/>
    <w:rsid w:val="00A36F96"/>
    <w:rsid w:val="00A3702A"/>
    <w:rsid w:val="00A37124"/>
    <w:rsid w:val="00A37344"/>
    <w:rsid w:val="00A3739E"/>
    <w:rsid w:val="00A400E3"/>
    <w:rsid w:val="00A42144"/>
    <w:rsid w:val="00A43522"/>
    <w:rsid w:val="00A43976"/>
    <w:rsid w:val="00A44309"/>
    <w:rsid w:val="00A4448B"/>
    <w:rsid w:val="00A45470"/>
    <w:rsid w:val="00A45E9B"/>
    <w:rsid w:val="00A45FC0"/>
    <w:rsid w:val="00A46A81"/>
    <w:rsid w:val="00A46A8A"/>
    <w:rsid w:val="00A46B18"/>
    <w:rsid w:val="00A46B87"/>
    <w:rsid w:val="00A47773"/>
    <w:rsid w:val="00A509D9"/>
    <w:rsid w:val="00A5109F"/>
    <w:rsid w:val="00A514A3"/>
    <w:rsid w:val="00A522A6"/>
    <w:rsid w:val="00A5260C"/>
    <w:rsid w:val="00A526A9"/>
    <w:rsid w:val="00A52E0C"/>
    <w:rsid w:val="00A52ED1"/>
    <w:rsid w:val="00A5346B"/>
    <w:rsid w:val="00A53DFA"/>
    <w:rsid w:val="00A54179"/>
    <w:rsid w:val="00A5474B"/>
    <w:rsid w:val="00A5477A"/>
    <w:rsid w:val="00A561FB"/>
    <w:rsid w:val="00A56351"/>
    <w:rsid w:val="00A57328"/>
    <w:rsid w:val="00A5754B"/>
    <w:rsid w:val="00A5793E"/>
    <w:rsid w:val="00A60369"/>
    <w:rsid w:val="00A60556"/>
    <w:rsid w:val="00A605D4"/>
    <w:rsid w:val="00A60DA4"/>
    <w:rsid w:val="00A60EC9"/>
    <w:rsid w:val="00A610C7"/>
    <w:rsid w:val="00A61171"/>
    <w:rsid w:val="00A6164F"/>
    <w:rsid w:val="00A6203B"/>
    <w:rsid w:val="00A620C9"/>
    <w:rsid w:val="00A62274"/>
    <w:rsid w:val="00A62416"/>
    <w:rsid w:val="00A6250F"/>
    <w:rsid w:val="00A62DB3"/>
    <w:rsid w:val="00A63AE0"/>
    <w:rsid w:val="00A63D8C"/>
    <w:rsid w:val="00A63FE4"/>
    <w:rsid w:val="00A64082"/>
    <w:rsid w:val="00A64204"/>
    <w:rsid w:val="00A643EB"/>
    <w:rsid w:val="00A64F02"/>
    <w:rsid w:val="00A6601D"/>
    <w:rsid w:val="00A66161"/>
    <w:rsid w:val="00A671FB"/>
    <w:rsid w:val="00A6789A"/>
    <w:rsid w:val="00A70932"/>
    <w:rsid w:val="00A70B50"/>
    <w:rsid w:val="00A71268"/>
    <w:rsid w:val="00A714E1"/>
    <w:rsid w:val="00A71BD0"/>
    <w:rsid w:val="00A724B6"/>
    <w:rsid w:val="00A72554"/>
    <w:rsid w:val="00A72642"/>
    <w:rsid w:val="00A729D8"/>
    <w:rsid w:val="00A73A1B"/>
    <w:rsid w:val="00A73B77"/>
    <w:rsid w:val="00A75AC4"/>
    <w:rsid w:val="00A76340"/>
    <w:rsid w:val="00A7653F"/>
    <w:rsid w:val="00A765E7"/>
    <w:rsid w:val="00A769D0"/>
    <w:rsid w:val="00A76DD2"/>
    <w:rsid w:val="00A77D53"/>
    <w:rsid w:val="00A77FBB"/>
    <w:rsid w:val="00A80D23"/>
    <w:rsid w:val="00A80E83"/>
    <w:rsid w:val="00A821FD"/>
    <w:rsid w:val="00A82424"/>
    <w:rsid w:val="00A8323D"/>
    <w:rsid w:val="00A83BA0"/>
    <w:rsid w:val="00A84EAA"/>
    <w:rsid w:val="00A85B99"/>
    <w:rsid w:val="00A85F9A"/>
    <w:rsid w:val="00A86525"/>
    <w:rsid w:val="00A90945"/>
    <w:rsid w:val="00A9134C"/>
    <w:rsid w:val="00A921E1"/>
    <w:rsid w:val="00A9222D"/>
    <w:rsid w:val="00A92714"/>
    <w:rsid w:val="00A92D7B"/>
    <w:rsid w:val="00A936B5"/>
    <w:rsid w:val="00A94752"/>
    <w:rsid w:val="00A94D41"/>
    <w:rsid w:val="00A95B4D"/>
    <w:rsid w:val="00A969EA"/>
    <w:rsid w:val="00A9764F"/>
    <w:rsid w:val="00A97740"/>
    <w:rsid w:val="00AA025B"/>
    <w:rsid w:val="00AA0FCD"/>
    <w:rsid w:val="00AA127B"/>
    <w:rsid w:val="00AA183A"/>
    <w:rsid w:val="00AA1C6D"/>
    <w:rsid w:val="00AA2AC7"/>
    <w:rsid w:val="00AA2BDC"/>
    <w:rsid w:val="00AA2CDC"/>
    <w:rsid w:val="00AA31AF"/>
    <w:rsid w:val="00AA3A94"/>
    <w:rsid w:val="00AA3E58"/>
    <w:rsid w:val="00AA3FBB"/>
    <w:rsid w:val="00AA432D"/>
    <w:rsid w:val="00AA49B0"/>
    <w:rsid w:val="00AA5B30"/>
    <w:rsid w:val="00AA5E87"/>
    <w:rsid w:val="00AB09E7"/>
    <w:rsid w:val="00AB18E6"/>
    <w:rsid w:val="00AB1B00"/>
    <w:rsid w:val="00AB22D8"/>
    <w:rsid w:val="00AB2AA7"/>
    <w:rsid w:val="00AB2EDD"/>
    <w:rsid w:val="00AB3FBF"/>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466E"/>
    <w:rsid w:val="00AC4F61"/>
    <w:rsid w:val="00AC5E3C"/>
    <w:rsid w:val="00AC689E"/>
    <w:rsid w:val="00AC6CDA"/>
    <w:rsid w:val="00AC7ED9"/>
    <w:rsid w:val="00AC7F7C"/>
    <w:rsid w:val="00AD00D7"/>
    <w:rsid w:val="00AD0899"/>
    <w:rsid w:val="00AD110F"/>
    <w:rsid w:val="00AD1629"/>
    <w:rsid w:val="00AD1848"/>
    <w:rsid w:val="00AD2489"/>
    <w:rsid w:val="00AD286E"/>
    <w:rsid w:val="00AD2997"/>
    <w:rsid w:val="00AD2A1B"/>
    <w:rsid w:val="00AD343F"/>
    <w:rsid w:val="00AD353C"/>
    <w:rsid w:val="00AD3560"/>
    <w:rsid w:val="00AD3A11"/>
    <w:rsid w:val="00AD41A5"/>
    <w:rsid w:val="00AD4A49"/>
    <w:rsid w:val="00AD59E3"/>
    <w:rsid w:val="00AD6F69"/>
    <w:rsid w:val="00AD75B3"/>
    <w:rsid w:val="00AD7EA9"/>
    <w:rsid w:val="00AE0AC9"/>
    <w:rsid w:val="00AE1106"/>
    <w:rsid w:val="00AE24ED"/>
    <w:rsid w:val="00AE2C82"/>
    <w:rsid w:val="00AE34C5"/>
    <w:rsid w:val="00AE43D0"/>
    <w:rsid w:val="00AE4645"/>
    <w:rsid w:val="00AE49AF"/>
    <w:rsid w:val="00AE4DA7"/>
    <w:rsid w:val="00AE5981"/>
    <w:rsid w:val="00AE5A4F"/>
    <w:rsid w:val="00AE6D7B"/>
    <w:rsid w:val="00AE762A"/>
    <w:rsid w:val="00AE76BC"/>
    <w:rsid w:val="00AF0AAA"/>
    <w:rsid w:val="00AF0B9F"/>
    <w:rsid w:val="00AF1522"/>
    <w:rsid w:val="00AF16DC"/>
    <w:rsid w:val="00AF1E6F"/>
    <w:rsid w:val="00AF1FE1"/>
    <w:rsid w:val="00AF2529"/>
    <w:rsid w:val="00AF27E7"/>
    <w:rsid w:val="00AF34A4"/>
    <w:rsid w:val="00AF3DA8"/>
    <w:rsid w:val="00AF422B"/>
    <w:rsid w:val="00AF4538"/>
    <w:rsid w:val="00AF453E"/>
    <w:rsid w:val="00AF473E"/>
    <w:rsid w:val="00AF58FA"/>
    <w:rsid w:val="00AF5F94"/>
    <w:rsid w:val="00AF69F7"/>
    <w:rsid w:val="00AF794C"/>
    <w:rsid w:val="00AF7DE5"/>
    <w:rsid w:val="00B0097B"/>
    <w:rsid w:val="00B00C9A"/>
    <w:rsid w:val="00B00CF5"/>
    <w:rsid w:val="00B026F4"/>
    <w:rsid w:val="00B03589"/>
    <w:rsid w:val="00B0359B"/>
    <w:rsid w:val="00B0365F"/>
    <w:rsid w:val="00B044CA"/>
    <w:rsid w:val="00B05056"/>
    <w:rsid w:val="00B053DC"/>
    <w:rsid w:val="00B0582F"/>
    <w:rsid w:val="00B064C2"/>
    <w:rsid w:val="00B067B9"/>
    <w:rsid w:val="00B06C00"/>
    <w:rsid w:val="00B06C7C"/>
    <w:rsid w:val="00B07800"/>
    <w:rsid w:val="00B07EB9"/>
    <w:rsid w:val="00B10051"/>
    <w:rsid w:val="00B102CC"/>
    <w:rsid w:val="00B10EB0"/>
    <w:rsid w:val="00B11AB9"/>
    <w:rsid w:val="00B11D76"/>
    <w:rsid w:val="00B12D73"/>
    <w:rsid w:val="00B12E58"/>
    <w:rsid w:val="00B131C7"/>
    <w:rsid w:val="00B13730"/>
    <w:rsid w:val="00B13CCB"/>
    <w:rsid w:val="00B149B4"/>
    <w:rsid w:val="00B14E25"/>
    <w:rsid w:val="00B151FC"/>
    <w:rsid w:val="00B158C1"/>
    <w:rsid w:val="00B16AC6"/>
    <w:rsid w:val="00B16D82"/>
    <w:rsid w:val="00B17697"/>
    <w:rsid w:val="00B2039C"/>
    <w:rsid w:val="00B20AF5"/>
    <w:rsid w:val="00B217AC"/>
    <w:rsid w:val="00B21F4D"/>
    <w:rsid w:val="00B22101"/>
    <w:rsid w:val="00B22CD2"/>
    <w:rsid w:val="00B23541"/>
    <w:rsid w:val="00B24665"/>
    <w:rsid w:val="00B24E16"/>
    <w:rsid w:val="00B24F7A"/>
    <w:rsid w:val="00B2549A"/>
    <w:rsid w:val="00B25780"/>
    <w:rsid w:val="00B2581E"/>
    <w:rsid w:val="00B27154"/>
    <w:rsid w:val="00B27EEC"/>
    <w:rsid w:val="00B3037A"/>
    <w:rsid w:val="00B309B1"/>
    <w:rsid w:val="00B30C63"/>
    <w:rsid w:val="00B3136E"/>
    <w:rsid w:val="00B31445"/>
    <w:rsid w:val="00B31DC3"/>
    <w:rsid w:val="00B32557"/>
    <w:rsid w:val="00B34176"/>
    <w:rsid w:val="00B344F7"/>
    <w:rsid w:val="00B34771"/>
    <w:rsid w:val="00B352BE"/>
    <w:rsid w:val="00B35364"/>
    <w:rsid w:val="00B356DA"/>
    <w:rsid w:val="00B357ED"/>
    <w:rsid w:val="00B35BBF"/>
    <w:rsid w:val="00B35C8B"/>
    <w:rsid w:val="00B35CF8"/>
    <w:rsid w:val="00B35DDE"/>
    <w:rsid w:val="00B35E58"/>
    <w:rsid w:val="00B364E5"/>
    <w:rsid w:val="00B36B66"/>
    <w:rsid w:val="00B36FDB"/>
    <w:rsid w:val="00B37441"/>
    <w:rsid w:val="00B379EB"/>
    <w:rsid w:val="00B37A13"/>
    <w:rsid w:val="00B37ABE"/>
    <w:rsid w:val="00B40590"/>
    <w:rsid w:val="00B40D19"/>
    <w:rsid w:val="00B417B4"/>
    <w:rsid w:val="00B417F3"/>
    <w:rsid w:val="00B41971"/>
    <w:rsid w:val="00B41C93"/>
    <w:rsid w:val="00B41E33"/>
    <w:rsid w:val="00B429FD"/>
    <w:rsid w:val="00B43B5B"/>
    <w:rsid w:val="00B44117"/>
    <w:rsid w:val="00B44757"/>
    <w:rsid w:val="00B44DA7"/>
    <w:rsid w:val="00B44E50"/>
    <w:rsid w:val="00B45530"/>
    <w:rsid w:val="00B456BA"/>
    <w:rsid w:val="00B45B1F"/>
    <w:rsid w:val="00B46245"/>
    <w:rsid w:val="00B462B6"/>
    <w:rsid w:val="00B46946"/>
    <w:rsid w:val="00B46F37"/>
    <w:rsid w:val="00B473A8"/>
    <w:rsid w:val="00B4758B"/>
    <w:rsid w:val="00B47F8F"/>
    <w:rsid w:val="00B50F05"/>
    <w:rsid w:val="00B519F2"/>
    <w:rsid w:val="00B529E2"/>
    <w:rsid w:val="00B52F78"/>
    <w:rsid w:val="00B53505"/>
    <w:rsid w:val="00B5351B"/>
    <w:rsid w:val="00B53C13"/>
    <w:rsid w:val="00B55624"/>
    <w:rsid w:val="00B558A5"/>
    <w:rsid w:val="00B55DD5"/>
    <w:rsid w:val="00B5604B"/>
    <w:rsid w:val="00B56A35"/>
    <w:rsid w:val="00B57C34"/>
    <w:rsid w:val="00B615F9"/>
    <w:rsid w:val="00B61842"/>
    <w:rsid w:val="00B61A25"/>
    <w:rsid w:val="00B61C5E"/>
    <w:rsid w:val="00B6216B"/>
    <w:rsid w:val="00B6261C"/>
    <w:rsid w:val="00B6275D"/>
    <w:rsid w:val="00B627B3"/>
    <w:rsid w:val="00B6388C"/>
    <w:rsid w:val="00B64E5B"/>
    <w:rsid w:val="00B65027"/>
    <w:rsid w:val="00B65883"/>
    <w:rsid w:val="00B65CC2"/>
    <w:rsid w:val="00B6651D"/>
    <w:rsid w:val="00B67359"/>
    <w:rsid w:val="00B67987"/>
    <w:rsid w:val="00B70886"/>
    <w:rsid w:val="00B70FB5"/>
    <w:rsid w:val="00B71CC7"/>
    <w:rsid w:val="00B72468"/>
    <w:rsid w:val="00B7405E"/>
    <w:rsid w:val="00B74616"/>
    <w:rsid w:val="00B75F09"/>
    <w:rsid w:val="00B764B7"/>
    <w:rsid w:val="00B76744"/>
    <w:rsid w:val="00B77F24"/>
    <w:rsid w:val="00B80ED8"/>
    <w:rsid w:val="00B816F4"/>
    <w:rsid w:val="00B81AE0"/>
    <w:rsid w:val="00B826D3"/>
    <w:rsid w:val="00B8289A"/>
    <w:rsid w:val="00B82B68"/>
    <w:rsid w:val="00B832B8"/>
    <w:rsid w:val="00B839CF"/>
    <w:rsid w:val="00B83E7E"/>
    <w:rsid w:val="00B841F7"/>
    <w:rsid w:val="00B842A3"/>
    <w:rsid w:val="00B86460"/>
    <w:rsid w:val="00B86726"/>
    <w:rsid w:val="00B86E3A"/>
    <w:rsid w:val="00B86EAD"/>
    <w:rsid w:val="00B8760C"/>
    <w:rsid w:val="00B90151"/>
    <w:rsid w:val="00B90630"/>
    <w:rsid w:val="00B9091A"/>
    <w:rsid w:val="00B927B8"/>
    <w:rsid w:val="00B92A15"/>
    <w:rsid w:val="00B92FF9"/>
    <w:rsid w:val="00B931A4"/>
    <w:rsid w:val="00B935FA"/>
    <w:rsid w:val="00B93D5A"/>
    <w:rsid w:val="00B94543"/>
    <w:rsid w:val="00B94A86"/>
    <w:rsid w:val="00B96421"/>
    <w:rsid w:val="00B96635"/>
    <w:rsid w:val="00B9692C"/>
    <w:rsid w:val="00B96C52"/>
    <w:rsid w:val="00B96DCB"/>
    <w:rsid w:val="00B9707C"/>
    <w:rsid w:val="00BA0610"/>
    <w:rsid w:val="00BA0859"/>
    <w:rsid w:val="00BA1FD7"/>
    <w:rsid w:val="00BA2470"/>
    <w:rsid w:val="00BA28B4"/>
    <w:rsid w:val="00BA2EF1"/>
    <w:rsid w:val="00BA3759"/>
    <w:rsid w:val="00BA3E02"/>
    <w:rsid w:val="00BA41BD"/>
    <w:rsid w:val="00BA46F4"/>
    <w:rsid w:val="00BA5B01"/>
    <w:rsid w:val="00BA683B"/>
    <w:rsid w:val="00BA70AE"/>
    <w:rsid w:val="00BA7998"/>
    <w:rsid w:val="00BB00F2"/>
    <w:rsid w:val="00BB13F8"/>
    <w:rsid w:val="00BB181F"/>
    <w:rsid w:val="00BB194B"/>
    <w:rsid w:val="00BB297C"/>
    <w:rsid w:val="00BB4D49"/>
    <w:rsid w:val="00BB4F1E"/>
    <w:rsid w:val="00BB55D5"/>
    <w:rsid w:val="00BB5EDC"/>
    <w:rsid w:val="00BC03D5"/>
    <w:rsid w:val="00BC05E4"/>
    <w:rsid w:val="00BC08F3"/>
    <w:rsid w:val="00BC093B"/>
    <w:rsid w:val="00BC0947"/>
    <w:rsid w:val="00BC0AF7"/>
    <w:rsid w:val="00BC1497"/>
    <w:rsid w:val="00BC1530"/>
    <w:rsid w:val="00BC19F8"/>
    <w:rsid w:val="00BC1D7F"/>
    <w:rsid w:val="00BC1E6B"/>
    <w:rsid w:val="00BC3CC5"/>
    <w:rsid w:val="00BC402F"/>
    <w:rsid w:val="00BC4427"/>
    <w:rsid w:val="00BC46EE"/>
    <w:rsid w:val="00BC47BC"/>
    <w:rsid w:val="00BC4985"/>
    <w:rsid w:val="00BC5389"/>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15D8"/>
    <w:rsid w:val="00BD2A96"/>
    <w:rsid w:val="00BD3875"/>
    <w:rsid w:val="00BD3D26"/>
    <w:rsid w:val="00BD3F2D"/>
    <w:rsid w:val="00BD504B"/>
    <w:rsid w:val="00BD623B"/>
    <w:rsid w:val="00BD731C"/>
    <w:rsid w:val="00BD7CCD"/>
    <w:rsid w:val="00BE0563"/>
    <w:rsid w:val="00BE0BC9"/>
    <w:rsid w:val="00BE157C"/>
    <w:rsid w:val="00BE18F3"/>
    <w:rsid w:val="00BE2682"/>
    <w:rsid w:val="00BE2C29"/>
    <w:rsid w:val="00BE35CF"/>
    <w:rsid w:val="00BE36B2"/>
    <w:rsid w:val="00BE4263"/>
    <w:rsid w:val="00BE42EA"/>
    <w:rsid w:val="00BE45A4"/>
    <w:rsid w:val="00BE4631"/>
    <w:rsid w:val="00BE470A"/>
    <w:rsid w:val="00BE4AB6"/>
    <w:rsid w:val="00BE4E83"/>
    <w:rsid w:val="00BE5891"/>
    <w:rsid w:val="00BE5C7E"/>
    <w:rsid w:val="00BE7C22"/>
    <w:rsid w:val="00BE7EE0"/>
    <w:rsid w:val="00BF00DA"/>
    <w:rsid w:val="00BF074A"/>
    <w:rsid w:val="00BF07EE"/>
    <w:rsid w:val="00BF15B5"/>
    <w:rsid w:val="00BF20CE"/>
    <w:rsid w:val="00BF28A6"/>
    <w:rsid w:val="00BF2971"/>
    <w:rsid w:val="00BF2A7D"/>
    <w:rsid w:val="00BF2BDB"/>
    <w:rsid w:val="00BF3227"/>
    <w:rsid w:val="00BF32D9"/>
    <w:rsid w:val="00BF3703"/>
    <w:rsid w:val="00BF382F"/>
    <w:rsid w:val="00BF3D17"/>
    <w:rsid w:val="00BF3E38"/>
    <w:rsid w:val="00BF4372"/>
    <w:rsid w:val="00BF4639"/>
    <w:rsid w:val="00BF4AAA"/>
    <w:rsid w:val="00BF579B"/>
    <w:rsid w:val="00BF5BFE"/>
    <w:rsid w:val="00BF650C"/>
    <w:rsid w:val="00BF697D"/>
    <w:rsid w:val="00BF7033"/>
    <w:rsid w:val="00BF719F"/>
    <w:rsid w:val="00BF72C4"/>
    <w:rsid w:val="00BF78A8"/>
    <w:rsid w:val="00C00C27"/>
    <w:rsid w:val="00C013CF"/>
    <w:rsid w:val="00C01560"/>
    <w:rsid w:val="00C01AA6"/>
    <w:rsid w:val="00C01F80"/>
    <w:rsid w:val="00C02AF8"/>
    <w:rsid w:val="00C0328C"/>
    <w:rsid w:val="00C0424B"/>
    <w:rsid w:val="00C042AE"/>
    <w:rsid w:val="00C05B23"/>
    <w:rsid w:val="00C0600E"/>
    <w:rsid w:val="00C068D1"/>
    <w:rsid w:val="00C0786B"/>
    <w:rsid w:val="00C07983"/>
    <w:rsid w:val="00C1009B"/>
    <w:rsid w:val="00C103A7"/>
    <w:rsid w:val="00C11056"/>
    <w:rsid w:val="00C11428"/>
    <w:rsid w:val="00C1143F"/>
    <w:rsid w:val="00C11546"/>
    <w:rsid w:val="00C1315E"/>
    <w:rsid w:val="00C1373D"/>
    <w:rsid w:val="00C1380D"/>
    <w:rsid w:val="00C14861"/>
    <w:rsid w:val="00C14F9B"/>
    <w:rsid w:val="00C160CB"/>
    <w:rsid w:val="00C1613D"/>
    <w:rsid w:val="00C16292"/>
    <w:rsid w:val="00C17B49"/>
    <w:rsid w:val="00C17C09"/>
    <w:rsid w:val="00C2148D"/>
    <w:rsid w:val="00C215A3"/>
    <w:rsid w:val="00C22FD5"/>
    <w:rsid w:val="00C2562A"/>
    <w:rsid w:val="00C25F86"/>
    <w:rsid w:val="00C269DE"/>
    <w:rsid w:val="00C278C6"/>
    <w:rsid w:val="00C279FD"/>
    <w:rsid w:val="00C30C5A"/>
    <w:rsid w:val="00C31565"/>
    <w:rsid w:val="00C31667"/>
    <w:rsid w:val="00C32899"/>
    <w:rsid w:val="00C32AB5"/>
    <w:rsid w:val="00C341BE"/>
    <w:rsid w:val="00C34B2E"/>
    <w:rsid w:val="00C35A1C"/>
    <w:rsid w:val="00C35C4F"/>
    <w:rsid w:val="00C36744"/>
    <w:rsid w:val="00C3708F"/>
    <w:rsid w:val="00C37932"/>
    <w:rsid w:val="00C37A8A"/>
    <w:rsid w:val="00C37EE4"/>
    <w:rsid w:val="00C408F8"/>
    <w:rsid w:val="00C40AE0"/>
    <w:rsid w:val="00C40F9F"/>
    <w:rsid w:val="00C412C3"/>
    <w:rsid w:val="00C414C3"/>
    <w:rsid w:val="00C4188C"/>
    <w:rsid w:val="00C41CEF"/>
    <w:rsid w:val="00C42238"/>
    <w:rsid w:val="00C423D4"/>
    <w:rsid w:val="00C424A6"/>
    <w:rsid w:val="00C42B11"/>
    <w:rsid w:val="00C442AF"/>
    <w:rsid w:val="00C44352"/>
    <w:rsid w:val="00C44836"/>
    <w:rsid w:val="00C452C3"/>
    <w:rsid w:val="00C454F9"/>
    <w:rsid w:val="00C46050"/>
    <w:rsid w:val="00C46241"/>
    <w:rsid w:val="00C46279"/>
    <w:rsid w:val="00C465BE"/>
    <w:rsid w:val="00C4699A"/>
    <w:rsid w:val="00C46C41"/>
    <w:rsid w:val="00C47515"/>
    <w:rsid w:val="00C4758F"/>
    <w:rsid w:val="00C4778B"/>
    <w:rsid w:val="00C47B9E"/>
    <w:rsid w:val="00C5066D"/>
    <w:rsid w:val="00C516F3"/>
    <w:rsid w:val="00C51E3B"/>
    <w:rsid w:val="00C526B1"/>
    <w:rsid w:val="00C52A07"/>
    <w:rsid w:val="00C531CF"/>
    <w:rsid w:val="00C53A0B"/>
    <w:rsid w:val="00C53ADE"/>
    <w:rsid w:val="00C53EB3"/>
    <w:rsid w:val="00C53FC6"/>
    <w:rsid w:val="00C54A60"/>
    <w:rsid w:val="00C55772"/>
    <w:rsid w:val="00C567FD"/>
    <w:rsid w:val="00C57C7A"/>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7C5"/>
    <w:rsid w:val="00C65A14"/>
    <w:rsid w:val="00C65C35"/>
    <w:rsid w:val="00C66137"/>
    <w:rsid w:val="00C66357"/>
    <w:rsid w:val="00C66670"/>
    <w:rsid w:val="00C672B7"/>
    <w:rsid w:val="00C67702"/>
    <w:rsid w:val="00C7054A"/>
    <w:rsid w:val="00C71053"/>
    <w:rsid w:val="00C710B6"/>
    <w:rsid w:val="00C714E4"/>
    <w:rsid w:val="00C7255B"/>
    <w:rsid w:val="00C72A43"/>
    <w:rsid w:val="00C72E25"/>
    <w:rsid w:val="00C72F39"/>
    <w:rsid w:val="00C73F0E"/>
    <w:rsid w:val="00C752FE"/>
    <w:rsid w:val="00C75FA4"/>
    <w:rsid w:val="00C7637A"/>
    <w:rsid w:val="00C767CE"/>
    <w:rsid w:val="00C768A4"/>
    <w:rsid w:val="00C76E0B"/>
    <w:rsid w:val="00C777EC"/>
    <w:rsid w:val="00C8063B"/>
    <w:rsid w:val="00C80EDC"/>
    <w:rsid w:val="00C8140E"/>
    <w:rsid w:val="00C81F87"/>
    <w:rsid w:val="00C8204F"/>
    <w:rsid w:val="00C82450"/>
    <w:rsid w:val="00C82FCD"/>
    <w:rsid w:val="00C83C4D"/>
    <w:rsid w:val="00C83D61"/>
    <w:rsid w:val="00C84429"/>
    <w:rsid w:val="00C84567"/>
    <w:rsid w:val="00C84B7A"/>
    <w:rsid w:val="00C85C88"/>
    <w:rsid w:val="00C8604C"/>
    <w:rsid w:val="00C8605E"/>
    <w:rsid w:val="00C86171"/>
    <w:rsid w:val="00C8631C"/>
    <w:rsid w:val="00C867D4"/>
    <w:rsid w:val="00C868DB"/>
    <w:rsid w:val="00C86DA4"/>
    <w:rsid w:val="00C871F4"/>
    <w:rsid w:val="00C905EA"/>
    <w:rsid w:val="00C909B9"/>
    <w:rsid w:val="00C90B2A"/>
    <w:rsid w:val="00C90EA5"/>
    <w:rsid w:val="00C91189"/>
    <w:rsid w:val="00C9152F"/>
    <w:rsid w:val="00C91A3E"/>
    <w:rsid w:val="00C91FEA"/>
    <w:rsid w:val="00C923A6"/>
    <w:rsid w:val="00C92D8D"/>
    <w:rsid w:val="00C941CA"/>
    <w:rsid w:val="00C94358"/>
    <w:rsid w:val="00C94DF3"/>
    <w:rsid w:val="00C94FFE"/>
    <w:rsid w:val="00C95260"/>
    <w:rsid w:val="00C952E5"/>
    <w:rsid w:val="00C96106"/>
    <w:rsid w:val="00C96C9D"/>
    <w:rsid w:val="00C974F1"/>
    <w:rsid w:val="00CA0514"/>
    <w:rsid w:val="00CA0FD5"/>
    <w:rsid w:val="00CA1A49"/>
    <w:rsid w:val="00CA1B57"/>
    <w:rsid w:val="00CA226A"/>
    <w:rsid w:val="00CA2442"/>
    <w:rsid w:val="00CA25A3"/>
    <w:rsid w:val="00CA3135"/>
    <w:rsid w:val="00CA31E6"/>
    <w:rsid w:val="00CA3384"/>
    <w:rsid w:val="00CA33EE"/>
    <w:rsid w:val="00CA33FC"/>
    <w:rsid w:val="00CA404F"/>
    <w:rsid w:val="00CA42F2"/>
    <w:rsid w:val="00CA5768"/>
    <w:rsid w:val="00CA6C07"/>
    <w:rsid w:val="00CA7865"/>
    <w:rsid w:val="00CA7B45"/>
    <w:rsid w:val="00CA7F26"/>
    <w:rsid w:val="00CA7FD4"/>
    <w:rsid w:val="00CB0270"/>
    <w:rsid w:val="00CB0B36"/>
    <w:rsid w:val="00CB1C2F"/>
    <w:rsid w:val="00CB2F61"/>
    <w:rsid w:val="00CB34FE"/>
    <w:rsid w:val="00CB49D9"/>
    <w:rsid w:val="00CB4A89"/>
    <w:rsid w:val="00CB5044"/>
    <w:rsid w:val="00CB53CE"/>
    <w:rsid w:val="00CB619E"/>
    <w:rsid w:val="00CB65C5"/>
    <w:rsid w:val="00CB6EFF"/>
    <w:rsid w:val="00CB7D76"/>
    <w:rsid w:val="00CC2D36"/>
    <w:rsid w:val="00CC3148"/>
    <w:rsid w:val="00CC40D7"/>
    <w:rsid w:val="00CC4175"/>
    <w:rsid w:val="00CC4DCB"/>
    <w:rsid w:val="00CC5624"/>
    <w:rsid w:val="00CC56A1"/>
    <w:rsid w:val="00CC64BA"/>
    <w:rsid w:val="00CC6A1D"/>
    <w:rsid w:val="00CC72E1"/>
    <w:rsid w:val="00CC76B1"/>
    <w:rsid w:val="00CD0833"/>
    <w:rsid w:val="00CD0FF7"/>
    <w:rsid w:val="00CD1E42"/>
    <w:rsid w:val="00CD1F8E"/>
    <w:rsid w:val="00CD3466"/>
    <w:rsid w:val="00CD374C"/>
    <w:rsid w:val="00CD41E0"/>
    <w:rsid w:val="00CD522D"/>
    <w:rsid w:val="00CD587E"/>
    <w:rsid w:val="00CD63E3"/>
    <w:rsid w:val="00CD6C2C"/>
    <w:rsid w:val="00CD7ED6"/>
    <w:rsid w:val="00CE09DE"/>
    <w:rsid w:val="00CE14D4"/>
    <w:rsid w:val="00CE15E5"/>
    <w:rsid w:val="00CE16C7"/>
    <w:rsid w:val="00CE1BDF"/>
    <w:rsid w:val="00CE1BE0"/>
    <w:rsid w:val="00CE1E21"/>
    <w:rsid w:val="00CE1EE9"/>
    <w:rsid w:val="00CE2469"/>
    <w:rsid w:val="00CE2ADE"/>
    <w:rsid w:val="00CE33A1"/>
    <w:rsid w:val="00CE3559"/>
    <w:rsid w:val="00CE39DE"/>
    <w:rsid w:val="00CE3BC6"/>
    <w:rsid w:val="00CE4210"/>
    <w:rsid w:val="00CE4D1A"/>
    <w:rsid w:val="00CE4E37"/>
    <w:rsid w:val="00CE544D"/>
    <w:rsid w:val="00CE54BF"/>
    <w:rsid w:val="00CE54C8"/>
    <w:rsid w:val="00CE5E4F"/>
    <w:rsid w:val="00CE6085"/>
    <w:rsid w:val="00CE65D4"/>
    <w:rsid w:val="00CE6689"/>
    <w:rsid w:val="00CE6790"/>
    <w:rsid w:val="00CE6BEB"/>
    <w:rsid w:val="00CE74B0"/>
    <w:rsid w:val="00CE7F70"/>
    <w:rsid w:val="00CF0355"/>
    <w:rsid w:val="00CF0540"/>
    <w:rsid w:val="00CF12DF"/>
    <w:rsid w:val="00CF177A"/>
    <w:rsid w:val="00CF19F0"/>
    <w:rsid w:val="00CF1AF6"/>
    <w:rsid w:val="00CF1C36"/>
    <w:rsid w:val="00CF2EEB"/>
    <w:rsid w:val="00CF3163"/>
    <w:rsid w:val="00CF37E0"/>
    <w:rsid w:val="00CF3A0F"/>
    <w:rsid w:val="00CF48F3"/>
    <w:rsid w:val="00CF4B32"/>
    <w:rsid w:val="00CF5A86"/>
    <w:rsid w:val="00CF611D"/>
    <w:rsid w:val="00CF6D19"/>
    <w:rsid w:val="00CF788E"/>
    <w:rsid w:val="00CF7AD4"/>
    <w:rsid w:val="00D00C28"/>
    <w:rsid w:val="00D00C92"/>
    <w:rsid w:val="00D01528"/>
    <w:rsid w:val="00D01C2D"/>
    <w:rsid w:val="00D01CBC"/>
    <w:rsid w:val="00D03756"/>
    <w:rsid w:val="00D03D74"/>
    <w:rsid w:val="00D03E7E"/>
    <w:rsid w:val="00D04286"/>
    <w:rsid w:val="00D04A0A"/>
    <w:rsid w:val="00D06161"/>
    <w:rsid w:val="00D06CEC"/>
    <w:rsid w:val="00D0701B"/>
    <w:rsid w:val="00D07097"/>
    <w:rsid w:val="00D073C9"/>
    <w:rsid w:val="00D102AF"/>
    <w:rsid w:val="00D11595"/>
    <w:rsid w:val="00D12242"/>
    <w:rsid w:val="00D12451"/>
    <w:rsid w:val="00D12BB8"/>
    <w:rsid w:val="00D13363"/>
    <w:rsid w:val="00D13A85"/>
    <w:rsid w:val="00D13DBB"/>
    <w:rsid w:val="00D14020"/>
    <w:rsid w:val="00D147B7"/>
    <w:rsid w:val="00D14A42"/>
    <w:rsid w:val="00D15B27"/>
    <w:rsid w:val="00D1618D"/>
    <w:rsid w:val="00D166EB"/>
    <w:rsid w:val="00D16729"/>
    <w:rsid w:val="00D1740C"/>
    <w:rsid w:val="00D20301"/>
    <w:rsid w:val="00D20ACE"/>
    <w:rsid w:val="00D20B60"/>
    <w:rsid w:val="00D21ADD"/>
    <w:rsid w:val="00D22F8D"/>
    <w:rsid w:val="00D23674"/>
    <w:rsid w:val="00D24127"/>
    <w:rsid w:val="00D24331"/>
    <w:rsid w:val="00D2527F"/>
    <w:rsid w:val="00D25A86"/>
    <w:rsid w:val="00D26148"/>
    <w:rsid w:val="00D27084"/>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7D2"/>
    <w:rsid w:val="00D36B5E"/>
    <w:rsid w:val="00D36D90"/>
    <w:rsid w:val="00D36E28"/>
    <w:rsid w:val="00D3726F"/>
    <w:rsid w:val="00D373B8"/>
    <w:rsid w:val="00D37CFD"/>
    <w:rsid w:val="00D40138"/>
    <w:rsid w:val="00D403FD"/>
    <w:rsid w:val="00D40523"/>
    <w:rsid w:val="00D40978"/>
    <w:rsid w:val="00D41927"/>
    <w:rsid w:val="00D41A5A"/>
    <w:rsid w:val="00D41CE3"/>
    <w:rsid w:val="00D41E51"/>
    <w:rsid w:val="00D4237D"/>
    <w:rsid w:val="00D42767"/>
    <w:rsid w:val="00D4398A"/>
    <w:rsid w:val="00D441BB"/>
    <w:rsid w:val="00D442A5"/>
    <w:rsid w:val="00D44AA9"/>
    <w:rsid w:val="00D45F6B"/>
    <w:rsid w:val="00D45FEF"/>
    <w:rsid w:val="00D46440"/>
    <w:rsid w:val="00D4662C"/>
    <w:rsid w:val="00D46C71"/>
    <w:rsid w:val="00D47BEB"/>
    <w:rsid w:val="00D47F5E"/>
    <w:rsid w:val="00D501C3"/>
    <w:rsid w:val="00D50275"/>
    <w:rsid w:val="00D50810"/>
    <w:rsid w:val="00D513AB"/>
    <w:rsid w:val="00D51734"/>
    <w:rsid w:val="00D51976"/>
    <w:rsid w:val="00D523CB"/>
    <w:rsid w:val="00D528DC"/>
    <w:rsid w:val="00D52E14"/>
    <w:rsid w:val="00D52ED6"/>
    <w:rsid w:val="00D54668"/>
    <w:rsid w:val="00D550C8"/>
    <w:rsid w:val="00D5516D"/>
    <w:rsid w:val="00D5634E"/>
    <w:rsid w:val="00D56434"/>
    <w:rsid w:val="00D56448"/>
    <w:rsid w:val="00D56522"/>
    <w:rsid w:val="00D56DDE"/>
    <w:rsid w:val="00D578AD"/>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7E1"/>
    <w:rsid w:val="00D64D7D"/>
    <w:rsid w:val="00D65642"/>
    <w:rsid w:val="00D65CDE"/>
    <w:rsid w:val="00D6624B"/>
    <w:rsid w:val="00D662C1"/>
    <w:rsid w:val="00D66A38"/>
    <w:rsid w:val="00D67109"/>
    <w:rsid w:val="00D67780"/>
    <w:rsid w:val="00D678DD"/>
    <w:rsid w:val="00D700C0"/>
    <w:rsid w:val="00D70660"/>
    <w:rsid w:val="00D70F8D"/>
    <w:rsid w:val="00D70FB1"/>
    <w:rsid w:val="00D711E8"/>
    <w:rsid w:val="00D714E8"/>
    <w:rsid w:val="00D71FBC"/>
    <w:rsid w:val="00D7231F"/>
    <w:rsid w:val="00D724A2"/>
    <w:rsid w:val="00D72532"/>
    <w:rsid w:val="00D73F18"/>
    <w:rsid w:val="00D74AA5"/>
    <w:rsid w:val="00D7501A"/>
    <w:rsid w:val="00D75A6D"/>
    <w:rsid w:val="00D75D14"/>
    <w:rsid w:val="00D76DFB"/>
    <w:rsid w:val="00D7734E"/>
    <w:rsid w:val="00D8031B"/>
    <w:rsid w:val="00D80B13"/>
    <w:rsid w:val="00D810BD"/>
    <w:rsid w:val="00D8113C"/>
    <w:rsid w:val="00D818E3"/>
    <w:rsid w:val="00D81BB9"/>
    <w:rsid w:val="00D81C9A"/>
    <w:rsid w:val="00D8246E"/>
    <w:rsid w:val="00D824FC"/>
    <w:rsid w:val="00D8282A"/>
    <w:rsid w:val="00D82E6D"/>
    <w:rsid w:val="00D82FE5"/>
    <w:rsid w:val="00D833D5"/>
    <w:rsid w:val="00D839B9"/>
    <w:rsid w:val="00D83B29"/>
    <w:rsid w:val="00D841E8"/>
    <w:rsid w:val="00D8459F"/>
    <w:rsid w:val="00D848C2"/>
    <w:rsid w:val="00D84E3E"/>
    <w:rsid w:val="00D853A7"/>
    <w:rsid w:val="00D853EB"/>
    <w:rsid w:val="00D857F8"/>
    <w:rsid w:val="00D8614A"/>
    <w:rsid w:val="00D874A9"/>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FA4"/>
    <w:rsid w:val="00DA03EB"/>
    <w:rsid w:val="00DA1600"/>
    <w:rsid w:val="00DA24BF"/>
    <w:rsid w:val="00DA2ED4"/>
    <w:rsid w:val="00DA2EDD"/>
    <w:rsid w:val="00DA2F79"/>
    <w:rsid w:val="00DA30AA"/>
    <w:rsid w:val="00DA531E"/>
    <w:rsid w:val="00DA5B0E"/>
    <w:rsid w:val="00DA614B"/>
    <w:rsid w:val="00DA694A"/>
    <w:rsid w:val="00DA6991"/>
    <w:rsid w:val="00DA69AA"/>
    <w:rsid w:val="00DA7109"/>
    <w:rsid w:val="00DA72ED"/>
    <w:rsid w:val="00DA7FBC"/>
    <w:rsid w:val="00DB060D"/>
    <w:rsid w:val="00DB084C"/>
    <w:rsid w:val="00DB0BFF"/>
    <w:rsid w:val="00DB1BC3"/>
    <w:rsid w:val="00DB1C1B"/>
    <w:rsid w:val="00DB2315"/>
    <w:rsid w:val="00DB25A9"/>
    <w:rsid w:val="00DB25DD"/>
    <w:rsid w:val="00DB272A"/>
    <w:rsid w:val="00DB283A"/>
    <w:rsid w:val="00DB3A9E"/>
    <w:rsid w:val="00DB4346"/>
    <w:rsid w:val="00DB478E"/>
    <w:rsid w:val="00DB4798"/>
    <w:rsid w:val="00DB480B"/>
    <w:rsid w:val="00DB4826"/>
    <w:rsid w:val="00DB5ABB"/>
    <w:rsid w:val="00DB5C07"/>
    <w:rsid w:val="00DB6329"/>
    <w:rsid w:val="00DB686A"/>
    <w:rsid w:val="00DC1859"/>
    <w:rsid w:val="00DC206B"/>
    <w:rsid w:val="00DC2134"/>
    <w:rsid w:val="00DC254D"/>
    <w:rsid w:val="00DC26EC"/>
    <w:rsid w:val="00DC28AA"/>
    <w:rsid w:val="00DC33FB"/>
    <w:rsid w:val="00DC363E"/>
    <w:rsid w:val="00DC36AC"/>
    <w:rsid w:val="00DC3F03"/>
    <w:rsid w:val="00DC411E"/>
    <w:rsid w:val="00DC45CA"/>
    <w:rsid w:val="00DC5F8F"/>
    <w:rsid w:val="00DC61A5"/>
    <w:rsid w:val="00DC66A5"/>
    <w:rsid w:val="00DC71E1"/>
    <w:rsid w:val="00DC72B8"/>
    <w:rsid w:val="00DC776E"/>
    <w:rsid w:val="00DC7BB0"/>
    <w:rsid w:val="00DD05AB"/>
    <w:rsid w:val="00DD1A89"/>
    <w:rsid w:val="00DD1BD4"/>
    <w:rsid w:val="00DD1E6F"/>
    <w:rsid w:val="00DD3029"/>
    <w:rsid w:val="00DD329A"/>
    <w:rsid w:val="00DD32D6"/>
    <w:rsid w:val="00DD3B47"/>
    <w:rsid w:val="00DD47D5"/>
    <w:rsid w:val="00DD4B1E"/>
    <w:rsid w:val="00DD4B73"/>
    <w:rsid w:val="00DD4E03"/>
    <w:rsid w:val="00DD4E54"/>
    <w:rsid w:val="00DD4EAD"/>
    <w:rsid w:val="00DD4FD5"/>
    <w:rsid w:val="00DD5425"/>
    <w:rsid w:val="00DD61B8"/>
    <w:rsid w:val="00DD6274"/>
    <w:rsid w:val="00DD6300"/>
    <w:rsid w:val="00DD6E25"/>
    <w:rsid w:val="00DD71C8"/>
    <w:rsid w:val="00DD75DE"/>
    <w:rsid w:val="00DE0712"/>
    <w:rsid w:val="00DE1056"/>
    <w:rsid w:val="00DE1249"/>
    <w:rsid w:val="00DE1A29"/>
    <w:rsid w:val="00DE2CC0"/>
    <w:rsid w:val="00DE2FF0"/>
    <w:rsid w:val="00DE3172"/>
    <w:rsid w:val="00DE3C51"/>
    <w:rsid w:val="00DE5F6A"/>
    <w:rsid w:val="00DE6C2B"/>
    <w:rsid w:val="00DE6F92"/>
    <w:rsid w:val="00DE705D"/>
    <w:rsid w:val="00DF0E9D"/>
    <w:rsid w:val="00DF11F1"/>
    <w:rsid w:val="00DF1485"/>
    <w:rsid w:val="00DF1838"/>
    <w:rsid w:val="00DF1C8C"/>
    <w:rsid w:val="00DF2A87"/>
    <w:rsid w:val="00DF3336"/>
    <w:rsid w:val="00DF42E2"/>
    <w:rsid w:val="00DF6156"/>
    <w:rsid w:val="00DF6AC3"/>
    <w:rsid w:val="00DF6D6E"/>
    <w:rsid w:val="00DF6D71"/>
    <w:rsid w:val="00DF759C"/>
    <w:rsid w:val="00DF7F64"/>
    <w:rsid w:val="00DF7F84"/>
    <w:rsid w:val="00E0021F"/>
    <w:rsid w:val="00E00384"/>
    <w:rsid w:val="00E003D6"/>
    <w:rsid w:val="00E00574"/>
    <w:rsid w:val="00E01735"/>
    <w:rsid w:val="00E046B6"/>
    <w:rsid w:val="00E058A6"/>
    <w:rsid w:val="00E05BD7"/>
    <w:rsid w:val="00E062F3"/>
    <w:rsid w:val="00E06316"/>
    <w:rsid w:val="00E06560"/>
    <w:rsid w:val="00E06C50"/>
    <w:rsid w:val="00E071C4"/>
    <w:rsid w:val="00E076B5"/>
    <w:rsid w:val="00E079D0"/>
    <w:rsid w:val="00E10125"/>
    <w:rsid w:val="00E10240"/>
    <w:rsid w:val="00E10378"/>
    <w:rsid w:val="00E10436"/>
    <w:rsid w:val="00E1049B"/>
    <w:rsid w:val="00E11175"/>
    <w:rsid w:val="00E11B5F"/>
    <w:rsid w:val="00E11CD2"/>
    <w:rsid w:val="00E1220C"/>
    <w:rsid w:val="00E123AA"/>
    <w:rsid w:val="00E12C2B"/>
    <w:rsid w:val="00E12E9E"/>
    <w:rsid w:val="00E132EB"/>
    <w:rsid w:val="00E13D16"/>
    <w:rsid w:val="00E13DC4"/>
    <w:rsid w:val="00E15CFB"/>
    <w:rsid w:val="00E15D25"/>
    <w:rsid w:val="00E16A4C"/>
    <w:rsid w:val="00E16B3E"/>
    <w:rsid w:val="00E16FFD"/>
    <w:rsid w:val="00E171D8"/>
    <w:rsid w:val="00E17348"/>
    <w:rsid w:val="00E20711"/>
    <w:rsid w:val="00E20E9A"/>
    <w:rsid w:val="00E21669"/>
    <w:rsid w:val="00E21F54"/>
    <w:rsid w:val="00E22228"/>
    <w:rsid w:val="00E22817"/>
    <w:rsid w:val="00E229B6"/>
    <w:rsid w:val="00E22AAD"/>
    <w:rsid w:val="00E22F3C"/>
    <w:rsid w:val="00E230F7"/>
    <w:rsid w:val="00E234DF"/>
    <w:rsid w:val="00E234E7"/>
    <w:rsid w:val="00E252D4"/>
    <w:rsid w:val="00E25768"/>
    <w:rsid w:val="00E25AEC"/>
    <w:rsid w:val="00E26BDA"/>
    <w:rsid w:val="00E27399"/>
    <w:rsid w:val="00E274CA"/>
    <w:rsid w:val="00E275AF"/>
    <w:rsid w:val="00E27646"/>
    <w:rsid w:val="00E2794C"/>
    <w:rsid w:val="00E27C16"/>
    <w:rsid w:val="00E27CF8"/>
    <w:rsid w:val="00E30323"/>
    <w:rsid w:val="00E30F1F"/>
    <w:rsid w:val="00E311E9"/>
    <w:rsid w:val="00E3143E"/>
    <w:rsid w:val="00E3159D"/>
    <w:rsid w:val="00E31CFB"/>
    <w:rsid w:val="00E31E2A"/>
    <w:rsid w:val="00E3239F"/>
    <w:rsid w:val="00E3258C"/>
    <w:rsid w:val="00E3280C"/>
    <w:rsid w:val="00E328EE"/>
    <w:rsid w:val="00E32991"/>
    <w:rsid w:val="00E32CFA"/>
    <w:rsid w:val="00E33112"/>
    <w:rsid w:val="00E3418A"/>
    <w:rsid w:val="00E34B94"/>
    <w:rsid w:val="00E360B7"/>
    <w:rsid w:val="00E367B0"/>
    <w:rsid w:val="00E3727E"/>
    <w:rsid w:val="00E37397"/>
    <w:rsid w:val="00E40A89"/>
    <w:rsid w:val="00E40B54"/>
    <w:rsid w:val="00E416F9"/>
    <w:rsid w:val="00E41BF8"/>
    <w:rsid w:val="00E4238F"/>
    <w:rsid w:val="00E4309D"/>
    <w:rsid w:val="00E43F72"/>
    <w:rsid w:val="00E443E0"/>
    <w:rsid w:val="00E45BEC"/>
    <w:rsid w:val="00E46ADD"/>
    <w:rsid w:val="00E46DC7"/>
    <w:rsid w:val="00E47B41"/>
    <w:rsid w:val="00E47D6E"/>
    <w:rsid w:val="00E507A2"/>
    <w:rsid w:val="00E509C4"/>
    <w:rsid w:val="00E50A70"/>
    <w:rsid w:val="00E51BBA"/>
    <w:rsid w:val="00E51FCE"/>
    <w:rsid w:val="00E53B02"/>
    <w:rsid w:val="00E53BF8"/>
    <w:rsid w:val="00E54759"/>
    <w:rsid w:val="00E5483D"/>
    <w:rsid w:val="00E54C4E"/>
    <w:rsid w:val="00E55205"/>
    <w:rsid w:val="00E55C70"/>
    <w:rsid w:val="00E568DA"/>
    <w:rsid w:val="00E57DED"/>
    <w:rsid w:val="00E60AC7"/>
    <w:rsid w:val="00E60B37"/>
    <w:rsid w:val="00E61AE6"/>
    <w:rsid w:val="00E6203E"/>
    <w:rsid w:val="00E622D4"/>
    <w:rsid w:val="00E63AE0"/>
    <w:rsid w:val="00E63D10"/>
    <w:rsid w:val="00E640AB"/>
    <w:rsid w:val="00E64435"/>
    <w:rsid w:val="00E64B96"/>
    <w:rsid w:val="00E65203"/>
    <w:rsid w:val="00E65525"/>
    <w:rsid w:val="00E65705"/>
    <w:rsid w:val="00E658DC"/>
    <w:rsid w:val="00E669A1"/>
    <w:rsid w:val="00E66ECF"/>
    <w:rsid w:val="00E70159"/>
    <w:rsid w:val="00E7034C"/>
    <w:rsid w:val="00E7040F"/>
    <w:rsid w:val="00E715B3"/>
    <w:rsid w:val="00E71BE1"/>
    <w:rsid w:val="00E71EEC"/>
    <w:rsid w:val="00E7213D"/>
    <w:rsid w:val="00E728A7"/>
    <w:rsid w:val="00E728DA"/>
    <w:rsid w:val="00E730D0"/>
    <w:rsid w:val="00E744AB"/>
    <w:rsid w:val="00E74732"/>
    <w:rsid w:val="00E74BBE"/>
    <w:rsid w:val="00E75BD2"/>
    <w:rsid w:val="00E75CD2"/>
    <w:rsid w:val="00E761E9"/>
    <w:rsid w:val="00E77C35"/>
    <w:rsid w:val="00E77E74"/>
    <w:rsid w:val="00E77FF4"/>
    <w:rsid w:val="00E817DF"/>
    <w:rsid w:val="00E81B51"/>
    <w:rsid w:val="00E81DF4"/>
    <w:rsid w:val="00E82AA7"/>
    <w:rsid w:val="00E82B8F"/>
    <w:rsid w:val="00E8302A"/>
    <w:rsid w:val="00E833C7"/>
    <w:rsid w:val="00E839C0"/>
    <w:rsid w:val="00E83E21"/>
    <w:rsid w:val="00E84D9E"/>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2A7"/>
    <w:rsid w:val="00E945E3"/>
    <w:rsid w:val="00E950C0"/>
    <w:rsid w:val="00E9569D"/>
    <w:rsid w:val="00E95A62"/>
    <w:rsid w:val="00E97372"/>
    <w:rsid w:val="00E97A5D"/>
    <w:rsid w:val="00E97BF9"/>
    <w:rsid w:val="00E97E95"/>
    <w:rsid w:val="00EA0DC9"/>
    <w:rsid w:val="00EA191D"/>
    <w:rsid w:val="00EA2184"/>
    <w:rsid w:val="00EA2324"/>
    <w:rsid w:val="00EA395E"/>
    <w:rsid w:val="00EA3A88"/>
    <w:rsid w:val="00EA3A9C"/>
    <w:rsid w:val="00EA4000"/>
    <w:rsid w:val="00EA4534"/>
    <w:rsid w:val="00EA4D3E"/>
    <w:rsid w:val="00EA4F5C"/>
    <w:rsid w:val="00EA54AF"/>
    <w:rsid w:val="00EA56EE"/>
    <w:rsid w:val="00EA657A"/>
    <w:rsid w:val="00EA659D"/>
    <w:rsid w:val="00EA6B19"/>
    <w:rsid w:val="00EA6B94"/>
    <w:rsid w:val="00EA730C"/>
    <w:rsid w:val="00EA788B"/>
    <w:rsid w:val="00EB0085"/>
    <w:rsid w:val="00EB02B1"/>
    <w:rsid w:val="00EB0A5F"/>
    <w:rsid w:val="00EB0C7B"/>
    <w:rsid w:val="00EB1756"/>
    <w:rsid w:val="00EB1DED"/>
    <w:rsid w:val="00EB28B1"/>
    <w:rsid w:val="00EB2BE4"/>
    <w:rsid w:val="00EB2CE9"/>
    <w:rsid w:val="00EB364F"/>
    <w:rsid w:val="00EB3B10"/>
    <w:rsid w:val="00EB3C31"/>
    <w:rsid w:val="00EB4BBB"/>
    <w:rsid w:val="00EB4CC3"/>
    <w:rsid w:val="00EB503C"/>
    <w:rsid w:val="00EB5188"/>
    <w:rsid w:val="00EB61AA"/>
    <w:rsid w:val="00EB6A31"/>
    <w:rsid w:val="00EB765E"/>
    <w:rsid w:val="00EC04FF"/>
    <w:rsid w:val="00EC058E"/>
    <w:rsid w:val="00EC0AA7"/>
    <w:rsid w:val="00EC0E73"/>
    <w:rsid w:val="00EC10BC"/>
    <w:rsid w:val="00EC1AAF"/>
    <w:rsid w:val="00EC1B73"/>
    <w:rsid w:val="00EC2523"/>
    <w:rsid w:val="00EC3D13"/>
    <w:rsid w:val="00EC4CDE"/>
    <w:rsid w:val="00EC542E"/>
    <w:rsid w:val="00EC5763"/>
    <w:rsid w:val="00EC57EA"/>
    <w:rsid w:val="00EC5811"/>
    <w:rsid w:val="00EC6676"/>
    <w:rsid w:val="00EC6862"/>
    <w:rsid w:val="00EC68DF"/>
    <w:rsid w:val="00EC76C0"/>
    <w:rsid w:val="00EC77C7"/>
    <w:rsid w:val="00EC7CE8"/>
    <w:rsid w:val="00ED02C2"/>
    <w:rsid w:val="00ED0C0C"/>
    <w:rsid w:val="00ED1438"/>
    <w:rsid w:val="00ED1B75"/>
    <w:rsid w:val="00ED1FD2"/>
    <w:rsid w:val="00ED2F1E"/>
    <w:rsid w:val="00ED3906"/>
    <w:rsid w:val="00ED3D09"/>
    <w:rsid w:val="00ED3D0E"/>
    <w:rsid w:val="00ED5540"/>
    <w:rsid w:val="00ED55C7"/>
    <w:rsid w:val="00ED57E2"/>
    <w:rsid w:val="00ED593F"/>
    <w:rsid w:val="00ED5E86"/>
    <w:rsid w:val="00ED6962"/>
    <w:rsid w:val="00ED6C9D"/>
    <w:rsid w:val="00ED777E"/>
    <w:rsid w:val="00ED7906"/>
    <w:rsid w:val="00ED7F09"/>
    <w:rsid w:val="00EE219A"/>
    <w:rsid w:val="00EE2421"/>
    <w:rsid w:val="00EE268D"/>
    <w:rsid w:val="00EE297D"/>
    <w:rsid w:val="00EE3414"/>
    <w:rsid w:val="00EE403F"/>
    <w:rsid w:val="00EE42AF"/>
    <w:rsid w:val="00EE454B"/>
    <w:rsid w:val="00EE47C4"/>
    <w:rsid w:val="00EE481A"/>
    <w:rsid w:val="00EE4A35"/>
    <w:rsid w:val="00EE5E84"/>
    <w:rsid w:val="00EE671F"/>
    <w:rsid w:val="00EE67D7"/>
    <w:rsid w:val="00EE67F1"/>
    <w:rsid w:val="00EE6BD7"/>
    <w:rsid w:val="00EE7146"/>
    <w:rsid w:val="00EE7865"/>
    <w:rsid w:val="00EE7C38"/>
    <w:rsid w:val="00EF0994"/>
    <w:rsid w:val="00EF0BB5"/>
    <w:rsid w:val="00EF0D51"/>
    <w:rsid w:val="00EF14B7"/>
    <w:rsid w:val="00EF1686"/>
    <w:rsid w:val="00EF19A7"/>
    <w:rsid w:val="00EF3084"/>
    <w:rsid w:val="00EF3B7F"/>
    <w:rsid w:val="00EF3F07"/>
    <w:rsid w:val="00EF3F58"/>
    <w:rsid w:val="00EF3FBF"/>
    <w:rsid w:val="00EF45C3"/>
    <w:rsid w:val="00EF4987"/>
    <w:rsid w:val="00EF4ADC"/>
    <w:rsid w:val="00EF616C"/>
    <w:rsid w:val="00EF6216"/>
    <w:rsid w:val="00EF677B"/>
    <w:rsid w:val="00EF73DF"/>
    <w:rsid w:val="00EF7D95"/>
    <w:rsid w:val="00EF7F06"/>
    <w:rsid w:val="00F00603"/>
    <w:rsid w:val="00F00F30"/>
    <w:rsid w:val="00F01379"/>
    <w:rsid w:val="00F02B49"/>
    <w:rsid w:val="00F0366B"/>
    <w:rsid w:val="00F0403B"/>
    <w:rsid w:val="00F04AB7"/>
    <w:rsid w:val="00F05D9F"/>
    <w:rsid w:val="00F062E2"/>
    <w:rsid w:val="00F06B2B"/>
    <w:rsid w:val="00F07F67"/>
    <w:rsid w:val="00F106DB"/>
    <w:rsid w:val="00F110B1"/>
    <w:rsid w:val="00F11274"/>
    <w:rsid w:val="00F11435"/>
    <w:rsid w:val="00F11A41"/>
    <w:rsid w:val="00F12A89"/>
    <w:rsid w:val="00F12F8A"/>
    <w:rsid w:val="00F138A9"/>
    <w:rsid w:val="00F139E7"/>
    <w:rsid w:val="00F144D1"/>
    <w:rsid w:val="00F146BD"/>
    <w:rsid w:val="00F1481C"/>
    <w:rsid w:val="00F15230"/>
    <w:rsid w:val="00F174D7"/>
    <w:rsid w:val="00F17E66"/>
    <w:rsid w:val="00F201E0"/>
    <w:rsid w:val="00F209C8"/>
    <w:rsid w:val="00F21674"/>
    <w:rsid w:val="00F21E92"/>
    <w:rsid w:val="00F221A3"/>
    <w:rsid w:val="00F22A42"/>
    <w:rsid w:val="00F2484F"/>
    <w:rsid w:val="00F2486A"/>
    <w:rsid w:val="00F2562D"/>
    <w:rsid w:val="00F25F86"/>
    <w:rsid w:val="00F26A23"/>
    <w:rsid w:val="00F26D66"/>
    <w:rsid w:val="00F274F7"/>
    <w:rsid w:val="00F2788D"/>
    <w:rsid w:val="00F27E77"/>
    <w:rsid w:val="00F30926"/>
    <w:rsid w:val="00F317AC"/>
    <w:rsid w:val="00F31899"/>
    <w:rsid w:val="00F31CC2"/>
    <w:rsid w:val="00F320AC"/>
    <w:rsid w:val="00F32EFD"/>
    <w:rsid w:val="00F339FD"/>
    <w:rsid w:val="00F33C53"/>
    <w:rsid w:val="00F34538"/>
    <w:rsid w:val="00F351F6"/>
    <w:rsid w:val="00F35A4D"/>
    <w:rsid w:val="00F3651F"/>
    <w:rsid w:val="00F36679"/>
    <w:rsid w:val="00F367A4"/>
    <w:rsid w:val="00F369EB"/>
    <w:rsid w:val="00F36FDD"/>
    <w:rsid w:val="00F376AC"/>
    <w:rsid w:val="00F37DD7"/>
    <w:rsid w:val="00F425B1"/>
    <w:rsid w:val="00F43137"/>
    <w:rsid w:val="00F433FC"/>
    <w:rsid w:val="00F43A51"/>
    <w:rsid w:val="00F43B17"/>
    <w:rsid w:val="00F43BD4"/>
    <w:rsid w:val="00F43FE1"/>
    <w:rsid w:val="00F44245"/>
    <w:rsid w:val="00F44781"/>
    <w:rsid w:val="00F4482C"/>
    <w:rsid w:val="00F44D74"/>
    <w:rsid w:val="00F44E3A"/>
    <w:rsid w:val="00F450D3"/>
    <w:rsid w:val="00F4578E"/>
    <w:rsid w:val="00F45CEA"/>
    <w:rsid w:val="00F45FB1"/>
    <w:rsid w:val="00F46544"/>
    <w:rsid w:val="00F47CAF"/>
    <w:rsid w:val="00F47D72"/>
    <w:rsid w:val="00F504D6"/>
    <w:rsid w:val="00F505E0"/>
    <w:rsid w:val="00F507DA"/>
    <w:rsid w:val="00F5081F"/>
    <w:rsid w:val="00F51202"/>
    <w:rsid w:val="00F51C95"/>
    <w:rsid w:val="00F51D15"/>
    <w:rsid w:val="00F52619"/>
    <w:rsid w:val="00F52D6C"/>
    <w:rsid w:val="00F52FA3"/>
    <w:rsid w:val="00F5363E"/>
    <w:rsid w:val="00F53B86"/>
    <w:rsid w:val="00F54EBB"/>
    <w:rsid w:val="00F57161"/>
    <w:rsid w:val="00F5756A"/>
    <w:rsid w:val="00F57AEC"/>
    <w:rsid w:val="00F57E52"/>
    <w:rsid w:val="00F61009"/>
    <w:rsid w:val="00F6176D"/>
    <w:rsid w:val="00F61948"/>
    <w:rsid w:val="00F61ADD"/>
    <w:rsid w:val="00F61B0A"/>
    <w:rsid w:val="00F61C78"/>
    <w:rsid w:val="00F623CC"/>
    <w:rsid w:val="00F631E8"/>
    <w:rsid w:val="00F6323D"/>
    <w:rsid w:val="00F634E9"/>
    <w:rsid w:val="00F652EF"/>
    <w:rsid w:val="00F65592"/>
    <w:rsid w:val="00F65F59"/>
    <w:rsid w:val="00F6624E"/>
    <w:rsid w:val="00F66F21"/>
    <w:rsid w:val="00F676CF"/>
    <w:rsid w:val="00F70556"/>
    <w:rsid w:val="00F70879"/>
    <w:rsid w:val="00F708F4"/>
    <w:rsid w:val="00F71556"/>
    <w:rsid w:val="00F71EA0"/>
    <w:rsid w:val="00F72325"/>
    <w:rsid w:val="00F73390"/>
    <w:rsid w:val="00F73A6F"/>
    <w:rsid w:val="00F743E4"/>
    <w:rsid w:val="00F744C0"/>
    <w:rsid w:val="00F74578"/>
    <w:rsid w:val="00F74C25"/>
    <w:rsid w:val="00F75CB3"/>
    <w:rsid w:val="00F802FD"/>
    <w:rsid w:val="00F80C85"/>
    <w:rsid w:val="00F81074"/>
    <w:rsid w:val="00F811AC"/>
    <w:rsid w:val="00F811BF"/>
    <w:rsid w:val="00F8125F"/>
    <w:rsid w:val="00F81B73"/>
    <w:rsid w:val="00F81D27"/>
    <w:rsid w:val="00F82533"/>
    <w:rsid w:val="00F83313"/>
    <w:rsid w:val="00F83565"/>
    <w:rsid w:val="00F843BA"/>
    <w:rsid w:val="00F843C0"/>
    <w:rsid w:val="00F846FB"/>
    <w:rsid w:val="00F850C4"/>
    <w:rsid w:val="00F8522B"/>
    <w:rsid w:val="00F8522E"/>
    <w:rsid w:val="00F85468"/>
    <w:rsid w:val="00F857D7"/>
    <w:rsid w:val="00F86415"/>
    <w:rsid w:val="00F8645B"/>
    <w:rsid w:val="00F869F3"/>
    <w:rsid w:val="00F86E85"/>
    <w:rsid w:val="00F87A51"/>
    <w:rsid w:val="00F90345"/>
    <w:rsid w:val="00F92B73"/>
    <w:rsid w:val="00F9319E"/>
    <w:rsid w:val="00F93615"/>
    <w:rsid w:val="00F95594"/>
    <w:rsid w:val="00F95F04"/>
    <w:rsid w:val="00F964F6"/>
    <w:rsid w:val="00F96FAD"/>
    <w:rsid w:val="00F97432"/>
    <w:rsid w:val="00FA07F8"/>
    <w:rsid w:val="00FA086B"/>
    <w:rsid w:val="00FA0CC9"/>
    <w:rsid w:val="00FA13DA"/>
    <w:rsid w:val="00FA212E"/>
    <w:rsid w:val="00FA31F0"/>
    <w:rsid w:val="00FA3357"/>
    <w:rsid w:val="00FA3658"/>
    <w:rsid w:val="00FA3B88"/>
    <w:rsid w:val="00FA3BB0"/>
    <w:rsid w:val="00FA4CC4"/>
    <w:rsid w:val="00FA4CE7"/>
    <w:rsid w:val="00FA4F4D"/>
    <w:rsid w:val="00FA5503"/>
    <w:rsid w:val="00FA5731"/>
    <w:rsid w:val="00FA5D2E"/>
    <w:rsid w:val="00FA6390"/>
    <w:rsid w:val="00FA7137"/>
    <w:rsid w:val="00FA71D2"/>
    <w:rsid w:val="00FB1234"/>
    <w:rsid w:val="00FB12C6"/>
    <w:rsid w:val="00FB1596"/>
    <w:rsid w:val="00FB18B5"/>
    <w:rsid w:val="00FB1AA0"/>
    <w:rsid w:val="00FB24D7"/>
    <w:rsid w:val="00FB3195"/>
    <w:rsid w:val="00FB42ED"/>
    <w:rsid w:val="00FB44D4"/>
    <w:rsid w:val="00FB48C9"/>
    <w:rsid w:val="00FB4EC9"/>
    <w:rsid w:val="00FB5C9D"/>
    <w:rsid w:val="00FB6034"/>
    <w:rsid w:val="00FB6E8A"/>
    <w:rsid w:val="00FB7360"/>
    <w:rsid w:val="00FB764D"/>
    <w:rsid w:val="00FC0195"/>
    <w:rsid w:val="00FC04C2"/>
    <w:rsid w:val="00FC13A7"/>
    <w:rsid w:val="00FC18BF"/>
    <w:rsid w:val="00FC2A25"/>
    <w:rsid w:val="00FC3B81"/>
    <w:rsid w:val="00FC48DF"/>
    <w:rsid w:val="00FC4ACD"/>
    <w:rsid w:val="00FC5E19"/>
    <w:rsid w:val="00FC5FCB"/>
    <w:rsid w:val="00FC6EEB"/>
    <w:rsid w:val="00FC71EF"/>
    <w:rsid w:val="00FC7625"/>
    <w:rsid w:val="00FC775B"/>
    <w:rsid w:val="00FD03FD"/>
    <w:rsid w:val="00FD0804"/>
    <w:rsid w:val="00FD180C"/>
    <w:rsid w:val="00FD1988"/>
    <w:rsid w:val="00FD1ABD"/>
    <w:rsid w:val="00FD1DA0"/>
    <w:rsid w:val="00FD3347"/>
    <w:rsid w:val="00FD3943"/>
    <w:rsid w:val="00FD3EE1"/>
    <w:rsid w:val="00FD51AD"/>
    <w:rsid w:val="00FD56D6"/>
    <w:rsid w:val="00FD6381"/>
    <w:rsid w:val="00FD69B8"/>
    <w:rsid w:val="00FE06A2"/>
    <w:rsid w:val="00FE0D82"/>
    <w:rsid w:val="00FE19E4"/>
    <w:rsid w:val="00FE291A"/>
    <w:rsid w:val="00FE2EC6"/>
    <w:rsid w:val="00FE344F"/>
    <w:rsid w:val="00FE351E"/>
    <w:rsid w:val="00FE3883"/>
    <w:rsid w:val="00FE3ED9"/>
    <w:rsid w:val="00FE52FB"/>
    <w:rsid w:val="00FE53B6"/>
    <w:rsid w:val="00FE55A7"/>
    <w:rsid w:val="00FE55B3"/>
    <w:rsid w:val="00FE582C"/>
    <w:rsid w:val="00FE5ABC"/>
    <w:rsid w:val="00FE6034"/>
    <w:rsid w:val="00FE6070"/>
    <w:rsid w:val="00FE63EC"/>
    <w:rsid w:val="00FE6657"/>
    <w:rsid w:val="00FE671E"/>
    <w:rsid w:val="00FE692A"/>
    <w:rsid w:val="00FE7A41"/>
    <w:rsid w:val="00FF00A6"/>
    <w:rsid w:val="00FF07F5"/>
    <w:rsid w:val="00FF11C1"/>
    <w:rsid w:val="00FF1529"/>
    <w:rsid w:val="00FF2190"/>
    <w:rsid w:val="00FF2EBC"/>
    <w:rsid w:val="00FF3FEE"/>
    <w:rsid w:val="00FF4A2B"/>
    <w:rsid w:val="00FF4E91"/>
    <w:rsid w:val="00FF5BE0"/>
    <w:rsid w:val="00FF5C88"/>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0786B"/>
    <w:pPr>
      <w:spacing w:before="100" w:beforeAutospacing="1" w:after="100" w:afterAutospacing="1" w:line="240" w:lineRule="auto"/>
      <w:jc w:val="left"/>
    </w:pPr>
    <w:rPr>
      <w:rFonts w:ascii="Times New Roman" w:hAnsi="Times New Roman"/>
      <w:sz w:val="24"/>
      <w:szCs w:val="24"/>
      <w:lang w:val="de-DE"/>
    </w:rPr>
  </w:style>
  <w:style w:type="paragraph" w:styleId="Revision">
    <w:name w:val="Revision"/>
    <w:hidden/>
    <w:uiPriority w:val="99"/>
    <w:semiHidden/>
    <w:rsid w:val="0097593B"/>
    <w:rPr>
      <w:rFonts w:ascii="Times" w:hAnsi="Times"/>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1709212">
      <w:bodyDiv w:val="1"/>
      <w:marLeft w:val="0"/>
      <w:marRight w:val="0"/>
      <w:marTop w:val="0"/>
      <w:marBottom w:val="0"/>
      <w:divBdr>
        <w:top w:val="none" w:sz="0" w:space="0" w:color="auto"/>
        <w:left w:val="none" w:sz="0" w:space="0" w:color="auto"/>
        <w:bottom w:val="none" w:sz="0" w:space="0" w:color="auto"/>
        <w:right w:val="none" w:sz="0" w:space="0" w:color="auto"/>
      </w:divBdr>
    </w:div>
    <w:div w:id="2169032">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2968">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6927465">
      <w:bodyDiv w:val="1"/>
      <w:marLeft w:val="0"/>
      <w:marRight w:val="0"/>
      <w:marTop w:val="0"/>
      <w:marBottom w:val="0"/>
      <w:divBdr>
        <w:top w:val="none" w:sz="0" w:space="0" w:color="auto"/>
        <w:left w:val="none" w:sz="0" w:space="0" w:color="auto"/>
        <w:bottom w:val="none" w:sz="0" w:space="0" w:color="auto"/>
        <w:right w:val="none" w:sz="0" w:space="0" w:color="auto"/>
      </w:divBdr>
    </w:div>
    <w:div w:id="18359988">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3679666">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5909355">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7992625">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6708971">
      <w:bodyDiv w:val="1"/>
      <w:marLeft w:val="0"/>
      <w:marRight w:val="0"/>
      <w:marTop w:val="0"/>
      <w:marBottom w:val="0"/>
      <w:divBdr>
        <w:top w:val="none" w:sz="0" w:space="0" w:color="auto"/>
        <w:left w:val="none" w:sz="0" w:space="0" w:color="auto"/>
        <w:bottom w:val="none" w:sz="0" w:space="0" w:color="auto"/>
        <w:right w:val="none" w:sz="0" w:space="0" w:color="auto"/>
      </w:divBdr>
    </w:div>
    <w:div w:id="36972054">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138348">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1924907">
      <w:bodyDiv w:val="1"/>
      <w:marLeft w:val="0"/>
      <w:marRight w:val="0"/>
      <w:marTop w:val="0"/>
      <w:marBottom w:val="0"/>
      <w:divBdr>
        <w:top w:val="none" w:sz="0" w:space="0" w:color="auto"/>
        <w:left w:val="none" w:sz="0" w:space="0" w:color="auto"/>
        <w:bottom w:val="none" w:sz="0" w:space="0" w:color="auto"/>
        <w:right w:val="none" w:sz="0" w:space="0" w:color="auto"/>
      </w:divBdr>
    </w:div>
    <w:div w:id="52702838">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7367866">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78138462">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0972549">
      <w:bodyDiv w:val="1"/>
      <w:marLeft w:val="0"/>
      <w:marRight w:val="0"/>
      <w:marTop w:val="0"/>
      <w:marBottom w:val="0"/>
      <w:divBdr>
        <w:top w:val="none" w:sz="0" w:space="0" w:color="auto"/>
        <w:left w:val="none" w:sz="0" w:space="0" w:color="auto"/>
        <w:bottom w:val="none" w:sz="0" w:space="0" w:color="auto"/>
        <w:right w:val="none" w:sz="0" w:space="0" w:color="auto"/>
      </w:divBdr>
    </w:div>
    <w:div w:id="91436682">
      <w:bodyDiv w:val="1"/>
      <w:marLeft w:val="0"/>
      <w:marRight w:val="0"/>
      <w:marTop w:val="0"/>
      <w:marBottom w:val="0"/>
      <w:divBdr>
        <w:top w:val="none" w:sz="0" w:space="0" w:color="auto"/>
        <w:left w:val="none" w:sz="0" w:space="0" w:color="auto"/>
        <w:bottom w:val="none" w:sz="0" w:space="0" w:color="auto"/>
        <w:right w:val="none" w:sz="0" w:space="0" w:color="auto"/>
      </w:divBdr>
    </w:div>
    <w:div w:id="92477603">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7675033">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5077079">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38412">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4929384">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02572">
      <w:bodyDiv w:val="1"/>
      <w:marLeft w:val="0"/>
      <w:marRight w:val="0"/>
      <w:marTop w:val="0"/>
      <w:marBottom w:val="0"/>
      <w:divBdr>
        <w:top w:val="none" w:sz="0" w:space="0" w:color="auto"/>
        <w:left w:val="none" w:sz="0" w:space="0" w:color="auto"/>
        <w:bottom w:val="none" w:sz="0" w:space="0" w:color="auto"/>
        <w:right w:val="none" w:sz="0" w:space="0" w:color="auto"/>
      </w:divBdr>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0852265">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1987310">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5387877">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69217709">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6239534">
      <w:bodyDiv w:val="1"/>
      <w:marLeft w:val="0"/>
      <w:marRight w:val="0"/>
      <w:marTop w:val="0"/>
      <w:marBottom w:val="0"/>
      <w:divBdr>
        <w:top w:val="none" w:sz="0" w:space="0" w:color="auto"/>
        <w:left w:val="none" w:sz="0" w:space="0" w:color="auto"/>
        <w:bottom w:val="none" w:sz="0" w:space="0" w:color="auto"/>
        <w:right w:val="none" w:sz="0" w:space="0" w:color="auto"/>
      </w:divBdr>
    </w:div>
    <w:div w:id="176966473">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7962366">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6704813">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8148215">
      <w:bodyDiv w:val="1"/>
      <w:marLeft w:val="0"/>
      <w:marRight w:val="0"/>
      <w:marTop w:val="0"/>
      <w:marBottom w:val="0"/>
      <w:divBdr>
        <w:top w:val="none" w:sz="0" w:space="0" w:color="auto"/>
        <w:left w:val="none" w:sz="0" w:space="0" w:color="auto"/>
        <w:bottom w:val="none" w:sz="0" w:space="0" w:color="auto"/>
        <w:right w:val="none" w:sz="0" w:space="0" w:color="auto"/>
      </w:divBdr>
    </w:div>
    <w:div w:id="208346763">
      <w:bodyDiv w:val="1"/>
      <w:marLeft w:val="0"/>
      <w:marRight w:val="0"/>
      <w:marTop w:val="0"/>
      <w:marBottom w:val="0"/>
      <w:divBdr>
        <w:top w:val="none" w:sz="0" w:space="0" w:color="auto"/>
        <w:left w:val="none" w:sz="0" w:space="0" w:color="auto"/>
        <w:bottom w:val="none" w:sz="0" w:space="0" w:color="auto"/>
        <w:right w:val="none" w:sz="0" w:space="0" w:color="auto"/>
      </w:divBdr>
    </w:div>
    <w:div w:id="20915308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5120652">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29316068">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276195">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49317796">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380745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7765078">
      <w:bodyDiv w:val="1"/>
      <w:marLeft w:val="0"/>
      <w:marRight w:val="0"/>
      <w:marTop w:val="0"/>
      <w:marBottom w:val="0"/>
      <w:divBdr>
        <w:top w:val="none" w:sz="0" w:space="0" w:color="auto"/>
        <w:left w:val="none" w:sz="0" w:space="0" w:color="auto"/>
        <w:bottom w:val="none" w:sz="0" w:space="0" w:color="auto"/>
        <w:right w:val="none" w:sz="0" w:space="0" w:color="auto"/>
      </w:divBdr>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4601892">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1884392">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4304190">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5815082">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0552236">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3826983">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70035196">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4425551">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398789432">
      <w:bodyDiv w:val="1"/>
      <w:marLeft w:val="0"/>
      <w:marRight w:val="0"/>
      <w:marTop w:val="0"/>
      <w:marBottom w:val="0"/>
      <w:divBdr>
        <w:top w:val="none" w:sz="0" w:space="0" w:color="auto"/>
        <w:left w:val="none" w:sz="0" w:space="0" w:color="auto"/>
        <w:bottom w:val="none" w:sz="0" w:space="0" w:color="auto"/>
        <w:right w:val="none" w:sz="0" w:space="0" w:color="auto"/>
      </w:divBdr>
    </w:div>
    <w:div w:id="399450591">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4963028">
      <w:bodyDiv w:val="1"/>
      <w:marLeft w:val="0"/>
      <w:marRight w:val="0"/>
      <w:marTop w:val="0"/>
      <w:marBottom w:val="0"/>
      <w:divBdr>
        <w:top w:val="none" w:sz="0" w:space="0" w:color="auto"/>
        <w:left w:val="none" w:sz="0" w:space="0" w:color="auto"/>
        <w:bottom w:val="none" w:sz="0" w:space="0" w:color="auto"/>
        <w:right w:val="none" w:sz="0" w:space="0" w:color="auto"/>
      </w:divBdr>
    </w:div>
    <w:div w:id="425805048">
      <w:bodyDiv w:val="1"/>
      <w:marLeft w:val="0"/>
      <w:marRight w:val="0"/>
      <w:marTop w:val="0"/>
      <w:marBottom w:val="0"/>
      <w:divBdr>
        <w:top w:val="none" w:sz="0" w:space="0" w:color="auto"/>
        <w:left w:val="none" w:sz="0" w:space="0" w:color="auto"/>
        <w:bottom w:val="none" w:sz="0" w:space="0" w:color="auto"/>
        <w:right w:val="none" w:sz="0" w:space="0" w:color="auto"/>
      </w:divBdr>
    </w:div>
    <w:div w:id="425923927">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8045802">
      <w:bodyDiv w:val="1"/>
      <w:marLeft w:val="0"/>
      <w:marRight w:val="0"/>
      <w:marTop w:val="0"/>
      <w:marBottom w:val="0"/>
      <w:divBdr>
        <w:top w:val="none" w:sz="0" w:space="0" w:color="auto"/>
        <w:left w:val="none" w:sz="0" w:space="0" w:color="auto"/>
        <w:bottom w:val="none" w:sz="0" w:space="0" w:color="auto"/>
        <w:right w:val="none" w:sz="0" w:space="0" w:color="auto"/>
      </w:divBdr>
    </w:div>
    <w:div w:id="429011914">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1246563">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40033582">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4810221">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375206">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3692286">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3938232">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053439">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6944680">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2522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1068290">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228140">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6889089">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8978964">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480370">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0968147">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286372">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1110698">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3491644">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7808000">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671417">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4502387">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30015785">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1156799">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5740331">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6937406">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3655977">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0157211">
      <w:bodyDiv w:val="1"/>
      <w:marLeft w:val="0"/>
      <w:marRight w:val="0"/>
      <w:marTop w:val="0"/>
      <w:marBottom w:val="0"/>
      <w:divBdr>
        <w:top w:val="none" w:sz="0" w:space="0" w:color="auto"/>
        <w:left w:val="none" w:sz="0" w:space="0" w:color="auto"/>
        <w:bottom w:val="none" w:sz="0" w:space="0" w:color="auto"/>
        <w:right w:val="none" w:sz="0" w:space="0" w:color="auto"/>
      </w:divBdr>
    </w:div>
    <w:div w:id="681081197">
      <w:bodyDiv w:val="1"/>
      <w:marLeft w:val="0"/>
      <w:marRight w:val="0"/>
      <w:marTop w:val="0"/>
      <w:marBottom w:val="0"/>
      <w:divBdr>
        <w:top w:val="none" w:sz="0" w:space="0" w:color="auto"/>
        <w:left w:val="none" w:sz="0" w:space="0" w:color="auto"/>
        <w:bottom w:val="none" w:sz="0" w:space="0" w:color="auto"/>
        <w:right w:val="none" w:sz="0" w:space="0" w:color="auto"/>
      </w:divBdr>
    </w:div>
    <w:div w:id="6828258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89841975">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1003024">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2989941">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7824554">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2625007">
      <w:bodyDiv w:val="1"/>
      <w:marLeft w:val="0"/>
      <w:marRight w:val="0"/>
      <w:marTop w:val="0"/>
      <w:marBottom w:val="0"/>
      <w:divBdr>
        <w:top w:val="none" w:sz="0" w:space="0" w:color="auto"/>
        <w:left w:val="none" w:sz="0" w:space="0" w:color="auto"/>
        <w:bottom w:val="none" w:sz="0" w:space="0" w:color="auto"/>
        <w:right w:val="none" w:sz="0" w:space="0" w:color="auto"/>
      </w:divBdr>
    </w:div>
    <w:div w:id="773593258">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3816097">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1437119">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799808131">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8325537">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6261888">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69145668">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2377766">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5772656">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733966">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1573719">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259452">
      <w:bodyDiv w:val="1"/>
      <w:marLeft w:val="0"/>
      <w:marRight w:val="0"/>
      <w:marTop w:val="0"/>
      <w:marBottom w:val="0"/>
      <w:divBdr>
        <w:top w:val="none" w:sz="0" w:space="0" w:color="auto"/>
        <w:left w:val="none" w:sz="0" w:space="0" w:color="auto"/>
        <w:bottom w:val="none" w:sz="0" w:space="0" w:color="auto"/>
        <w:right w:val="none" w:sz="0" w:space="0" w:color="auto"/>
      </w:divBdr>
    </w:div>
    <w:div w:id="940339531">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349262">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164002">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1887962">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5456251">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7996297">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200860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673716">
      <w:bodyDiv w:val="1"/>
      <w:marLeft w:val="0"/>
      <w:marRight w:val="0"/>
      <w:marTop w:val="0"/>
      <w:marBottom w:val="0"/>
      <w:divBdr>
        <w:top w:val="none" w:sz="0" w:space="0" w:color="auto"/>
        <w:left w:val="none" w:sz="0" w:space="0" w:color="auto"/>
        <w:bottom w:val="none" w:sz="0" w:space="0" w:color="auto"/>
        <w:right w:val="none" w:sz="0" w:space="0" w:color="auto"/>
      </w:divBdr>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1906460">
      <w:bodyDiv w:val="1"/>
      <w:marLeft w:val="0"/>
      <w:marRight w:val="0"/>
      <w:marTop w:val="0"/>
      <w:marBottom w:val="0"/>
      <w:divBdr>
        <w:top w:val="none" w:sz="0" w:space="0" w:color="auto"/>
        <w:left w:val="none" w:sz="0" w:space="0" w:color="auto"/>
        <w:bottom w:val="none" w:sz="0" w:space="0" w:color="auto"/>
        <w:right w:val="none" w:sz="0" w:space="0" w:color="auto"/>
      </w:divBdr>
    </w:div>
    <w:div w:id="1012024851">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5791063">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484104">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8985960">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5227176">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0978723">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552469">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46105929">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3772301">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2487544">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78671366">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086194">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100371235">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2654870">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6041679">
      <w:bodyDiv w:val="1"/>
      <w:marLeft w:val="0"/>
      <w:marRight w:val="0"/>
      <w:marTop w:val="0"/>
      <w:marBottom w:val="0"/>
      <w:divBdr>
        <w:top w:val="none" w:sz="0" w:space="0" w:color="auto"/>
        <w:left w:val="none" w:sz="0" w:space="0" w:color="auto"/>
        <w:bottom w:val="none" w:sz="0" w:space="0" w:color="auto"/>
        <w:right w:val="none" w:sz="0" w:space="0" w:color="auto"/>
      </w:divBdr>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4178575">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50560715">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79470459">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2112">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7502675">
      <w:bodyDiv w:val="1"/>
      <w:marLeft w:val="0"/>
      <w:marRight w:val="0"/>
      <w:marTop w:val="0"/>
      <w:marBottom w:val="0"/>
      <w:divBdr>
        <w:top w:val="none" w:sz="0" w:space="0" w:color="auto"/>
        <w:left w:val="none" w:sz="0" w:space="0" w:color="auto"/>
        <w:bottom w:val="none" w:sz="0" w:space="0" w:color="auto"/>
        <w:right w:val="none" w:sz="0" w:space="0" w:color="auto"/>
      </w:divBdr>
    </w:div>
    <w:div w:id="1198468578">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107779">
      <w:bodyDiv w:val="1"/>
      <w:marLeft w:val="0"/>
      <w:marRight w:val="0"/>
      <w:marTop w:val="0"/>
      <w:marBottom w:val="0"/>
      <w:divBdr>
        <w:top w:val="none" w:sz="0" w:space="0" w:color="auto"/>
        <w:left w:val="none" w:sz="0" w:space="0" w:color="auto"/>
        <w:bottom w:val="none" w:sz="0" w:space="0" w:color="auto"/>
        <w:right w:val="none" w:sz="0" w:space="0" w:color="auto"/>
      </w:divBdr>
    </w:div>
    <w:div w:id="1227183030">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28304076">
      <w:bodyDiv w:val="1"/>
      <w:marLeft w:val="0"/>
      <w:marRight w:val="0"/>
      <w:marTop w:val="0"/>
      <w:marBottom w:val="0"/>
      <w:divBdr>
        <w:top w:val="none" w:sz="0" w:space="0" w:color="auto"/>
        <w:left w:val="none" w:sz="0" w:space="0" w:color="auto"/>
        <w:bottom w:val="none" w:sz="0" w:space="0" w:color="auto"/>
        <w:right w:val="none" w:sz="0" w:space="0" w:color="auto"/>
      </w:divBdr>
    </w:div>
    <w:div w:id="1229611861">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1574587">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7475216">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283978">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2107937">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2546162">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4996200">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374438">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1690314">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7513381">
      <w:bodyDiv w:val="1"/>
      <w:marLeft w:val="0"/>
      <w:marRight w:val="0"/>
      <w:marTop w:val="0"/>
      <w:marBottom w:val="0"/>
      <w:divBdr>
        <w:top w:val="none" w:sz="0" w:space="0" w:color="auto"/>
        <w:left w:val="none" w:sz="0" w:space="0" w:color="auto"/>
        <w:bottom w:val="none" w:sz="0" w:space="0" w:color="auto"/>
        <w:right w:val="none" w:sz="0" w:space="0" w:color="auto"/>
      </w:divBdr>
    </w:div>
    <w:div w:id="1307662497">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8507942">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49678421">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6464371">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106094">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15592">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0133705">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114685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399087602">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7895231">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1098117">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4951989">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5880420">
      <w:bodyDiv w:val="1"/>
      <w:marLeft w:val="0"/>
      <w:marRight w:val="0"/>
      <w:marTop w:val="0"/>
      <w:marBottom w:val="0"/>
      <w:divBdr>
        <w:top w:val="none" w:sz="0" w:space="0" w:color="auto"/>
        <w:left w:val="none" w:sz="0" w:space="0" w:color="auto"/>
        <w:bottom w:val="none" w:sz="0" w:space="0" w:color="auto"/>
        <w:right w:val="none" w:sz="0" w:space="0" w:color="auto"/>
      </w:divBdr>
    </w:div>
    <w:div w:id="1428187484">
      <w:bodyDiv w:val="1"/>
      <w:marLeft w:val="0"/>
      <w:marRight w:val="0"/>
      <w:marTop w:val="0"/>
      <w:marBottom w:val="0"/>
      <w:divBdr>
        <w:top w:val="none" w:sz="0" w:space="0" w:color="auto"/>
        <w:left w:val="none" w:sz="0" w:space="0" w:color="auto"/>
        <w:bottom w:val="none" w:sz="0" w:space="0" w:color="auto"/>
        <w:right w:val="none" w:sz="0" w:space="0" w:color="auto"/>
      </w:divBdr>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29544653">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5492726">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7434776">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70515030">
      <w:bodyDiv w:val="1"/>
      <w:marLeft w:val="0"/>
      <w:marRight w:val="0"/>
      <w:marTop w:val="0"/>
      <w:marBottom w:val="0"/>
      <w:divBdr>
        <w:top w:val="none" w:sz="0" w:space="0" w:color="auto"/>
        <w:left w:val="none" w:sz="0" w:space="0" w:color="auto"/>
        <w:bottom w:val="none" w:sz="0" w:space="0" w:color="auto"/>
        <w:right w:val="none" w:sz="0" w:space="0" w:color="auto"/>
      </w:divBdr>
    </w:div>
    <w:div w:id="1470593835">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2841442">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5513071">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1330246">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496302">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18152774">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106473">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4878844">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6871677">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069062">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0997189">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2614490">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344131">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6429757">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625753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8877096">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3683876">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88926519">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158219">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600285795">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7689190">
      <w:bodyDiv w:val="1"/>
      <w:marLeft w:val="0"/>
      <w:marRight w:val="0"/>
      <w:marTop w:val="0"/>
      <w:marBottom w:val="0"/>
      <w:divBdr>
        <w:top w:val="none" w:sz="0" w:space="0" w:color="auto"/>
        <w:left w:val="none" w:sz="0" w:space="0" w:color="auto"/>
        <w:bottom w:val="none" w:sz="0" w:space="0" w:color="auto"/>
        <w:right w:val="none" w:sz="0" w:space="0" w:color="auto"/>
      </w:divBdr>
    </w:div>
    <w:div w:id="1607696113">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6055915">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6793805">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7201781">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7760547">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59841409">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6126000">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1810928">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7054278">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392242">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9056507">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5730218">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343886">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09979435">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483560">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29244650">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4562783">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6451501">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47935149">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5998381">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69367721">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514429">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5940700">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135073">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380423">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0841309">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461130">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38823874">
      <w:bodyDiv w:val="1"/>
      <w:marLeft w:val="0"/>
      <w:marRight w:val="0"/>
      <w:marTop w:val="0"/>
      <w:marBottom w:val="0"/>
      <w:divBdr>
        <w:top w:val="none" w:sz="0" w:space="0" w:color="auto"/>
        <w:left w:val="none" w:sz="0" w:space="0" w:color="auto"/>
        <w:bottom w:val="none" w:sz="0" w:space="0" w:color="auto"/>
        <w:right w:val="none" w:sz="0" w:space="0" w:color="auto"/>
      </w:divBdr>
    </w:div>
    <w:div w:id="1940093513">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353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2564928">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44611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009102">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1013422">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7147262">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2000377542">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7367001">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112539">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5959342">
      <w:bodyDiv w:val="1"/>
      <w:marLeft w:val="0"/>
      <w:marRight w:val="0"/>
      <w:marTop w:val="0"/>
      <w:marBottom w:val="0"/>
      <w:divBdr>
        <w:top w:val="none" w:sz="0" w:space="0" w:color="auto"/>
        <w:left w:val="none" w:sz="0" w:space="0" w:color="auto"/>
        <w:bottom w:val="none" w:sz="0" w:space="0" w:color="auto"/>
        <w:right w:val="none" w:sz="0" w:space="0" w:color="auto"/>
      </w:divBdr>
    </w:div>
    <w:div w:id="2056848363">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174475">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42425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5644594">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90883072">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7247339">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519493">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8.png"/><Relationship Id="rId42" Type="http://schemas.openxmlformats.org/officeDocument/2006/relationships/hyperlink" Target="http://192.168.0.114:8181/onos/ui" TargetMode="External"/><Relationship Id="rId63" Type="http://schemas.microsoft.com/office/2018/08/relationships/commentsExtensible" Target="commentsExtensible.xml"/><Relationship Id="rId84" Type="http://schemas.openxmlformats.org/officeDocument/2006/relationships/image" Target="media/image56.png"/><Relationship Id="rId138" Type="http://schemas.openxmlformats.org/officeDocument/2006/relationships/image" Target="media/image102.png"/><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header" Target="header11.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header" Target="header4.xml"/><Relationship Id="rId27" Type="http://schemas.openxmlformats.org/officeDocument/2006/relationships/image" Target="media/image10.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98.png"/><Relationship Id="rId139" Type="http://schemas.openxmlformats.org/officeDocument/2006/relationships/header" Target="header16.xml"/><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19.png"/><Relationship Id="rId59" Type="http://schemas.openxmlformats.org/officeDocument/2006/relationships/hyperlink" Target="http://192.168.0.114:8181/onos/v1/docs/" TargetMode="Externa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header" Target="header12.xml"/><Relationship Id="rId54" Type="http://schemas.openxmlformats.org/officeDocument/2006/relationships/image" Target="media/image33.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5.xml"/><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3.png"/><Relationship Id="rId60" Type="http://schemas.openxmlformats.org/officeDocument/2006/relationships/comments" Target="comments.xml"/><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image" Target="media/image58.png"/><Relationship Id="rId130" Type="http://schemas.openxmlformats.org/officeDocument/2006/relationships/header" Target="header13.xml"/><Relationship Id="rId135" Type="http://schemas.openxmlformats.org/officeDocument/2006/relationships/image" Target="media/image99.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image" Target="media/image81.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header" Target="header8.xm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192.168.0.114:8181/onos/v1/docs/" TargetMode="External"/><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6.xml"/><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header" Target="header14.xml"/><Relationship Id="rId136" Type="http://schemas.openxmlformats.org/officeDocument/2006/relationships/image" Target="media/image100.png"/><Relationship Id="rId61" Type="http://schemas.microsoft.com/office/2011/relationships/commentsExtended" Target="commentsExtended.xml"/><Relationship Id="rId82" Type="http://schemas.openxmlformats.org/officeDocument/2006/relationships/image" Target="media/image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hyperlink" Target="http://localhost:8181/onos/ui" TargetMode="External"/><Relationship Id="rId56" Type="http://schemas.openxmlformats.org/officeDocument/2006/relationships/image" Target="media/image35.png"/><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5.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microsoft.com/office/2011/relationships/people" Target="people.xml"/><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25.png"/><Relationship Id="rId67" Type="http://schemas.openxmlformats.org/officeDocument/2006/relationships/image" Target="media/image41.png"/><Relationship Id="rId116" Type="http://schemas.openxmlformats.org/officeDocument/2006/relationships/image" Target="media/image88.png"/><Relationship Id="rId137" Type="http://schemas.openxmlformats.org/officeDocument/2006/relationships/image" Target="media/image101.png"/><Relationship Id="rId20" Type="http://schemas.openxmlformats.org/officeDocument/2006/relationships/image" Target="media/image7.png"/><Relationship Id="rId41" Type="http://schemas.openxmlformats.org/officeDocument/2006/relationships/hyperlink" Target="http://localhost:8181/onos/ui" TargetMode="External"/><Relationship Id="rId62" Type="http://schemas.microsoft.com/office/2016/09/relationships/commentsIds" Target="commentsIds.xml"/><Relationship Id="rId83" Type="http://schemas.openxmlformats.org/officeDocument/2006/relationships/hyperlink" Target="http://192.168.0.114:8181/onos/ui" TargetMode="External"/><Relationship Id="rId88" Type="http://schemas.openxmlformats.org/officeDocument/2006/relationships/image" Target="media/image60.png"/><Relationship Id="rId111" Type="http://schemas.openxmlformats.org/officeDocument/2006/relationships/image" Target="media/image83.jpeg"/><Relationship Id="rId132" Type="http://schemas.openxmlformats.org/officeDocument/2006/relationships/header" Target="header15.xml"/><Relationship Id="rId15" Type="http://schemas.openxmlformats.org/officeDocument/2006/relationships/image" Target="media/image2.png"/><Relationship Id="rId36" Type="http://schemas.openxmlformats.org/officeDocument/2006/relationships/hyperlink" Target="http://192.168.0.114:8181/onos/ui" TargetMode="External"/><Relationship Id="rId57" Type="http://schemas.openxmlformats.org/officeDocument/2006/relationships/image" Target="media/image36.png"/><Relationship Id="rId106" Type="http://schemas.openxmlformats.org/officeDocument/2006/relationships/image" Target="media/image78.jpeg"/><Relationship Id="rId127" Type="http://schemas.openxmlformats.org/officeDocument/2006/relationships/header" Target="header10.xml"/><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vazeh\Desktop\Thesis\Thesis%20Report.docx" TargetMode="External"/><Relationship Id="rId26" Type="http://schemas.openxmlformats.org/officeDocument/2006/relationships/image" Target="media/image9.png"/><Relationship Id="rId47" Type="http://schemas.openxmlformats.org/officeDocument/2006/relationships/image" Target="media/image26.png"/><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97.png"/><Relationship Id="rId16"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16</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62</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60</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59</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15</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64</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65</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63</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61</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68</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66</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67</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69</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70</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71</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72</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73</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74</b:RefOrder>
  </b:Source>
  <b:Source>
    <b:Tag>BSD</b:Tag>
    <b:SourceType>InternetSite</b:SourceType>
    <b:Guid>{A58553D2-A3BF-4321-99DE-97BFFD5330E2}</b:Guid>
    <b:Title>BSD Router Project: Open Source Router Distribution</b:Title>
    <b:URL>https://bsdrp.net/BSDRP</b:URL>
    <b:RefOrder>76</b:RefOrder>
  </b:Source>
  <b:Source>
    <b:Tag>Qua</b:Tag>
    <b:SourceType>InternetSite</b:SourceType>
    <b:Guid>{ABE37B5F-707D-47FF-8067-AE865DE0EE08}</b:Guid>
    <b:Title>Quagga Routing Software Suite</b:Title>
    <b:URL>https://www.nongnu.org/quagga/index.html</b:URL>
    <b:RefOrder>75</b:RefOrder>
  </b:Source>
  <b:Source>
    <b:Tag>FRR</b:Tag>
    <b:SourceType>InternetSite</b:SourceType>
    <b:Guid>{33CDEA4B-F61A-4754-8CA1-9B84B4D88DD7}</b:Guid>
    <b:Title>FRRouting Project</b:Title>
    <b:URL>https://frrouting.org/</b:URL>
    <b:RefOrder>77</b:RefOrder>
  </b:Source>
  <b:Source>
    <b:Tag>Ope</b:Tag>
    <b:SourceType>InternetSite</b:SourceType>
    <b:Guid>{D11012EB-47A2-439E-B9F5-063435D5F690}</b:Guid>
    <b:Title>Open Networking Foundation</b:Title>
    <b:URL>https://opennetworking.org/</b:URL>
    <b:RefOrder>1</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17</b:RefOrder>
  </b:Source>
  <b:Source>
    <b:Tag>NOX</b:Tag>
    <b:SourceType>InternetSite</b:SourceType>
    <b:Guid>{EEAF6D37-E807-42D5-8B66-09F6CCF18585}</b:Guid>
    <b:Title>NOX Controller</b:Title>
    <b:URL>https://github.com/noxrepo/nox</b:URL>
    <b:RefOrder>3</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4</b:RefOrder>
  </b:Source>
  <b:Source>
    <b:Tag>POX</b:Tag>
    <b:SourceType>InternetSite</b:SourceType>
    <b:Guid>{AED0D88F-6DAA-4CB4-A623-AC4A0ACDA020}</b:Guid>
    <b:Title>POX controller </b:Title>
    <b:URL>https://github.com/noxrepo/pox</b:URL>
    <b:RefOrder>5</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6</b:RefOrder>
  </b:Source>
  <b:Source>
    <b:Tag>Ryu</b:Tag>
    <b:SourceType>InternetSite</b:SourceType>
    <b:Guid>{E396328D-A503-4C59-9387-9DEDBE426F5C}</b:Guid>
    <b:Title>Ryu SDN controller</b:Title>
    <b:URL>https://ryu-sdn.org/</b:URL>
    <b:RefOrder>7</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8</b:RefOrder>
  </b:Source>
  <b:Source>
    <b:Tag>Flo</b:Tag>
    <b:SourceType>InternetSite</b:SourceType>
    <b:Guid>{A94FFA0E-A11C-4281-B971-D69BCDB1A2DA}</b:Guid>
    <b:Title>Floodlight Controller</b:Title>
    <b:URL>https://floodlight.atlassian.net/wiki/spaces/floodlightcontroller/overview</b:URL>
    <b:RefOrder>9</b:RefOrder>
  </b:Source>
  <b:Source>
    <b:Tag>Ope1</b:Tag>
    <b:SourceType>InternetSite</b:SourceType>
    <b:Guid>{F1F29A55-7861-47AA-A486-F9B4DE7E940A}</b:Guid>
    <b:Title>OpenDayLight Controller</b:Title>
    <b:URL>https://www.opendaylight.org/</b:URL>
    <b:RefOrder>10</b:RefOrder>
  </b:Source>
  <b:Source>
    <b:Tag>Ope2</b:Tag>
    <b:SourceType>InternetSite</b:SourceType>
    <b:Guid>{E16F2904-DE30-429D-90DA-110AA208B390}</b:Guid>
    <b:Title>Open Network Operating System</b:Title>
    <b:ProductionCompany>Open Network Foundation</b:ProductionCompany>
    <b:URL>https://opennetworking.org/onos/</b:URL>
    <b:RefOrder>11</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12</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19</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18</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13</b:RefOrder>
  </b:Source>
  <b:Source>
    <b:Tag>Atl</b:Tag>
    <b:SourceType>InternetSite</b:SourceType>
    <b:Guid>{0944FB5D-7245-46CC-BE54-44BE65265581}</b:Guid>
    <b:Title>AtlanticWave SDX</b:Title>
    <b:URL>https://www.atlanticwave-sdx.net/</b:URL>
    <b:RefOrder>21</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20</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14</b:RefOrder>
  </b:Source>
  <b:Source>
    <b:Tag>ONO</b:Tag>
    <b:SourceType>InternetSite</b:SourceType>
    <b:Guid>{14331E90-4C94-4B69-AAEE-24F498375F89}</b:Guid>
    <b:Title>ONOS : An Overview</b:Title>
    <b:ProductionCompany>Onosproject</b:ProductionCompany>
    <b:URL>https://wiki.onosproject.org/display/ONOS/ONOS+%3A+An+Overview</b:URL>
    <b:RefOrder>23</b:RefOrder>
  </b:Source>
  <b:Source>
    <b:Tag>Sys</b:Tag>
    <b:SourceType>InternetSite</b:SourceType>
    <b:Guid>{6FF593AE-1B74-4981-9483-6CC6362EC005}</b:Guid>
    <b:Title>System Components</b:Title>
    <b:ProductionCompany>Onosproject</b:ProductionCompany>
    <b:URL>https://wiki.onosproject.org/display/ONOS/System+Components</b:URL>
    <b:RefOrder>24</b:RefOrder>
  </b:Source>
  <b:Source>
    <b:Tag>Gui</b:Tag>
    <b:SourceType>InternetSite</b:SourceType>
    <b:Guid>{1CA90A68-B7FE-4B47-BF13-69EBF6E9F27B}</b:Guid>
    <b:Title>Guides</b:Title>
    <b:ProductionCompany>Onosproject</b:ProductionCompany>
    <b:URL>https://wiki.onosproject.org/display/ONOS/Guides</b:URL>
    <b:RefOrder>25</b:RefOrder>
  </b:Source>
  <b:Source>
    <b:Tag>Lin</b:Tag>
    <b:SourceType>InternetSite</b:SourceType>
    <b:Guid>{CAB9E95B-609C-404C-B33F-74BA1D4A7454}</b:Guid>
    <b:Title>Linux Foundation</b:Title>
    <b:URL>https://www.linuxfoundation.org/</b:URL>
    <b:RefOrder>22</b:RefOrder>
  </b:Source>
  <b:Source>
    <b:Tag>Ope3</b:Tag>
    <b:SourceType>InternetSite</b:SourceType>
    <b:Guid>{9CCA23B4-F996-4E37-AA13-E16BB9567357}</b:Guid>
    <b:Title>OpenDaylight Platform Overview</b:Title>
    <b:ProductionCompany>OpenDaylight</b:ProductionCompany>
    <b:URL>https://www.opendaylight.org/about/platform-overview</b:URL>
    <b:RefOrder>26</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27</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29</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28</b:RefOrder>
  </b:Source>
  <b:Source>
    <b:Tag>Ryu1</b:Tag>
    <b:SourceType>InternetSite</b:SourceType>
    <b:Guid>{A9BCDBF1-C545-4C0C-A843-A8B85B99253B}</b:Guid>
    <b:Title>Ryu SDN Framework</b:Title>
    <b:URL>https://book.ryu-sdn.org/en/html/index.html</b:URL>
    <b:RefOrder>30</b:RefOrder>
  </b:Source>
  <b:Source>
    <b:Tag>Fau</b:Tag>
    <b:SourceType>InternetSite</b:SourceType>
    <b:Guid>{31BD61BC-E75B-4B5F-9568-C1558DDA7FB3}</b:Guid>
    <b:Title>FaucetSDN Ryu Source code</b:Title>
    <b:URL>https://github.com/faucetsdn/ryu</b:URL>
    <b:RefOrder>31</b:RefOrder>
  </b:Source>
  <b:Source>
    <b:Tag>Wel</b:Tag>
    <b:SourceType>InternetSite</b:SourceType>
    <b:Guid>{0C0002E2-6FDA-4996-B0BF-F3C23823621D}</b:Guid>
    <b:Title>Welcome to RYU the Network Operating System(NOS)</b:Title>
    <b:URL>https://ryu.readthedocs.io/en/latest/getting_started.html</b:URL>
    <b:RefOrder>32</b:RefOrder>
  </b:Source>
  <b:Source>
    <b:Tag>Gra</b:Tag>
    <b:SourceType>InternetSite</b:SourceType>
    <b:Guid>{F473ECB2-9A3F-4AB6-B626-3448B3D7504A}</b:Guid>
    <b:Title>Graphical Network Simulation 3</b:Title>
    <b:URL>https://www.gns3.com/</b:URL>
    <b:RefOrder>45</b:RefOrder>
  </b:Source>
  <b:Source>
    <b:Tag>GNS</b:Tag>
    <b:SourceType>InternetSite</b:SourceType>
    <b:Guid>{419273BD-B955-45DD-B066-26A2E6347670}</b:Guid>
    <b:Title>GNS3 Marketplace</b:Title>
    <b:URL>https://www.gns3.com/marketplace/featured</b:URL>
    <b:RefOrder>46</b:RefOrder>
  </b:Source>
  <b:Source>
    <b:Tag>GNS1</b:Tag>
    <b:SourceType>InternetSite</b:SourceType>
    <b:Guid>{1C271C2E-2AED-42A0-B017-45C0DCAD7BE8}</b:Guid>
    <b:Title>GNS3 Software</b:Title>
    <b:URL>https://www.gns3.com/software</b:URL>
    <b:RefOrder>47</b:RefOrder>
  </b:Source>
  <b:Source>
    <b:Tag>Min</b:Tag>
    <b:SourceType>InternetSite</b:SourceType>
    <b:Guid>{F275E816-D8DC-43D2-B236-F17B9F988181}</b:Guid>
    <b:Title>Mininet</b:Title>
    <b:URL>http://mininet.org/</b:URL>
    <b:RefOrder>41</b:RefOrder>
  </b:Source>
  <b:Source>
    <b:Tag>Dow</b:Tag>
    <b:SourceType>InternetSite</b:SourceType>
    <b:Guid>{AE808A9D-0960-43F9-9009-EFE88DDF52E9}</b:Guid>
    <b:Title>Download/Get Started With Mininet</b:Title>
    <b:URL>http://mininet.org/download/</b:URL>
    <b:RefOrder>42</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43</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44</b:RefOrder>
  </b:Source>
  <b:Source>
    <b:Tag>Ope4</b:Tag>
    <b:SourceType>InternetSite</b:SourceType>
    <b:Guid>{32A03A7D-FE4F-44B9-8374-BC58117BB8FE}</b:Guid>
    <b:Title>Open vSwitch</b:Title>
    <b:URL>https://www.openvswitch.org/</b:URL>
    <b:RefOrder>35</b:RefOrder>
  </b:Source>
  <b:Source>
    <b:Tag>Pic</b:Tag>
    <b:SourceType>InternetSite</b:SourceType>
    <b:Guid>{1EF40492-5338-4978-B961-5FF1A9DEDC62}</b:Guid>
    <b:Title>Pica8</b:Title>
    <b:URL>https://www.pica8.com/</b:URL>
    <b:RefOrder>36</b:RefOrder>
  </b:Source>
  <b:Source>
    <b:Tag>Ind</b:Tag>
    <b:SourceType>InternetSite</b:SourceType>
    <b:Guid>{4DCF12E7-60C8-48B9-A9D6-D31FFF79CC6C}</b:Guid>
    <b:Title>Indigo Virtual Switch</b:Title>
    <b:URL>https://github.com/floodlight/ivs</b:URL>
    <b:RefOrder>39</b:RefOrder>
  </b:Source>
  <b:Source>
    <b:Tag>LIN</b:Tag>
    <b:SourceType>InternetSite</b:SourceType>
    <b:Guid>{1A1CA03B-8164-4F2E-A212-DE6E459858DA}</b:Guid>
    <b:Title>LINC - OpenFlow software switch</b:Title>
    <b:URL>https://github.com/FlowForwarding/LINC-Switch</b:URL>
    <b:RefOrder>38</b:RefOrder>
  </b:Source>
  <b:Source>
    <b:Tag>Ope5</b:Tag>
    <b:SourceType>InternetSite</b:SourceType>
    <b:Guid>{8E65A736-BD9B-4831-B6A1-92674DC77E3E}</b:Guid>
    <b:Title>OpenFlow software switch 1.3</b:Title>
    <b:ProductionCompany>CPqD </b:ProductionCompany>
    <b:URL>https://cpqd.github.io/ofsoftswitch13/</b:URL>
    <b:RefOrder>37</b:RefOrder>
  </b:Source>
  <b:Source>
    <b:Tag>Why</b:Tag>
    <b:SourceType>InternetSite</b:SourceType>
    <b:Guid>{064F9B71-F47A-4D58-96D3-C6684598E524}</b:Guid>
    <b:Title>Why Open vSwitch?</b:Title>
    <b:URL>https://github.com/openvswitch/ovs/blob/master/Documentation/intro/why-ovs.rst</b:URL>
    <b:RefOrder>40</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48</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2</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54</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53</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52</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51</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50</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49</b:RefOrder>
  </b:Source>
  <b:Source>
    <b:Tag>OpF14</b:Tag>
    <b:SourceType>DocumentFromInternetSite</b:SourceType>
    <b:Guid>{B6ACE835-2A32-4D70-A39F-1E4843B58D7B}</b:Guid>
    <b:Title>OpFlex Control Protocol</b:Title>
    <b:Year>2014</b:Year>
    <b:URL>https://datatracker.ietf.org/doc/html/draft-smith-opflex-00</b:URL>
    <b:RefOrder>55</b:RefOrder>
  </b:Source>
  <b:Source>
    <b:Tag>For</b:Tag>
    <b:SourceType>DocumentFromInternetSite</b:SourceType>
    <b:Guid>{71CCC454-640B-4500-8400-D9942378A739}</b:Guid>
    <b:Title>Forwarding and Control Element Separation (ForCES) Framework</b:Title>
    <b:URL>https://datatracker.ietf.org/doc/html/rfc3746</b:URL>
    <b:RefOrder>56</b:RefOrder>
  </b:Source>
  <b:Source>
    <b:Tag>Ope6</b:Tag>
    <b:SourceType>InternetSite</b:SourceType>
    <b:Guid>{D7E98FDB-6093-4780-9901-63A6F06E2F44}</b:Guid>
    <b:Title>Open Networking Foundation</b:Title>
    <b:URL>https://opennetworking.org/p4/</b:URL>
    <b:RefOrder>57</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58</b:RefOrder>
  </b:Source>
  <b:Source>
    <b:Tag>Nag</b:Tag>
    <b:SourceType>JournalArticle</b:SourceType>
    <b:Guid>{1370C2EF-CEA0-4A89-99A0-8A31042BD62C}</b:Guid>
    <b:Title>Ravana: Controller Fault-Tolerance in Software-Defined Networking</b:Title>
    <b:Author>
      <b:Author>
        <b:NameList>
          <b:Person>
            <b:Last>Naga Katta</b:Last>
            <b:First>Haoyu</b:First>
            <b:Middle>Zhang, Michael Freedman</b:Middle>
          </b:Person>
        </b:NameList>
      </b:Author>
    </b:Author>
    <b:RefOrder>34</b:RefOrder>
  </b:Source>
  <b:Source>
    <b:Tag>Arp</b:Tag>
    <b:SourceType>JournalArticle</b:SourceType>
    <b:Guid>{CF1200E0-96C0-4132-9BE1-F0FBD0EE5330}</b:Guid>
    <b:Author>
      <b:Author>
        <b:NameList>
          <b:Person>
            <b:Last>Arpit Gupta</b:Last>
            <b:First>Robert</b:First>
            <b:Middle>MacDavid, Rudiger Birkner</b:Middle>
          </b:Person>
        </b:NameList>
      </b:Author>
    </b:Author>
    <b:Title>An Industrial-Scale Software Defined Internet Exchange Point</b:Title>
    <b:RefOrder>33</b:RefOrder>
  </b:Source>
</b:Sources>
</file>

<file path=customXml/itemProps1.xml><?xml version="1.0" encoding="utf-8"?>
<ds:datastoreItem xmlns:ds="http://schemas.openxmlformats.org/officeDocument/2006/customXml" ds:itemID="{51ECE08F-938B-4B22-B831-A669A3F5B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99</Pages>
  <Words>32530</Words>
  <Characters>185422</Characters>
  <Application>Microsoft Office Word</Application>
  <DocSecurity>0</DocSecurity>
  <Lines>1545</Lines>
  <Paragraphs>435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217517</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3093</cp:revision>
  <cp:lastPrinted>2015-09-30T13:47:00Z</cp:lastPrinted>
  <dcterms:created xsi:type="dcterms:W3CDTF">2016-11-28T07:47:00Z</dcterms:created>
  <dcterms:modified xsi:type="dcterms:W3CDTF">2022-10-04T00:14:00Z</dcterms:modified>
</cp:coreProperties>
</file>