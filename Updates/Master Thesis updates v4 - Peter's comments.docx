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032504"/>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commentRangeStart w:id="108"/>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8"/>
      <w:r w:rsidR="00D27084">
        <w:rPr>
          <w:rStyle w:val="CommentReference"/>
        </w:rPr>
        <w:commentReference w:id="108"/>
      </w:r>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09"/>
      <w:r w:rsidR="0038489B" w:rsidRPr="001B6BE1">
        <w:t>installation of an Intent</w:t>
      </w:r>
      <w:commentRangeEnd w:id="109"/>
      <w:r w:rsidR="00D27084">
        <w:rPr>
          <w:rStyle w:val="CommentReference"/>
        </w:rPr>
        <w:commentReference w:id="109"/>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0"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0"/>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1"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1"/>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2"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2"/>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3"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4"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4"/>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572C"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5"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5"/>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6"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17"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8"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8"/>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19"/>
      <w:r w:rsidR="0063253B" w:rsidRPr="001B6BE1">
        <w:rPr>
          <w:rFonts w:cs="Times"/>
          <w:color w:val="000000" w:themeColor="text1"/>
        </w:rPr>
        <w:t>The priority of 1000 will be basically set as the priority value of flow rule developed for this intent</w:t>
      </w:r>
      <w:commentRangeEnd w:id="119"/>
      <w:r w:rsidR="00822C29">
        <w:rPr>
          <w:rStyle w:val="CommentReference"/>
        </w:rPr>
        <w:commentReference w:id="119"/>
      </w:r>
      <w:r w:rsidR="0063253B" w:rsidRPr="001B6BE1">
        <w:rPr>
          <w:rFonts w:cs="Times"/>
          <w:color w:val="000000" w:themeColor="text1"/>
        </w:rPr>
        <w:t>.</w:t>
      </w:r>
      <w:r w:rsidR="00484CAE" w:rsidRPr="001B6BE1">
        <w:rPr>
          <w:rFonts w:cs="Times"/>
          <w:color w:val="000000" w:themeColor="text1"/>
        </w:rPr>
        <w:t xml:space="preserve"> Since this is </w:t>
      </w:r>
      <w:ins w:id="120"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16C86"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1"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1"/>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2"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2"/>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3"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3"/>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4" w:name="_Toc115032505"/>
      <w:r w:rsidRPr="001B6BE1">
        <w:lastRenderedPageBreak/>
        <w:t>Implementation with Mininet</w:t>
      </w:r>
      <w:bookmarkEnd w:id="124"/>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5"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5"/>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26"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26"/>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27"/>
      <w:r w:rsidRPr="001B6BE1">
        <w:t>showing few errors</w:t>
      </w:r>
      <w:commentRangeEnd w:id="127"/>
      <w:r w:rsidR="006040B4">
        <w:rPr>
          <w:rStyle w:val="CommentReference"/>
        </w:rPr>
        <w:commentReference w:id="127"/>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28"/>
      <w:r w:rsidR="0019171C" w:rsidRPr="001B6BE1">
        <w:t>The following figure displays the total time taken for creating the network</w:t>
      </w:r>
      <w:commentRangeEnd w:id="128"/>
      <w:r w:rsidR="006040B4">
        <w:rPr>
          <w:rStyle w:val="CommentReference"/>
        </w:rPr>
        <w:commentReference w:id="128"/>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0F3FD"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9"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9"/>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0"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1"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2" w:author="Peter Gröschke" w:date="2022-09-29T14:42:00Z">
        <w:r w:rsidR="000A58D5">
          <w:t xml:space="preserve"> a situation in which</w:t>
        </w:r>
      </w:ins>
      <w:del w:id="133"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4"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4"/>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5"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5"/>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36"/>
      <w:r w:rsidR="00EC2523" w:rsidRPr="001B6BE1">
        <w:t>Python API is as shown in the following figure</w:t>
      </w:r>
      <w:commentRangeEnd w:id="136"/>
      <w:r w:rsidR="000A58D5">
        <w:rPr>
          <w:rStyle w:val="CommentReference"/>
        </w:rPr>
        <w:commentReference w:id="136"/>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37"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37"/>
    </w:p>
    <w:p w14:paraId="43273438" w14:textId="6EE31F1F" w:rsidR="001C336E" w:rsidRPr="001B6BE1" w:rsidRDefault="001C336E" w:rsidP="005D1D68">
      <w:commentRangeStart w:id="138"/>
      <w:r w:rsidRPr="001B6BE1">
        <w:lastRenderedPageBreak/>
        <w:t xml:space="preserve">A custom topology of 15 Open vSwitches </w:t>
      </w:r>
      <w:commentRangeEnd w:id="138"/>
      <w:r w:rsidR="007E08C6">
        <w:rPr>
          <w:rStyle w:val="CommentReference"/>
        </w:rPr>
        <w:commentReference w:id="138"/>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39"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39"/>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0"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0"/>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1"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1"/>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2"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3"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4" w:name="_Toc115032506"/>
      <w:r w:rsidRPr="001B6BE1">
        <w:t>Problems identified</w:t>
      </w:r>
      <w:bookmarkEnd w:id="144"/>
    </w:p>
    <w:p w14:paraId="01BEA0EE" w14:textId="3409DCA2" w:rsidR="004D2D10" w:rsidRPr="001B6BE1" w:rsidRDefault="004D2D10" w:rsidP="004D2D10">
      <w:r w:rsidRPr="001B6BE1">
        <w:t>During the installation of the components used in this Thesis</w:t>
      </w:r>
      <w:ins w:id="145"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46" w:author="Peter Gröschke" w:date="2022-09-29T17:02:00Z">
        <w:r w:rsidR="00822C29">
          <w:t>, on</w:t>
        </w:r>
      </w:ins>
      <w:ins w:id="147"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48"/>
      <w:r w:rsidR="00960BF3" w:rsidRPr="001B6BE1">
        <w:rPr>
          <w:rFonts w:cs="Times"/>
        </w:rPr>
        <w:t xml:space="preserve">any </w:t>
      </w:r>
      <w:commentRangeEnd w:id="148"/>
      <w:r w:rsidR="00506092">
        <w:rPr>
          <w:rStyle w:val="CommentReference"/>
        </w:rPr>
        <w:commentReference w:id="148"/>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49"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49"/>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0"/>
      <w:r w:rsidR="00281B9C" w:rsidRPr="001B6BE1">
        <w:t>puzzled</w:t>
      </w:r>
      <w:r w:rsidR="002425B4" w:rsidRPr="001B6BE1">
        <w:t xml:space="preserve"> </w:t>
      </w:r>
      <w:commentRangeEnd w:id="150"/>
      <w:r w:rsidR="008C739D">
        <w:rPr>
          <w:rStyle w:val="CommentReference"/>
        </w:rPr>
        <w:commentReference w:id="150"/>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w:t>
      </w:r>
      <w:ins w:id="151"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52" w:author="Peter Gröschke" w:date="2022-09-29T18:30:00Z">
        <w:r w:rsidRPr="001B6BE1" w:rsidDel="008C739D">
          <w:delText>an easy</w:delText>
        </w:r>
      </w:del>
      <w:ins w:id="153"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54" w:name="_Toc115032508"/>
      <w:r w:rsidRPr="001B6BE1">
        <w:rPr>
          <w:lang w:val="en-GB"/>
        </w:rPr>
        <w:t>Introduction</w:t>
      </w:r>
      <w:bookmarkEnd w:id="154"/>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55"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55"/>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56"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57"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58"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59"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59"/>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60"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60"/>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61" w:author="Peter Gröschke" w:date="2022-09-29T19:41:00Z"/>
        </w:rPr>
      </w:pPr>
      <w:r w:rsidRPr="001B6BE1">
        <w:t xml:space="preserve">For each </w:t>
      </w:r>
      <w:r w:rsidR="00CD1F8E">
        <w:t>endpoint</w:t>
      </w:r>
      <w:r w:rsidRPr="001B6BE1">
        <w:t xml:space="preserve"> w</w:t>
      </w:r>
      <w:r w:rsidR="000009DA" w:rsidRPr="001B6BE1">
        <w:t xml:space="preserve">ithin the same VPLS ID, which is </w:t>
      </w:r>
      <w:ins w:id="162" w:author="Peter Gröschke" w:date="2022-09-29T19:36:00Z">
        <w:r w:rsidR="00232E04">
          <w:t xml:space="preserve">a </w:t>
        </w:r>
      </w:ins>
      <w:r w:rsidR="000009DA" w:rsidRPr="001B6BE1">
        <w:t xml:space="preserve">source of </w:t>
      </w:r>
      <w:del w:id="163"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3CB132BF" w14:textId="36D78270" w:rsidR="00F06B2B" w:rsidRPr="001B6BE1" w:rsidRDefault="00F06B2B" w:rsidP="00605647">
      <w:ins w:id="164"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65" w:author="Peter Gröschke" w:date="2022-09-29T19:47:00Z">
        <w:r w:rsidRPr="001B6BE1" w:rsidDel="00F06B2B">
          <w:delText xml:space="preserve">get </w:delText>
        </w:r>
      </w:del>
      <w:ins w:id="166"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67"/>
      <w:r w:rsidR="00EC5763" w:rsidRPr="001B6BE1">
        <w:t>Broadcast</w:t>
      </w:r>
      <w:r w:rsidR="00A70932" w:rsidRPr="001B6BE1">
        <w:t xml:space="preserve"> Single-Point to Multi-Point</w:t>
      </w:r>
      <w:r w:rsidR="00EC5763" w:rsidRPr="001B6BE1">
        <w:t xml:space="preserve"> intent </w:t>
      </w:r>
      <w:commentRangeEnd w:id="167"/>
      <w:r w:rsidR="00A85F9A">
        <w:rPr>
          <w:rStyle w:val="CommentReference"/>
        </w:rPr>
        <w:commentReference w:id="167"/>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68"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68"/>
      <w:ins w:id="169"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70" w:name="_Toc115032509"/>
      <w:r w:rsidRPr="001B6BE1">
        <w:rPr>
          <w:lang w:val="en-GB"/>
        </w:rPr>
        <w:t>Configuration</w:t>
      </w:r>
      <w:r w:rsidR="00621487" w:rsidRPr="001B6BE1">
        <w:rPr>
          <w:lang w:val="en-GB"/>
        </w:rPr>
        <w:t xml:space="preserve"> and Working</w:t>
      </w:r>
      <w:bookmarkEnd w:id="170"/>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71"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71"/>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72"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72"/>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73"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73"/>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74"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74"/>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75"/>
      <w:r w:rsidR="007F480A" w:rsidRPr="001B6BE1">
        <w:rPr>
          <w:rFonts w:cs="Times"/>
          <w:color w:val="000000" w:themeColor="text1"/>
        </w:rPr>
        <w:t xml:space="preserve">random </w:t>
      </w:r>
      <w:commentRangeEnd w:id="175"/>
      <w:r w:rsidR="003174C7">
        <w:rPr>
          <w:rStyle w:val="CommentReference"/>
        </w:rPr>
        <w:commentReference w:id="175"/>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29FB5"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76"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76"/>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2C28"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5A5D"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9CB71"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C173"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182F8"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6C303"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77" w:name="_Toc114155780"/>
      <w:bookmarkStart w:id="178" w:name="_Toc114937951"/>
      <w:bookmarkStart w:id="179"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77"/>
      <w:bookmarkEnd w:id="178"/>
      <w:bookmarkEnd w:id="179"/>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5993D"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9238"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06A49"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99A56"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AA562"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30EF0"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80" w:name="_Toc114155781"/>
      <w:bookmarkStart w:id="181" w:name="_Toc114937952"/>
      <w:bookmarkStart w:id="182"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80"/>
      <w:bookmarkEnd w:id="181"/>
      <w:bookmarkEnd w:id="182"/>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83"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83"/>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184" w:author="Peter Gröschke" w:date="2022-09-30T09:30:00Z">
        <w:r w:rsidRPr="001B6BE1" w:rsidDel="00C279FD">
          <w:delText xml:space="preserve">of </w:delText>
        </w:r>
      </w:del>
      <w:ins w:id="185"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186"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187"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188" w:author="Peter Gröschke" w:date="2022-09-30T09:31:00Z">
        <w:r w:rsidR="00BF697D" w:rsidRPr="001B6BE1" w:rsidDel="00C279FD">
          <w:delText xml:space="preserve">asked </w:delText>
        </w:r>
      </w:del>
      <w:ins w:id="189" w:author="Peter Gröschke" w:date="2022-09-30T09:31:00Z">
        <w:r w:rsidR="00C279FD">
          <w:t>led/forced</w:t>
        </w:r>
        <w:r w:rsidR="00C279FD" w:rsidRPr="001B6BE1">
          <w:t xml:space="preserve"> </w:t>
        </w:r>
      </w:ins>
      <w:r w:rsidR="00BF697D" w:rsidRPr="001B6BE1">
        <w:t>the network designers to implement the multi</w:t>
      </w:r>
      <w:ins w:id="190" w:author="Peter Gröschke" w:date="2022-09-30T09:32:00Z">
        <w:r w:rsidR="00C279FD">
          <w:t>-</w:t>
        </w:r>
      </w:ins>
      <w:del w:id="191" w:author="Peter Gröschke" w:date="2022-09-30T09:32:00Z">
        <w:r w:rsidR="00BF697D" w:rsidRPr="001B6BE1" w:rsidDel="00C279FD">
          <w:delText xml:space="preserve"> </w:delText>
        </w:r>
      </w:del>
      <w:r w:rsidR="00BF697D" w:rsidRPr="001B6BE1">
        <w:t>controller architectures. For multi</w:t>
      </w:r>
      <w:ins w:id="192" w:author="Peter Gröschke" w:date="2022-09-30T09:32:00Z">
        <w:r w:rsidR="00C279FD">
          <w:t>-</w:t>
        </w:r>
      </w:ins>
      <w:del w:id="193"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194" w:author="Peter Gröschke" w:date="2022-09-30T09:43:00Z">
        <w:r w:rsidR="005D1666">
          <w:t xml:space="preserve">the </w:t>
        </w:r>
      </w:ins>
      <w:r w:rsidRPr="001B6BE1">
        <w:t>name suggests</w:t>
      </w:r>
      <w:ins w:id="195"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196" w:author="Peter Gröschke" w:date="2022-09-30T09:43:00Z">
        <w:r w:rsidR="00AC689E" w:rsidRPr="001B6BE1" w:rsidDel="005D1666">
          <w:delText xml:space="preserve">increased </w:delText>
        </w:r>
      </w:del>
      <w:ins w:id="197"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198" w:author="Peter Gröschke" w:date="2022-09-30T09:43:00Z">
        <w:r w:rsidR="00563C9E" w:rsidRPr="001B6BE1" w:rsidDel="005D1666">
          <w:delText>d</w:delText>
        </w:r>
      </w:del>
      <w:ins w:id="199"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00"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01" w:name="_Toc115032511"/>
      <w:r w:rsidRPr="001B6BE1">
        <w:rPr>
          <w:lang w:val="en-GB"/>
        </w:rPr>
        <w:t>Introduction</w:t>
      </w:r>
      <w:bookmarkEnd w:id="201"/>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02" w:author="Peter Gröschke" w:date="2022-09-30T11:08:00Z">
        <w:r w:rsidR="008D619A" w:rsidRPr="001B6BE1" w:rsidDel="0065569C">
          <w:delText xml:space="preserve">Single </w:delText>
        </w:r>
      </w:del>
      <w:ins w:id="203" w:author="Peter Gröschke" w:date="2022-09-30T11:08:00Z">
        <w:r w:rsidR="0065569C">
          <w:t>A s</w:t>
        </w:r>
        <w:r w:rsidR="0065569C" w:rsidRPr="001B6BE1">
          <w:t xml:space="preserve">ingle </w:t>
        </w:r>
      </w:ins>
      <w:r w:rsidR="008D619A" w:rsidRPr="001B6BE1">
        <w:t>instance of ONOS installed on a virtual machine consumes</w:t>
      </w:r>
      <w:del w:id="204" w:author="Peter Gröschke" w:date="2022-09-30T11:09:00Z">
        <w:r w:rsidR="008D619A" w:rsidRPr="001B6BE1" w:rsidDel="0065569C">
          <w:delText xml:space="preserve"> </w:delText>
        </w:r>
      </w:del>
      <w:del w:id="205" w:author="Peter Gröschke" w:date="2022-09-30T11:08:00Z">
        <w:r w:rsidR="008D619A" w:rsidRPr="001B6BE1" w:rsidDel="0065569C">
          <w:delText>lot of resources (RAM of</w:delText>
        </w:r>
      </w:del>
      <w:r w:rsidR="008D619A" w:rsidRPr="001B6BE1">
        <w:t xml:space="preserve"> 3-4 GB </w:t>
      </w:r>
      <w:ins w:id="206" w:author="Peter Gröschke" w:date="2022-09-30T11:08:00Z">
        <w:r w:rsidR="0065569C">
          <w:t xml:space="preserve">of RAM </w:t>
        </w:r>
      </w:ins>
      <w:r w:rsidR="008D619A" w:rsidRPr="001B6BE1">
        <w:t>and</w:t>
      </w:r>
      <w:del w:id="207" w:author="Peter Gröschke" w:date="2022-09-30T11:09:00Z">
        <w:r w:rsidR="008D619A" w:rsidRPr="001B6BE1" w:rsidDel="0065569C">
          <w:delText xml:space="preserve"> </w:delText>
        </w:r>
      </w:del>
      <w:ins w:id="208" w:author="Peter Gröschke" w:date="2022-09-30T11:09:00Z">
        <w:r w:rsidR="0065569C">
          <w:t xml:space="preserve"> a </w:t>
        </w:r>
      </w:ins>
      <w:r w:rsidR="008D619A" w:rsidRPr="001B6BE1">
        <w:t xml:space="preserve">minimum </w:t>
      </w:r>
      <w:ins w:id="209" w:author="Peter Gröschke" w:date="2022-09-30T11:09:00Z">
        <w:r w:rsidR="0065569C">
          <w:t xml:space="preserve">of </w:t>
        </w:r>
      </w:ins>
      <w:r w:rsidR="008D619A" w:rsidRPr="001B6BE1">
        <w:t>3 CPUs</w:t>
      </w:r>
      <w:del w:id="210"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11"/>
      <w:r w:rsidR="00293083" w:rsidRPr="001B6BE1">
        <w:t>Docker</w:t>
      </w:r>
      <w:r w:rsidR="008D619A" w:rsidRPr="001B6BE1">
        <w:t xml:space="preserve"> instances </w:t>
      </w:r>
      <w:commentRangeEnd w:id="211"/>
      <w:r w:rsidR="0065569C">
        <w:rPr>
          <w:rStyle w:val="CommentReference"/>
        </w:rPr>
        <w:commentReference w:id="211"/>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12"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13"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14"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214"/>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15"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16"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216"/>
    </w:p>
    <w:p w14:paraId="70631C32" w14:textId="5FE3311F" w:rsidR="00CC2D36" w:rsidRPr="001B6BE1" w:rsidRDefault="00C76E0B" w:rsidP="00CC2D36">
      <w:r w:rsidRPr="001B6BE1">
        <w:t>Since</w:t>
      </w:r>
      <w:del w:id="217" w:author="Peter Gröschke" w:date="2022-09-30T11:15:00Z">
        <w:r w:rsidRPr="001B6BE1" w:rsidDel="0065569C">
          <w:delText>,</w:delText>
        </w:r>
      </w:del>
      <w:r w:rsidRPr="001B6BE1">
        <w:t xml:space="preserve"> the ONOS controller</w:t>
      </w:r>
      <w:del w:id="218" w:author="Peter Gröschke" w:date="2022-09-30T11:15:00Z">
        <w:r w:rsidRPr="001B6BE1" w:rsidDel="0065569C">
          <w:delText>s</w:delText>
        </w:r>
      </w:del>
      <w:r w:rsidRPr="001B6BE1">
        <w:t xml:space="preserve"> cluster creation and management is handled by the Atomix framework, the ONOS cluster configuration files contain</w:t>
      </w:r>
      <w:del w:id="219" w:author="Peter Gröschke" w:date="2022-09-30T11:15:00Z">
        <w:r w:rsidRPr="001B6BE1" w:rsidDel="0065569C">
          <w:delText>s</w:delText>
        </w:r>
      </w:del>
      <w:r w:rsidRPr="001B6BE1">
        <w:t xml:space="preserve"> just the information about </w:t>
      </w:r>
      <w:ins w:id="220" w:author="Peter Gröschke" w:date="2022-09-30T11:15:00Z">
        <w:r w:rsidR="0065569C">
          <w:t xml:space="preserve">the </w:t>
        </w:r>
      </w:ins>
      <w:r w:rsidRPr="001B6BE1">
        <w:t xml:space="preserve">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21"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21"/>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30B72"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22" w:name="_Toc114937953"/>
      <w:bookmarkStart w:id="223"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22"/>
      <w:bookmarkEnd w:id="223"/>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24"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25" w:name="_Toc114937954"/>
      <w:bookmarkStart w:id="226"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25"/>
      <w:bookmarkEnd w:id="226"/>
    </w:p>
    <w:p w14:paraId="38929DEB" w14:textId="28BC6F4D" w:rsidR="004D2D10" w:rsidRPr="001B6BE1" w:rsidRDefault="00C11428" w:rsidP="004D2D10">
      <w:pPr>
        <w:pStyle w:val="Heading3"/>
        <w:rPr>
          <w:lang w:val="en-GB"/>
        </w:rPr>
      </w:pPr>
      <w:bookmarkStart w:id="227"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27"/>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28" w:name="_Toc114937955"/>
      <w:bookmarkStart w:id="229"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28"/>
      <w:bookmarkEnd w:id="229"/>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30"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31" w:name="_Toc114937956"/>
      <w:bookmarkStart w:id="232"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31"/>
      <w:bookmarkEnd w:id="232"/>
    </w:p>
    <w:p w14:paraId="3C829187" w14:textId="2F9D5C39" w:rsidR="00F75CB3" w:rsidRPr="001B6BE1" w:rsidRDefault="008A0631" w:rsidP="009A185B">
      <w:pPr>
        <w:pStyle w:val="Heading3"/>
        <w:rPr>
          <w:lang w:val="en-GB"/>
        </w:rPr>
      </w:pPr>
      <w:bookmarkStart w:id="233" w:name="_Toc115032513"/>
      <w:r w:rsidRPr="001B6BE1">
        <w:rPr>
          <w:rFonts w:cs="Times"/>
          <w:color w:val="000000" w:themeColor="text1"/>
          <w:lang w:val="en-GB"/>
        </w:rPr>
        <w:t xml:space="preserve">Proof and </w:t>
      </w:r>
      <w:del w:id="234" w:author="Peter Gröschke" w:date="2022-09-30T16:22:00Z">
        <w:r w:rsidRPr="001B6BE1" w:rsidDel="000D029D">
          <w:rPr>
            <w:rFonts w:cs="Times"/>
            <w:color w:val="000000" w:themeColor="text1"/>
            <w:lang w:val="en-GB"/>
          </w:rPr>
          <w:delText xml:space="preserve">validation </w:delText>
        </w:r>
      </w:del>
      <w:ins w:id="235"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36"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37"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ins>
      <w:del w:id="238" w:author="Peter Gröschke" w:date="2022-09-30T16:22:00Z">
        <w:r w:rsidRPr="001B6BE1" w:rsidDel="000D029D">
          <w:rPr>
            <w:rFonts w:cs="Times"/>
            <w:color w:val="000000" w:themeColor="text1"/>
            <w:lang w:val="en-GB"/>
          </w:rPr>
          <w:delText>functioning</w:delText>
        </w:r>
      </w:del>
      <w:bookmarkEnd w:id="233"/>
      <w:ins w:id="239"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40" w:author="Peter Gröschke" w:date="2022-09-30T16:24:00Z">
        <w:r w:rsidRPr="001B6BE1" w:rsidDel="000D029D">
          <w:delText xml:space="preserve">about </w:delText>
        </w:r>
      </w:del>
      <w:r w:rsidRPr="001B6BE1">
        <w:t xml:space="preserve">the failure of controller and devices in the network, this sub-chapter will discuss </w:t>
      </w:r>
      <w:del w:id="241" w:author="Peter Gröschke" w:date="2022-09-30T16:24:00Z">
        <w:r w:rsidRPr="001B6BE1" w:rsidDel="000D029D">
          <w:delText xml:space="preserve">about </w:delText>
        </w:r>
      </w:del>
      <w:r w:rsidRPr="001B6BE1">
        <w:t>the failure of link</w:t>
      </w:r>
      <w:ins w:id="242"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43"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44"/>
      <w:r w:rsidR="00B935FA" w:rsidRPr="001B6BE1">
        <w:t xml:space="preserve">LLDP </w:t>
      </w:r>
      <w:commentRangeEnd w:id="244"/>
      <w:r w:rsidR="000D029D">
        <w:rPr>
          <w:rStyle w:val="CommentReference"/>
        </w:rPr>
        <w:commentReference w:id="244"/>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45"/>
      <w:r w:rsidRPr="001B6BE1">
        <w:t xml:space="preserve">Reactive Forwarding concept of SDN </w:t>
      </w:r>
      <w:commentRangeEnd w:id="245"/>
      <w:r w:rsidR="001725EE">
        <w:rPr>
          <w:rStyle w:val="CommentReference"/>
        </w:rPr>
        <w:commentReference w:id="245"/>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46"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46"/>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247"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47"/>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48"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48"/>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49" w:author="Peter Gröschke" w:date="2022-09-30T17:14:00Z">
        <w:r w:rsidR="004B468C" w:rsidRPr="001B6BE1" w:rsidDel="001725EE">
          <w:delText xml:space="preserve">mininet </w:delText>
        </w:r>
      </w:del>
      <w:ins w:id="250"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51"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51"/>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52"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52"/>
    </w:p>
    <w:p w14:paraId="63B9F3C2" w14:textId="44B403E8" w:rsidR="00131570" w:rsidRDefault="00131570" w:rsidP="00131570">
      <w:pPr>
        <w:rPr>
          <w:ins w:id="253" w:author="Peter Gröschke" w:date="2022-09-30T17:26:00Z"/>
        </w:rPr>
      </w:pPr>
      <w:r w:rsidRPr="001B6BE1">
        <w:t xml:space="preserve">With the introduction of Wi-Fi 6 and 5G, the devices connected to the </w:t>
      </w:r>
      <w:del w:id="254" w:author="Peter Gröschke" w:date="2022-09-30T17:24:00Z">
        <w:r w:rsidRPr="001B6BE1" w:rsidDel="00E25AEC">
          <w:delText xml:space="preserve">internet </w:delText>
        </w:r>
      </w:del>
      <w:ins w:id="255" w:author="Peter Gröschke" w:date="2022-09-30T17:24:00Z">
        <w:r w:rsidR="00E25AEC">
          <w:t>I</w:t>
        </w:r>
        <w:r w:rsidR="00E25AEC" w:rsidRPr="001B6BE1">
          <w:t xml:space="preserve">nternet </w:t>
        </w:r>
      </w:ins>
      <w:r w:rsidRPr="001B6BE1">
        <w:t>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4906AEFA" w14:textId="42338970" w:rsidR="00E25AEC" w:rsidRPr="001B6BE1" w:rsidRDefault="00E25AEC" w:rsidP="00131570">
      <w:ins w:id="256"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57"/>
      <w:r w:rsidRPr="001B6BE1">
        <w:t>IPv6 improves the efficiency of the internet protocol as a whole, including routing</w:t>
      </w:r>
      <w:commentRangeEnd w:id="257"/>
      <w:r w:rsidR="00E25AEC">
        <w:rPr>
          <w:rStyle w:val="CommentReference"/>
        </w:rPr>
        <w:commentReference w:id="257"/>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58" w:author="Peter Gröschke" w:date="2022-10-02T11:52:00Z">
        <w:r w:rsidR="00467BC4">
          <w:t>-</w:t>
        </w:r>
      </w:ins>
      <w:del w:id="259"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60" w:name="_Toc115032515"/>
      <w:r w:rsidRPr="001B6BE1">
        <w:rPr>
          <w:lang w:val="en-GB"/>
        </w:rPr>
        <w:t>I</w:t>
      </w:r>
      <w:r w:rsidRPr="001B6BE1">
        <w:rPr>
          <w:rStyle w:val="Heading3Char"/>
          <w:lang w:val="en-GB"/>
        </w:rPr>
        <w:t>ntroduction</w:t>
      </w:r>
      <w:bookmarkEnd w:id="260"/>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61"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262"/>
            <w:r w:rsidRPr="001B6BE1">
              <w:t>Host location Provider</w:t>
            </w:r>
            <w:commentRangeEnd w:id="262"/>
            <w:r w:rsidR="00467BC4">
              <w:rPr>
                <w:rStyle w:val="CommentReference"/>
              </w:rPr>
              <w:commentReference w:id="262"/>
            </w:r>
          </w:p>
        </w:tc>
        <w:tc>
          <w:tcPr>
            <w:tcW w:w="4649" w:type="dxa"/>
          </w:tcPr>
          <w:p w14:paraId="1DA35258" w14:textId="48FB153F" w:rsidR="00A35A23" w:rsidRPr="001B6BE1" w:rsidRDefault="00A35A23" w:rsidP="0022612A">
            <w:r w:rsidRPr="001B6BE1">
              <w:t>APP ID: org.onosproject.hostprovider</w:t>
            </w:r>
          </w:p>
        </w:tc>
      </w:tr>
    </w:tbl>
    <w:bookmarkEnd w:id="261"/>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263"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263"/>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264"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264"/>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265" w:name="_Hlk114402513"/>
      <w:r w:rsidRPr="001B6BE1">
        <w:t xml:space="preserve">Target Address (TA) </w:t>
      </w:r>
      <w:bookmarkEnd w:id="265"/>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266" w:author="Peter Gröschke" w:date="2022-10-02T12:39:00Z">
        <w:r w:rsidR="00946A88">
          <w:t xml:space="preserve"> (and are IPv6 packets)</w:t>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267"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268"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269"/>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269"/>
      <w:r w:rsidR="00311678">
        <w:rPr>
          <w:rStyle w:val="CommentReference"/>
        </w:rPr>
        <w:commentReference w:id="269"/>
      </w:r>
    </w:p>
    <w:p w14:paraId="6B4FEF04" w14:textId="31969D03" w:rsidR="00A63D8C" w:rsidRPr="001B6BE1" w:rsidRDefault="00777A41" w:rsidP="00777A41">
      <w:pPr>
        <w:pStyle w:val="Caption"/>
        <w:jc w:val="center"/>
      </w:pPr>
      <w:bookmarkStart w:id="270"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270"/>
    </w:p>
    <w:p w14:paraId="483975CD" w14:textId="2CF76C2C" w:rsidR="0078444D" w:rsidRPr="001B6BE1" w:rsidRDefault="0078444D" w:rsidP="0078444D">
      <w:r w:rsidRPr="001B6BE1">
        <w:lastRenderedPageBreak/>
        <w:t xml:space="preserve">The ICMPv6 data packets </w:t>
      </w:r>
      <w:commentRangeStart w:id="271"/>
      <w:r w:rsidRPr="001B6BE1">
        <w:t xml:space="preserve">were </w:t>
      </w:r>
      <w:commentRangeEnd w:id="271"/>
      <w:r w:rsidR="00946A88">
        <w:rPr>
          <w:rStyle w:val="CommentReference"/>
        </w:rPr>
        <w:commentReference w:id="271"/>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272" w:author="Peter Gröschke" w:date="2022-10-02T12:31:00Z">
        <w:r w:rsidR="00874F32">
          <w:t xml:space="preserve"> (Step 2 in </w:t>
        </w:r>
      </w:ins>
      <w:ins w:id="273" w:author="Peter Gröschke" w:date="2022-10-02T12:32:00Z">
        <w:r w:rsidR="00874F32">
          <w:t>Figure 4. 69)</w:t>
        </w:r>
      </w:ins>
      <w:r w:rsidRPr="001B6BE1">
        <w:t>. ONOS controller forwarded this Neighbour Solicitation packet to all the connected Open vSwitches in the network. The Open vSwi</w:t>
      </w:r>
      <w:del w:id="274" w:author="Peter Gröschke" w:date="2022-10-02T12:32:00Z">
        <w:r w:rsidRPr="001B6BE1" w:rsidDel="00874F32">
          <w:delText>c</w:delText>
        </w:r>
      </w:del>
      <w:r w:rsidRPr="001B6BE1">
        <w:t>t</w:t>
      </w:r>
      <w:ins w:id="275" w:author="Peter Gröschke" w:date="2022-10-02T12:32:00Z">
        <w:r w:rsidR="00874F32">
          <w:t>c</w:t>
        </w:r>
      </w:ins>
      <w:r w:rsidRPr="001B6BE1">
        <w: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276"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276"/>
    </w:p>
    <w:p w14:paraId="1545B4DF" w14:textId="5AEC3667" w:rsidR="00B5604B" w:rsidRDefault="00B5604B" w:rsidP="004D2D10">
      <w:pPr>
        <w:rPr>
          <w:ins w:id="277" w:author="Peter Gröschke" w:date="2022-10-02T12:54:00Z"/>
        </w:rPr>
      </w:pPr>
      <w:ins w:id="278"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279" w:author="Peter Gröschke" w:date="2022-10-02T12:54:00Z"/>
        </w:rPr>
        <w:pPrChange w:id="280" w:author="Peter Gröschke" w:date="2022-10-02T12:55:00Z">
          <w:pPr/>
        </w:pPrChange>
      </w:pPr>
      <w:ins w:id="281"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282"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283" w:name="_Toc115032516"/>
      <w:r w:rsidRPr="001B6BE1">
        <w:rPr>
          <w:lang w:val="en-GB"/>
        </w:rPr>
        <w:t>IPv6 over IPv4</w:t>
      </w:r>
      <w:r w:rsidR="00D857F8" w:rsidRPr="001B6BE1">
        <w:rPr>
          <w:lang w:val="en-GB"/>
        </w:rPr>
        <w:t xml:space="preserve"> tunnelling</w:t>
      </w:r>
      <w:bookmarkEnd w:id="283"/>
    </w:p>
    <w:p w14:paraId="62ED1B10" w14:textId="1FEC54C0" w:rsidR="00BA2EF1" w:rsidRPr="001B6BE1" w:rsidRDefault="009B34D8" w:rsidP="00BA2EF1">
      <w:r w:rsidRPr="001B6BE1">
        <w:t xml:space="preserve">One of the </w:t>
      </w:r>
      <w:del w:id="284" w:author="Peter Gröschke" w:date="2022-10-02T12:59:00Z">
        <w:r w:rsidRPr="001B6BE1" w:rsidDel="00B5604B">
          <w:delText xml:space="preserve">major </w:delText>
        </w:r>
        <w:r w:rsidR="00223D75" w:rsidRPr="001B6BE1" w:rsidDel="00B5604B">
          <w:delText>problems</w:delText>
        </w:r>
      </w:del>
      <w:ins w:id="285"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286"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286"/>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461D5D76" w:rsidR="001B7817" w:rsidRPr="001B6BE1" w:rsidDel="002B1353" w:rsidRDefault="00005616" w:rsidP="00005616">
      <w:pPr>
        <w:pStyle w:val="Caption"/>
        <w:jc w:val="center"/>
        <w:rPr>
          <w:del w:id="287" w:author="Harshal Vaze" w:date="2022-10-03T13:53:00Z"/>
          <w:rFonts w:cs="Times"/>
        </w:rPr>
      </w:pPr>
      <w:bookmarkStart w:id="288" w:name="_Toc114943168"/>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71</w:t>
      </w:r>
      <w:r w:rsidRPr="001B6BE1">
        <w:rPr>
          <w:i w:val="0"/>
        </w:rPr>
        <w:fldChar w:fldCharType="end"/>
      </w:r>
      <w:r w:rsidRPr="001B6BE1">
        <w:t xml:space="preserve"> IPv6 Tunnel configuration</w:t>
      </w:r>
      <w:bookmarkEnd w:id="288"/>
      <w:ins w:id="289" w:author="Peter Gröschke" w:date="2022-10-02T13:25:00Z">
        <w:r w:rsidR="00AF1E6F">
          <w:t xml:space="preserve"> on the ONOS </w:t>
        </w:r>
        <w:proofErr w:type="spellStart"/>
        <w:r w:rsidR="00AF1E6F">
          <w:t>controller</w:t>
        </w:r>
      </w:ins>
    </w:p>
    <w:p w14:paraId="3E81EC0E" w14:textId="7F12DE4E" w:rsidR="00651952" w:rsidRPr="001B6BE1" w:rsidRDefault="00651952" w:rsidP="002415FA">
      <w:r w:rsidRPr="001B6BE1">
        <w:rPr>
          <w:rFonts w:cs="Times"/>
        </w:rPr>
        <w:t>After</w:t>
      </w:r>
      <w:proofErr w:type="spellEnd"/>
      <w:r w:rsidRPr="001B6BE1">
        <w:rPr>
          <w:rFonts w:cs="Times"/>
        </w:rPr>
        <w:t xml:space="preserve">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290"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290"/>
    </w:p>
    <w:p w14:paraId="5EEFF063" w14:textId="4F1755FF" w:rsidR="00724112" w:rsidRPr="001B6BE1" w:rsidRDefault="00A54179" w:rsidP="00B41C93">
      <w:r w:rsidRPr="001B6BE1">
        <w:t>The ONOS controller is able to identify only the immediate to non-OpenFlow enabled device connected to OpenFlow enabled device</w:t>
      </w:r>
      <w:ins w:id="291" w:author="Peter Gröschke" w:date="2022-10-02T13:26:00Z">
        <w:r w:rsidR="00AF1E6F">
          <w:t xml:space="preserve"> – so it does not show the host with </w:t>
        </w:r>
      </w:ins>
      <w:ins w:id="292" w:author="Peter Gröschke" w:date="2022-10-02T13:27:00Z">
        <w:r w:rsidR="00AF1E6F">
          <w:t>the IPv6 address 2010::1002</w:t>
        </w:r>
      </w:ins>
      <w:ins w:id="293"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294" w:author="Peter Gröschke" w:date="2022-10-02T13:31:00Z">
        <w:r w:rsidR="00C0786B">
          <w:t xml:space="preserve">the </w:t>
        </w:r>
      </w:ins>
      <w:r w:rsidRPr="001B6BE1">
        <w:t xml:space="preserve">ONOS controller just </w:t>
      </w:r>
      <w:del w:id="295" w:author="Peter Gröschke" w:date="2022-10-02T13:31:00Z">
        <w:r w:rsidRPr="001B6BE1" w:rsidDel="00C0786B">
          <w:delText xml:space="preserve">have </w:delText>
        </w:r>
      </w:del>
      <w:ins w:id="296" w:author="Peter Gröschke" w:date="2022-10-02T13:31:00Z">
        <w:r w:rsidR="00C0786B">
          <w:t>has</w:t>
        </w:r>
        <w:r w:rsidR="00C0786B" w:rsidRPr="001B6BE1">
          <w:t xml:space="preserve"> </w:t>
        </w:r>
      </w:ins>
      <w:r w:rsidRPr="001B6BE1">
        <w:t>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5F9A1C19">
                <wp:simplePos x="0" y="0"/>
                <wp:positionH relativeFrom="column">
                  <wp:posOffset>787592</wp:posOffset>
                </wp:positionH>
                <wp:positionV relativeFrom="paragraph">
                  <wp:posOffset>1439545</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A815" id="Rectangle 104" o:spid="_x0000_s1026" style="position:absolute;margin-left:62pt;margin-top:113.35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Del="002B1353" w:rsidRDefault="00005616" w:rsidP="00005616">
      <w:pPr>
        <w:pStyle w:val="Caption"/>
        <w:jc w:val="center"/>
        <w:rPr>
          <w:del w:id="297" w:author="Harshal Vaze" w:date="2022-10-03T13:52:00Z"/>
        </w:rPr>
      </w:pPr>
      <w:bookmarkStart w:id="298" w:name="_Toc114943170"/>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73</w:t>
      </w:r>
      <w:r w:rsidRPr="001B6BE1">
        <w:rPr>
          <w:i w:val="0"/>
        </w:rPr>
        <w:fldChar w:fldCharType="end"/>
      </w:r>
      <w:r w:rsidRPr="001B6BE1">
        <w:t xml:space="preserve"> Routes advertised over the configured tunnel</w:t>
      </w:r>
      <w:bookmarkEnd w:id="298"/>
      <w:ins w:id="299" w:author="Peter Gröschke" w:date="2022-10-02T13:34:00Z">
        <w:r w:rsidR="00C0786B">
          <w:t xml:space="preserve"> as seen on R1 (C7200</w:t>
        </w:r>
      </w:ins>
      <w:ins w:id="300" w:author="Peter Gröschke" w:date="2022-10-02T13:35:00Z">
        <w:r w:rsidR="00C0786B">
          <w:t xml:space="preserve"> external to ONOS</w:t>
        </w:r>
      </w:ins>
      <w:ins w:id="301" w:author="Peter Gröschke" w:date="2022-10-02T13:34:00Z">
        <w:r w:rsidR="00C0786B">
          <w:t>)</w:t>
        </w:r>
      </w:ins>
    </w:p>
    <w:p w14:paraId="01F938EC" w14:textId="69B7A51A"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7DE7E"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FFB9D"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D29E"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C7D87"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02"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302"/>
    </w:p>
    <w:p w14:paraId="2B9DC2C0" w14:textId="415F95E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03"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03"/>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04"/>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04"/>
      <w:r w:rsidR="00DC33FB">
        <w:rPr>
          <w:rStyle w:val="CommentReference"/>
        </w:rPr>
        <w:commentReference w:id="304"/>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05" w:name="_Toc115032518"/>
      <w:r w:rsidRPr="001B6BE1">
        <w:rPr>
          <w:lang w:val="en-GB"/>
        </w:rPr>
        <w:t>Introduction</w:t>
      </w:r>
      <w:bookmarkEnd w:id="305"/>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06"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07"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07"/>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08"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09"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10" w:author="Peter Gröschke" w:date="2022-10-02T13:58:00Z">
        <w:r w:rsidR="00761F26">
          <w:rPr>
            <w:rFonts w:cs="Times"/>
            <w:color w:val="000000" w:themeColor="text1"/>
          </w:rPr>
          <w:t xml:space="preserve">a </w:t>
        </w:r>
      </w:ins>
      <w:del w:id="311" w:author="Peter Gröschke" w:date="2022-10-02T13:58:00Z">
        <w:r w:rsidR="003C05F0" w:rsidRPr="001B6BE1" w:rsidDel="00761F26">
          <w:rPr>
            <w:rFonts w:cs="Times"/>
            <w:color w:val="000000" w:themeColor="text1"/>
          </w:rPr>
          <w:delText>H</w:delText>
        </w:r>
      </w:del>
      <w:ins w:id="312"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13" w:author="Peter Gröschke" w:date="2022-10-02T13:58:00Z">
        <w:r w:rsidR="00761F26">
          <w:rPr>
            <w:rFonts w:cs="Times"/>
            <w:color w:val="000000" w:themeColor="text1"/>
          </w:rPr>
          <w:t>(“Hub</w:t>
        </w:r>
      </w:ins>
      <w:ins w:id="314" w:author="Peter Gröschke" w:date="2022-10-02T13:59:00Z">
        <w:r w:rsidR="00761F26">
          <w:rPr>
            <w:rFonts w:cs="Times"/>
            <w:color w:val="000000" w:themeColor="text1"/>
          </w:rPr>
          <w:t>”</w:t>
        </w:r>
      </w:ins>
      <w:ins w:id="315"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16"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17"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ONOS controller can access </w:t>
      </w:r>
      <w:del w:id="318" w:author="Peter Gröschke" w:date="2022-10-02T13:57:00Z">
        <w:r w:rsidR="00892A92" w:rsidRPr="001B6BE1" w:rsidDel="00543E33">
          <w:rPr>
            <w:rFonts w:cs="Times"/>
            <w:color w:val="000000" w:themeColor="text1"/>
          </w:rPr>
          <w:delText>internet</w:delText>
        </w:r>
      </w:del>
      <w:ins w:id="319" w:author="Peter Gröschke" w:date="2022-10-02T13:57:00Z">
        <w:r w:rsidR="00543E33">
          <w:rPr>
            <w:rFonts w:cs="Times"/>
            <w:color w:val="000000" w:themeColor="text1"/>
          </w:rPr>
          <w:t>I</w:t>
        </w:r>
        <w:r w:rsidR="00543E33" w:rsidRPr="001B6BE1">
          <w:rPr>
            <w:rFonts w:cs="Times"/>
            <w:color w:val="000000" w:themeColor="text1"/>
          </w:rPr>
          <w:t>nternet</w:t>
        </w:r>
      </w:ins>
      <w:r w:rsidR="00712C95" w:rsidRPr="001B6BE1">
        <w:rPr>
          <w:rFonts w:cs="Times"/>
          <w:color w:val="000000" w:themeColor="text1"/>
        </w:rPr>
        <w:t>. Four different Autonomous Systems were implemented</w:t>
      </w:r>
      <w:ins w:id="320"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21"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p>
    <w:p w14:paraId="68770F5C" w14:textId="1519526E" w:rsidR="00B429FD" w:rsidRPr="001B6BE1" w:rsidRDefault="001600A4" w:rsidP="00110A18">
      <w:pPr>
        <w:rPr>
          <w:rFonts w:cs="Times"/>
          <w:color w:val="000000" w:themeColor="text1"/>
        </w:rPr>
      </w:pPr>
      <w:bookmarkStart w:id="322" w:name="_Hlk115811744"/>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23"/>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24"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23"/>
      <w:r w:rsidR="00761F26">
        <w:rPr>
          <w:rStyle w:val="CommentReference"/>
        </w:rPr>
        <w:commentReference w:id="323"/>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25" w:author="Peter Gröschke" w:date="2022-10-02T14:06:00Z">
        <w:r w:rsidR="0016121B" w:rsidDel="00761F26">
          <w:rPr>
            <w:rFonts w:cs="Times"/>
            <w:color w:val="000000" w:themeColor="text1"/>
          </w:rPr>
          <w:delText>are advertising</w:delText>
        </w:r>
      </w:del>
      <w:ins w:id="326"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27" w:author="Peter Gröschke" w:date="2022-10-02T14:05:00Z">
        <w:r w:rsidR="0005669A" w:rsidDel="00761F26">
          <w:rPr>
            <w:rFonts w:cs="Times"/>
            <w:color w:val="000000" w:themeColor="text1"/>
          </w:rPr>
          <w:delText>neighbourship</w:delText>
        </w:r>
      </w:del>
      <w:ins w:id="328"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bookmarkEnd w:id="322"/>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29" w:author="Peter Gröschke" w:date="2022-10-02T14:08:00Z">
        <w:r w:rsidR="00761F26">
          <w:rPr>
            <w:rFonts w:cs="Times"/>
            <w:color w:val="000000" w:themeColor="text1"/>
          </w:rPr>
          <w:t>s</w:t>
        </w:r>
      </w:ins>
      <w:del w:id="330"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31"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32"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32"/>
    </w:p>
    <w:p w14:paraId="7158E6D9" w14:textId="48936F8D" w:rsidR="00621487" w:rsidRPr="001B6BE1" w:rsidRDefault="00621487" w:rsidP="00621487">
      <w:pPr>
        <w:pStyle w:val="Heading3"/>
        <w:rPr>
          <w:lang w:val="en-GB"/>
        </w:rPr>
      </w:pPr>
      <w:bookmarkStart w:id="333" w:name="_Toc115032519"/>
      <w:r w:rsidRPr="001B6BE1">
        <w:rPr>
          <w:lang w:val="en-GB"/>
        </w:rPr>
        <w:t>Configuration and Working</w:t>
      </w:r>
      <w:bookmarkEnd w:id="333"/>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34" w:author="Peter Gröschke" w:date="2022-10-02T14:11:00Z">
        <w:r w:rsidR="0090548F" w:rsidDel="00D71FBC">
          <w:delText>neighbourship</w:delText>
        </w:r>
      </w:del>
      <w:ins w:id="335"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36" w:author="Peter Gröschke" w:date="2022-10-02T14:11:00Z">
        <w:r w:rsidR="0090548F" w:rsidDel="00D71FBC">
          <w:delText>neighbourship</w:delText>
        </w:r>
      </w:del>
      <w:ins w:id="337"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38" w:author="Peter Gröschke" w:date="2022-10-02T14:11:00Z">
        <w:r w:rsidR="0090548F" w:rsidDel="00D71FBC">
          <w:delText>neighbourship</w:delText>
        </w:r>
      </w:del>
      <w:ins w:id="339"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40"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341" w:name="_Toc11494317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ONOS controller</w:t>
      </w:r>
      <w:bookmarkEnd w:id="341"/>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bookmarkStart w:id="342" w:name="_Hlk115811648"/>
      <w:r w:rsidRPr="001B6BE1">
        <w:t xml:space="preserve">The external border routers </w:t>
      </w:r>
      <w:ins w:id="343" w:author="Peter Gröschke" w:date="2022-10-02T14:19:00Z">
        <w:r w:rsidR="00E817DF">
          <w:t xml:space="preserve">(R1-R4) </w:t>
        </w:r>
      </w:ins>
      <w:r w:rsidRPr="001B6BE1">
        <w:t xml:space="preserve">advertise the routes of their respective AS to the </w:t>
      </w:r>
      <w:r w:rsidR="000A3EDB" w:rsidRPr="001B6BE1">
        <w:t>BGP-Speaker</w:t>
      </w:r>
      <w:ins w:id="344" w:author="Peter Gröschke" w:date="2022-10-02T14:19:00Z">
        <w:r w:rsidR="00E817DF">
          <w:t xml:space="preserve"> (BGP-SP1</w:t>
        </w:r>
      </w:ins>
      <w:ins w:id="345"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346"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bookmarkEnd w:id="342"/>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347"/>
      <w:r w:rsidR="00E046B6">
        <w:t xml:space="preserve">observed </w:t>
      </w:r>
      <w:commentRangeEnd w:id="347"/>
      <w:r w:rsidR="00E817DF">
        <w:rPr>
          <w:rStyle w:val="CommentReference"/>
        </w:rPr>
        <w:commentReference w:id="347"/>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348"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348"/>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349"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350" w:author="Peter Gröschke" w:date="2022-10-02T14:24:00Z">
        <w:r w:rsidR="00DE2FF0" w:rsidRPr="001B6BE1" w:rsidDel="00E817DF">
          <w:delText>hot</w:delText>
        </w:r>
      </w:del>
      <w:ins w:id="351"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352" w:author="Peter Gröschke" w:date="2022-10-02T14:24:00Z">
        <w:r w:rsidR="00E817DF">
          <w:t>so-called L</w:t>
        </w:r>
      </w:ins>
      <w:del w:id="353" w:author="Peter Gröschke" w:date="2022-10-02T14:24:00Z">
        <w:r w:rsidR="00F02B49" w:rsidRPr="001B6BE1" w:rsidDel="00E817DF">
          <w:delText>L</w:delText>
        </w:r>
      </w:del>
      <w:r w:rsidR="00F02B49" w:rsidRPr="001B6BE1">
        <w:t>eader application</w:t>
      </w:r>
      <w:r w:rsidR="003A2997" w:rsidRPr="001B6BE1">
        <w:t xml:space="preserve"> and others are on </w:t>
      </w:r>
      <w:ins w:id="354" w:author="Peter Gröschke" w:date="2022-10-02T14:24:00Z">
        <w:r w:rsidR="00E817DF">
          <w:t>s</w:t>
        </w:r>
      </w:ins>
      <w:del w:id="355"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356"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357"/>
      <w:r w:rsidR="007413C1" w:rsidRPr="001B6BE1">
        <w:t xml:space="preserve">the Intent synchronization </w:t>
      </w:r>
      <w:commentRangeEnd w:id="357"/>
      <w:r w:rsidR="00E817DF">
        <w:rPr>
          <w:rStyle w:val="CommentReference"/>
        </w:rPr>
        <w:commentReference w:id="357"/>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358"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359" w:author="Peter Gröschke" w:date="2022-10-02T14:27:00Z">
        <w:r w:rsidR="000A3EDB" w:rsidRPr="001B6BE1" w:rsidDel="00E817DF">
          <w:delText>Speaker</w:delText>
        </w:r>
        <w:r w:rsidRPr="001B6BE1" w:rsidDel="00E817DF">
          <w:delText xml:space="preserve">s </w:delText>
        </w:r>
      </w:del>
      <w:ins w:id="360" w:author="Peter Gröschke" w:date="2022-10-02T14:27:00Z">
        <w:r w:rsidR="00E817DF">
          <w:t>S</w:t>
        </w:r>
        <w:r w:rsidR="00E817DF" w:rsidRPr="001B6BE1">
          <w:t xml:space="preserve">peakers </w:t>
        </w:r>
      </w:ins>
      <w:r w:rsidRPr="001B6BE1">
        <w:t>and</w:t>
      </w:r>
      <w:r w:rsidR="009077C0" w:rsidRPr="001B6BE1">
        <w:t xml:space="preserve"> BGP </w:t>
      </w:r>
      <w:del w:id="361" w:author="Peter Gröschke" w:date="2022-10-02T14:26:00Z">
        <w:r w:rsidR="009077C0" w:rsidRPr="001B6BE1" w:rsidDel="00E817DF">
          <w:delText xml:space="preserve">Neighbours </w:delText>
        </w:r>
      </w:del>
      <w:ins w:id="362"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363"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363"/>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364" w:author="Peter Gröschke" w:date="2022-10-02T14:27:00Z">
        <w:r w:rsidR="00830538" w:rsidRPr="001B6BE1" w:rsidDel="00E817DF">
          <w:delText xml:space="preserve">Neighbours </w:delText>
        </w:r>
      </w:del>
      <w:ins w:id="365"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366"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366"/>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367" w:author="Peter Gröschke" w:date="2022-10-02T14:28:00Z">
        <w:r w:rsidR="00EC058E">
          <w:t>,</w:t>
        </w:r>
      </w:ins>
      <w:r w:rsidR="00632B7C">
        <w:t xml:space="preserve"> the internal subnet (50.0.0.0/24) connected to the R5 router is advertised and not </w:t>
      </w:r>
      <w:del w:id="368"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36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369"/>
    </w:p>
    <w:p w14:paraId="5EFB6160" w14:textId="45D97739" w:rsidR="00B529E2" w:rsidRPr="001B6BE1" w:rsidRDefault="00751477" w:rsidP="00B53C13">
      <w:r w:rsidRPr="001B6BE1">
        <w:t>The internal PCs in each AS were configured with border router as their gateway and therefore</w:t>
      </w:r>
      <w:del w:id="370"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371"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372"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372"/>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373"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374"/>
      <w:r w:rsidR="0027150C" w:rsidRPr="001B6BE1">
        <w:rPr>
          <w:rFonts w:cs="Times"/>
          <w:color w:val="000000" w:themeColor="text1"/>
        </w:rPr>
        <w:t>registry</w:t>
      </w:r>
      <w:commentRangeEnd w:id="374"/>
      <w:r w:rsidR="00EC058E">
        <w:rPr>
          <w:rStyle w:val="CommentReference"/>
        </w:rPr>
        <w:commentReference w:id="374"/>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375"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376" w:author="Peter Gröschke" w:date="2022-10-02T14:34:00Z">
        <w:r w:rsidR="002F05F2" w:rsidRPr="001B6BE1" w:rsidDel="00EC058E">
          <w:rPr>
            <w:rFonts w:cs="Times"/>
            <w:color w:val="000000" w:themeColor="text1"/>
          </w:rPr>
          <w:delText xml:space="preserve">Prefixes </w:delText>
        </w:r>
      </w:del>
      <w:ins w:id="377"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378" w:author="Peter Gröschke" w:date="2022-10-02T14:34:00Z">
        <w:r w:rsidR="002F05F2" w:rsidRPr="001B6BE1" w:rsidDel="00EC058E">
          <w:rPr>
            <w:rFonts w:cs="Times"/>
            <w:color w:val="000000" w:themeColor="text1"/>
          </w:rPr>
          <w:delText xml:space="preserve">Public </w:delText>
        </w:r>
      </w:del>
      <w:ins w:id="379"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380" w:author="Peter Gröschke" w:date="2022-10-02T14:34:00Z">
        <w:r w:rsidR="002F05F2" w:rsidRPr="001B6BE1" w:rsidDel="00EC058E">
          <w:rPr>
            <w:rFonts w:cs="Times"/>
            <w:color w:val="000000" w:themeColor="text1"/>
          </w:rPr>
          <w:delText xml:space="preserve">Prefix </w:delText>
        </w:r>
      </w:del>
      <w:ins w:id="381"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382" w:author="Peter Gröschke" w:date="2022-10-02T14:34:00Z">
        <w:r w:rsidR="002F05F2" w:rsidRPr="001B6BE1" w:rsidDel="00EC058E">
          <w:rPr>
            <w:rFonts w:cs="Times"/>
            <w:color w:val="000000" w:themeColor="text1"/>
          </w:rPr>
          <w:delText xml:space="preserve">Private </w:delText>
        </w:r>
      </w:del>
      <w:ins w:id="383"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384" w:author="Peter Gröschke" w:date="2022-10-02T14:34:00Z">
        <w:r w:rsidR="002F05F2" w:rsidRPr="001B6BE1" w:rsidDel="00EC058E">
          <w:rPr>
            <w:rFonts w:cs="Times"/>
            <w:color w:val="000000" w:themeColor="text1"/>
          </w:rPr>
          <w:delText>Prefix</w:delText>
        </w:r>
      </w:del>
      <w:ins w:id="385"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386" w:author="Peter Gröschke" w:date="2022-10-02T14:34:00Z">
        <w:r w:rsidR="00D34D73" w:rsidRPr="001B6BE1" w:rsidDel="00EC058E">
          <w:rPr>
            <w:rFonts w:cs="Times"/>
            <w:color w:val="000000" w:themeColor="text1"/>
          </w:rPr>
          <w:delText xml:space="preserve">Public </w:delText>
        </w:r>
      </w:del>
      <w:ins w:id="387"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388" w:author="Peter Gröschke" w:date="2022-10-02T14:34:00Z">
        <w:r w:rsidR="00D34D73" w:rsidRPr="001B6BE1" w:rsidDel="00EC058E">
          <w:rPr>
            <w:rFonts w:cs="Times"/>
            <w:color w:val="000000" w:themeColor="text1"/>
          </w:rPr>
          <w:delText xml:space="preserve">Prefixes </w:delText>
        </w:r>
      </w:del>
      <w:ins w:id="389"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390"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391" w:author="Peter Gröschke" w:date="2022-10-02T14:36:00Z">
        <w:r w:rsidR="00883771" w:rsidRPr="001B6BE1" w:rsidDel="00EC058E">
          <w:rPr>
            <w:rFonts w:cs="Times"/>
            <w:color w:val="000000" w:themeColor="text1"/>
          </w:rPr>
          <w:delText>will ask for</w:delText>
        </w:r>
      </w:del>
      <w:ins w:id="392"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393" w:name="_Toc115032520"/>
      <w:r w:rsidRPr="001B6BE1">
        <w:lastRenderedPageBreak/>
        <w:t>S</w:t>
      </w:r>
      <w:r w:rsidR="00D12451" w:rsidRPr="001B6BE1">
        <w:t xml:space="preserve">ummary and </w:t>
      </w:r>
      <w:r w:rsidR="00420221" w:rsidRPr="001B6BE1">
        <w:t>P</w:t>
      </w:r>
      <w:r w:rsidR="00D12451" w:rsidRPr="001B6BE1">
        <w:t>erspectives</w:t>
      </w:r>
      <w:bookmarkEnd w:id="393"/>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394" w:author="Peter Gröschke" w:date="2022-10-02T14:37:00Z">
        <w:r w:rsidRPr="001B6BE1" w:rsidDel="00EC058E">
          <w:rPr>
            <w:rFonts w:cs="Times"/>
            <w:color w:val="000000" w:themeColor="text1"/>
          </w:rPr>
          <w:delText xml:space="preserve">Thesis </w:delText>
        </w:r>
      </w:del>
      <w:ins w:id="395"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396"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w:t>
      </w:r>
      <w:del w:id="397"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398"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399" w:author="Peter Gröschke" w:date="2022-10-02T14:41:00Z">
        <w:r w:rsidR="005B2664">
          <w:rPr>
            <w:rFonts w:cs="Times"/>
            <w:color w:val="000000" w:themeColor="text1"/>
          </w:rPr>
          <w:t xml:space="preserve">the </w:t>
        </w:r>
      </w:ins>
      <w:r w:rsidR="00187CC0" w:rsidRPr="001B6BE1">
        <w:rPr>
          <w:rFonts w:cs="Times"/>
          <w:color w:val="000000" w:themeColor="text1"/>
        </w:rPr>
        <w:t xml:space="preserve">working of the VPLS application was evaluated in </w:t>
      </w:r>
      <w:del w:id="400" w:author="Peter Gröschke" w:date="2022-10-02T14:42:00Z">
        <w:r w:rsidR="00187CC0" w:rsidRPr="001B6BE1" w:rsidDel="005B2664">
          <w:rPr>
            <w:rFonts w:cs="Times"/>
            <w:color w:val="000000" w:themeColor="text1"/>
          </w:rPr>
          <w:delText xml:space="preserve">this </w:delText>
        </w:r>
      </w:del>
      <w:ins w:id="401"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02" w:author="Peter Gröschke" w:date="2022-10-02T14:42:00Z">
        <w:r w:rsidR="007E5C98" w:rsidRPr="001B6BE1" w:rsidDel="005B2664">
          <w:rPr>
            <w:rFonts w:cs="Times"/>
            <w:color w:val="000000" w:themeColor="text1"/>
          </w:rPr>
          <w:delText xml:space="preserve">this </w:delText>
        </w:r>
      </w:del>
      <w:ins w:id="403"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04"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05"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06"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07"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08"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09" w:name="_Toc115032521"/>
      <w:r w:rsidRPr="001B6BE1">
        <w:lastRenderedPageBreak/>
        <w:t>Abbreviations</w:t>
      </w:r>
      <w:bookmarkEnd w:id="409"/>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10" w:name="_Toc115032522" w:displacedByCustomXml="next"/>
    <w:sdt>
      <w:sdtPr>
        <w:rPr>
          <w:sz w:val="20"/>
        </w:rPr>
        <w:id w:val="1238666440"/>
        <w:docPartObj>
          <w:docPartGallery w:val="Bibliographies"/>
          <w:docPartUnique/>
        </w:docPartObj>
      </w:sdtPr>
      <w:sdtContent>
        <w:commentRangeStart w:id="411" w:displacedByCustomXml="prev"/>
        <w:p w14:paraId="19535C16" w14:textId="0125DF0A" w:rsidR="00053489" w:rsidRPr="001B6BE1" w:rsidRDefault="00053489" w:rsidP="005629B1">
          <w:pPr>
            <w:pStyle w:val="Heading1"/>
            <w:spacing w:before="0"/>
          </w:pPr>
          <w:r w:rsidRPr="001B6BE1">
            <w:t>References</w:t>
          </w:r>
          <w:bookmarkEnd w:id="410"/>
          <w:commentRangeEnd w:id="411"/>
          <w:r w:rsidR="00B11AB9">
            <w:rPr>
              <w:rStyle w:val="CommentReference"/>
            </w:rPr>
            <w:commentReference w:id="411"/>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12" w:name="_Toc115032523"/>
      <w:r w:rsidRPr="001B6BE1">
        <w:lastRenderedPageBreak/>
        <w:t>A</w:t>
      </w:r>
      <w:bookmarkEnd w:id="4"/>
      <w:r w:rsidRPr="001B6BE1">
        <w:t>ppendix</w:t>
      </w:r>
      <w:bookmarkEnd w:id="412"/>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13"/>
      <w:r w:rsidRPr="001B6BE1">
        <w:lastRenderedPageBreak/>
        <w:t>SDN-IP</w:t>
      </w:r>
      <w:commentRangeEnd w:id="413"/>
      <w:r w:rsidR="007A6278">
        <w:rPr>
          <w:rStyle w:val="CommentReference"/>
        </w:rPr>
        <w:commentReference w:id="413"/>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8"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09"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9"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27"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28"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36"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38"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48"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0"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67"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75"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211"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44"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45"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57"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62"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to track the location of IPv6 hosts via ipv6 neighbordiscovery</w:t>
      </w:r>
    </w:p>
  </w:comment>
  <w:comment w:id="269"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271"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304"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23" w:author="Peter Gröschke" w:date="2022-10-02T14:05:00Z" w:initials="PG">
    <w:p w14:paraId="02E3DABC" w14:textId="392CC1C3" w:rsidR="00761F26" w:rsidRDefault="00761F26">
      <w:pPr>
        <w:pStyle w:val="CommentText"/>
      </w:pPr>
      <w:r>
        <w:rPr>
          <w:rStyle w:val="CommentReference"/>
        </w:rPr>
        <w:annotationRef/>
      </w:r>
      <w:r>
        <w:t>Maybe a graph of the BGP network with i- and e-BGP would be helpful</w:t>
      </w:r>
    </w:p>
  </w:comment>
  <w:comment w:id="347"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357"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374"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11"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13"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F8CF5D" w15:done="0"/>
  <w15:commentEx w15:paraId="49C8A593" w15:done="0"/>
  <w15:commentEx w15:paraId="41563D6A" w15:done="0"/>
  <w15:commentEx w15:paraId="17BAAEC2" w15:done="0"/>
  <w15:commentEx w15:paraId="169BEAAB" w15:done="0"/>
  <w15:commentEx w15:paraId="3B92DC39" w15:done="0"/>
  <w15:commentEx w15:paraId="70FB0354" w15:done="0"/>
  <w15:commentEx w15:paraId="78DAEEB1" w15:done="0"/>
  <w15:commentEx w15:paraId="14632512" w15:done="0"/>
  <w15:commentEx w15:paraId="3DEF3922" w15:done="0"/>
  <w15:commentEx w15:paraId="32E1BD75" w15:done="0"/>
  <w15:commentEx w15:paraId="78C68738" w15:done="0"/>
  <w15:commentEx w15:paraId="19A506A2" w15:done="0"/>
  <w15:commentEx w15:paraId="26F6E21F" w15:done="0"/>
  <w15:commentEx w15:paraId="7FF78589" w15:done="0"/>
  <w15:commentEx w15:paraId="5EAD6099" w15:done="0"/>
  <w15:commentEx w15:paraId="483BB32C" w15:done="0"/>
  <w15:commentEx w15:paraId="7EC84B6C" w15:done="0"/>
  <w15:commentEx w15:paraId="30E77CAE" w15:done="0"/>
  <w15:commentEx w15:paraId="02E3DABC" w15:done="0"/>
  <w15:commentEx w15:paraId="2530C929" w15:done="0"/>
  <w15:commentEx w15:paraId="639B4380" w15:done="0"/>
  <w15:commentEx w15:paraId="7CB2D75E"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B1C" w16cex:dateUtc="2022-09-29T12:33:00Z"/>
  <w16cex:commentExtensible w16cex:durableId="26E02B64" w16cex:dateUtc="2022-09-29T12:34:00Z"/>
  <w16cex:commentExtensible w16cex:durableId="26E04D3E" w16cex:dateUtc="2022-09-29T14:58: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7551" w16cex:dateUtc="2022-09-29T17:49:00Z"/>
  <w16cex:commentExtensible w16cex:durableId="26E07CD3" w16cex:dateUtc="2022-09-29T18:21:00Z"/>
  <w16cex:commentExtensible w16cex:durableId="26E14CF0" w16cex:dateUtc="2022-09-30T09:09:00Z"/>
  <w16cex:commentExtensible w16cex:durableId="26E196E2" w16cex:dateUtc="2022-09-30T14:25:00Z"/>
  <w16cex:commentExtensible w16cex:durableId="26E1A0CE" w16cex:dateUtc="2022-09-30T15:07:00Z"/>
  <w16cex:commentExtensible w16cex:durableId="26E1A6AC" w16cex:dateUtc="2022-09-30T15:32:00Z"/>
  <w16cex:commentExtensible w16cex:durableId="26E3FABD" w16cex:dateUtc="2022-10-02T09:55:00Z"/>
  <w16cex:commentExtensible w16cex:durableId="26E4012E" w16cex:dateUtc="2022-10-02T10:23:00Z"/>
  <w16cex:commentExtensible w16cex:durableId="26E4058F" w16cex:dateUtc="2022-10-02T10:41:00Z"/>
  <w16cex:commentExtensible w16cex:durableId="26E41431" w16cex:dateUtc="2022-10-02T11:44:00Z"/>
  <w16cex:commentExtensible w16cex:durableId="26E4190C" w16cex:dateUtc="2022-10-02T12:05:00Z"/>
  <w16cex:commentExtensible w16cex:durableId="26E41D59" w16cex:dateUtc="2022-10-02T12:23:00Z"/>
  <w16cex:commentExtensible w16cex:durableId="26E41DEE" w16cex:dateUtc="2022-10-02T12:25:00Z"/>
  <w16cex:commentExtensible w16cex:durableId="26E41F99" w16cex:dateUtc="2022-10-02T12:32: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8CF5D" w16cid:durableId="26E02B1C"/>
  <w16cid:commentId w16cid:paraId="49C8A593" w16cid:durableId="26E02B64"/>
  <w16cid:commentId w16cid:paraId="41563D6A" w16cid:durableId="26E04D3E"/>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3DEF3922" w16cid:durableId="26E07551"/>
  <w16cid:commentId w16cid:paraId="32E1BD75" w16cid:durableId="26E07CD3"/>
  <w16cid:commentId w16cid:paraId="78C68738" w16cid:durableId="26E14CF0"/>
  <w16cid:commentId w16cid:paraId="19A506A2" w16cid:durableId="26E196E2"/>
  <w16cid:commentId w16cid:paraId="26F6E21F" w16cid:durableId="26E1A0CE"/>
  <w16cid:commentId w16cid:paraId="7FF78589" w16cid:durableId="26E1A6AC"/>
  <w16cid:commentId w16cid:paraId="5EAD6099" w16cid:durableId="26E3FABD"/>
  <w16cid:commentId w16cid:paraId="483BB32C" w16cid:durableId="26E4012E"/>
  <w16cid:commentId w16cid:paraId="7EC84B6C" w16cid:durableId="26E4058F"/>
  <w16cid:commentId w16cid:paraId="30E77CAE" w16cid:durableId="26E41431"/>
  <w16cid:commentId w16cid:paraId="02E3DABC" w16cid:durableId="26E4190C"/>
  <w16cid:commentId w16cid:paraId="2530C929" w16cid:durableId="26E41D59"/>
  <w16cid:commentId w16cid:paraId="639B4380" w16cid:durableId="26E41DEE"/>
  <w16cid:commentId w16cid:paraId="7CB2D75E" w16cid:durableId="26E41F99"/>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2B2DA" w14:textId="77777777" w:rsidR="00F06BEE" w:rsidRDefault="00F06BEE">
      <w:r>
        <w:separator/>
      </w:r>
    </w:p>
  </w:endnote>
  <w:endnote w:type="continuationSeparator" w:id="0">
    <w:p w14:paraId="6CD541F7" w14:textId="77777777" w:rsidR="00F06BEE" w:rsidRDefault="00F06B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2B1F7" w14:textId="77777777" w:rsidR="00F06BEE" w:rsidRDefault="00F06BEE">
      <w:r>
        <w:separator/>
      </w:r>
    </w:p>
  </w:footnote>
  <w:footnote w:type="continuationSeparator" w:id="0">
    <w:p w14:paraId="46D068D0" w14:textId="77777777" w:rsidR="00F06BEE" w:rsidRDefault="00F06B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rson w15:author="Harshal Vaze">
    <w15:presenceInfo w15:providerId="None" w15:userId="Harshal Vaz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16B"/>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06B"/>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980"/>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295"/>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4F4"/>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353"/>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2F4"/>
    <w:rsid w:val="002F05F2"/>
    <w:rsid w:val="002F251A"/>
    <w:rsid w:val="002F2921"/>
    <w:rsid w:val="002F3242"/>
    <w:rsid w:val="002F40FF"/>
    <w:rsid w:val="002F48C7"/>
    <w:rsid w:val="002F516C"/>
    <w:rsid w:val="002F65A2"/>
    <w:rsid w:val="002F68CA"/>
    <w:rsid w:val="002F6F18"/>
    <w:rsid w:val="002F6F83"/>
    <w:rsid w:val="002F6FD2"/>
    <w:rsid w:val="002F7452"/>
    <w:rsid w:val="002F7D3E"/>
    <w:rsid w:val="002F7F47"/>
    <w:rsid w:val="00300BC9"/>
    <w:rsid w:val="003013DB"/>
    <w:rsid w:val="00301A95"/>
    <w:rsid w:val="003020B6"/>
    <w:rsid w:val="00302304"/>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8E6"/>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2F8"/>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A55"/>
    <w:rsid w:val="003D5B45"/>
    <w:rsid w:val="003D5B94"/>
    <w:rsid w:val="003D6C72"/>
    <w:rsid w:val="003D709C"/>
    <w:rsid w:val="003D7AB6"/>
    <w:rsid w:val="003E05B4"/>
    <w:rsid w:val="003E09FE"/>
    <w:rsid w:val="003E14DE"/>
    <w:rsid w:val="003E151D"/>
    <w:rsid w:val="003E1CF6"/>
    <w:rsid w:val="003E253F"/>
    <w:rsid w:val="003E2D1A"/>
    <w:rsid w:val="003E32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9DB"/>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4E77"/>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32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31A"/>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4A"/>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27CBE"/>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392"/>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96"/>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763"/>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58C"/>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2DE"/>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34"/>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2C0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048"/>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0EC3"/>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25D"/>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237"/>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25C5"/>
    <w:rsid w:val="009A32F0"/>
    <w:rsid w:val="009A3FF2"/>
    <w:rsid w:val="009A426E"/>
    <w:rsid w:val="009A47E2"/>
    <w:rsid w:val="009A4D48"/>
    <w:rsid w:val="009A5B8C"/>
    <w:rsid w:val="009A6882"/>
    <w:rsid w:val="009A6A4A"/>
    <w:rsid w:val="009A6E56"/>
    <w:rsid w:val="009A6E96"/>
    <w:rsid w:val="009A7EB5"/>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4CB"/>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1110"/>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2039C"/>
    <w:rsid w:val="00B2078A"/>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635"/>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2DD"/>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42AE"/>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8EC"/>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9DE"/>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286"/>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5C56"/>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46B0"/>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079D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47D6E"/>
    <w:rsid w:val="00E507A2"/>
    <w:rsid w:val="00E509C4"/>
    <w:rsid w:val="00E50A70"/>
    <w:rsid w:val="00E51BBA"/>
    <w:rsid w:val="00E51FCE"/>
    <w:rsid w:val="00E53B02"/>
    <w:rsid w:val="00E53BF8"/>
    <w:rsid w:val="00E54759"/>
    <w:rsid w:val="00E5483D"/>
    <w:rsid w:val="00E54C4E"/>
    <w:rsid w:val="00E55205"/>
    <w:rsid w:val="00E55C70"/>
    <w:rsid w:val="00E568DA"/>
    <w:rsid w:val="00E57DED"/>
    <w:rsid w:val="00E60AC7"/>
    <w:rsid w:val="00E60B37"/>
    <w:rsid w:val="00E60C8F"/>
    <w:rsid w:val="00E61AE6"/>
    <w:rsid w:val="00E6203E"/>
    <w:rsid w:val="00E622D4"/>
    <w:rsid w:val="00E63AE0"/>
    <w:rsid w:val="00E63D10"/>
    <w:rsid w:val="00E640AB"/>
    <w:rsid w:val="00E64435"/>
    <w:rsid w:val="00E64B96"/>
    <w:rsid w:val="00E65203"/>
    <w:rsid w:val="00E65525"/>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58"/>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6BEE"/>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595"/>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6/09/relationships/commentsIds" Target="commentsIds.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microsoft.com/office/2018/08/relationships/commentsExtensible" Target="commentsExtensible.xml"/><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openxmlformats.org/officeDocument/2006/relationships/comments" Target="comments.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1/relationships/commentsExtended" Target="commentsExtended.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99</Pages>
  <Words>32526</Words>
  <Characters>185401</Characters>
  <Application>Microsoft Office Word</Application>
  <DocSecurity>0</DocSecurity>
  <Lines>1545</Lines>
  <Paragraphs>434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217493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3100</cp:revision>
  <cp:lastPrinted>2015-09-30T13:47:00Z</cp:lastPrinted>
  <dcterms:created xsi:type="dcterms:W3CDTF">2016-11-28T07:47:00Z</dcterms:created>
  <dcterms:modified xsi:type="dcterms:W3CDTF">2022-10-04T20:30:00Z</dcterms:modified>
</cp:coreProperties>
</file>