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0EB9DCC1"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commentRangeStart w:id="106"/>
      <w:r w:rsidRPr="001B6BE1">
        <w:rPr>
          <w:rFonts w:cs="Times"/>
          <w:color w:val="000000" w:themeColor="text1"/>
        </w:rPr>
        <w:t xml:space="preserve">REST </w:t>
      </w:r>
      <w:commentRangeEnd w:id="106"/>
      <w:r w:rsidR="00D27084">
        <w:rPr>
          <w:rStyle w:val="CommentReference"/>
        </w:rPr>
        <w:commentReference w:id="106"/>
      </w:r>
      <w:r w:rsidRPr="001B6BE1">
        <w:rPr>
          <w:rFonts w:cs="Times"/>
          <w:color w:val="000000" w:themeColor="text1"/>
        </w:rPr>
        <w:t>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7"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7"/>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8" w:name="_Toc115032504"/>
      <w:r w:rsidRPr="001B6BE1">
        <w:rPr>
          <w:lang w:val="en-GB"/>
        </w:rPr>
        <w:t xml:space="preserve">Creation and Installation of </w:t>
      </w:r>
      <w:r w:rsidR="00455B7F" w:rsidRPr="001B6BE1">
        <w:rPr>
          <w:lang w:val="en-GB"/>
        </w:rPr>
        <w:t>Intents</w:t>
      </w:r>
      <w:bookmarkEnd w:id="108"/>
    </w:p>
    <w:p w14:paraId="26911E71" w14:textId="212AC5D0" w:rsidR="00CE14D4" w:rsidRPr="001B6BE1" w:rsidRDefault="00E83E21" w:rsidP="00CE14D4">
      <w:pPr>
        <w:spacing w:before="240"/>
      </w:pPr>
      <w:commentRangeStart w:id="109"/>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xml:space="preserve">. </w:t>
      </w:r>
      <w:commentRangeEnd w:id="109"/>
      <w:r w:rsidR="00D27084">
        <w:rPr>
          <w:rStyle w:val="CommentReference"/>
        </w:rPr>
        <w:commentReference w:id="109"/>
      </w:r>
      <w:commentRangeStart w:id="110"/>
      <w:r w:rsidR="000E1A27" w:rsidRPr="001B6BE1">
        <w:t>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commentRangeEnd w:id="110"/>
      <w:r w:rsidR="00D27084">
        <w:rPr>
          <w:rStyle w:val="CommentReference"/>
        </w:rPr>
        <w:commentReference w:id="110"/>
      </w:r>
      <w:r w:rsidR="00CE14D4" w:rsidRPr="001B6BE1">
        <w:t>.</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w:t>
      </w:r>
      <w:commentRangeStart w:id="111"/>
      <w:r w:rsidR="0038489B" w:rsidRPr="001B6BE1">
        <w:t>installation of an Intent</w:t>
      </w:r>
      <w:commentRangeEnd w:id="111"/>
      <w:r w:rsidR="00D27084">
        <w:rPr>
          <w:rStyle w:val="CommentReference"/>
        </w:rPr>
        <w:commentReference w:id="111"/>
      </w:r>
      <w:r w:rsidR="0038489B" w:rsidRPr="001B6BE1">
        <w:t xml:space="preserve">,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12"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12"/>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13"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13"/>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4"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4"/>
    </w:p>
    <w:p w14:paraId="3D7439D0" w14:textId="7645FE69"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w:t>
      </w:r>
      <w:del w:id="115" w:author="Peter Gröschke" w:date="2022-09-29T16:55:00Z">
        <w:r w:rsidR="00734DE1" w:rsidRPr="001B6BE1" w:rsidDel="00822C29">
          <w:delText xml:space="preserve">simply </w:delText>
        </w:r>
      </w:del>
      <w:r w:rsidR="00734DE1" w:rsidRPr="001B6BE1">
        <w:t>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6"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6"/>
    </w:p>
    <w:p w14:paraId="7B852004" w14:textId="156F3467" w:rsidR="007A1109" w:rsidRPr="001B6BE1" w:rsidRDefault="003E69E3" w:rsidP="00D848C2">
      <w:pPr>
        <w:spacing w:before="240"/>
        <w:rPr>
          <w:rFonts w:cs="Times"/>
          <w:color w:val="000000" w:themeColor="text1"/>
        </w:rPr>
      </w:pPr>
      <w:commentRangeStart w:id="117"/>
      <w:r w:rsidRPr="001B6BE1">
        <w:rPr>
          <w:rFonts w:cs="Times"/>
          <w:color w:val="000000" w:themeColor="text1"/>
        </w:rPr>
        <w:t>MultiPoint-to-SinglePoint intent was created</w:t>
      </w:r>
      <w:commentRangeEnd w:id="117"/>
      <w:r w:rsidR="00822C29">
        <w:rPr>
          <w:rStyle w:val="CommentReference"/>
        </w:rPr>
        <w:commentReference w:id="117"/>
      </w:r>
      <w:r w:rsidRPr="001B6BE1">
        <w:rPr>
          <w:rFonts w:cs="Times"/>
          <w:color w:val="000000" w:themeColor="text1"/>
        </w:rPr>
        <w:t xml:space="preserve">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441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E366" id="Rectangle 45" o:spid="_x0000_s1026" style="position:absolute;margin-left:1.95pt;margin-top:101.35pt;width:436.5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8"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8"/>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0BD9E5EC"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w:t>
      </w:r>
      <w:ins w:id="119" w:author="Peter Gröschke" w:date="2022-09-29T16:58:00Z">
        <w:r w:rsidR="00822C29" w:rsidRPr="001B6BE1">
          <w:rPr>
            <w:rFonts w:cs="Times"/>
            <w:color w:val="000000" w:themeColor="text1"/>
          </w:rPr>
          <w:t xml:space="preserve">is created </w:t>
        </w:r>
      </w:ins>
      <w:r w:rsidRPr="001B6BE1">
        <w:rPr>
          <w:rFonts w:cs="Times"/>
          <w:color w:val="000000" w:themeColor="text1"/>
        </w:rPr>
        <w:t>in JSON format</w:t>
      </w:r>
      <w:del w:id="120" w:author="Peter Gröschke" w:date="2022-09-29T16:58:00Z">
        <w:r w:rsidRPr="001B6BE1" w:rsidDel="00822C29">
          <w:rPr>
            <w:rFonts w:cs="Times"/>
            <w:color w:val="000000" w:themeColor="text1"/>
          </w:rPr>
          <w:delText xml:space="preserve"> is created</w:delText>
        </w:r>
      </w:del>
      <w:r w:rsidRPr="001B6BE1">
        <w:rPr>
          <w:rFonts w:cs="Times"/>
          <w:color w:val="000000" w:themeColor="text1"/>
        </w:rPr>
        <w:t xml:space="preserve">.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21"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21"/>
    </w:p>
    <w:p w14:paraId="1DFF5E02" w14:textId="5D6BA81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w:t>
      </w:r>
      <w:commentRangeStart w:id="122"/>
      <w:r w:rsidR="0063253B" w:rsidRPr="001B6BE1">
        <w:rPr>
          <w:rFonts w:cs="Times"/>
          <w:color w:val="000000" w:themeColor="text1"/>
        </w:rPr>
        <w:t>The priority of 1000 will be basically set as the priority value of flow rule developed for this intent</w:t>
      </w:r>
      <w:commentRangeEnd w:id="122"/>
      <w:r w:rsidR="00822C29">
        <w:rPr>
          <w:rStyle w:val="CommentReference"/>
        </w:rPr>
        <w:commentReference w:id="122"/>
      </w:r>
      <w:r w:rsidR="0063253B" w:rsidRPr="001B6BE1">
        <w:rPr>
          <w:rFonts w:cs="Times"/>
          <w:color w:val="000000" w:themeColor="text1"/>
        </w:rPr>
        <w:t>.</w:t>
      </w:r>
      <w:r w:rsidR="00484CAE" w:rsidRPr="001B6BE1">
        <w:rPr>
          <w:rFonts w:cs="Times"/>
          <w:color w:val="000000" w:themeColor="text1"/>
        </w:rPr>
        <w:t xml:space="preserve"> Since this is </w:t>
      </w:r>
      <w:ins w:id="123" w:author="Peter Gröschke" w:date="2022-09-29T16:57:00Z">
        <w:r w:rsidR="00822C29">
          <w:rPr>
            <w:rFonts w:cs="Times"/>
            <w:color w:val="000000" w:themeColor="text1"/>
          </w:rPr>
          <w:t xml:space="preserve">a </w:t>
        </w:r>
      </w:ins>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236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87A5B" id="Rectangle 29" o:spid="_x0000_s1026" style="position:absolute;margin-left:81.7pt;margin-top:134.6pt;width:287.75pt;height:10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7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2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2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71"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2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2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2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2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27" w:name="_Toc115032505"/>
      <w:r w:rsidRPr="001B6BE1">
        <w:lastRenderedPageBreak/>
        <w:t>Implementation with Mininet</w:t>
      </w:r>
      <w:bookmarkEnd w:id="12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commentRangeStart w:id="128"/>
      <w:r w:rsidR="00920CAA" w:rsidRPr="001B6BE1">
        <w:t xml:space="preserve">Mininet’s </w:t>
      </w:r>
      <w:r w:rsidR="007071A2" w:rsidRPr="001B6BE1">
        <w:t>latest version 2.3.0</w:t>
      </w:r>
      <w:commentRangeEnd w:id="128"/>
      <w:r w:rsidR="006040B4">
        <w:rPr>
          <w:rStyle w:val="CommentReference"/>
        </w:rPr>
        <w:commentReference w:id="128"/>
      </w:r>
      <w:r w:rsidR="007071A2" w:rsidRPr="001B6BE1">
        <w:t xml:space="preserve">)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29"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29"/>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30"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30"/>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w:t>
      </w:r>
      <w:commentRangeStart w:id="131"/>
      <w:r w:rsidRPr="001B6BE1">
        <w:t>showing few errors</w:t>
      </w:r>
      <w:commentRangeEnd w:id="131"/>
      <w:r w:rsidR="006040B4">
        <w:rPr>
          <w:rStyle w:val="CommentReference"/>
        </w:rPr>
        <w:commentReference w:id="131"/>
      </w:r>
      <w:r w:rsidRPr="001B6BE1">
        <w:t>. Another option Mininet provides is to connect to the SDN controller running outside the Mininet VM.</w:t>
      </w:r>
    </w:p>
    <w:p w14:paraId="4F091E5D" w14:textId="34B0F427"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w:t>
      </w:r>
      <w:commentRangeStart w:id="132"/>
      <w:r w:rsidR="0019171C" w:rsidRPr="001B6BE1">
        <w:t>The following figure displays the total time taken for creating the network</w:t>
      </w:r>
      <w:commentRangeEnd w:id="132"/>
      <w:r w:rsidR="006040B4">
        <w:rPr>
          <w:rStyle w:val="CommentReference"/>
        </w:rPr>
        <w:commentReference w:id="132"/>
      </w:r>
      <w:r w:rsidR="0019171C" w:rsidRPr="001B6BE1">
        <w:t xml:space="preserve">, </w:t>
      </w:r>
      <w:r w:rsidR="0067051C" w:rsidRPr="001B6BE1">
        <w:t>adding,</w:t>
      </w:r>
      <w:r w:rsidR="0019171C" w:rsidRPr="001B6BE1">
        <w:t xml:space="preserve">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339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C286" id="Rectangle 55" o:spid="_x0000_s1026" style="position:absolute;margin-left:2.35pt;margin-top:326.25pt;width:115.6pt;height:17.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33"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33"/>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E7E0B18" w:rsidR="00783691" w:rsidRPr="001B6BE1" w:rsidRDefault="005D35E7" w:rsidP="00770918">
      <w:r w:rsidRPr="001B6BE1">
        <w:t>Mininet supports</w:t>
      </w:r>
      <w:r w:rsidR="00922B6C" w:rsidRPr="001B6BE1">
        <w:t xml:space="preserve"> </w:t>
      </w:r>
      <w:ins w:id="134" w:author="Peter Gröschke" w:date="2022-09-29T14:41:00Z">
        <w:r w:rsidR="006040B4">
          <w:t xml:space="preserve">the </w:t>
        </w:r>
      </w:ins>
      <w:r w:rsidR="00922B6C" w:rsidRPr="001B6BE1">
        <w:t>creation of</w:t>
      </w:r>
      <w:r w:rsidRPr="001B6BE1">
        <w:t xml:space="preserve"> many different topologies </w:t>
      </w:r>
      <w:r w:rsidR="007D282F" w:rsidRPr="001B6BE1">
        <w:t>and running different tests on the network.</w:t>
      </w:r>
      <w:r w:rsidR="00715194" w:rsidRPr="001B6BE1">
        <w:t xml:space="preserve"> </w:t>
      </w:r>
      <w:r w:rsidR="00A936B5" w:rsidRPr="001B6BE1">
        <w:t xml:space="preserve">When </w:t>
      </w:r>
      <w:del w:id="135" w:author="Peter Gröschke" w:date="2022-09-29T14:41:00Z">
        <w:r w:rsidR="00A936B5" w:rsidRPr="001B6BE1" w:rsidDel="006040B4">
          <w:delText xml:space="preserve">the </w:delText>
        </w:r>
      </w:del>
      <w:r w:rsidR="00A936B5" w:rsidRPr="001B6BE1">
        <w:t>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6BFD37"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ins w:id="136" w:author="Peter Gröschke" w:date="2022-09-29T14:42:00Z">
        <w:r w:rsidR="000A58D5">
          <w:t xml:space="preserve"> a situation in which</w:t>
        </w:r>
      </w:ins>
      <w:del w:id="137" w:author="Peter Gröschke" w:date="2022-09-29T14:42:00Z">
        <w:r w:rsidR="00F2484F" w:rsidRPr="001B6BE1" w:rsidDel="000A58D5">
          <w:delText>,</w:delText>
        </w:r>
      </w:del>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38"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38"/>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39"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39"/>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w:t>
      </w:r>
      <w:commentRangeStart w:id="140"/>
      <w:r w:rsidR="00EC2523" w:rsidRPr="001B6BE1">
        <w:t>Python API is as shown in the following figure</w:t>
      </w:r>
      <w:commentRangeEnd w:id="140"/>
      <w:r w:rsidR="000A58D5">
        <w:rPr>
          <w:rStyle w:val="CommentReference"/>
        </w:rPr>
        <w:commentReference w:id="140"/>
      </w:r>
      <w:r w:rsidR="00EC2523" w:rsidRPr="001B6BE1">
        <w:t>.</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41"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41"/>
    </w:p>
    <w:p w14:paraId="43273438" w14:textId="6EE31F1F" w:rsidR="001C336E" w:rsidRPr="001B6BE1" w:rsidRDefault="001C336E" w:rsidP="005D1D68">
      <w:commentRangeStart w:id="142"/>
      <w:r w:rsidRPr="001B6BE1">
        <w:lastRenderedPageBreak/>
        <w:t xml:space="preserve">A custom topology of 15 Open vSwitches </w:t>
      </w:r>
      <w:commentRangeEnd w:id="142"/>
      <w:r w:rsidR="007E08C6">
        <w:rPr>
          <w:rStyle w:val="CommentReference"/>
        </w:rPr>
        <w:commentReference w:id="142"/>
      </w:r>
      <w:r w:rsidRPr="001B6BE1">
        <w:t>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43"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43"/>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44"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44"/>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45"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45"/>
    </w:p>
    <w:p w14:paraId="41257912" w14:textId="248CD43B"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del w:id="146" w:author="Peter Gröschke" w:date="2022-09-29T14:57:00Z">
        <w:r w:rsidR="00ED6C9D" w:rsidRPr="001B6BE1" w:rsidDel="007E08C6">
          <w:delText xml:space="preserve"> together</w:delText>
        </w:r>
      </w:del>
      <w:r w:rsidR="00ED6C9D" w:rsidRPr="001B6BE1">
        <w:t>.</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4F3C7953"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w:t>
      </w:r>
      <w:ins w:id="147" w:author="Peter Gröschke" w:date="2022-09-29T14:59:00Z">
        <w:r w:rsidR="007E08C6">
          <w:t xml:space="preserve">environment </w:t>
        </w:r>
      </w:ins>
      <w:r w:rsidR="00983ECF" w:rsidRPr="001B6BE1">
        <w:t xml:space="preserve">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48" w:name="_Toc115032506"/>
      <w:r w:rsidRPr="001B6BE1">
        <w:t>Problems identified</w:t>
      </w:r>
      <w:bookmarkEnd w:id="148"/>
    </w:p>
    <w:p w14:paraId="01BEA0EE" w14:textId="3409DCA2" w:rsidR="004D2D10" w:rsidRPr="001B6BE1" w:rsidRDefault="004D2D10" w:rsidP="004D2D10">
      <w:r w:rsidRPr="001B6BE1">
        <w:t>During the installation of the components used in this Thesis</w:t>
      </w:r>
      <w:ins w:id="149" w:author="Peter Gröschke" w:date="2022-09-29T17:02:00Z">
        <w:r w:rsidR="00822C29">
          <w:t>, only a</w:t>
        </w:r>
      </w:ins>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ins w:id="150" w:author="Peter Gröschke" w:date="2022-09-29T17:02:00Z">
        <w:r w:rsidR="00822C29">
          <w:t>, on</w:t>
        </w:r>
      </w:ins>
      <w:ins w:id="151" w:author="Peter Gröschke" w:date="2022-09-29T17:03:00Z">
        <w:r w:rsidR="00822C29">
          <w:t>ly</w:t>
        </w:r>
      </w:ins>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commentRangeStart w:id="152"/>
      <w:r w:rsidR="00960BF3" w:rsidRPr="001B6BE1">
        <w:rPr>
          <w:rFonts w:cs="Times"/>
        </w:rPr>
        <w:t xml:space="preserve">any </w:t>
      </w:r>
      <w:commentRangeEnd w:id="152"/>
      <w:r w:rsidR="00506092">
        <w:rPr>
          <w:rStyle w:val="CommentReference"/>
        </w:rPr>
        <w:commentReference w:id="152"/>
      </w:r>
      <w:r w:rsidR="00960BF3" w:rsidRPr="001B6BE1">
        <w:rPr>
          <w:rFonts w:cs="Times"/>
        </w:rPr>
        <w:t>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53"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53"/>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w:t>
      </w:r>
      <w:commentRangeStart w:id="154"/>
      <w:r w:rsidR="00281B9C" w:rsidRPr="001B6BE1">
        <w:t>puzzled</w:t>
      </w:r>
      <w:r w:rsidR="002425B4" w:rsidRPr="001B6BE1">
        <w:t xml:space="preserve"> </w:t>
      </w:r>
      <w:commentRangeEnd w:id="154"/>
      <w:r w:rsidR="008C739D">
        <w:rPr>
          <w:rStyle w:val="CommentReference"/>
        </w:rPr>
        <w:commentReference w:id="154"/>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7DA33CDE" w:rsidR="0095073E" w:rsidRPr="001B6BE1" w:rsidRDefault="0095073E" w:rsidP="00DE1056">
      <w:r w:rsidRPr="001B6BE1">
        <w:t xml:space="preserve">L2VPNs like </w:t>
      </w:r>
      <w:commentRangeStart w:id="155"/>
      <w:r w:rsidR="00D147B7" w:rsidRPr="001B6BE1">
        <w:t>Virtual Private LAN Services</w:t>
      </w:r>
      <w:r w:rsidRPr="001B6BE1">
        <w:t xml:space="preserve"> </w:t>
      </w:r>
      <w:r w:rsidR="00F00F30" w:rsidRPr="001B6BE1">
        <w:t xml:space="preserve">(VPLS) </w:t>
      </w:r>
      <w:commentRangeEnd w:id="155"/>
      <w:r w:rsidR="008C739D">
        <w:rPr>
          <w:rStyle w:val="CommentReference"/>
        </w:rPr>
        <w:commentReference w:id="155"/>
      </w:r>
      <w:r w:rsidRPr="001B6BE1">
        <w:t xml:space="preserve">are </w:t>
      </w:r>
      <w:commentRangeStart w:id="156"/>
      <w:r w:rsidRPr="001B6BE1">
        <w:t>becoming popular among service providers because they support multipoint communication and have robust security features</w:t>
      </w:r>
      <w:commentRangeEnd w:id="156"/>
      <w:r w:rsidR="00506092">
        <w:rPr>
          <w:rStyle w:val="CommentReference"/>
        </w:rPr>
        <w:commentReference w:id="156"/>
      </w:r>
      <w:r w:rsidRPr="001B6BE1">
        <w:t xml:space="preserve">. </w:t>
      </w:r>
      <w:commentRangeStart w:id="157"/>
      <w:r w:rsidR="00A82424" w:rsidRPr="001B6BE1">
        <w:t>VPLS</w:t>
      </w:r>
      <w:ins w:id="158" w:author="Peter Gröschke" w:date="2022-09-29T18:02:00Z">
        <w:r w:rsidR="00803907">
          <w:t>,</w:t>
        </w:r>
      </w:ins>
      <w:r w:rsidR="00A82424" w:rsidRPr="001B6BE1">
        <w:t xml:space="preserve"> a</w:t>
      </w:r>
      <w:r w:rsidRPr="001B6BE1">
        <w:t>s an L2</w:t>
      </w:r>
      <w:r w:rsidR="001A66A2" w:rsidRPr="001B6BE1">
        <w:t>VPN</w:t>
      </w:r>
      <w:r w:rsidRPr="001B6BE1">
        <w:t xml:space="preserve"> solution, has a zero-hop delay at the core of the network</w:t>
      </w:r>
      <w:commentRangeEnd w:id="157"/>
      <w:r w:rsidR="008C739D">
        <w:rPr>
          <w:rStyle w:val="CommentReference"/>
        </w:rPr>
        <w:commentReference w:id="157"/>
      </w:r>
      <w:r w:rsidRPr="001B6BE1">
        <w:t xml:space="preserve">. Therefore, VPLS </w:t>
      </w:r>
      <w:commentRangeStart w:id="159"/>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commentRangeEnd w:id="159"/>
      <w:r w:rsidR="008C739D">
        <w:rPr>
          <w:rStyle w:val="CommentReference"/>
        </w:rPr>
        <w:commentReference w:id="159"/>
      </w:r>
      <w:r w:rsidRPr="001B6BE1">
        <w:t xml:space="preserve"> L3VPNS. Furthermore, </w:t>
      </w:r>
      <w:commentRangeStart w:id="160"/>
      <w:r w:rsidRPr="001B6BE1">
        <w:t>VPLS also provides the ability to add new sites without the need to reconfigure service provider equipment or the local equipment at existing sites</w:t>
      </w:r>
      <w:commentRangeEnd w:id="160"/>
      <w:r w:rsidR="008C739D">
        <w:rPr>
          <w:rStyle w:val="CommentReference"/>
        </w:rPr>
        <w:commentReference w:id="160"/>
      </w:r>
      <w:r w:rsidRPr="001B6BE1">
        <w:t xml:space="preserve">. For these reasons, </w:t>
      </w:r>
      <w:commentRangeStart w:id="161"/>
      <w:r w:rsidRPr="001B6BE1">
        <w:t>VPLS networks are now becoming attractive in many enterprise applications such as Data Centre networks, Voice over IP (VoIP) and videoconferencing services</w:t>
      </w:r>
      <w:commentRangeEnd w:id="161"/>
      <w:r w:rsidR="008C739D">
        <w:rPr>
          <w:rStyle w:val="CommentReference"/>
        </w:rPr>
        <w:commentReference w:id="161"/>
      </w:r>
      <w:r w:rsidRPr="001B6BE1">
        <w:t>.</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05951641" w:rsidR="008D1E5D" w:rsidRPr="001B6BE1" w:rsidRDefault="00972CF7" w:rsidP="008D1E5D">
      <w:r w:rsidRPr="001B6BE1">
        <w:t xml:space="preserve">VPLS is </w:t>
      </w:r>
      <w:del w:id="162" w:author="Peter Gröschke" w:date="2022-09-29T18:30:00Z">
        <w:r w:rsidRPr="001B6BE1" w:rsidDel="008C739D">
          <w:delText>an easy</w:delText>
        </w:r>
      </w:del>
      <w:ins w:id="163" w:author="Peter Gröschke" w:date="2022-09-29T18:30:00Z">
        <w:r w:rsidR="008C739D">
          <w:t>a</w:t>
        </w:r>
      </w:ins>
      <w:r w:rsidRPr="001B6BE1">
        <w:t xml:space="preserve"> way of providing an L2VPN. Additionally, VPLS is </w:t>
      </w:r>
      <w:r w:rsidR="00753688" w:rsidRPr="001B6BE1">
        <w:t>favoured</w:t>
      </w:r>
      <w:r w:rsidRPr="001B6BE1">
        <w:t xml:space="preserve"> because of some of its features, such as protocol independence and </w:t>
      </w:r>
      <w:commentRangeStart w:id="164"/>
      <w:r w:rsidRPr="001B6BE1">
        <w:t xml:space="preserve">cost-effective operating </w:t>
      </w:r>
      <w:commentRangeEnd w:id="164"/>
      <w:r w:rsidR="008C739D">
        <w:rPr>
          <w:rStyle w:val="CommentReference"/>
        </w:rPr>
        <w:commentReference w:id="164"/>
      </w:r>
      <w:r w:rsidRPr="001B6BE1">
        <w:t>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0DA42D88"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commentRangeStart w:id="165"/>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commentRangeEnd w:id="165"/>
      <w:r w:rsidR="00FA5503">
        <w:rPr>
          <w:rStyle w:val="CommentReference"/>
        </w:rPr>
        <w:commentReference w:id="165"/>
      </w:r>
      <w:r w:rsidR="009F71C0" w:rsidRPr="001B6BE1">
        <w:t>.</w:t>
      </w:r>
    </w:p>
    <w:p w14:paraId="751CE9D9" w14:textId="65BA2059"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66" w:name="_Toc115032508"/>
      <w:r w:rsidRPr="001B6BE1">
        <w:rPr>
          <w:lang w:val="en-GB"/>
        </w:rPr>
        <w:t>Introduction</w:t>
      </w:r>
      <w:bookmarkEnd w:id="166"/>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8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67"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67"/>
    </w:p>
    <w:p w14:paraId="1881AD7F" w14:textId="428C0BF1"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To establish the VPLS network</w:t>
      </w:r>
      <w:ins w:id="168" w:author="Peter Gröschke" w:date="2022-09-29T19:21:00Z">
        <w:r w:rsidR="00210253">
          <w:t>,</w:t>
        </w:r>
      </w:ins>
      <w:r w:rsidR="008C2704" w:rsidRPr="001B6BE1">
        <w:t xml:space="preserve">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ins w:id="169" w:author="Peter Gröschke" w:date="2022-09-29T19:26:00Z">
        <w:r w:rsidR="00210253">
          <w:t xml:space="preserve"> overlay networks</w:t>
        </w:r>
      </w:ins>
      <w:r w:rsidR="00A11670" w:rsidRPr="001B6BE1">
        <w:t xml:space="preserve"> in this network, four Open vSwitch’s interfaces were configured into the ONOS configuration.</w:t>
      </w:r>
      <w:r w:rsidR="00B94A86" w:rsidRPr="001B6BE1">
        <w:t xml:space="preserve"> These four interfaces were</w:t>
      </w:r>
      <w:del w:id="170" w:author="Peter Gröschke" w:date="2022-09-29T19:21:00Z">
        <w:r w:rsidR="00B94A86" w:rsidRPr="001B6BE1" w:rsidDel="00210253">
          <w:delText>,</w:delText>
        </w:r>
      </w:del>
      <w:r w:rsidR="00B94A86" w:rsidRPr="001B6BE1">
        <w:t xml:space="preserv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7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71"/>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7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7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3CB9BDC0" w:rsidR="00605647" w:rsidRDefault="00416BA6" w:rsidP="00605647">
      <w:pPr>
        <w:rPr>
          <w:ins w:id="173" w:author="Peter Gröschke" w:date="2022-09-29T19:41:00Z"/>
        </w:rPr>
      </w:pPr>
      <w:commentRangeStart w:id="174"/>
      <w:r w:rsidRPr="001B6BE1">
        <w:t xml:space="preserve">For each </w:t>
      </w:r>
      <w:r w:rsidR="00CD1F8E">
        <w:t>endpoint</w:t>
      </w:r>
      <w:r w:rsidRPr="001B6BE1">
        <w:t xml:space="preserve"> w</w:t>
      </w:r>
      <w:r w:rsidR="000009DA" w:rsidRPr="001B6BE1">
        <w:t xml:space="preserve">ithin the same VPLS ID, which is </w:t>
      </w:r>
      <w:ins w:id="175" w:author="Peter Gröschke" w:date="2022-09-29T19:36:00Z">
        <w:r w:rsidR="00232E04">
          <w:t xml:space="preserve">a </w:t>
        </w:r>
      </w:ins>
      <w:r w:rsidR="000009DA" w:rsidRPr="001B6BE1">
        <w:t xml:space="preserve">source of </w:t>
      </w:r>
      <w:del w:id="176" w:author="Peter Gröschke" w:date="2022-09-29T19:36:00Z">
        <w:r w:rsidR="000009DA" w:rsidRPr="001B6BE1" w:rsidDel="00232E04">
          <w:delText xml:space="preserve">the </w:delText>
        </w:r>
      </w:del>
      <w:r w:rsidR="000009DA" w:rsidRPr="001B6BE1">
        <w:t xml:space="preserve">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commentRangeEnd w:id="174"/>
      <w:r w:rsidR="00F06B2B">
        <w:rPr>
          <w:rStyle w:val="CommentReference"/>
        </w:rPr>
        <w:commentReference w:id="174"/>
      </w:r>
    </w:p>
    <w:p w14:paraId="3CB132BF" w14:textId="36D78270" w:rsidR="00F06B2B" w:rsidRPr="001B6BE1" w:rsidRDefault="00F06B2B" w:rsidP="00605647">
      <w:ins w:id="177" w:author="Peter Gröschke" w:date="2022-09-29T19:43:00Z">
        <w:r>
          <w:rPr>
            <w:noProof/>
          </w:rPr>
          <w:drawing>
            <wp:inline distT="0" distB="0" distL="0" distR="0" wp14:anchorId="1B09D1F3" wp14:editId="3A3743A7">
              <wp:extent cx="5835650" cy="659861"/>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1869" cy="674133"/>
                      </a:xfrm>
                      <a:prstGeom prst="rect">
                        <a:avLst/>
                      </a:prstGeom>
                      <a:noFill/>
                    </pic:spPr>
                  </pic:pic>
                </a:graphicData>
              </a:graphic>
            </wp:inline>
          </w:drawing>
        </w:r>
      </w:ins>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0ABA0B9B" w:rsidR="00A04D37" w:rsidRPr="001B6BE1" w:rsidRDefault="00A2615E" w:rsidP="00A2615E">
      <w:r w:rsidRPr="001B6BE1">
        <w:t xml:space="preserve">Intents for Unicast traffic </w:t>
      </w:r>
      <w:del w:id="178" w:author="Peter Gröschke" w:date="2022-09-29T19:47:00Z">
        <w:r w:rsidRPr="001B6BE1" w:rsidDel="00F06B2B">
          <w:delText xml:space="preserve">get </w:delText>
        </w:r>
      </w:del>
      <w:ins w:id="179" w:author="Peter Gröschke" w:date="2022-09-29T19:47:00Z">
        <w:r w:rsidR="00F06B2B">
          <w:t>are</w:t>
        </w:r>
        <w:r w:rsidR="00F06B2B" w:rsidRPr="001B6BE1">
          <w:t xml:space="preserve"> </w:t>
        </w:r>
      </w:ins>
      <w:r w:rsidRPr="001B6BE1">
        <w:t>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w:t>
      </w:r>
      <w:commentRangeStart w:id="180"/>
      <w:r w:rsidR="00EC5763" w:rsidRPr="001B6BE1">
        <w:t>Broadcast</w:t>
      </w:r>
      <w:r w:rsidR="00A70932" w:rsidRPr="001B6BE1">
        <w:t xml:space="preserve"> Single-Point to Multi-Point</w:t>
      </w:r>
      <w:r w:rsidR="00EC5763" w:rsidRPr="001B6BE1">
        <w:t xml:space="preserve"> intent </w:t>
      </w:r>
      <w:commentRangeEnd w:id="180"/>
      <w:r w:rsidR="00A85F9A">
        <w:rPr>
          <w:rStyle w:val="CommentReference"/>
        </w:rPr>
        <w:commentReference w:id="180"/>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lastRenderedPageBreak/>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6"/>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2E6398F2" w:rsidR="00032313" w:rsidRPr="001B6BE1" w:rsidRDefault="00261BDD" w:rsidP="00261BDD">
      <w:pPr>
        <w:pStyle w:val="Caption"/>
        <w:jc w:val="center"/>
      </w:pPr>
      <w:bookmarkStart w:id="181"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81"/>
      <w:ins w:id="182" w:author="Peter Gröschke" w:date="2022-09-29T19:47:00Z">
        <w:r w:rsidR="00A85F9A">
          <w:t xml:space="preserve"> (hardly readable)</w:t>
        </w:r>
      </w:ins>
    </w:p>
    <w:p w14:paraId="453023D2" w14:textId="05C34D7F" w:rsidR="002D0CF7" w:rsidRPr="001B6BE1" w:rsidRDefault="002D0CF7" w:rsidP="002D0CF7">
      <w:pPr>
        <w:pStyle w:val="Heading3"/>
        <w:rPr>
          <w:lang w:val="en-GB"/>
        </w:rPr>
      </w:pPr>
      <w:bookmarkStart w:id="183" w:name="_Toc115032509"/>
      <w:r w:rsidRPr="001B6BE1">
        <w:rPr>
          <w:lang w:val="en-GB"/>
        </w:rPr>
        <w:t>Configuration</w:t>
      </w:r>
      <w:r w:rsidR="00621487" w:rsidRPr="001B6BE1">
        <w:rPr>
          <w:lang w:val="en-GB"/>
        </w:rPr>
        <w:t xml:space="preserve"> and Working</w:t>
      </w:r>
      <w:bookmarkEnd w:id="183"/>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lastRenderedPageBreak/>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84"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84"/>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lastRenderedPageBreak/>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8"/>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85"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85"/>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commentRangeStart w:id="186"/>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commentRangeEnd w:id="186"/>
      <w:r w:rsidR="00C51E3B">
        <w:rPr>
          <w:rStyle w:val="CommentReference"/>
        </w:rPr>
        <w:commentReference w:id="186"/>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lastRenderedPageBreak/>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9"/>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8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8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90"/>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8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w:t>
      </w:r>
      <w:commentRangeStart w:id="189"/>
      <w:r w:rsidRPr="001B6BE1">
        <w:t xml:space="preserve">Configuration </w:t>
      </w:r>
      <w:commentRangeEnd w:id="189"/>
      <w:r w:rsidR="00C279FD">
        <w:rPr>
          <w:rStyle w:val="CommentReference"/>
          <w:i w:val="0"/>
        </w:rPr>
        <w:commentReference w:id="189"/>
      </w:r>
      <w:r w:rsidRPr="001B6BE1">
        <w:t>of VPLS from the ONOS CLI</w:t>
      </w:r>
      <w:bookmarkEnd w:id="18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w:t>
      </w:r>
      <w:commentRangeStart w:id="190"/>
      <w:r w:rsidR="007F480A" w:rsidRPr="001B6BE1">
        <w:rPr>
          <w:rFonts w:cs="Times"/>
          <w:color w:val="000000" w:themeColor="text1"/>
        </w:rPr>
        <w:t xml:space="preserve">random </w:t>
      </w:r>
      <w:commentRangeEnd w:id="190"/>
      <w:r w:rsidR="003174C7">
        <w:rPr>
          <w:rStyle w:val="CommentReference"/>
        </w:rPr>
        <w:commentReference w:id="190"/>
      </w:r>
      <w:r w:rsidR="007F480A" w:rsidRPr="001B6BE1">
        <w:rPr>
          <w:rFonts w:cs="Times"/>
          <w:color w:val="000000" w:themeColor="text1"/>
        </w:rPr>
        <w:t xml:space="preserve">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w:lastRenderedPageBreak/>
        <mc:AlternateContent>
          <mc:Choice Requires="wps">
            <w:drawing>
              <wp:anchor distT="0" distB="0" distL="114300" distR="114300" simplePos="0" relativeHeight="25165260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6730" id="Rectangle 77" o:spid="_x0000_s1026" style="position:absolute;margin-left:2.55pt;margin-top:72.65pt;width:445pt;height:24.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1"/>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91"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91"/>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commentRangeStart w:id="192"/>
      <w:r w:rsidR="00CD1F8E">
        <w:rPr>
          <w:rFonts w:cs="Times"/>
          <w:color w:val="000000" w:themeColor="text1"/>
        </w:rPr>
        <w:t>endpoints</w:t>
      </w:r>
      <w:r w:rsidR="00A1644B" w:rsidRPr="001B6BE1">
        <w:rPr>
          <w:rFonts w:cs="Times"/>
          <w:color w:val="000000" w:themeColor="text1"/>
        </w:rPr>
        <w:t xml:space="preserve"> configured </w:t>
      </w:r>
      <w:commentRangeEnd w:id="192"/>
      <w:r w:rsidR="00A13453">
        <w:rPr>
          <w:rStyle w:val="CommentReference"/>
        </w:rPr>
        <w:commentReference w:id="192"/>
      </w:r>
      <w:r w:rsidR="00A1644B" w:rsidRPr="001B6BE1">
        <w:rPr>
          <w:rFonts w:cs="Times"/>
          <w:color w:val="000000" w:themeColor="text1"/>
        </w:rPr>
        <w:t xml:space="preserve">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56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28D47" id="Rectangle 132" o:spid="_x0000_s1026" style="position:absolute;margin-left:229.45pt;margin-top:106.6pt;width:201.3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8512"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F4C1B" id="Rectangle 109" o:spid="_x0000_s1026" style="position:absolute;margin-left:3.85pt;margin-top:1pt;width:202.65pt;height:4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87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06F3F" id="Rectangle 126" o:spid="_x0000_s1026" style="position:absolute;margin-left:229.65pt;margin-top:.9pt;width:216.5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6080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7FE7" id="Rectangle 127" o:spid="_x0000_s1026" style="position:absolute;margin-left:229.65pt;margin-top:53.85pt;width:201.3pt;height:40.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646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76F38" id="Rectangle 112" o:spid="_x0000_s1026" style="position:absolute;margin-left:3.8pt;margin-top:107pt;width:220.3pt;height:4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65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90B1" id="Rectangle 108" o:spid="_x0000_s1026" style="position:absolute;margin-left:3.85pt;margin-top:52.95pt;width:202.7pt;height:4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92"/>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3"/>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93" w:name="_Toc114155780"/>
      <w:bookmarkStart w:id="194" w:name="_Toc114937951"/>
      <w:bookmarkStart w:id="195"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93"/>
      <w:bookmarkEnd w:id="194"/>
      <w:bookmarkEnd w:id="195"/>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670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BAD98" id="Rectangle 107" o:spid="_x0000_s1026" style="position:absolute;margin-left:226.45pt;margin-top:52.55pt;width:223.6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A0928"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78D87"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669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B67EE" id="Rectangle 131" o:spid="_x0000_s1026" style="position:absolute;margin-left:.95pt;margin-top:52.8pt;width:221.8pt;height:4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4"/>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6899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E385" id="Rectangle 81" o:spid="_x0000_s1026" style="position:absolute;margin-left:225.8pt;margin-top:-.1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710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1544F" id="Rectangle 82" o:spid="_x0000_s1026" style="position:absolute;margin-left:225.8pt;margin-top:106.6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5"/>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96" w:name="_Toc114155781"/>
      <w:bookmarkStart w:id="197" w:name="_Toc114937952"/>
      <w:bookmarkStart w:id="198"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96"/>
      <w:bookmarkEnd w:id="197"/>
      <w:bookmarkEnd w:id="198"/>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99"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99"/>
    </w:p>
    <w:p w14:paraId="5C230296" w14:textId="2A8BA07D" w:rsidR="006D1D13" w:rsidRPr="001B6BE1" w:rsidRDefault="00682E70" w:rsidP="006D1D13">
      <w:r w:rsidRPr="001B6BE1">
        <w:t>Software-defined networks with</w:t>
      </w:r>
      <w:r w:rsidR="00460877" w:rsidRPr="001B6BE1">
        <w:t xml:space="preserve"> single</w:t>
      </w:r>
      <w:r w:rsidRPr="001B6BE1">
        <w:t xml:space="preserve"> centralised point </w:t>
      </w:r>
      <w:del w:id="200" w:author="Peter Gröschke" w:date="2022-09-30T09:30:00Z">
        <w:r w:rsidRPr="001B6BE1" w:rsidDel="00C279FD">
          <w:delText xml:space="preserve">of </w:delText>
        </w:r>
      </w:del>
      <w:ins w:id="201" w:author="Peter Gröschke" w:date="2022-09-30T09:30:00Z">
        <w:r w:rsidR="00C279FD">
          <w:t>for</w:t>
        </w:r>
        <w:r w:rsidR="00C279FD" w:rsidRPr="001B6BE1">
          <w:t xml:space="preserve"> </w:t>
        </w:r>
      </w:ins>
      <w:r w:rsidRPr="001B6BE1">
        <w:t>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del w:id="202" w:author="Peter Gröschke" w:date="2022-09-30T09:31:00Z">
        <w:r w:rsidR="00460877" w:rsidRPr="001B6BE1" w:rsidDel="00C279FD">
          <w:delText>.</w:delText>
        </w:r>
      </w:del>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ins w:id="203" w:author="Peter Gröschke" w:date="2022-09-30T09:30:00Z">
        <w:r w:rsidR="00C279FD">
          <w:t>.</w:t>
        </w:r>
      </w:ins>
      <w:r w:rsidR="00460877" w:rsidRPr="001B6BE1">
        <w:t xml:space="preserve"> </w:t>
      </w:r>
      <w:r w:rsidR="005956FB" w:rsidRPr="001B6BE1">
        <w:t xml:space="preserve">These </w:t>
      </w:r>
      <w:r w:rsidR="00BF697D" w:rsidRPr="001B6BE1">
        <w:t xml:space="preserve">challenges </w:t>
      </w:r>
      <w:del w:id="204" w:author="Peter Gröschke" w:date="2022-09-30T09:31:00Z">
        <w:r w:rsidR="00BF697D" w:rsidRPr="001B6BE1" w:rsidDel="00C279FD">
          <w:delText xml:space="preserve">asked </w:delText>
        </w:r>
      </w:del>
      <w:ins w:id="205" w:author="Peter Gröschke" w:date="2022-09-30T09:31:00Z">
        <w:r w:rsidR="00C279FD">
          <w:t>led/forced</w:t>
        </w:r>
        <w:r w:rsidR="00C279FD" w:rsidRPr="001B6BE1">
          <w:t xml:space="preserve"> </w:t>
        </w:r>
      </w:ins>
      <w:r w:rsidR="00BF697D" w:rsidRPr="001B6BE1">
        <w:t>the network designers to implement the multi</w:t>
      </w:r>
      <w:ins w:id="206" w:author="Peter Gröschke" w:date="2022-09-30T09:32:00Z">
        <w:r w:rsidR="00C279FD">
          <w:t>-</w:t>
        </w:r>
      </w:ins>
      <w:del w:id="207" w:author="Peter Gröschke" w:date="2022-09-30T09:32:00Z">
        <w:r w:rsidR="00BF697D" w:rsidRPr="001B6BE1" w:rsidDel="00C279FD">
          <w:delText xml:space="preserve"> </w:delText>
        </w:r>
      </w:del>
      <w:r w:rsidR="00BF697D" w:rsidRPr="001B6BE1">
        <w:t>controller architectures. For multi</w:t>
      </w:r>
      <w:ins w:id="208" w:author="Peter Gröschke" w:date="2022-09-30T09:32:00Z">
        <w:r w:rsidR="00C279FD">
          <w:t>-</w:t>
        </w:r>
      </w:ins>
      <w:del w:id="209" w:author="Peter Gröschke" w:date="2022-09-30T09:32:00Z">
        <w:r w:rsidR="00BF697D" w:rsidRPr="001B6BE1" w:rsidDel="00C279FD">
          <w:delText xml:space="preserve"> </w:delText>
        </w:r>
      </w:del>
      <w:r w:rsidR="00BF697D" w:rsidRPr="001B6BE1">
        <w:t>controller architectures, physically distributed</w:t>
      </w:r>
      <w:r w:rsidR="006D0E5D" w:rsidRPr="001B6BE1">
        <w:t xml:space="preserve"> architecture with </w:t>
      </w:r>
      <w:commentRangeStart w:id="210"/>
      <w:r w:rsidR="006D0E5D" w:rsidRPr="001B6BE1">
        <w:t xml:space="preserve">different types </w:t>
      </w:r>
      <w:commentRangeEnd w:id="210"/>
      <w:r w:rsidR="00C279FD">
        <w:rPr>
          <w:rStyle w:val="CommentReference"/>
        </w:rPr>
        <w:commentReference w:id="210"/>
      </w:r>
      <w:r w:rsidR="006D0E5D" w:rsidRPr="001B6BE1">
        <w:t>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69237CEA" w:rsidR="00BD3D26" w:rsidRPr="001B6BE1" w:rsidRDefault="006D0E5D" w:rsidP="00E942A7">
      <w:r w:rsidRPr="001B6BE1">
        <w:t>In</w:t>
      </w:r>
      <w:r w:rsidR="00F44E3A" w:rsidRPr="001B6BE1">
        <w:t xml:space="preserve"> physically distributed network architecture</w:t>
      </w:r>
      <w:r w:rsidRPr="001B6BE1">
        <w:t xml:space="preserve">, as </w:t>
      </w:r>
      <w:ins w:id="211" w:author="Peter Gröschke" w:date="2022-09-30T09:43:00Z">
        <w:r w:rsidR="005D1666">
          <w:t xml:space="preserve">the </w:t>
        </w:r>
      </w:ins>
      <w:r w:rsidRPr="001B6BE1">
        <w:t>name suggests</w:t>
      </w:r>
      <w:ins w:id="212" w:author="Peter Gröschke" w:date="2022-09-30T09:42:00Z">
        <w:r w:rsidR="005D1666">
          <w:t>,</w:t>
        </w:r>
      </w:ins>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w:t>
      </w:r>
      <w:del w:id="213" w:author="Peter Gröschke" w:date="2022-09-30T09:43:00Z">
        <w:r w:rsidR="00AC689E" w:rsidRPr="001B6BE1" w:rsidDel="005D1666">
          <w:delText xml:space="preserve">increased </w:delText>
        </w:r>
      </w:del>
      <w:ins w:id="214" w:author="Peter Gröschke" w:date="2022-09-30T09:43:00Z">
        <w:r w:rsidR="005D1666" w:rsidRPr="001B6BE1">
          <w:t>increase</w:t>
        </w:r>
        <w:r w:rsidR="005D1666">
          <w:t>s</w:t>
        </w:r>
        <w:r w:rsidR="005D1666" w:rsidRPr="001B6BE1">
          <w:t xml:space="preserve"> </w:t>
        </w:r>
      </w:ins>
      <w:r w:rsidR="00AC689E" w:rsidRPr="001B6BE1">
        <w:t>the network scalability</w:t>
      </w:r>
      <w:r w:rsidR="00C85C88" w:rsidRPr="001B6BE1">
        <w:t>.</w:t>
      </w:r>
      <w:r w:rsidR="00563C9E" w:rsidRPr="001B6BE1">
        <w:t xml:space="preserve"> This architecture also define</w:t>
      </w:r>
      <w:del w:id="215" w:author="Peter Gröschke" w:date="2022-09-30T09:43:00Z">
        <w:r w:rsidR="00563C9E" w:rsidRPr="001B6BE1" w:rsidDel="005D1666">
          <w:delText>d</w:delText>
        </w:r>
      </w:del>
      <w:ins w:id="216" w:author="Peter Gröschke" w:date="2022-09-30T09:43:00Z">
        <w:r w:rsidR="005D1666">
          <w:t>s</w:t>
        </w:r>
      </w:ins>
      <w:r w:rsidR="00563C9E" w:rsidRPr="001B6BE1">
        <w:t xml:space="preserve"> the controller aspects like how to place controllers and which type of communication to use among them.</w:t>
      </w:r>
      <w:r w:rsidR="00551D94" w:rsidRPr="001B6BE1">
        <w:t xml:space="preserve"> A logically centralised type of architecture means to distribute the control authority among the controllers </w:t>
      </w:r>
      <w:ins w:id="217" w:author="Peter Gröschke" w:date="2022-09-30T09:43:00Z">
        <w:r w:rsidR="005D1666">
          <w:t xml:space="preserve">so </w:t>
        </w:r>
      </w:ins>
      <w:r w:rsidR="00551D94" w:rsidRPr="001B6BE1">
        <w:t xml:space="preserve">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 xml:space="preserve">the controllers in logically distributed architecture are responsible for controlling the network devices present in their own </w:t>
      </w:r>
      <w:commentRangeStart w:id="218"/>
      <w:r w:rsidR="00B0582F" w:rsidRPr="001B6BE1">
        <w:t xml:space="preserve">scope </w:t>
      </w:r>
      <w:commentRangeEnd w:id="218"/>
      <w:r w:rsidR="005D1666">
        <w:rPr>
          <w:rStyle w:val="CommentReference"/>
        </w:rPr>
        <w:commentReference w:id="218"/>
      </w:r>
      <w:r w:rsidR="00B0582F" w:rsidRPr="001B6BE1">
        <w:t>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commentRangeStart w:id="219"/>
      <w:r w:rsidRPr="001B6BE1">
        <w:t xml:space="preserve">The flat and hierarchical type of architectures define the aspects of the control plane. In a flat type of architecture, all the controllers are placed on just one layer having just one layer of control plane. </w:t>
      </w:r>
      <w:commentRangeEnd w:id="219"/>
      <w:r w:rsidR="00480ACD">
        <w:rPr>
          <w:rStyle w:val="CommentReference"/>
        </w:rPr>
        <w:commentReference w:id="219"/>
      </w:r>
      <w:r w:rsidRPr="001B6BE1">
        <w:t xml:space="preserve">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04AE184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220" w:name="_Toc115032511"/>
      <w:r w:rsidRPr="001B6BE1">
        <w:rPr>
          <w:lang w:val="en-GB"/>
        </w:rPr>
        <w:t>Introduction</w:t>
      </w:r>
      <w:bookmarkEnd w:id="220"/>
    </w:p>
    <w:p w14:paraId="66C6A743" w14:textId="53582D16" w:rsidR="00F53B86" w:rsidRPr="001B6BE1" w:rsidRDefault="007A1B1D" w:rsidP="000A0079">
      <w:r w:rsidRPr="001B6BE1">
        <w:t>In this use case, a cluster of three ONOS controllers was formed and tested on the network.</w:t>
      </w:r>
      <w:r w:rsidR="008D619A" w:rsidRPr="001B6BE1">
        <w:t xml:space="preserve"> </w:t>
      </w:r>
      <w:del w:id="221" w:author="Peter Gröschke" w:date="2022-09-30T11:08:00Z">
        <w:r w:rsidR="008D619A" w:rsidRPr="001B6BE1" w:rsidDel="0065569C">
          <w:delText xml:space="preserve">Single </w:delText>
        </w:r>
      </w:del>
      <w:ins w:id="222" w:author="Peter Gröschke" w:date="2022-09-30T11:08:00Z">
        <w:r w:rsidR="0065569C">
          <w:t>A s</w:t>
        </w:r>
        <w:r w:rsidR="0065569C" w:rsidRPr="001B6BE1">
          <w:t xml:space="preserve">ingle </w:t>
        </w:r>
      </w:ins>
      <w:r w:rsidR="008D619A" w:rsidRPr="001B6BE1">
        <w:t>instance of ONOS installed on a virtual machine consumes</w:t>
      </w:r>
      <w:del w:id="223" w:author="Peter Gröschke" w:date="2022-09-30T11:09:00Z">
        <w:r w:rsidR="008D619A" w:rsidRPr="001B6BE1" w:rsidDel="0065569C">
          <w:delText xml:space="preserve"> </w:delText>
        </w:r>
      </w:del>
      <w:del w:id="224" w:author="Peter Gröschke" w:date="2022-09-30T11:08:00Z">
        <w:r w:rsidR="008D619A" w:rsidRPr="001B6BE1" w:rsidDel="0065569C">
          <w:delText>lot of resources (RAM of</w:delText>
        </w:r>
      </w:del>
      <w:r w:rsidR="008D619A" w:rsidRPr="001B6BE1">
        <w:t xml:space="preserve"> 3-4 GB </w:t>
      </w:r>
      <w:ins w:id="225" w:author="Peter Gröschke" w:date="2022-09-30T11:08:00Z">
        <w:r w:rsidR="0065569C">
          <w:t xml:space="preserve">of RAM </w:t>
        </w:r>
      </w:ins>
      <w:r w:rsidR="008D619A" w:rsidRPr="001B6BE1">
        <w:t>and</w:t>
      </w:r>
      <w:del w:id="226" w:author="Peter Gröschke" w:date="2022-09-30T11:09:00Z">
        <w:r w:rsidR="008D619A" w:rsidRPr="001B6BE1" w:rsidDel="0065569C">
          <w:delText xml:space="preserve"> </w:delText>
        </w:r>
      </w:del>
      <w:ins w:id="227" w:author="Peter Gröschke" w:date="2022-09-30T11:09:00Z">
        <w:r w:rsidR="0065569C">
          <w:t xml:space="preserve"> a </w:t>
        </w:r>
      </w:ins>
      <w:r w:rsidR="008D619A" w:rsidRPr="001B6BE1">
        <w:t xml:space="preserve">minimum </w:t>
      </w:r>
      <w:ins w:id="228" w:author="Peter Gröschke" w:date="2022-09-30T11:09:00Z">
        <w:r w:rsidR="0065569C">
          <w:t xml:space="preserve">of </w:t>
        </w:r>
      </w:ins>
      <w:r w:rsidR="008D619A" w:rsidRPr="001B6BE1">
        <w:t>3 CPUs</w:t>
      </w:r>
      <w:del w:id="229" w:author="Peter Gröschke" w:date="2022-09-30T11:09:00Z">
        <w:r w:rsidR="008D619A" w:rsidRPr="001B6BE1" w:rsidDel="0065569C">
          <w:delText>)</w:delText>
        </w:r>
      </w:del>
      <w:r w:rsidR="008D619A" w:rsidRPr="001B6BE1">
        <w:t>,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w:t>
      </w:r>
      <w:commentRangeStart w:id="230"/>
      <w:r w:rsidR="00293083" w:rsidRPr="001B6BE1">
        <w:t>Docker</w:t>
      </w:r>
      <w:r w:rsidR="008D619A" w:rsidRPr="001B6BE1">
        <w:t xml:space="preserve"> instances </w:t>
      </w:r>
      <w:commentRangeEnd w:id="230"/>
      <w:r w:rsidR="0065569C">
        <w:rPr>
          <w:rStyle w:val="CommentReference"/>
        </w:rPr>
        <w:commentReference w:id="230"/>
      </w:r>
      <w:r w:rsidR="008D619A" w:rsidRPr="001B6BE1">
        <w:t xml:space="preserve">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33F35BA4" w:rsidR="000A0079" w:rsidRPr="001B6BE1" w:rsidRDefault="00BC0AF7" w:rsidP="000A0079">
      <w:r w:rsidRPr="001B6BE1">
        <w:t xml:space="preserve">ONOS controllers cluster is formed on the Atomix cluster. </w:t>
      </w:r>
      <w:r w:rsidR="00B0359B" w:rsidRPr="001B6BE1">
        <w:t xml:space="preserve">An </w:t>
      </w:r>
      <w:commentRangeStart w:id="231"/>
      <w:r w:rsidR="00B0359B" w:rsidRPr="001B6BE1">
        <w:t xml:space="preserve">Atomix </w:t>
      </w:r>
      <w:r w:rsidRPr="001B6BE1">
        <w:t>framework</w:t>
      </w:r>
      <w:r w:rsidR="00B0359B" w:rsidRPr="001B6BE1">
        <w:t xml:space="preserve"> </w:t>
      </w:r>
      <w:commentRangeEnd w:id="231"/>
      <w:r w:rsidR="005F44E2">
        <w:rPr>
          <w:rStyle w:val="CommentReference"/>
        </w:rPr>
        <w:commentReference w:id="231"/>
      </w:r>
      <w:r w:rsidR="00B0359B" w:rsidRPr="001B6BE1">
        <w:t xml:space="preserve">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w:t>
      </w:r>
      <w:ins w:id="232" w:author="Peter Gröschke" w:date="2022-09-30T11:11:00Z">
        <w:r w:rsidR="0065569C">
          <w:t xml:space="preserve">the </w:t>
        </w:r>
      </w:ins>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commentRangeStart w:id="233"/>
      <w:r w:rsidR="00FD180C" w:rsidRPr="001B6BE1">
        <w:t xml:space="preserve">should </w:t>
      </w:r>
      <w:commentRangeEnd w:id="233"/>
      <w:r w:rsidR="0065569C">
        <w:rPr>
          <w:rStyle w:val="CommentReference"/>
        </w:rPr>
        <w:commentReference w:id="233"/>
      </w:r>
      <w:r w:rsidR="00FD180C" w:rsidRPr="001B6BE1">
        <w:t xml:space="preserve">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w:t>
      </w:r>
      <w:del w:id="234" w:author="Peter Gröschke" w:date="2022-09-30T11:12:00Z">
        <w:r w:rsidR="00035D32" w:rsidRPr="001B6BE1" w:rsidDel="0065569C">
          <w:delText>s</w:delText>
        </w:r>
      </w:del>
      <w:r w:rsidR="00035D32" w:rsidRPr="001B6BE1">
        <w:t xml:space="preserve">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6"/>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235"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w:t>
      </w:r>
      <w:commentRangeStart w:id="236"/>
      <w:r w:rsidRPr="001B6BE1">
        <w:t xml:space="preserve">Configuration </w:t>
      </w:r>
      <w:commentRangeEnd w:id="236"/>
      <w:r w:rsidR="0065569C">
        <w:rPr>
          <w:rStyle w:val="CommentReference"/>
          <w:i w:val="0"/>
        </w:rPr>
        <w:commentReference w:id="236"/>
      </w:r>
      <w:r w:rsidRPr="001B6BE1">
        <w:t>of Atomix cluster</w:t>
      </w:r>
      <w:bookmarkEnd w:id="235"/>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 xml:space="preserve">storage level and number of </w:t>
      </w:r>
      <w:commentRangeStart w:id="237"/>
      <w:r w:rsidR="00993578" w:rsidRPr="001B6BE1">
        <w:t>partitions</w:t>
      </w:r>
      <w:commentRangeEnd w:id="237"/>
      <w:r w:rsidR="00AC466E">
        <w:rPr>
          <w:rStyle w:val="CommentReference"/>
        </w:rPr>
        <w:commentReference w:id="237"/>
      </w:r>
      <w:r w:rsidR="00993578" w:rsidRPr="001B6BE1">
        <w:t>.</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w:t>
      </w:r>
      <w:del w:id="238" w:author="Peter Gröschke" w:date="2022-09-30T11:13:00Z">
        <w:r w:rsidR="00BE35CF" w:rsidRPr="001B6BE1" w:rsidDel="0065569C">
          <w:delText>s</w:delText>
        </w:r>
      </w:del>
      <w:r w:rsidR="00BE35CF" w:rsidRPr="001B6BE1">
        <w:t xml:space="preserve">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7"/>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23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w:t>
      </w:r>
      <w:commentRangeStart w:id="240"/>
      <w:r w:rsidRPr="001B6BE1">
        <w:t xml:space="preserve">Configuration </w:t>
      </w:r>
      <w:commentRangeEnd w:id="240"/>
      <w:r w:rsidR="0065569C">
        <w:rPr>
          <w:rStyle w:val="CommentReference"/>
          <w:i w:val="0"/>
        </w:rPr>
        <w:commentReference w:id="240"/>
      </w:r>
      <w:r w:rsidRPr="001B6BE1">
        <w:t>of ONOS cluster</w:t>
      </w:r>
      <w:bookmarkEnd w:id="239"/>
    </w:p>
    <w:p w14:paraId="70631C32" w14:textId="5FE3311F" w:rsidR="00CC2D36" w:rsidRPr="001B6BE1" w:rsidRDefault="00C76E0B" w:rsidP="00CC2D36">
      <w:r w:rsidRPr="001B6BE1">
        <w:t>Since</w:t>
      </w:r>
      <w:del w:id="241" w:author="Peter Gröschke" w:date="2022-09-30T11:15:00Z">
        <w:r w:rsidRPr="001B6BE1" w:rsidDel="0065569C">
          <w:delText>,</w:delText>
        </w:r>
      </w:del>
      <w:r w:rsidRPr="001B6BE1">
        <w:t xml:space="preserve"> the ONOS controller</w:t>
      </w:r>
      <w:del w:id="242" w:author="Peter Gröschke" w:date="2022-09-30T11:15:00Z">
        <w:r w:rsidRPr="001B6BE1" w:rsidDel="0065569C">
          <w:delText>s</w:delText>
        </w:r>
      </w:del>
      <w:r w:rsidRPr="001B6BE1">
        <w:t xml:space="preserve"> cluster creation and management is handled by the Atomix framework, the ONOS cluster configuration files contain</w:t>
      </w:r>
      <w:del w:id="243" w:author="Peter Gröschke" w:date="2022-09-30T11:15:00Z">
        <w:r w:rsidRPr="001B6BE1" w:rsidDel="0065569C">
          <w:delText>s</w:delText>
        </w:r>
      </w:del>
      <w:r w:rsidRPr="001B6BE1">
        <w:t xml:space="preserve"> just the information about </w:t>
      </w:r>
      <w:ins w:id="244" w:author="Peter Gröschke" w:date="2022-09-30T11:15:00Z">
        <w:r w:rsidR="0065569C">
          <w:t xml:space="preserve">the </w:t>
        </w:r>
      </w:ins>
      <w:r w:rsidRPr="001B6BE1">
        <w:t xml:space="preserve">Atomix cluster. </w:t>
      </w:r>
      <w:r w:rsidR="00F857D7" w:rsidRPr="001B6BE1">
        <w:t xml:space="preserve">On initiation of ONOS instance in the network, the location is </w:t>
      </w:r>
      <w:commentRangeStart w:id="245"/>
      <w:r w:rsidR="00F857D7" w:rsidRPr="001B6BE1">
        <w:t xml:space="preserve">informed to the </w:t>
      </w:r>
      <w:commentRangeEnd w:id="245"/>
      <w:r w:rsidR="0065569C">
        <w:rPr>
          <w:rStyle w:val="CommentReference"/>
        </w:rPr>
        <w:commentReference w:id="245"/>
      </w:r>
      <w:r w:rsidR="00F857D7" w:rsidRPr="001B6BE1">
        <w:t>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w:t>
      </w:r>
      <w:commentRangeStart w:id="246"/>
      <w:r w:rsidRPr="001B6BE1">
        <w:t xml:space="preserve">Atomix and ONOS controllers </w:t>
      </w:r>
      <w:commentRangeEnd w:id="246"/>
      <w:r w:rsidR="00AC466E">
        <w:rPr>
          <w:rStyle w:val="CommentReference"/>
        </w:rPr>
        <w:commentReference w:id="246"/>
      </w:r>
      <w:r w:rsidRPr="001B6BE1">
        <w:t xml:space="preserve">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8"/>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247"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247"/>
    </w:p>
    <w:p w14:paraId="74A88732" w14:textId="4F672625"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w:t>
      </w:r>
      <w:commentRangeStart w:id="248"/>
      <w:r w:rsidRPr="001B6BE1">
        <w:rPr>
          <w:rFonts w:cs="Times"/>
          <w:color w:val="000000" w:themeColor="text1"/>
        </w:rPr>
        <w:t>of 7 partitions was created</w:t>
      </w:r>
      <w:r w:rsidR="00D915D9" w:rsidRPr="001B6BE1">
        <w:rPr>
          <w:rFonts w:cs="Times"/>
          <w:color w:val="000000" w:themeColor="text1"/>
        </w:rPr>
        <w:t xml:space="preserve"> as seen in the above figure</w:t>
      </w:r>
      <w:r w:rsidRPr="001B6BE1">
        <w:rPr>
          <w:rFonts w:cs="Times"/>
          <w:color w:val="000000" w:themeColor="text1"/>
        </w:rPr>
        <w:t>.</w:t>
      </w:r>
      <w:commentRangeEnd w:id="248"/>
      <w:r w:rsidR="00EF7D95">
        <w:rPr>
          <w:rStyle w:val="CommentReference"/>
        </w:rPr>
        <w:commentReference w:id="248"/>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308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C3968" id="Rectangle 75" o:spid="_x0000_s1026" style="position:absolute;margin-left:4pt;margin-top:28pt;width:194.15pt;height:3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9"/>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249" w:name="_Toc114937953"/>
      <w:bookmarkStart w:id="250"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249"/>
      <w:bookmarkEnd w:id="250"/>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w:t>
      </w:r>
      <w:del w:id="251" w:author="Peter Gröschke" w:date="2022-09-30T14:14:00Z">
        <w:r w:rsidR="00CF48F3" w:rsidRPr="001B6BE1" w:rsidDel="007C0304">
          <w:rPr>
            <w:rFonts w:cs="Times"/>
            <w:color w:val="000000" w:themeColor="text1"/>
          </w:rPr>
          <w:delText>s</w:delText>
        </w:r>
      </w:del>
      <w:r w:rsidR="00CF48F3" w:rsidRPr="001B6BE1">
        <w:rPr>
          <w:rFonts w:cs="Times"/>
          <w:color w:val="000000" w:themeColor="text1"/>
        </w:rPr>
        <w:t xml:space="preserve">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0"/>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252" w:name="_Toc114937954"/>
      <w:bookmarkStart w:id="253"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252"/>
      <w:bookmarkEnd w:id="253"/>
    </w:p>
    <w:p w14:paraId="38929DEB" w14:textId="28BC6F4D" w:rsidR="004D2D10" w:rsidRPr="001B6BE1" w:rsidRDefault="00C11428" w:rsidP="004D2D10">
      <w:pPr>
        <w:pStyle w:val="Heading3"/>
        <w:rPr>
          <w:lang w:val="en-GB"/>
        </w:rPr>
      </w:pPr>
      <w:bookmarkStart w:id="254"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254"/>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xml:space="preserve">, </w:t>
      </w:r>
      <w:commentRangeStart w:id="255"/>
      <w:r w:rsidR="007B27E2" w:rsidRPr="001B6BE1">
        <w:rPr>
          <w:rFonts w:cs="Times"/>
          <w:color w:val="000000" w:themeColor="text1"/>
        </w:rPr>
        <w:t xml:space="preserve">ONOS elects </w:t>
      </w:r>
      <w:commentRangeEnd w:id="255"/>
      <w:r w:rsidR="00EF7D95">
        <w:rPr>
          <w:rStyle w:val="CommentReference"/>
        </w:rPr>
        <w:commentReference w:id="255"/>
      </w:r>
      <w:r w:rsidR="007B27E2" w:rsidRPr="001B6BE1">
        <w:rPr>
          <w:rFonts w:cs="Times"/>
          <w:color w:val="000000" w:themeColor="text1"/>
        </w:rPr>
        <w:t>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w:t>
      </w:r>
      <w:commentRangeStart w:id="256"/>
      <w:r w:rsidRPr="001B6BE1">
        <w:rPr>
          <w:rFonts w:cs="Times"/>
          <w:color w:val="000000" w:themeColor="text1"/>
        </w:rPr>
        <w:t xml:space="preserve">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w:t>
      </w:r>
      <w:commentRangeEnd w:id="256"/>
      <w:r w:rsidR="00EF7D95">
        <w:rPr>
          <w:rStyle w:val="CommentReference"/>
        </w:rPr>
        <w:commentReference w:id="256"/>
      </w:r>
      <w:r w:rsidRPr="001B6BE1">
        <w:rPr>
          <w:rFonts w:cs="Times"/>
          <w:color w:val="000000" w:themeColor="text1"/>
        </w:rPr>
        <w:t xml:space="preserve">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01"/>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257" w:name="_Toc114937955"/>
      <w:bookmarkStart w:id="258"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257"/>
      <w:bookmarkEnd w:id="258"/>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If any master controller is shut down or los</w:t>
      </w:r>
      <w:del w:id="259" w:author="Peter Gröschke" w:date="2022-09-30T16:21:00Z">
        <w:r w:rsidRPr="001B6BE1" w:rsidDel="00EF7D95">
          <w:rPr>
            <w:rFonts w:cs="Times"/>
            <w:color w:val="000000" w:themeColor="text1"/>
          </w:rPr>
          <w:delText>s</w:delText>
        </w:r>
      </w:del>
      <w:r w:rsidRPr="001B6BE1">
        <w:rPr>
          <w:rFonts w:cs="Times"/>
          <w:color w:val="000000" w:themeColor="text1"/>
        </w:rPr>
        <w:t xml:space="preserve">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2"/>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260" w:name="_Toc114937956"/>
      <w:bookmarkStart w:id="261"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260"/>
      <w:bookmarkEnd w:id="261"/>
    </w:p>
    <w:p w14:paraId="3C829187" w14:textId="2F9D5C39" w:rsidR="00F75CB3" w:rsidRPr="001B6BE1" w:rsidRDefault="008A0631" w:rsidP="009A185B">
      <w:pPr>
        <w:pStyle w:val="Heading3"/>
        <w:rPr>
          <w:lang w:val="en-GB"/>
        </w:rPr>
      </w:pPr>
      <w:bookmarkStart w:id="262" w:name="_Toc115032513"/>
      <w:r w:rsidRPr="001B6BE1">
        <w:rPr>
          <w:rFonts w:cs="Times"/>
          <w:color w:val="000000" w:themeColor="text1"/>
          <w:lang w:val="en-GB"/>
        </w:rPr>
        <w:t xml:space="preserve">Proof and </w:t>
      </w:r>
      <w:commentRangeStart w:id="263"/>
      <w:del w:id="264" w:author="Peter Gröschke" w:date="2022-09-30T16:22:00Z">
        <w:r w:rsidRPr="001B6BE1" w:rsidDel="000D029D">
          <w:rPr>
            <w:rFonts w:cs="Times"/>
            <w:color w:val="000000" w:themeColor="text1"/>
            <w:lang w:val="en-GB"/>
          </w:rPr>
          <w:delText xml:space="preserve">validation </w:delText>
        </w:r>
      </w:del>
      <w:ins w:id="265" w:author="Peter Gröschke" w:date="2022-09-30T16:22:00Z">
        <w:r w:rsidR="000D029D">
          <w:rPr>
            <w:rFonts w:cs="Times"/>
            <w:color w:val="000000" w:themeColor="text1"/>
            <w:lang w:val="en-GB"/>
          </w:rPr>
          <w:t>V</w:t>
        </w:r>
        <w:r w:rsidR="000D029D" w:rsidRPr="001B6BE1">
          <w:rPr>
            <w:rFonts w:cs="Times"/>
            <w:color w:val="000000" w:themeColor="text1"/>
            <w:lang w:val="en-GB"/>
          </w:rPr>
          <w:t xml:space="preserve">alidation </w:t>
        </w:r>
      </w:ins>
      <w:r w:rsidRPr="001B6BE1">
        <w:rPr>
          <w:rFonts w:cs="Times"/>
          <w:color w:val="000000" w:themeColor="text1"/>
          <w:lang w:val="en-GB"/>
        </w:rPr>
        <w:t>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w:t>
      </w:r>
      <w:del w:id="266" w:author="Peter Gröschke" w:date="2022-09-30T16:22:00Z">
        <w:r w:rsidR="009B7C65" w:rsidRPr="001B6BE1" w:rsidDel="000D029D">
          <w:rPr>
            <w:rFonts w:cs="Times"/>
            <w:color w:val="000000" w:themeColor="text1"/>
            <w:lang w:val="en-GB"/>
          </w:rPr>
          <w:delText>failover</w:delText>
        </w:r>
        <w:r w:rsidRPr="001B6BE1" w:rsidDel="000D029D">
          <w:rPr>
            <w:rFonts w:cs="Times"/>
            <w:color w:val="000000" w:themeColor="text1"/>
            <w:lang w:val="en-GB"/>
          </w:rPr>
          <w:delText xml:space="preserve"> </w:delText>
        </w:r>
      </w:del>
      <w:ins w:id="267" w:author="Peter Gröschke" w:date="2022-09-30T16:22:00Z">
        <w:r w:rsidR="000D029D">
          <w:rPr>
            <w:rFonts w:cs="Times"/>
            <w:color w:val="000000" w:themeColor="text1"/>
            <w:lang w:val="en-GB"/>
          </w:rPr>
          <w:t>F</w:t>
        </w:r>
        <w:r w:rsidR="000D029D" w:rsidRPr="001B6BE1">
          <w:rPr>
            <w:rFonts w:cs="Times"/>
            <w:color w:val="000000" w:themeColor="text1"/>
            <w:lang w:val="en-GB"/>
          </w:rPr>
          <w:t xml:space="preserve">ailover </w:t>
        </w:r>
        <w:commentRangeEnd w:id="263"/>
        <w:r w:rsidR="000D029D">
          <w:rPr>
            <w:rStyle w:val="CommentReference"/>
            <w:lang w:val="en-GB"/>
          </w:rPr>
          <w:commentReference w:id="263"/>
        </w:r>
      </w:ins>
      <w:del w:id="268" w:author="Peter Gröschke" w:date="2022-09-30T16:22:00Z">
        <w:r w:rsidRPr="001B6BE1" w:rsidDel="000D029D">
          <w:rPr>
            <w:rFonts w:cs="Times"/>
            <w:color w:val="000000" w:themeColor="text1"/>
            <w:lang w:val="en-GB"/>
          </w:rPr>
          <w:delText>functioning</w:delText>
        </w:r>
      </w:del>
      <w:bookmarkEnd w:id="262"/>
      <w:ins w:id="269" w:author="Peter Gröschke" w:date="2022-09-30T16:22:00Z">
        <w:r w:rsidR="000D029D">
          <w:rPr>
            <w:rFonts w:cs="Times"/>
            <w:color w:val="000000" w:themeColor="text1"/>
            <w:lang w:val="en-GB"/>
          </w:rPr>
          <w:t>F</w:t>
        </w:r>
        <w:r w:rsidR="000D029D" w:rsidRPr="001B6BE1">
          <w:rPr>
            <w:rFonts w:cs="Times"/>
            <w:color w:val="000000" w:themeColor="text1"/>
            <w:lang w:val="en-GB"/>
          </w:rPr>
          <w:t>unctioning</w:t>
        </w:r>
      </w:ins>
    </w:p>
    <w:p w14:paraId="5D0E2618" w14:textId="2D5FEC6B" w:rsidR="00264E87" w:rsidRPr="001B6BE1" w:rsidRDefault="003A1B80" w:rsidP="00F75CB3">
      <w:r w:rsidRPr="001B6BE1">
        <w:t xml:space="preserve">Previous chapters discuss </w:t>
      </w:r>
      <w:del w:id="270" w:author="Peter Gröschke" w:date="2022-09-30T16:24:00Z">
        <w:r w:rsidRPr="001B6BE1" w:rsidDel="000D029D">
          <w:delText xml:space="preserve">about </w:delText>
        </w:r>
      </w:del>
      <w:r w:rsidRPr="001B6BE1">
        <w:t xml:space="preserve">the failure of controller and devices in the network, this sub-chapter will discuss </w:t>
      </w:r>
      <w:del w:id="271" w:author="Peter Gröschke" w:date="2022-09-30T16:24:00Z">
        <w:r w:rsidRPr="001B6BE1" w:rsidDel="000D029D">
          <w:delText xml:space="preserve">about </w:delText>
        </w:r>
      </w:del>
      <w:r w:rsidRPr="001B6BE1">
        <w:t>the failure of link</w:t>
      </w:r>
      <w:ins w:id="272" w:author="Peter Gröschke" w:date="2022-09-30T16:24:00Z">
        <w:r w:rsidR="000D029D">
          <w:t>s</w:t>
        </w:r>
      </w:ins>
      <w:r w:rsidRPr="001B6BE1">
        <w:t xml:space="preserve"> between the devices.</w:t>
      </w:r>
    </w:p>
    <w:p w14:paraId="7132715A" w14:textId="42D5A844" w:rsidR="004025F1" w:rsidRPr="001B6BE1" w:rsidRDefault="00264E87" w:rsidP="00F75CB3">
      <w:r w:rsidRPr="001B6BE1">
        <w:t xml:space="preserve">The links between the devices are discovered on a hop-by-hop basis by using probe frames. The probe frames are forwarded from all ports of </w:t>
      </w:r>
      <w:ins w:id="273" w:author="Peter Gröschke" w:date="2022-09-30T16:24:00Z">
        <w:r w:rsidR="000D029D">
          <w:t xml:space="preserve">a </w:t>
        </w:r>
      </w:ins>
      <w:r w:rsidRPr="001B6BE1">
        <w:t xml:space="preserve">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w:t>
      </w:r>
      <w:commentRangeStart w:id="274"/>
      <w:r w:rsidR="00B935FA" w:rsidRPr="001B6BE1">
        <w:t xml:space="preserve">LLDP </w:t>
      </w:r>
      <w:commentRangeEnd w:id="274"/>
      <w:r w:rsidR="000D029D">
        <w:rPr>
          <w:rStyle w:val="CommentReference"/>
        </w:rPr>
        <w:commentReference w:id="274"/>
      </w:r>
      <w:r w:rsidR="00B935FA" w:rsidRPr="001B6BE1">
        <w:t xml:space="preserve">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915D4D5" w:rsidR="00570B2D" w:rsidRPr="001B6BE1" w:rsidRDefault="00CB7D76" w:rsidP="00F75CB3">
      <w:r w:rsidRPr="001B6BE1">
        <w:t xml:space="preserve">The </w:t>
      </w:r>
      <w:commentRangeStart w:id="275"/>
      <w:r w:rsidRPr="001B6BE1">
        <w:t xml:space="preserve">Reactive Forwarding concept of SDN </w:t>
      </w:r>
      <w:commentRangeEnd w:id="275"/>
      <w:r w:rsidR="001725EE">
        <w:rPr>
          <w:rStyle w:val="CommentReference"/>
        </w:rPr>
        <w:commentReference w:id="275"/>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4F42570"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w:t>
      </w:r>
      <w:r w:rsidR="00501A2F" w:rsidRPr="001B6BE1">
        <w:lastRenderedPageBreak/>
        <w:t xml:space="preserve">on the information received from the Topology subsystem. </w:t>
      </w:r>
      <w:r w:rsidR="002610AD" w:rsidRPr="001B6BE1">
        <w:t xml:space="preserve">In case of link </w:t>
      </w:r>
      <w:r w:rsidR="00223D75" w:rsidRPr="001B6BE1">
        <w:t>failure,</w:t>
      </w:r>
      <w:r w:rsidR="002610AD"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w:t>
      </w:r>
      <w:commentRangeStart w:id="276"/>
      <w:r w:rsidR="00C3708F" w:rsidRPr="001B6BE1">
        <w:t>the following figure</w:t>
      </w:r>
      <w:commentRangeEnd w:id="276"/>
      <w:r w:rsidR="001725EE">
        <w:rPr>
          <w:rStyle w:val="CommentReference"/>
        </w:rPr>
        <w:commentReference w:id="276"/>
      </w:r>
      <w:r w:rsidR="00C3708F" w:rsidRPr="001B6BE1">
        <w:t>.</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3"/>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277"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277"/>
    </w:p>
    <w:p w14:paraId="3AC3319B" w14:textId="0107261C" w:rsidR="00731B89" w:rsidRPr="001B6BE1" w:rsidRDefault="00D72532" w:rsidP="00C3708F">
      <w:r w:rsidRPr="001B6BE1">
        <w:t xml:space="preserve">The created intent was able to find the </w:t>
      </w:r>
      <w:commentRangeStart w:id="278"/>
      <w:r w:rsidRPr="001B6BE1">
        <w:t xml:space="preserve">best </w:t>
      </w:r>
      <w:commentRangeEnd w:id="278"/>
      <w:r w:rsidR="001725EE">
        <w:rPr>
          <w:rStyle w:val="CommentReference"/>
        </w:rPr>
        <w:commentReference w:id="278"/>
      </w:r>
      <w:r w:rsidRPr="001B6BE1">
        <w:t xml:space="preserve">shortest path between the selected </w:t>
      </w:r>
      <w:r w:rsidR="00CD1F8E">
        <w:t>endpoints</w:t>
      </w:r>
      <w:r w:rsidRPr="001B6BE1">
        <w:t xml:space="preserve"> through Leaf1-Spine1-Leaf4 path as seen in the above figure. </w:t>
      </w:r>
      <w:bookmarkStart w:id="279"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279"/>
    </w:p>
    <w:p w14:paraId="04F5AC15" w14:textId="77777777" w:rsidR="0057080C" w:rsidRPr="001B6BE1" w:rsidRDefault="00DF11F1" w:rsidP="0057080C">
      <w:pPr>
        <w:keepNext/>
        <w:jc w:val="center"/>
      </w:pPr>
      <w:r w:rsidRPr="001B6BE1">
        <w:rPr>
          <w:noProof/>
        </w:rPr>
        <w:lastRenderedPageBreak/>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4"/>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280"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280"/>
    </w:p>
    <w:p w14:paraId="659DDC06" w14:textId="16FD4463" w:rsidR="006F4D83" w:rsidRPr="001B6BE1" w:rsidRDefault="005E6B95" w:rsidP="004B468C">
      <w:r w:rsidRPr="001B6BE1">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del w:id="281" w:author="Peter Gröschke" w:date="2022-09-30T17:14:00Z">
        <w:r w:rsidR="004B468C" w:rsidRPr="001B6BE1" w:rsidDel="001725EE">
          <w:delText xml:space="preserve">mininet </w:delText>
        </w:r>
      </w:del>
      <w:ins w:id="282" w:author="Peter Gröschke" w:date="2022-09-30T17:14:00Z">
        <w:r w:rsidR="001725EE">
          <w:t>M</w:t>
        </w:r>
        <w:r w:rsidR="001725EE" w:rsidRPr="001B6BE1">
          <w:t xml:space="preserve">ininet </w:t>
        </w:r>
      </w:ins>
      <w:r w:rsidR="004B468C" w:rsidRPr="001B6BE1">
        <w:t>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5"/>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283"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283"/>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84" w:name="_Toc115032514"/>
      <w:r w:rsidRPr="001B6BE1">
        <w:lastRenderedPageBreak/>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84"/>
    </w:p>
    <w:p w14:paraId="63B9F3C2" w14:textId="44B403E8" w:rsidR="00131570" w:rsidRDefault="00131570" w:rsidP="00131570">
      <w:pPr>
        <w:rPr>
          <w:ins w:id="285" w:author="Peter Gröschke" w:date="2022-09-30T17:26:00Z"/>
        </w:rPr>
      </w:pPr>
      <w:r w:rsidRPr="001B6BE1">
        <w:t xml:space="preserve">With the introduction of </w:t>
      </w:r>
      <w:commentRangeStart w:id="286"/>
      <w:r w:rsidRPr="001B6BE1">
        <w:t xml:space="preserve">Wi-Fi 6 and 5G, the devices connected to the </w:t>
      </w:r>
      <w:del w:id="287" w:author="Peter Gröschke" w:date="2022-09-30T17:24:00Z">
        <w:r w:rsidRPr="001B6BE1" w:rsidDel="00E25AEC">
          <w:delText xml:space="preserve">internet </w:delText>
        </w:r>
      </w:del>
      <w:commentRangeEnd w:id="286"/>
      <w:ins w:id="288" w:author="Peter Gröschke" w:date="2022-09-30T17:24:00Z">
        <w:r w:rsidR="00E25AEC">
          <w:t>I</w:t>
        </w:r>
        <w:r w:rsidR="00E25AEC" w:rsidRPr="001B6BE1">
          <w:t xml:space="preserve">nternet </w:t>
        </w:r>
      </w:ins>
      <w:r w:rsidR="00E25AEC">
        <w:rPr>
          <w:rStyle w:val="CommentReference"/>
        </w:rPr>
        <w:commentReference w:id="286"/>
      </w:r>
      <w:r w:rsidRPr="001B6BE1">
        <w:t>are increasing very rapidly</w:t>
      </w:r>
      <w:r w:rsidR="00CD587E" w:rsidRPr="001B6BE1">
        <w:t>.</w:t>
      </w:r>
      <w:r w:rsidR="0050657F" w:rsidRPr="001B6BE1">
        <w:t xml:space="preserve"> </w:t>
      </w:r>
      <w:commentRangeStart w:id="289"/>
      <w:r w:rsidR="0050657F" w:rsidRPr="001B6BE1">
        <w:t>Studies suggest that the IPv4 addressing scheme, which is base addressing scheme of internet today won’t be able to tackle the problem of exponential increase of devices</w:t>
      </w:r>
      <w:commentRangeEnd w:id="289"/>
      <w:r w:rsidR="00E25AEC">
        <w:rPr>
          <w:rStyle w:val="CommentReference"/>
        </w:rPr>
        <w:commentReference w:id="289"/>
      </w:r>
      <w:r w:rsidR="0050657F" w:rsidRPr="001B6BE1">
        <w:t>. The introduction of IPv6 addressing scheme provides the feasible solution for this problem in the current and future generation networking.</w:t>
      </w:r>
    </w:p>
    <w:p w14:paraId="4906AEFA" w14:textId="42338970" w:rsidR="00E25AEC" w:rsidRPr="001B6BE1" w:rsidRDefault="00E25AEC" w:rsidP="00131570">
      <w:ins w:id="290" w:author="Peter Gröschke" w:date="2022-09-30T17:28:00Z">
        <w:r>
          <w:rPr>
            <w:noProof/>
          </w:rPr>
          <w:lastRenderedPageBreak/>
          <w:drawing>
            <wp:inline distT="0" distB="0" distL="0" distR="0" wp14:anchorId="45062FBB" wp14:editId="2CF0F9EE">
              <wp:extent cx="5760720" cy="8376920"/>
              <wp:effectExtent l="0" t="0" r="0" b="5080"/>
              <wp:docPr id="3" name="Grafik 3" descr="Map of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Intern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8376920"/>
                      </a:xfrm>
                      <a:prstGeom prst="rect">
                        <a:avLst/>
                      </a:prstGeom>
                      <a:noFill/>
                      <a:ln>
                        <a:noFill/>
                      </a:ln>
                    </pic:spPr>
                  </pic:pic>
                </a:graphicData>
              </a:graphic>
            </wp:inline>
          </w:drawing>
        </w:r>
      </w:ins>
    </w:p>
    <w:p w14:paraId="0ED4F1A6" w14:textId="739CE532" w:rsidR="007503DD" w:rsidRPr="001B6BE1" w:rsidRDefault="00007B05" w:rsidP="00131570">
      <w:r w:rsidRPr="001B6BE1">
        <w:t xml:space="preserve">The lack of IPv4 addresses </w:t>
      </w:r>
      <w:commentRangeStart w:id="291"/>
      <w:r w:rsidRPr="001B6BE1">
        <w:t xml:space="preserve">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commentRangeEnd w:id="291"/>
      <w:r w:rsidR="00E25AEC">
        <w:rPr>
          <w:rStyle w:val="CommentReference"/>
        </w:rPr>
        <w:commentReference w:id="291"/>
      </w:r>
      <w:commentRangeStart w:id="292"/>
      <w:r w:rsidR="00D334D3" w:rsidRPr="001B6BE1">
        <w:t xml:space="preserve">Numerous aspects are taken into consideration such as optimum cost of migration, security, quality of </w:t>
      </w:r>
      <w:r w:rsidR="00D334D3" w:rsidRPr="001B6BE1">
        <w:lastRenderedPageBreak/>
        <w:t>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commentRangeEnd w:id="292"/>
      <w:r w:rsidR="00E25AEC">
        <w:rPr>
          <w:rStyle w:val="CommentReference"/>
        </w:rPr>
        <w:commentReference w:id="292"/>
      </w:r>
      <w:r w:rsidR="00D334D3" w:rsidRPr="001B6BE1">
        <w:t>.</w:t>
      </w:r>
      <w:r w:rsidR="002558D2" w:rsidRPr="001B6BE1">
        <w:t xml:space="preserve"> </w:t>
      </w:r>
      <w:commentRangeStart w:id="293"/>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t>
      </w:r>
      <w:commentRangeEnd w:id="293"/>
      <w:r w:rsidR="00E25AEC">
        <w:rPr>
          <w:rStyle w:val="CommentReference"/>
        </w:rPr>
        <w:commentReference w:id="293"/>
      </w:r>
      <w:r w:rsidR="00782FE0" w:rsidRPr="001B6BE1">
        <w:t>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99737F6" w:rsidR="00377DD3" w:rsidRPr="001B6BE1" w:rsidRDefault="00BE4E83" w:rsidP="00377DD3">
      <w:r w:rsidRPr="001B6BE1">
        <w:t xml:space="preserve">While SDN increases the controllability of networking devices through programming and virtualization using open protocols, </w:t>
      </w:r>
      <w:commentRangeStart w:id="294"/>
      <w:r w:rsidRPr="001B6BE1">
        <w:t>IPv6 improves the efficiency of the internet protocol as a whole, including routing</w:t>
      </w:r>
      <w:commentRangeEnd w:id="294"/>
      <w:r w:rsidR="00E25AEC">
        <w:rPr>
          <w:rStyle w:val="CommentReference"/>
        </w:rPr>
        <w:commentReference w:id="294"/>
      </w:r>
      <w:r w:rsidRPr="001B6BE1">
        <w:t>.</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w:t>
      </w:r>
      <w:ins w:id="295" w:author="Peter Gröschke" w:date="2022-10-02T11:52:00Z">
        <w:r w:rsidR="00467BC4">
          <w:t>-</w:t>
        </w:r>
      </w:ins>
      <w:del w:id="296" w:author="Peter Gröschke" w:date="2022-10-02T11:52:00Z">
        <w:r w:rsidR="00DE705D" w:rsidRPr="001B6BE1" w:rsidDel="00467BC4">
          <w:delText xml:space="preserve"> </w:delText>
        </w:r>
      </w:del>
      <w:r w:rsidR="00DE705D" w:rsidRPr="001B6BE1">
        <w:t xml:space="preserve">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297" w:name="_Toc115032515"/>
      <w:r w:rsidRPr="001B6BE1">
        <w:rPr>
          <w:lang w:val="en-GB"/>
        </w:rPr>
        <w:t>I</w:t>
      </w:r>
      <w:r w:rsidRPr="001B6BE1">
        <w:rPr>
          <w:rStyle w:val="Heading3Char"/>
          <w:lang w:val="en-GB"/>
        </w:rPr>
        <w:t>ntroduction</w:t>
      </w:r>
      <w:bookmarkEnd w:id="297"/>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w:t>
      </w:r>
      <w:commentRangeStart w:id="298"/>
      <w:r w:rsidR="004A63D9" w:rsidRPr="001B6BE1">
        <w:t xml:space="preserve">some new IPv6 </w:t>
      </w:r>
      <w:commentRangeEnd w:id="298"/>
      <w:r w:rsidR="00467BC4">
        <w:rPr>
          <w:rStyle w:val="CommentReference"/>
        </w:rPr>
        <w:commentReference w:id="298"/>
      </w:r>
      <w:r w:rsidR="004A63D9" w:rsidRPr="001B6BE1">
        <w:t>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99"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commentRangeStart w:id="300"/>
            <w:r w:rsidRPr="001B6BE1">
              <w:t>Host location Provider</w:t>
            </w:r>
            <w:commentRangeEnd w:id="300"/>
            <w:r w:rsidR="00467BC4">
              <w:rPr>
                <w:rStyle w:val="CommentReference"/>
              </w:rPr>
              <w:commentReference w:id="300"/>
            </w:r>
          </w:p>
        </w:tc>
        <w:tc>
          <w:tcPr>
            <w:tcW w:w="4649" w:type="dxa"/>
          </w:tcPr>
          <w:p w14:paraId="1DA35258" w14:textId="48FB153F" w:rsidR="00A35A23" w:rsidRPr="001B6BE1" w:rsidRDefault="00A35A23" w:rsidP="0022612A">
            <w:r w:rsidRPr="001B6BE1">
              <w:t>APP ID: org.onosproject.hostprovider</w:t>
            </w:r>
          </w:p>
        </w:tc>
      </w:tr>
    </w:tbl>
    <w:bookmarkEnd w:id="299"/>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w:t>
      </w:r>
      <w:commentRangeStart w:id="301"/>
      <w:r w:rsidR="001C3D8D" w:rsidRPr="001B6BE1">
        <w:t>outdated</w:t>
      </w:r>
      <w:commentRangeEnd w:id="301"/>
      <w:r w:rsidR="00EB3C31">
        <w:rPr>
          <w:rStyle w:val="CommentReference"/>
        </w:rPr>
        <w:commentReference w:id="301"/>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lastRenderedPageBreak/>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7"/>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302"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302"/>
    </w:p>
    <w:p w14:paraId="04AA0FAB" w14:textId="1C8D0016" w:rsidR="00D839B9" w:rsidRPr="001B6BE1" w:rsidRDefault="007E309C" w:rsidP="00DA694A">
      <w:r w:rsidRPr="001B6BE1">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8"/>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303"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303"/>
    </w:p>
    <w:p w14:paraId="4DC260CA" w14:textId="7367B84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lastRenderedPageBreak/>
        <w:t>When any</w:t>
      </w:r>
      <w:r w:rsidR="003075A9" w:rsidRPr="001B6BE1">
        <w:t xml:space="preserve"> new</w:t>
      </w:r>
      <w:r w:rsidRPr="001B6BE1">
        <w:t xml:space="preserve"> IPv6 data packet arrives at the any switchport for the first time, </w:t>
      </w:r>
      <w:commentRangeStart w:id="304"/>
      <w:r w:rsidRPr="001B6BE1">
        <w:t>Open vSwitch sends the Neighbour Solicitation packet to the ONOS controller</w:t>
      </w:r>
      <w:commentRangeEnd w:id="304"/>
      <w:r w:rsidR="00EB3C31">
        <w:rPr>
          <w:rStyle w:val="CommentReference"/>
        </w:rPr>
        <w:commentReference w:id="304"/>
      </w:r>
      <w:r w:rsidRPr="001B6BE1">
        <w:t xml:space="preserve">. The Neighbour Solicitation packet contains the </w:t>
      </w:r>
      <w:bookmarkStart w:id="305" w:name="_Hlk114402513"/>
      <w:r w:rsidRPr="001B6BE1">
        <w:t xml:space="preserve">Target Address (TA) </w:t>
      </w:r>
      <w:bookmarkEnd w:id="305"/>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B62A82E"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w:t>
      </w:r>
      <w:ins w:id="306" w:author="Peter Gröschke" w:date="2022-10-02T12:39:00Z">
        <w:r w:rsidR="00946A88">
          <w:t xml:space="preserve"> </w:t>
        </w:r>
        <w:commentRangeStart w:id="307"/>
        <w:r w:rsidR="00946A88">
          <w:t>(and are IPv6 packets)</w:t>
        </w:r>
        <w:commentRangeEnd w:id="307"/>
        <w:r w:rsidR="00946A88">
          <w:rPr>
            <w:rStyle w:val="CommentReference"/>
          </w:rPr>
          <w:commentReference w:id="307"/>
        </w:r>
      </w:ins>
      <w:r w:rsidR="007366CB" w:rsidRPr="001B6BE1">
        <w:t xml:space="preserve">, the packets exchanged between Open vSwitches and ONOS controller are highlighted in </w:t>
      </w:r>
      <w:r w:rsidR="007366CB" w:rsidRPr="001B6BE1">
        <w:rPr>
          <w:color w:val="00B0F0"/>
        </w:rPr>
        <w:t>blue</w:t>
      </w:r>
      <w:r w:rsidR="007366CB" w:rsidRPr="001B6BE1">
        <w:t xml:space="preserve"> colour </w:t>
      </w:r>
      <w:ins w:id="308" w:author="Peter Gröschke" w:date="2022-10-02T12:39:00Z">
        <w:r w:rsidR="00946A88">
          <w:t xml:space="preserve">(and are OpenFlow packets) </w:t>
        </w:r>
      </w:ins>
      <w:r w:rsidR="007366CB" w:rsidRPr="001B6BE1">
        <w:t xml:space="preserve">and the packets exchanged between Open vSwitches are highlighted in </w:t>
      </w:r>
      <w:r w:rsidR="007366CB" w:rsidRPr="001B6BE1">
        <w:rPr>
          <w:color w:val="00B050"/>
        </w:rPr>
        <w:t xml:space="preserve">green </w:t>
      </w:r>
      <w:r w:rsidR="007366CB" w:rsidRPr="001B6BE1">
        <w:t>colour</w:t>
      </w:r>
      <w:ins w:id="309" w:author="Peter Gröschke" w:date="2022-10-02T12:39:00Z">
        <w:r w:rsidR="00946A88">
          <w:t xml:space="preserve"> (and are IPv6 packets)</w:t>
        </w:r>
      </w:ins>
      <w:r w:rsidR="007366CB" w:rsidRPr="001B6BE1">
        <w:t xml:space="preserve">.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commentRangeStart w:id="310"/>
      <w:r w:rsidRPr="001B6BE1">
        <w:rPr>
          <w:noProof/>
        </w:rPr>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9"/>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commentRangeEnd w:id="310"/>
      <w:r w:rsidR="00311678">
        <w:rPr>
          <w:rStyle w:val="CommentReference"/>
        </w:rPr>
        <w:commentReference w:id="310"/>
      </w:r>
    </w:p>
    <w:p w14:paraId="6B4FEF04" w14:textId="31969D03" w:rsidR="00A63D8C" w:rsidRPr="001B6BE1" w:rsidRDefault="00777A41" w:rsidP="00777A41">
      <w:pPr>
        <w:pStyle w:val="Caption"/>
        <w:jc w:val="center"/>
      </w:pPr>
      <w:bookmarkStart w:id="31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311"/>
    </w:p>
    <w:p w14:paraId="483975CD" w14:textId="2CF76C2C" w:rsidR="0078444D" w:rsidRPr="001B6BE1" w:rsidRDefault="0078444D" w:rsidP="0078444D">
      <w:r w:rsidRPr="001B6BE1">
        <w:lastRenderedPageBreak/>
        <w:t xml:space="preserve">The ICMPv6 data packets </w:t>
      </w:r>
      <w:commentRangeStart w:id="312"/>
      <w:r w:rsidRPr="001B6BE1">
        <w:t xml:space="preserve">were </w:t>
      </w:r>
      <w:commentRangeEnd w:id="312"/>
      <w:r w:rsidR="00946A88">
        <w:rPr>
          <w:rStyle w:val="CommentReference"/>
        </w:rPr>
        <w:commentReference w:id="312"/>
      </w:r>
      <w:r w:rsidRPr="001B6BE1">
        <w:t xml:space="preserve">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w:t>
      </w:r>
      <w:ins w:id="313" w:author="Peter Gröschke" w:date="2022-10-02T12:31:00Z">
        <w:r w:rsidR="00874F32">
          <w:t xml:space="preserve"> (Step 2 in </w:t>
        </w:r>
      </w:ins>
      <w:ins w:id="314" w:author="Peter Gröschke" w:date="2022-10-02T12:32:00Z">
        <w:r w:rsidR="00874F32">
          <w:t>Figure 4. 69)</w:t>
        </w:r>
      </w:ins>
      <w:r w:rsidRPr="001B6BE1">
        <w:t xml:space="preserve">. ONOS controller forwarded this Neighbour Solicitation packet to all the connected Open vSwitches in the network. </w:t>
      </w:r>
      <w:commentRangeStart w:id="315"/>
      <w:r w:rsidRPr="001B6BE1">
        <w:t>The Open vSwi</w:t>
      </w:r>
      <w:del w:id="316" w:author="Peter Gröschke" w:date="2022-10-02T12:32:00Z">
        <w:r w:rsidRPr="001B6BE1" w:rsidDel="00874F32">
          <w:delText>c</w:delText>
        </w:r>
      </w:del>
      <w:r w:rsidRPr="001B6BE1">
        <w:t>t</w:t>
      </w:r>
      <w:ins w:id="317" w:author="Peter Gröschke" w:date="2022-10-02T12:32:00Z">
        <w:r w:rsidR="00874F32">
          <w:t>c</w:t>
        </w:r>
      </w:ins>
      <w:r w:rsidRPr="001B6BE1">
        <w:t>h-4 generated the Neighbour Advertisement packet mentioning that requested Target Address (TA) of H4 is connected to itself and send this packet to the ONOS controller</w:t>
      </w:r>
      <w:commentRangeEnd w:id="315"/>
      <w:r w:rsidR="00874F32">
        <w:rPr>
          <w:rStyle w:val="CommentReference"/>
        </w:rPr>
        <w:commentReference w:id="315"/>
      </w:r>
      <w:r w:rsidRPr="001B6BE1">
        <w:t>. ONOS controller forwards this Neighbour Advertisement packet to the Open vSwitch-1.</w:t>
      </w:r>
    </w:p>
    <w:p w14:paraId="5F691722" w14:textId="105FDD6C" w:rsidR="0078444D" w:rsidRPr="001B6BE1" w:rsidRDefault="0078444D" w:rsidP="0078444D">
      <w:commentRangeStart w:id="318"/>
      <w:r w:rsidRPr="001B6BE1">
        <w:t xml:space="preserve">Since the IPv6 packet of new type (ICMPv6 request) had arrived at the switchport, the Open vSwitch-1 forwarded the </w:t>
      </w:r>
      <w:commentRangeStart w:id="319"/>
      <w:r w:rsidRPr="001B6BE1">
        <w:t>ICMPv6 request packet encapsulated in OpenFlow packet type OFPT_PACKET_IN to the ONOS controller</w:t>
      </w:r>
      <w:commentRangeEnd w:id="319"/>
      <w:r w:rsidR="00946A88">
        <w:rPr>
          <w:rStyle w:val="CommentReference"/>
        </w:rPr>
        <w:commentReference w:id="319"/>
      </w:r>
      <w:r w:rsidRPr="001B6BE1">
        <w:t>.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commentRangeEnd w:id="318"/>
      <w:r w:rsidR="00874F32">
        <w:rPr>
          <w:rStyle w:val="CommentReference"/>
        </w:rPr>
        <w:commentReference w:id="318"/>
      </w:r>
    </w:p>
    <w:p w14:paraId="0CDE5816" w14:textId="4A69E333" w:rsidR="007760CB" w:rsidRPr="001B6BE1" w:rsidRDefault="007760CB" w:rsidP="0078444D">
      <w:r w:rsidRPr="001B6BE1">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lastRenderedPageBreak/>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0"/>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320"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w:t>
      </w:r>
      <w:commentRangeStart w:id="321"/>
      <w:r w:rsidRPr="001B6BE1">
        <w:t xml:space="preserve">Neighbour Discovery </w:t>
      </w:r>
      <w:commentRangeEnd w:id="321"/>
      <w:r w:rsidR="00B5604B">
        <w:rPr>
          <w:rStyle w:val="CommentReference"/>
          <w:i w:val="0"/>
        </w:rPr>
        <w:commentReference w:id="321"/>
      </w:r>
      <w:r w:rsidRPr="001B6BE1">
        <w:t>packets captured on the Wireshark</w:t>
      </w:r>
      <w:bookmarkEnd w:id="320"/>
    </w:p>
    <w:p w14:paraId="1545B4DF" w14:textId="5AEC3667" w:rsidR="00B5604B" w:rsidRDefault="00B5604B" w:rsidP="004D2D10">
      <w:pPr>
        <w:rPr>
          <w:ins w:id="322" w:author="Peter Gröschke" w:date="2022-10-02T12:54:00Z"/>
        </w:rPr>
      </w:pPr>
      <w:ins w:id="323" w:author="Peter Gröschke" w:date="2022-10-02T12:54:00Z">
        <w:r>
          <w:rPr>
            <w:noProof/>
          </w:rPr>
          <w:drawing>
            <wp:inline distT="0" distB="0" distL="0" distR="0" wp14:anchorId="64EFC5A2" wp14:editId="6B78D291">
              <wp:extent cx="2790701" cy="1861698"/>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192" cy="1873366"/>
                      </a:xfrm>
                      <a:prstGeom prst="rect">
                        <a:avLst/>
                      </a:prstGeom>
                      <a:noFill/>
                      <a:ln>
                        <a:noFill/>
                      </a:ln>
                    </pic:spPr>
                  </pic:pic>
                </a:graphicData>
              </a:graphic>
            </wp:inline>
          </w:drawing>
        </w:r>
      </w:ins>
    </w:p>
    <w:p w14:paraId="32F005C1" w14:textId="129EFFD5" w:rsidR="00B5604B" w:rsidRDefault="00B5604B">
      <w:pPr>
        <w:pStyle w:val="Caption"/>
        <w:rPr>
          <w:ins w:id="324" w:author="Peter Gröschke" w:date="2022-10-02T12:54:00Z"/>
        </w:rPr>
        <w:pPrChange w:id="325" w:author="Peter Gröschke" w:date="2022-10-02T12:55:00Z">
          <w:pPr/>
        </w:pPrChange>
      </w:pPr>
      <w:ins w:id="326" w:author="Peter Gröschke" w:date="2022-10-02T12:54:00Z">
        <w:r>
          <w:t>Figure XY: This is a bicycle</w:t>
        </w:r>
      </w:ins>
    </w:p>
    <w:p w14:paraId="0FCB78AF" w14:textId="07710126"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 xml:space="preserve">These flow rules are installed on Open vSwitches on </w:t>
      </w:r>
      <w:commentRangeStart w:id="327"/>
      <w:r w:rsidR="00247146" w:rsidRPr="001B6BE1">
        <w:t>temporary basis and are removed when the data transmission stops</w:t>
      </w:r>
      <w:commentRangeEnd w:id="327"/>
      <w:r w:rsidR="00B5604B">
        <w:rPr>
          <w:rStyle w:val="CommentReference"/>
        </w:rPr>
        <w:commentReference w:id="327"/>
      </w:r>
      <w:r w:rsidR="00247146" w:rsidRPr="001B6BE1">
        <w:t>.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xml:space="preserve">. </w:t>
      </w:r>
      <w:commentRangeStart w:id="328"/>
      <w:r w:rsidR="00247146" w:rsidRPr="001B6BE1">
        <w:t>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commentRangeEnd w:id="328"/>
      <w:r w:rsidR="00B5604B">
        <w:rPr>
          <w:rStyle w:val="CommentReference"/>
        </w:rPr>
        <w:commentReference w:id="328"/>
      </w:r>
      <w:r w:rsidR="000D750C" w:rsidRPr="001B6BE1">
        <w:t>.</w:t>
      </w:r>
    </w:p>
    <w:p w14:paraId="7249679F" w14:textId="43ED56AC"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w:t>
      </w:r>
      <w:r w:rsidR="00223D75" w:rsidRPr="001B6BE1">
        <w:lastRenderedPageBreak/>
        <w:t>bour</w:t>
      </w:r>
      <w:r w:rsidR="003C27F9" w:rsidRPr="001B6BE1">
        <w:t xml:space="preserve"> Discovery but on the other hand </w:t>
      </w:r>
      <w:ins w:id="329" w:author="Peter Gröschke" w:date="2022-10-02T12:59:00Z">
        <w:r w:rsidR="00B5604B">
          <w:t xml:space="preserve">this would </w:t>
        </w:r>
      </w:ins>
      <w:r w:rsidR="003C27F9" w:rsidRPr="001B6BE1">
        <w:t>increase the bandwidth utilisation by the control messages in the network.</w:t>
      </w:r>
    </w:p>
    <w:p w14:paraId="4EC8092D" w14:textId="2F6B7F56" w:rsidR="004D2D10" w:rsidRPr="001B6BE1" w:rsidRDefault="004D2D10" w:rsidP="004D2D10">
      <w:pPr>
        <w:pStyle w:val="Heading3"/>
        <w:rPr>
          <w:lang w:val="en-GB"/>
        </w:rPr>
      </w:pPr>
      <w:bookmarkStart w:id="330" w:name="_Toc115032516"/>
      <w:r w:rsidRPr="001B6BE1">
        <w:rPr>
          <w:lang w:val="en-GB"/>
        </w:rPr>
        <w:t>IPv6 over IPv4</w:t>
      </w:r>
      <w:r w:rsidR="00D857F8" w:rsidRPr="001B6BE1">
        <w:rPr>
          <w:lang w:val="en-GB"/>
        </w:rPr>
        <w:t xml:space="preserve"> tunnelling</w:t>
      </w:r>
      <w:bookmarkEnd w:id="330"/>
    </w:p>
    <w:p w14:paraId="62ED1B10" w14:textId="1FEC54C0" w:rsidR="00BA2EF1" w:rsidRPr="001B6BE1" w:rsidRDefault="009B34D8" w:rsidP="00BA2EF1">
      <w:r w:rsidRPr="001B6BE1">
        <w:t xml:space="preserve">One of the </w:t>
      </w:r>
      <w:del w:id="331" w:author="Peter Gröschke" w:date="2022-10-02T12:59:00Z">
        <w:r w:rsidRPr="001B6BE1" w:rsidDel="00B5604B">
          <w:delText xml:space="preserve">major </w:delText>
        </w:r>
        <w:r w:rsidR="00223D75" w:rsidRPr="001B6BE1" w:rsidDel="00B5604B">
          <w:delText>problems</w:delText>
        </w:r>
      </w:del>
      <w:ins w:id="332" w:author="Peter Gröschke" w:date="2022-10-02T12:59:00Z">
        <w:r w:rsidR="00B5604B">
          <w:t>issues</w:t>
        </w:r>
      </w:ins>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w:t>
      </w:r>
      <w:commentRangeStart w:id="333"/>
      <w:r w:rsidR="00011F8C" w:rsidRPr="001B6BE1">
        <w:t xml:space="preserve">The migration takes place in specific stages, beginning with developing small subnets of IPv6 addresses within the IPv4 network and progressively </w:t>
      </w:r>
      <w:r w:rsidR="00D857F8" w:rsidRPr="001B6BE1">
        <w:t>transferring all the services to IPv6 in the network.</w:t>
      </w:r>
      <w:commentRangeEnd w:id="333"/>
      <w:r w:rsidR="005E739A">
        <w:rPr>
          <w:rStyle w:val="CommentReference"/>
        </w:rPr>
        <w:commentReference w:id="333"/>
      </w:r>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commentRangeStart w:id="334"/>
      <w:r w:rsidR="00EC7CE8" w:rsidRPr="001B6BE1">
        <w:rPr>
          <w:i/>
          <w:iCs/>
        </w:rPr>
        <w:t>IPv6 over IPv4 tunnelling</w:t>
      </w:r>
      <w:commentRangeEnd w:id="334"/>
      <w:r w:rsidR="005E739A">
        <w:rPr>
          <w:rStyle w:val="CommentReference"/>
        </w:rPr>
        <w:commentReference w:id="334"/>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w:t>
      </w:r>
      <w:commentRangeStart w:id="335"/>
      <w:r w:rsidRPr="001B6BE1">
        <w:t>2010::/112 and 2020::/112</w:t>
      </w:r>
      <w:commentRangeEnd w:id="335"/>
      <w:r w:rsidR="005E739A">
        <w:rPr>
          <w:rStyle w:val="CommentReference"/>
        </w:rPr>
        <w:commentReference w:id="335"/>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12"/>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336"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336"/>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commentRangeStart w:id="337"/>
      <w:r w:rsidR="00B22101" w:rsidRPr="001B6BE1">
        <w:t>3000</w:t>
      </w:r>
      <w:commentRangeEnd w:id="337"/>
      <w:r w:rsidR="00AF1E6F">
        <w:rPr>
          <w:rStyle w:val="CommentReference"/>
        </w:rPr>
        <w:commentReference w:id="337"/>
      </w:r>
      <w:r w:rsidR="00B22101" w:rsidRPr="001B6BE1">
        <w:t xml:space="preserve">::1/112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w:t>
      </w:r>
      <w:commentRangeStart w:id="338"/>
      <w:r w:rsidR="0004636D" w:rsidRPr="001B6BE1">
        <w:t xml:space="preserve">RIP routing protocol </w:t>
      </w:r>
      <w:commentRangeEnd w:id="338"/>
      <w:r w:rsidR="00AF1E6F">
        <w:rPr>
          <w:rStyle w:val="CommentReference"/>
        </w:rPr>
        <w:commentReference w:id="338"/>
      </w:r>
      <w:r w:rsidR="0004636D" w:rsidRPr="001B6BE1">
        <w:t xml:space="preserve">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lastRenderedPageBreak/>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3"/>
                    <a:stretch>
                      <a:fillRect/>
                    </a:stretch>
                  </pic:blipFill>
                  <pic:spPr>
                    <a:xfrm>
                      <a:off x="0" y="0"/>
                      <a:ext cx="2124505" cy="1071179"/>
                    </a:xfrm>
                    <a:prstGeom prst="rect">
                      <a:avLst/>
                    </a:prstGeom>
                  </pic:spPr>
                </pic:pic>
              </a:graphicData>
            </a:graphic>
          </wp:inline>
        </w:drawing>
      </w:r>
    </w:p>
    <w:p w14:paraId="42069F62" w14:textId="3B8B21C6" w:rsidR="001B7817" w:rsidRPr="001B6BE1" w:rsidRDefault="00005616" w:rsidP="00005616">
      <w:pPr>
        <w:pStyle w:val="Caption"/>
        <w:jc w:val="center"/>
        <w:rPr>
          <w:rFonts w:cs="Times"/>
        </w:rPr>
      </w:pPr>
      <w:bookmarkStart w:id="339"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339"/>
      <w:ins w:id="340" w:author="Peter Gröschke" w:date="2022-10-02T13:25:00Z">
        <w:r w:rsidR="00AF1E6F">
          <w:t xml:space="preserve"> on the ONOS controller</w:t>
        </w:r>
      </w:ins>
    </w:p>
    <w:p w14:paraId="3E81EC0E" w14:textId="7FA51A8B" w:rsidR="00651952" w:rsidRPr="001B6BE1" w:rsidRDefault="00651952" w:rsidP="002415FA">
      <w:r w:rsidRPr="001B6BE1">
        <w:rPr>
          <w:rFonts w:cs="Times"/>
        </w:rPr>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1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341"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341"/>
    </w:p>
    <w:p w14:paraId="5EEFF063" w14:textId="4F1755FF" w:rsidR="00724112" w:rsidRPr="001B6BE1" w:rsidRDefault="00A54179" w:rsidP="00B41C93">
      <w:r w:rsidRPr="001B6BE1">
        <w:t>The ONOS controller is able to identify only the immediate to non-OpenFlow enabled device connected to OpenFlow enabled device</w:t>
      </w:r>
      <w:ins w:id="342" w:author="Peter Gröschke" w:date="2022-10-02T13:26:00Z">
        <w:r w:rsidR="00AF1E6F">
          <w:t xml:space="preserve"> – </w:t>
        </w:r>
        <w:commentRangeStart w:id="343"/>
        <w:r w:rsidR="00AF1E6F">
          <w:t xml:space="preserve">so it does not show the host with </w:t>
        </w:r>
      </w:ins>
      <w:ins w:id="344" w:author="Peter Gröschke" w:date="2022-10-02T13:27:00Z">
        <w:r w:rsidR="00AF1E6F">
          <w:t>the IPv6 address 2010::1002</w:t>
        </w:r>
        <w:commentRangeEnd w:id="343"/>
        <w:r w:rsidR="00AF1E6F">
          <w:rPr>
            <w:rStyle w:val="CommentReference"/>
          </w:rPr>
          <w:commentReference w:id="343"/>
        </w:r>
      </w:ins>
      <w:ins w:id="345" w:author="Peter Gröschke" w:date="2022-10-02T13:31:00Z">
        <w:r w:rsidR="00C0786B">
          <w:t xml:space="preserve"> nor the one with the IPv6 address 2020:1002</w:t>
        </w:r>
      </w:ins>
      <w:r w:rsidRPr="001B6BE1">
        <w:t xml:space="preserve">. </w:t>
      </w:r>
      <w:r w:rsidR="00223D75" w:rsidRPr="001B6BE1">
        <w:t>Therefore,</w:t>
      </w:r>
      <w:r w:rsidRPr="001B6BE1">
        <w:t xml:space="preserve"> </w:t>
      </w:r>
      <w:ins w:id="346" w:author="Peter Gröschke" w:date="2022-10-02T13:31:00Z">
        <w:r w:rsidR="00C0786B">
          <w:t xml:space="preserve">the </w:t>
        </w:r>
      </w:ins>
      <w:r w:rsidRPr="001B6BE1">
        <w:t xml:space="preserve">ONOS controller just </w:t>
      </w:r>
      <w:del w:id="347" w:author="Peter Gröschke" w:date="2022-10-02T13:31:00Z">
        <w:r w:rsidRPr="001B6BE1" w:rsidDel="00C0786B">
          <w:delText xml:space="preserve">have </w:delText>
        </w:r>
      </w:del>
      <w:ins w:id="348" w:author="Peter Gröschke" w:date="2022-10-02T13:31:00Z">
        <w:r w:rsidR="00C0786B">
          <w:t>has</w:t>
        </w:r>
        <w:r w:rsidR="00C0786B" w:rsidRPr="001B6BE1">
          <w:t xml:space="preserve"> </w:t>
        </w:r>
      </w:ins>
      <w:r w:rsidRPr="001B6BE1">
        <w:t xml:space="preserve">the information about the IPv4 devices in the created network as seen on </w:t>
      </w:r>
      <w:commentRangeStart w:id="349"/>
      <w:r w:rsidRPr="001B6BE1">
        <w:t>the ONOS GUI</w:t>
      </w:r>
      <w:commentRangeEnd w:id="349"/>
      <w:r w:rsidR="00C0786B">
        <w:rPr>
          <w:rStyle w:val="CommentReference"/>
        </w:rPr>
        <w:commentReference w:id="349"/>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w:lastRenderedPageBreak/>
        <mc:AlternateContent>
          <mc:Choice Requires="wps">
            <w:drawing>
              <wp:anchor distT="0" distB="0" distL="114300" distR="114300" simplePos="0" relativeHeight="251665408"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815C" id="Rectangle 104" o:spid="_x0000_s1026" style="position:absolute;margin-left:61.75pt;margin-top:113.4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5CF7E988" w:rsidR="00E65705" w:rsidRPr="001B6BE1" w:rsidRDefault="00005616" w:rsidP="00005616">
      <w:pPr>
        <w:pStyle w:val="Caption"/>
        <w:jc w:val="center"/>
      </w:pPr>
      <w:bookmarkStart w:id="350"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350"/>
      <w:ins w:id="351" w:author="Peter Gröschke" w:date="2022-10-02T13:34:00Z">
        <w:r w:rsidR="00C0786B">
          <w:t xml:space="preserve"> as seen on R1 (C7200</w:t>
        </w:r>
      </w:ins>
      <w:ins w:id="352" w:author="Peter Gröschke" w:date="2022-10-02T13:35:00Z">
        <w:r w:rsidR="00C0786B">
          <w:t xml:space="preserve"> external to ONOS</w:t>
        </w:r>
      </w:ins>
      <w:ins w:id="353" w:author="Peter Gröschke" w:date="2022-10-02T13:34:00Z">
        <w:r w:rsidR="00C0786B">
          <w:t>)</w:t>
        </w:r>
      </w:ins>
    </w:p>
    <w:p w14:paraId="01F938EC" w14:textId="4FB1CD57" w:rsidR="00232C74" w:rsidRPr="001B6BE1" w:rsidRDefault="005713A0" w:rsidP="00490F8A">
      <w:r w:rsidRPr="001B6BE1">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w:lastRenderedPageBreak/>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34C3"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FBE3"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DB19B"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74A51"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354" w:name="_Toc114943171"/>
      <w:r w:rsidRPr="001B6BE1">
        <w:t xml:space="preserve">Figure 4. </w:t>
      </w:r>
      <w:commentRangeStart w:id="355"/>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w:t>
      </w:r>
      <w:commentRangeEnd w:id="355"/>
      <w:r w:rsidR="00C0786B">
        <w:rPr>
          <w:rStyle w:val="CommentReference"/>
          <w:i w:val="0"/>
        </w:rPr>
        <w:commentReference w:id="355"/>
      </w:r>
      <w:r w:rsidRPr="001B6BE1">
        <w:t>ted in OpenFlow packet</w:t>
      </w:r>
      <w:bookmarkEnd w:id="354"/>
    </w:p>
    <w:p w14:paraId="2B9DC2C0" w14:textId="0B7A8681"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56"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56"/>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commentRangeStart w:id="357"/>
      <w:r w:rsidRPr="001B6BE1">
        <w:t>Software-defined network</w:t>
      </w:r>
      <w:commentRangeEnd w:id="357"/>
      <w:r w:rsidR="00DC33FB">
        <w:rPr>
          <w:rStyle w:val="CommentReference"/>
        </w:rPr>
        <w:commentReference w:id="357"/>
      </w:r>
      <w:r w:rsidRPr="001B6BE1">
        <w:t xml:space="preserve">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commentRangeStart w:id="358"/>
      <w:r w:rsidRPr="001B6BE1">
        <w:t xml:space="preserve">The legacy networks consist of several </w:t>
      </w:r>
      <w:r w:rsidR="00BF15B5" w:rsidRPr="001B6BE1">
        <w:t>A</w:t>
      </w:r>
      <w:r w:rsidRPr="001B6BE1">
        <w:t xml:space="preserve">utonomous </w:t>
      </w:r>
      <w:r w:rsidR="00BF15B5" w:rsidRPr="001B6BE1">
        <w:t>S</w:t>
      </w:r>
      <w:r w:rsidRPr="001B6BE1">
        <w:t xml:space="preserve">ystems (AS) and are mostly heterogeneous </w:t>
      </w:r>
      <w:commentRangeEnd w:id="358"/>
      <w:r w:rsidR="00DC33FB">
        <w:rPr>
          <w:rStyle w:val="CommentReference"/>
        </w:rPr>
        <w:commentReference w:id="358"/>
      </w:r>
      <w:r w:rsidRPr="001B6BE1">
        <w:t>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w:t>
      </w:r>
      <w:commentRangeStart w:id="359"/>
      <w:r w:rsidR="00BD504B" w:rsidRPr="001B6BE1">
        <w:t xml:space="preserve">technical </w:t>
      </w:r>
      <w:commentRangeEnd w:id="359"/>
      <w:r w:rsidR="00543E33">
        <w:rPr>
          <w:rStyle w:val="CommentReference"/>
        </w:rPr>
        <w:commentReference w:id="359"/>
      </w:r>
      <w:r w:rsidR="00BD504B" w:rsidRPr="001B6BE1">
        <w:t>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w:t>
      </w:r>
      <w:commentRangeStart w:id="360"/>
      <w:r w:rsidR="000052D9" w:rsidRPr="001B6BE1">
        <w:t xml:space="preserve">the ISPs evade the </w:t>
      </w:r>
      <w:r w:rsidR="00ED3D0E" w:rsidRPr="001B6BE1">
        <w:t>idea to migrate to technologies like IPv6 and SDN</w:t>
      </w:r>
      <w:commentRangeEnd w:id="360"/>
      <w:r w:rsidR="00DC33FB">
        <w:rPr>
          <w:rStyle w:val="CommentReference"/>
        </w:rPr>
        <w:commentReference w:id="360"/>
      </w:r>
      <w:r w:rsidR="00ED3D0E" w:rsidRPr="001B6BE1">
        <w:t>.</w:t>
      </w:r>
    </w:p>
    <w:p w14:paraId="08269268" w14:textId="0246F091"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361" w:name="_Toc115032518"/>
      <w:r w:rsidRPr="001B6BE1">
        <w:rPr>
          <w:lang w:val="en-GB"/>
        </w:rPr>
        <w:t>Introduction</w:t>
      </w:r>
      <w:bookmarkEnd w:id="361"/>
    </w:p>
    <w:p w14:paraId="1E07C37E" w14:textId="10FD401E" w:rsidR="00BC3CC5" w:rsidRPr="001B6BE1" w:rsidRDefault="00FD3943" w:rsidP="00111C45">
      <w:r w:rsidRPr="001B6BE1">
        <w:t xml:space="preserve">ONOS controller is </w:t>
      </w:r>
      <w:commentRangeStart w:id="362"/>
      <w:r w:rsidRPr="001B6BE1">
        <w:t xml:space="preserve">developed to support the migration </w:t>
      </w:r>
      <w:commentRangeEnd w:id="362"/>
      <w:r w:rsidR="00543E33">
        <w:rPr>
          <w:rStyle w:val="CommentReference"/>
        </w:rPr>
        <w:commentReference w:id="362"/>
      </w:r>
      <w:r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A05B9B5"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363"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364"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364"/>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 xml:space="preserve">In this use case </w:t>
      </w:r>
      <w:ins w:id="365" w:author="Peter Gröschke" w:date="2022-10-02T13:54:00Z">
        <w:r w:rsidR="00543E33">
          <w:rPr>
            <w:rFonts w:cs="Times"/>
            <w:color w:val="000000" w:themeColor="text1"/>
          </w:rPr>
          <w:t xml:space="preserve">a </w:t>
        </w:r>
      </w:ins>
      <w:r w:rsidR="00712C95" w:rsidRPr="001B6BE1">
        <w:rPr>
          <w:rFonts w:cs="Times"/>
          <w:color w:val="000000" w:themeColor="text1"/>
        </w:rPr>
        <w:t>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ins w:id="366" w:author="Peter Gröschke" w:date="2022-10-02T14:03:00Z">
        <w:r w:rsidR="00761F26">
          <w:rPr>
            <w:rFonts w:cs="Times"/>
            <w:color w:val="000000" w:themeColor="text1"/>
          </w:rPr>
          <w:t xml:space="preserve"> (BGP-SP1 in Figure 4-75)</w:t>
        </w:r>
      </w:ins>
      <w:r w:rsidR="00C46241" w:rsidRPr="001B6BE1">
        <w:rPr>
          <w:rFonts w:cs="Times"/>
          <w:color w:val="000000" w:themeColor="text1"/>
        </w:rPr>
        <w:t>.</w:t>
      </w:r>
      <w:r w:rsidR="003C05F0" w:rsidRPr="001B6BE1">
        <w:rPr>
          <w:rFonts w:cs="Times"/>
          <w:color w:val="000000" w:themeColor="text1"/>
        </w:rPr>
        <w:t xml:space="preserve"> The eth0 management interfaces of all Open vSwitches were connected to the ONOS controller through </w:t>
      </w:r>
      <w:ins w:id="367" w:author="Peter Gröschke" w:date="2022-10-02T13:58:00Z">
        <w:r w:rsidR="00761F26">
          <w:rPr>
            <w:rFonts w:cs="Times"/>
            <w:color w:val="000000" w:themeColor="text1"/>
          </w:rPr>
          <w:t xml:space="preserve">a </w:t>
        </w:r>
      </w:ins>
      <w:del w:id="368" w:author="Peter Gröschke" w:date="2022-10-02T13:58:00Z">
        <w:r w:rsidR="003C05F0" w:rsidRPr="001B6BE1" w:rsidDel="00761F26">
          <w:rPr>
            <w:rFonts w:cs="Times"/>
            <w:color w:val="000000" w:themeColor="text1"/>
          </w:rPr>
          <w:delText>H</w:delText>
        </w:r>
      </w:del>
      <w:ins w:id="369" w:author="Peter Gröschke" w:date="2022-10-02T13:58:00Z">
        <w:r w:rsidR="00761F26">
          <w:rPr>
            <w:rFonts w:cs="Times"/>
            <w:color w:val="000000" w:themeColor="text1"/>
          </w:rPr>
          <w:t>h</w:t>
        </w:r>
      </w:ins>
      <w:r w:rsidR="003C05F0" w:rsidRPr="001B6BE1">
        <w:rPr>
          <w:rFonts w:cs="Times"/>
          <w:color w:val="000000" w:themeColor="text1"/>
        </w:rPr>
        <w:t>ub</w:t>
      </w:r>
      <w:r w:rsidR="00712C95" w:rsidRPr="001B6BE1">
        <w:rPr>
          <w:rFonts w:cs="Times"/>
          <w:color w:val="000000" w:themeColor="text1"/>
        </w:rPr>
        <w:t xml:space="preserve"> </w:t>
      </w:r>
      <w:ins w:id="370" w:author="Peter Gröschke" w:date="2022-10-02T13:58:00Z">
        <w:r w:rsidR="00761F26">
          <w:rPr>
            <w:rFonts w:cs="Times"/>
            <w:color w:val="000000" w:themeColor="text1"/>
          </w:rPr>
          <w:t>(“Hub</w:t>
        </w:r>
      </w:ins>
      <w:ins w:id="371" w:author="Peter Gröschke" w:date="2022-10-02T13:59:00Z">
        <w:r w:rsidR="00761F26">
          <w:rPr>
            <w:rFonts w:cs="Times"/>
            <w:color w:val="000000" w:themeColor="text1"/>
          </w:rPr>
          <w:t>”</w:t>
        </w:r>
      </w:ins>
      <w:ins w:id="372" w:author="Peter Gröschke" w:date="2022-10-02T13:58:00Z">
        <w:r w:rsidR="00761F26">
          <w:rPr>
            <w:rFonts w:cs="Times"/>
            <w:color w:val="000000" w:themeColor="text1"/>
          </w:rPr>
          <w:t xml:space="preserve"> in Figure 4-75) </w:t>
        </w:r>
      </w:ins>
      <w:r w:rsidR="00712C95" w:rsidRPr="001B6BE1">
        <w:rPr>
          <w:rFonts w:cs="Times"/>
          <w:color w:val="000000" w:themeColor="text1"/>
        </w:rPr>
        <w:t>and</w:t>
      </w:r>
      <w:r w:rsidR="00892A92" w:rsidRPr="001B6BE1">
        <w:rPr>
          <w:rFonts w:cs="Times"/>
          <w:color w:val="000000" w:themeColor="text1"/>
        </w:rPr>
        <w:t xml:space="preserve"> </w:t>
      </w:r>
      <w:ins w:id="373" w:author="Peter Gröschke" w:date="2022-10-02T13:58:00Z">
        <w:r w:rsidR="00761F26">
          <w:rPr>
            <w:rFonts w:cs="Times"/>
            <w:color w:val="000000" w:themeColor="text1"/>
          </w:rPr>
          <w:t xml:space="preserve">the </w:t>
        </w:r>
      </w:ins>
      <w:r w:rsidR="00892A92" w:rsidRPr="001B6BE1">
        <w:rPr>
          <w:rFonts w:cs="Times"/>
          <w:color w:val="000000" w:themeColor="text1"/>
        </w:rPr>
        <w:t>Hub</w:t>
      </w:r>
      <w:r w:rsidR="00712C95" w:rsidRPr="001B6BE1">
        <w:rPr>
          <w:rFonts w:cs="Times"/>
          <w:color w:val="000000" w:themeColor="text1"/>
        </w:rPr>
        <w:t xml:space="preserve"> was connected to </w:t>
      </w:r>
      <w:ins w:id="374" w:author="Peter Gröschke" w:date="2022-10-02T13:58:00Z">
        <w:r w:rsidR="00761F26">
          <w:rPr>
            <w:rFonts w:cs="Times"/>
            <w:color w:val="000000" w:themeColor="text1"/>
          </w:rPr>
          <w:t xml:space="preserve">a </w:t>
        </w:r>
      </w:ins>
      <w:r w:rsidR="00712C95" w:rsidRPr="001B6BE1">
        <w:rPr>
          <w:rFonts w:cs="Times"/>
          <w:color w:val="000000" w:themeColor="text1"/>
        </w:rPr>
        <w:t>NAT interface</w:t>
      </w:r>
      <w:r w:rsidR="00892A92" w:rsidRPr="001B6BE1">
        <w:rPr>
          <w:rFonts w:cs="Times"/>
          <w:color w:val="000000" w:themeColor="text1"/>
        </w:rPr>
        <w:t xml:space="preserve"> so that </w:t>
      </w:r>
      <w:commentRangeStart w:id="375"/>
      <w:r w:rsidR="00892A92" w:rsidRPr="001B6BE1">
        <w:rPr>
          <w:rFonts w:cs="Times"/>
          <w:color w:val="000000" w:themeColor="text1"/>
        </w:rPr>
        <w:t xml:space="preserve">ONOS controller can access </w:t>
      </w:r>
      <w:del w:id="376" w:author="Peter Gröschke" w:date="2022-10-02T13:57:00Z">
        <w:r w:rsidR="00892A92" w:rsidRPr="001B6BE1" w:rsidDel="00543E33">
          <w:rPr>
            <w:rFonts w:cs="Times"/>
            <w:color w:val="000000" w:themeColor="text1"/>
          </w:rPr>
          <w:delText>internet</w:delText>
        </w:r>
      </w:del>
      <w:ins w:id="377" w:author="Peter Gröschke" w:date="2022-10-02T13:57:00Z">
        <w:r w:rsidR="00543E33">
          <w:rPr>
            <w:rFonts w:cs="Times"/>
            <w:color w:val="000000" w:themeColor="text1"/>
          </w:rPr>
          <w:t>I</w:t>
        </w:r>
        <w:r w:rsidR="00543E33" w:rsidRPr="001B6BE1">
          <w:rPr>
            <w:rFonts w:cs="Times"/>
            <w:color w:val="000000" w:themeColor="text1"/>
          </w:rPr>
          <w:t>nternet</w:t>
        </w:r>
        <w:commentRangeEnd w:id="375"/>
        <w:r w:rsidR="00543E33">
          <w:rPr>
            <w:rStyle w:val="CommentReference"/>
          </w:rPr>
          <w:commentReference w:id="375"/>
        </w:r>
      </w:ins>
      <w:r w:rsidR="00712C95" w:rsidRPr="001B6BE1">
        <w:rPr>
          <w:rFonts w:cs="Times"/>
          <w:color w:val="000000" w:themeColor="text1"/>
        </w:rPr>
        <w:t>. Four different Autonomous Systems were implemented</w:t>
      </w:r>
      <w:ins w:id="378" w:author="Peter Gröschke" w:date="2022-10-02T13:59:00Z">
        <w:r w:rsidR="00761F26">
          <w:rPr>
            <w:rFonts w:cs="Times"/>
            <w:color w:val="000000" w:themeColor="text1"/>
          </w:rPr>
          <w:t xml:space="preserve"> (coloured ovals in Figure 4-75)</w:t>
        </w:r>
      </w:ins>
      <w:r w:rsidR="00712C95" w:rsidRPr="001B6BE1">
        <w:rPr>
          <w:rFonts w:cs="Times"/>
          <w:color w:val="000000" w:themeColor="text1"/>
        </w:rPr>
        <w:t xml:space="preserve">, each with one border gateway </w:t>
      </w:r>
      <w:r w:rsidR="00712C95" w:rsidRPr="001B6BE1">
        <w:rPr>
          <w:rFonts w:cs="Times"/>
          <w:color w:val="000000" w:themeColor="text1"/>
        </w:rPr>
        <w:lastRenderedPageBreak/>
        <w:t>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7B0EE542" w:rsidR="00C672B7" w:rsidRPr="001B6BE1" w:rsidRDefault="006536CC" w:rsidP="00110A18">
      <w:pPr>
        <w:rPr>
          <w:rFonts w:cs="Times"/>
          <w:color w:val="000000" w:themeColor="text1"/>
        </w:rPr>
      </w:pPr>
      <w:commentRangeStart w:id="379"/>
      <w:r w:rsidRPr="001B6BE1">
        <w:rPr>
          <w:rFonts w:cs="Times"/>
          <w:color w:val="000000" w:themeColor="text1"/>
        </w:rPr>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w:t>
      </w:r>
      <w:ins w:id="380" w:author="Peter Gröschke" w:date="2022-10-02T14:02:00Z">
        <w:r w:rsidR="00761F26">
          <w:rPr>
            <w:rFonts w:cs="Times"/>
            <w:color w:val="000000" w:themeColor="text1"/>
          </w:rPr>
          <w:t xml:space="preserve">the </w:t>
        </w:r>
      </w:ins>
      <w:r w:rsidR="00E6203E" w:rsidRPr="001B6BE1">
        <w:rPr>
          <w:rFonts w:cs="Times"/>
          <w:color w:val="000000" w:themeColor="text1"/>
        </w:rPr>
        <w:t xml:space="preserve">ONOS controller’s specifications are as listed in the </w:t>
      </w:r>
      <w:r w:rsidR="000E4E06" w:rsidRPr="001B6BE1">
        <w:t>Table 4.1.</w:t>
      </w:r>
      <w:commentRangeEnd w:id="379"/>
      <w:r w:rsidR="00761F26">
        <w:rPr>
          <w:rStyle w:val="CommentReference"/>
        </w:rPr>
        <w:commentReference w:id="379"/>
      </w:r>
    </w:p>
    <w:p w14:paraId="68770F5C" w14:textId="1519526E"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commentRangeStart w:id="381"/>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w:t>
      </w:r>
      <w:ins w:id="382" w:author="Peter Gröschke" w:date="2022-10-02T14:04:00Z">
        <w:r w:rsidR="00761F26">
          <w:rPr>
            <w:rFonts w:cs="Times"/>
            <w:color w:val="000000" w:themeColor="text1"/>
          </w:rPr>
          <w:t>s</w:t>
        </w:r>
      </w:ins>
      <w:r w:rsidR="00BA28B4" w:rsidRPr="001B6BE1">
        <w:rPr>
          <w:rFonts w:cs="Times"/>
          <w:color w:val="000000" w:themeColor="text1"/>
        </w:rPr>
        <w:t xml:space="preserv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commentRangeEnd w:id="381"/>
      <w:r w:rsidR="00761F26">
        <w:rPr>
          <w:rStyle w:val="CommentReference"/>
        </w:rPr>
        <w:commentReference w:id="381"/>
      </w:r>
      <w:r w:rsidR="00BA28B4" w:rsidRPr="001B6BE1">
        <w:rPr>
          <w:rFonts w:cs="Times"/>
          <w:color w:val="000000" w:themeColor="text1"/>
        </w:rPr>
        <w:t>.</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w:t>
      </w:r>
      <w:del w:id="383" w:author="Peter Gröschke" w:date="2022-10-02T14:06:00Z">
        <w:r w:rsidR="0016121B" w:rsidDel="00761F26">
          <w:rPr>
            <w:rFonts w:cs="Times"/>
            <w:color w:val="000000" w:themeColor="text1"/>
          </w:rPr>
          <w:delText>are advertising</w:delText>
        </w:r>
      </w:del>
      <w:ins w:id="384" w:author="Peter Gröschke" w:date="2022-10-02T14:06:00Z">
        <w:r w:rsidR="00761F26">
          <w:rPr>
            <w:rFonts w:cs="Times"/>
            <w:color w:val="000000" w:themeColor="text1"/>
          </w:rPr>
          <w:t>to advertise</w:t>
        </w:r>
      </w:ins>
      <w:r w:rsidR="0016121B">
        <w:rPr>
          <w:rFonts w:cs="Times"/>
          <w:color w:val="000000" w:themeColor="text1"/>
        </w:rPr>
        <w:t xml:space="preserve">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w:t>
      </w:r>
      <w:del w:id="385" w:author="Peter Gröschke" w:date="2022-10-02T14:05:00Z">
        <w:r w:rsidR="0005669A" w:rsidDel="00761F26">
          <w:rPr>
            <w:rFonts w:cs="Times"/>
            <w:color w:val="000000" w:themeColor="text1"/>
          </w:rPr>
          <w:delText>neighbourship</w:delText>
        </w:r>
      </w:del>
      <w:ins w:id="386" w:author="Peter Gröschke" w:date="2022-10-02T14:05:00Z">
        <w:r w:rsidR="00761F26">
          <w:rPr>
            <w:rFonts w:cs="Times"/>
            <w:color w:val="000000" w:themeColor="text1"/>
          </w:rPr>
          <w:t>neighborship</w:t>
        </w:r>
      </w:ins>
      <w:r w:rsidR="0005669A">
        <w:rPr>
          <w:rFonts w:cs="Times"/>
          <w:color w:val="000000" w:themeColor="text1"/>
        </w:rPr>
        <w:t xml:space="preserve">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77C06C7"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ins w:id="387" w:author="Peter Gröschke" w:date="2022-10-02T14:08:00Z">
        <w:r w:rsidR="00761F26">
          <w:rPr>
            <w:rFonts w:cs="Times"/>
            <w:color w:val="000000" w:themeColor="text1"/>
          </w:rPr>
          <w:t>s</w:t>
        </w:r>
      </w:ins>
      <w:del w:id="388" w:author="Peter Gröschke" w:date="2022-10-02T14:08:00Z">
        <w:r w:rsidR="000A3EDB" w:rsidRPr="001B6BE1" w:rsidDel="00761F26">
          <w:rPr>
            <w:rFonts w:cs="Times"/>
            <w:color w:val="000000" w:themeColor="text1"/>
          </w:rPr>
          <w:delText>S</w:delText>
        </w:r>
      </w:del>
      <w:r w:rsidR="000A3EDB" w:rsidRPr="001B6BE1">
        <w:rPr>
          <w:rFonts w:cs="Times"/>
          <w:color w:val="000000" w:themeColor="text1"/>
        </w:rPr>
        <w:t>peaker</w:t>
      </w:r>
      <w:del w:id="389" w:author="Peter Gröschke" w:date="2022-10-02T14:08:00Z">
        <w:r w:rsidRPr="001B6BE1" w:rsidDel="00761F26">
          <w:rPr>
            <w:rFonts w:cs="Times"/>
            <w:color w:val="000000" w:themeColor="text1"/>
          </w:rPr>
          <w:delText>,</w:delText>
        </w:r>
      </w:del>
      <w:r w:rsidRPr="001B6BE1">
        <w:rPr>
          <w:rFonts w:cs="Times"/>
          <w:color w:val="000000" w:themeColor="text1"/>
        </w:rPr>
        <w:t xml:space="preserve">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8"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390" w:name="_Toc114943173"/>
      <w:r w:rsidRPr="001B6BE1">
        <w:lastRenderedPageBreak/>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390"/>
    </w:p>
    <w:p w14:paraId="7158E6D9" w14:textId="48936F8D" w:rsidR="00621487" w:rsidRPr="001B6BE1" w:rsidRDefault="00621487" w:rsidP="00621487">
      <w:pPr>
        <w:pStyle w:val="Heading3"/>
        <w:rPr>
          <w:lang w:val="en-GB"/>
        </w:rPr>
      </w:pPr>
      <w:bookmarkStart w:id="391" w:name="_Toc115032519"/>
      <w:r w:rsidRPr="001B6BE1">
        <w:rPr>
          <w:lang w:val="en-GB"/>
        </w:rPr>
        <w:t>Configuration and Working</w:t>
      </w:r>
      <w:bookmarkEnd w:id="391"/>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w:t>
      </w:r>
      <w:commentRangeStart w:id="392"/>
      <w:r w:rsidRPr="001B6BE1">
        <w:t xml:space="preserve">FRRouting </w:t>
      </w:r>
      <w:commentRangeEnd w:id="392"/>
      <w:r w:rsidR="00D71FBC">
        <w:rPr>
          <w:rStyle w:val="CommentReference"/>
        </w:rPr>
        <w:commentReference w:id="392"/>
      </w:r>
      <w:r w:rsidRPr="001B6BE1">
        <w:t>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234A7970"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del w:id="393" w:author="Peter Gröschke" w:date="2022-10-02T14:11:00Z">
        <w:r w:rsidR="0090548F" w:rsidDel="00D71FBC">
          <w:delText>neighbourship</w:delText>
        </w:r>
      </w:del>
      <w:ins w:id="394" w:author="Peter Gröschke" w:date="2022-10-02T14:11:00Z">
        <w:r w:rsidR="00D71FBC">
          <w:t>neighborship</w:t>
        </w:r>
      </w:ins>
      <w:r w:rsidR="000E27A7" w:rsidRPr="001B6BE1">
        <w:t xml:space="preserve"> with external border routers using eBGP.</w:t>
      </w:r>
    </w:p>
    <w:p w14:paraId="2180035A" w14:textId="3FFA5ADC"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del w:id="395" w:author="Peter Gröschke" w:date="2022-10-02T14:11:00Z">
        <w:r w:rsidR="0090548F" w:rsidDel="00D71FBC">
          <w:delText>neighbourship</w:delText>
        </w:r>
      </w:del>
      <w:ins w:id="396" w:author="Peter Gröschke" w:date="2022-10-02T14:11:00Z">
        <w:r w:rsidR="00D71FBC">
          <w:t>neighborship</w:t>
        </w:r>
      </w:ins>
      <w:r w:rsidR="0090548F" w:rsidRPr="001B6BE1">
        <w:t xml:space="preserve"> </w:t>
      </w:r>
      <w:r w:rsidR="003748E0" w:rsidRPr="001B6BE1">
        <w:t xml:space="preserve">with the SDN-IP application. This connectivity for </w:t>
      </w:r>
      <w:r w:rsidR="0090548F">
        <w:t xml:space="preserve">establishing </w:t>
      </w:r>
      <w:del w:id="397" w:author="Peter Gröschke" w:date="2022-10-02T14:11:00Z">
        <w:r w:rsidR="0090548F" w:rsidDel="00D71FBC">
          <w:delText>neighbourship</w:delText>
        </w:r>
      </w:del>
      <w:ins w:id="398" w:author="Peter Gröschke" w:date="2022-10-02T14:11:00Z">
        <w:r w:rsidR="00D71FBC">
          <w:t>neighborship</w:t>
        </w:r>
      </w:ins>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88E3EFE" w:rsidR="0047564F" w:rsidRPr="001B6BE1" w:rsidRDefault="0047564F" w:rsidP="0047564F">
      <w:r w:rsidRPr="001B6BE1">
        <w:t xml:space="preserve">For activating SDN-IP application on ONOS controller, </w:t>
      </w:r>
      <w:ins w:id="399" w:author="Peter Gröschke" w:date="2022-10-02T14:11:00Z">
        <w:r w:rsidR="00D71FBC">
          <w:t xml:space="preserve">the </w:t>
        </w:r>
      </w:ins>
      <w:r w:rsidRPr="001B6BE1">
        <w:t>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lastRenderedPageBreak/>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9"/>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400" w:name="_Toc114943174"/>
      <w:r w:rsidRPr="001B6BE1">
        <w:t xml:space="preserve">Figure 4. </w:t>
      </w:r>
      <w:commentRangeStart w:id="401"/>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w:t>
      </w:r>
      <w:commentRangeEnd w:id="401"/>
      <w:r w:rsidR="00D71FBC">
        <w:rPr>
          <w:rStyle w:val="CommentReference"/>
          <w:i w:val="0"/>
        </w:rPr>
        <w:commentReference w:id="401"/>
      </w:r>
      <w:r w:rsidRPr="001B6BE1">
        <w:t>NOS controller</w:t>
      </w:r>
      <w:bookmarkEnd w:id="400"/>
    </w:p>
    <w:p w14:paraId="3E2A23E8" w14:textId="5871C772" w:rsidR="00845250" w:rsidRPr="00845250" w:rsidRDefault="00845250" w:rsidP="00A620C9">
      <w:pPr>
        <w:rPr>
          <w:rFonts w:cs="Times"/>
          <w:color w:val="000000" w:themeColor="text1"/>
        </w:rPr>
      </w:pPr>
      <w:r w:rsidRPr="001B6BE1">
        <w:rPr>
          <w:rFonts w:cs="Times"/>
          <w:i/>
          <w:iCs/>
          <w:color w:val="000000" w:themeColor="text1"/>
        </w:rPr>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366D966E" w:rsidR="00A620C9" w:rsidRPr="001B6BE1" w:rsidRDefault="00FE291A" w:rsidP="00A620C9">
      <w:r w:rsidRPr="001B6BE1">
        <w:t xml:space="preserve">The external border routers </w:t>
      </w:r>
      <w:ins w:id="402" w:author="Peter Gröschke" w:date="2022-10-02T14:19:00Z">
        <w:r w:rsidR="00E817DF">
          <w:t xml:space="preserve">(R1-R4) </w:t>
        </w:r>
      </w:ins>
      <w:r w:rsidRPr="001B6BE1">
        <w:t xml:space="preserve">advertise the routes of their respective AS to the </w:t>
      </w:r>
      <w:r w:rsidR="000A3EDB" w:rsidRPr="001B6BE1">
        <w:t>BGP-Speaker</w:t>
      </w:r>
      <w:ins w:id="403" w:author="Peter Gröschke" w:date="2022-10-02T14:19:00Z">
        <w:r w:rsidR="00E817DF">
          <w:t xml:space="preserve"> (BGP-SP1</w:t>
        </w:r>
      </w:ins>
      <w:ins w:id="404" w:author="Peter Gröschke" w:date="2022-10-02T14:20:00Z">
        <w:r w:rsidR="00E817DF">
          <w:t>)</w:t>
        </w:r>
      </w:ins>
      <w:r w:rsidRPr="001B6BE1">
        <w:t xml:space="preserve"> in the SDN network and further these routes are re-advertised to the other external border routers</w:t>
      </w:r>
      <w:r w:rsidR="00540694">
        <w:t xml:space="preserve"> of different AS, to the internal routers </w:t>
      </w:r>
      <w:ins w:id="405" w:author="Peter Gröschke" w:date="2022-10-02T14:21:00Z">
        <w:r w:rsidR="00E817DF">
          <w:t xml:space="preserve">(R5 and R6) </w:t>
        </w:r>
      </w:ins>
      <w:r w:rsidR="00540694">
        <w:t>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w:t>
      </w:r>
      <w:commentRangeStart w:id="406"/>
      <w:r w:rsidR="00E046B6">
        <w:t xml:space="preserve">observed </w:t>
      </w:r>
      <w:commentRangeEnd w:id="406"/>
      <w:r w:rsidR="00E817DF">
        <w:rPr>
          <w:rStyle w:val="CommentReference"/>
        </w:rPr>
        <w:commentReference w:id="406"/>
      </w:r>
      <w:r w:rsidR="00E046B6">
        <w:t>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20"/>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407"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407"/>
    </w:p>
    <w:p w14:paraId="2AED4874" w14:textId="29DB781A" w:rsidR="00845250" w:rsidRPr="001B6BE1" w:rsidRDefault="000B4B1E" w:rsidP="00FE55B3">
      <w:r w:rsidRPr="001B6BE1">
        <w:lastRenderedPageBreak/>
        <w:t xml:space="preserve">Along with multiple </w:t>
      </w:r>
      <w:r w:rsidR="000A3EDB" w:rsidRPr="001B6BE1">
        <w:t>BGP-Speaker</w:t>
      </w:r>
      <w:r w:rsidRPr="001B6BE1">
        <w:t xml:space="preserve">s, multiple ONOS controllers in form of cluster can be implemented to increase </w:t>
      </w:r>
      <w:del w:id="408" w:author="Peter Gröschke" w:date="2022-10-02T14:23:00Z">
        <w:r w:rsidRPr="001B6BE1" w:rsidDel="00E817DF">
          <w:delText xml:space="preserve">the high </w:delText>
        </w:r>
      </w:del>
      <w:r w:rsidRPr="001B6BE1">
        <w:t xml:space="preserve">availability and scalability of the network. </w:t>
      </w:r>
      <w:r w:rsidR="00F31CC2" w:rsidRPr="001B6BE1">
        <w:t>In case of imple</w:t>
      </w:r>
      <w:r w:rsidR="00DE2FF0" w:rsidRPr="001B6BE1">
        <w:t xml:space="preserve">mentation of multiple ONOS controllers, number of SDN-IP applications can also be increased. SDN-IP application provides the support for high availability using </w:t>
      </w:r>
      <w:proofErr w:type="spellStart"/>
      <w:r w:rsidR="00DE2FF0" w:rsidRPr="001B6BE1">
        <w:t>a</w:t>
      </w:r>
      <w:proofErr w:type="spellEnd"/>
      <w:r w:rsidR="00DE2FF0" w:rsidRPr="001B6BE1">
        <w:t xml:space="preserve"> </w:t>
      </w:r>
      <w:del w:id="409" w:author="Peter Gröschke" w:date="2022-10-02T14:24:00Z">
        <w:r w:rsidR="00DE2FF0" w:rsidRPr="001B6BE1" w:rsidDel="00E817DF">
          <w:delText>hot</w:delText>
        </w:r>
      </w:del>
      <w:ins w:id="410" w:author="Peter Gröschke" w:date="2022-10-02T14:24:00Z">
        <w:r w:rsidR="00E817DF">
          <w:t>active</w:t>
        </w:r>
      </w:ins>
      <w:r w:rsidR="00DE2FF0" w:rsidRPr="001B6BE1">
        <w:t>-standby model.</w:t>
      </w:r>
      <w:r w:rsidR="00F02B49" w:rsidRPr="001B6BE1">
        <w:t xml:space="preserve"> However, among all the SDN-IP applications, only one is active and has he role of </w:t>
      </w:r>
      <w:ins w:id="411" w:author="Peter Gröschke" w:date="2022-10-02T14:24:00Z">
        <w:r w:rsidR="00E817DF">
          <w:t>so-called L</w:t>
        </w:r>
      </w:ins>
      <w:del w:id="412" w:author="Peter Gröschke" w:date="2022-10-02T14:24:00Z">
        <w:r w:rsidR="00F02B49" w:rsidRPr="001B6BE1" w:rsidDel="00E817DF">
          <w:delText>L</w:delText>
        </w:r>
      </w:del>
      <w:r w:rsidR="00F02B49" w:rsidRPr="001B6BE1">
        <w:t>eader application</w:t>
      </w:r>
      <w:r w:rsidR="003A2997" w:rsidRPr="001B6BE1">
        <w:t xml:space="preserve"> and others are on </w:t>
      </w:r>
      <w:ins w:id="413" w:author="Peter Gröschke" w:date="2022-10-02T14:24:00Z">
        <w:r w:rsidR="00E817DF">
          <w:t>s</w:t>
        </w:r>
      </w:ins>
      <w:del w:id="414" w:author="Peter Gröschke" w:date="2022-10-02T14:24:00Z">
        <w:r w:rsidR="003A2997" w:rsidRPr="001B6BE1" w:rsidDel="00E817DF">
          <w:delText>S</w:delText>
        </w:r>
      </w:del>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w:t>
      </w:r>
      <w:ins w:id="415" w:author="Peter Gröschke" w:date="2022-10-02T14:25:00Z">
        <w:r w:rsidR="00E817DF">
          <w:t xml:space="preserve">a </w:t>
        </w:r>
      </w:ins>
      <w:r w:rsidR="00F02B49" w:rsidRPr="001B6BE1">
        <w:t>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w:t>
      </w:r>
      <w:commentRangeStart w:id="416"/>
      <w:r w:rsidR="007413C1" w:rsidRPr="001B6BE1">
        <w:t xml:space="preserve">the Intent synchronization </w:t>
      </w:r>
      <w:commentRangeEnd w:id="416"/>
      <w:r w:rsidR="00E817DF">
        <w:rPr>
          <w:rStyle w:val="CommentReference"/>
        </w:rPr>
        <w:commentReference w:id="416"/>
      </w:r>
      <w:r w:rsidR="007413C1" w:rsidRPr="001B6BE1">
        <w:t xml:space="preserve">to ensure all the Intents are installed as per the current BGP routes </w:t>
      </w:r>
      <w:r w:rsidR="007D6A03" w:rsidRPr="001B6BE1">
        <w:t>learnt</w:t>
      </w:r>
      <w:r w:rsidR="007413C1" w:rsidRPr="001B6BE1">
        <w:t>.</w:t>
      </w:r>
    </w:p>
    <w:p w14:paraId="0B66C1A2" w14:textId="1B42F8AC" w:rsidR="00E21F54" w:rsidRPr="001B6BE1" w:rsidRDefault="00E12C2B" w:rsidP="00E12C2B">
      <w:r w:rsidRPr="001B6BE1">
        <w:t xml:space="preserve">However, due to limited availability of memory resources on the host machine </w:t>
      </w:r>
      <w:ins w:id="417" w:author="Peter Gröschke" w:date="2022-10-02T14:26:00Z">
        <w:r w:rsidR="00E817DF">
          <w:t xml:space="preserve">used, </w:t>
        </w:r>
      </w:ins>
      <w:r w:rsidRPr="001B6BE1">
        <w:t>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w:t>
      </w:r>
      <w:del w:id="418" w:author="Peter Gröschke" w:date="2022-10-02T14:27:00Z">
        <w:r w:rsidR="000A3EDB" w:rsidRPr="001B6BE1" w:rsidDel="00E817DF">
          <w:delText>Speaker</w:delText>
        </w:r>
        <w:r w:rsidRPr="001B6BE1" w:rsidDel="00E817DF">
          <w:delText xml:space="preserve">s </w:delText>
        </w:r>
      </w:del>
      <w:ins w:id="419" w:author="Peter Gröschke" w:date="2022-10-02T14:27:00Z">
        <w:r w:rsidR="00E817DF">
          <w:t>S</w:t>
        </w:r>
        <w:r w:rsidR="00E817DF" w:rsidRPr="001B6BE1">
          <w:t xml:space="preserve">peakers </w:t>
        </w:r>
      </w:ins>
      <w:r w:rsidRPr="001B6BE1">
        <w:t>and</w:t>
      </w:r>
      <w:r w:rsidR="009077C0" w:rsidRPr="001B6BE1">
        <w:t xml:space="preserve"> BGP </w:t>
      </w:r>
      <w:del w:id="420" w:author="Peter Gröschke" w:date="2022-10-02T14:26:00Z">
        <w:r w:rsidR="009077C0" w:rsidRPr="001B6BE1" w:rsidDel="00E817DF">
          <w:delText xml:space="preserve">Neighbours </w:delText>
        </w:r>
      </w:del>
      <w:ins w:id="421" w:author="Peter Gröschke" w:date="2022-10-02T14:26:00Z">
        <w:r w:rsidR="00E817DF">
          <w:t>n</w:t>
        </w:r>
        <w:r w:rsidR="00E817DF" w:rsidRPr="001B6BE1">
          <w:t xml:space="preserve">eighbours </w:t>
        </w:r>
      </w:ins>
      <w:r w:rsidR="009077C0" w:rsidRPr="001B6BE1">
        <w:t>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1"/>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422"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422"/>
    </w:p>
    <w:p w14:paraId="6743662E" w14:textId="7E5F0AA2" w:rsidR="007D1FD0" w:rsidRPr="001B6BE1" w:rsidRDefault="00264B7F" w:rsidP="00F31899">
      <w:r w:rsidRPr="001B6BE1">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del w:id="423" w:author="Peter Gröschke" w:date="2022-10-02T14:27:00Z">
        <w:r w:rsidR="00830538" w:rsidRPr="001B6BE1" w:rsidDel="00E817DF">
          <w:delText xml:space="preserve">Neighbours </w:delText>
        </w:r>
      </w:del>
      <w:ins w:id="424" w:author="Peter Gröschke" w:date="2022-10-02T14:27:00Z">
        <w:r w:rsidR="00E817DF">
          <w:t>n</w:t>
        </w:r>
        <w:r w:rsidR="00E817DF" w:rsidRPr="001B6BE1">
          <w:t xml:space="preserve">eighbours </w:t>
        </w:r>
      </w:ins>
      <w:r w:rsidR="00830538" w:rsidRPr="001B6BE1">
        <w:t xml:space="preserve">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22"/>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425"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425"/>
    </w:p>
    <w:p w14:paraId="23B66E68" w14:textId="4469F8AD"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w:t>
      </w:r>
      <w:ins w:id="426" w:author="Peter Gröschke" w:date="2022-10-02T14:28:00Z">
        <w:r w:rsidR="00EC058E">
          <w:t>,</w:t>
        </w:r>
      </w:ins>
      <w:r w:rsidR="00632B7C">
        <w:t xml:space="preserve"> the internal subnet (50.0.0.0/24) connected to the R5 router is advertised </w:t>
      </w:r>
      <w:commentRangeStart w:id="427"/>
      <w:r w:rsidR="00632B7C">
        <w:t xml:space="preserve">and </w:t>
      </w:r>
      <w:commentRangeEnd w:id="427"/>
      <w:r w:rsidR="00EC058E">
        <w:rPr>
          <w:rStyle w:val="CommentReference"/>
        </w:rPr>
        <w:commentReference w:id="427"/>
      </w:r>
      <w:r w:rsidR="00632B7C">
        <w:t xml:space="preserve">not </w:t>
      </w:r>
      <w:del w:id="428" w:author="Peter Gröschke" w:date="2022-10-02T14:29:00Z">
        <w:r w:rsidR="00632B7C" w:rsidDel="00EC058E">
          <w:delText xml:space="preserve">that </w:delText>
        </w:r>
      </w:del>
      <w:r w:rsidR="00632B7C">
        <w:t>the subnet connected to R6.</w:t>
      </w:r>
    </w:p>
    <w:p w14:paraId="4B4BCCB6" w14:textId="77777777" w:rsidR="00B76744" w:rsidRPr="001B6BE1" w:rsidRDefault="00175019" w:rsidP="00B76744">
      <w:pPr>
        <w:keepNext/>
        <w:jc w:val="center"/>
      </w:pPr>
      <w:r w:rsidRPr="001B6BE1">
        <w:rPr>
          <w:noProof/>
        </w:rPr>
        <w:lastRenderedPageBreak/>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3"/>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42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429"/>
    </w:p>
    <w:p w14:paraId="5EFB6160" w14:textId="45D97739" w:rsidR="00B529E2" w:rsidRPr="001B6BE1" w:rsidRDefault="00751477" w:rsidP="00B53C13">
      <w:r w:rsidRPr="001B6BE1">
        <w:t>The internal PCs in each AS were configured with border router as their gateway and therefore</w:t>
      </w:r>
      <w:del w:id="430" w:author="Peter Gröschke" w:date="2022-10-02T14:30:00Z">
        <w:r w:rsidRPr="001B6BE1" w:rsidDel="00EC058E">
          <w:delText>,</w:delText>
        </w:r>
      </w:del>
      <w:r w:rsidRPr="001B6BE1">
        <w:t xml:space="preserve"> all the PCs were able to transfer packets to each other.</w:t>
      </w:r>
      <w:r w:rsidR="007B10C4" w:rsidRPr="001B6BE1">
        <w:t xml:space="preserve"> The following figure shows </w:t>
      </w:r>
      <w:ins w:id="431" w:author="Peter Gröschke" w:date="2022-10-02T14:30:00Z">
        <w:r w:rsidR="00EC058E">
          <w:t xml:space="preserve">that </w:t>
        </w:r>
      </w:ins>
      <w:r w:rsidR="007B10C4" w:rsidRPr="001B6BE1">
        <w:t>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4"/>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432"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432"/>
    </w:p>
    <w:p w14:paraId="7C54465B" w14:textId="7C87B189"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w:t>
      </w:r>
      <w:commentRangeStart w:id="433"/>
      <w:r w:rsidRPr="001B6BE1">
        <w:rPr>
          <w:rFonts w:cs="Times"/>
          <w:color w:val="000000" w:themeColor="text1"/>
        </w:rPr>
        <w:t xml:space="preserve">SDN </w:t>
      </w:r>
      <w:commentRangeEnd w:id="433"/>
      <w:r w:rsidR="00EC058E">
        <w:rPr>
          <w:rStyle w:val="CommentReference"/>
        </w:rPr>
        <w:commentReference w:id="433"/>
      </w:r>
      <w:r w:rsidRPr="001B6BE1">
        <w:rPr>
          <w:rFonts w:cs="Times"/>
          <w:color w:val="000000" w:themeColor="text1"/>
        </w:rPr>
        <w:t xml:space="preserve">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w:t>
      </w:r>
      <w:ins w:id="434" w:author="Peter Gröschke" w:date="2022-10-02T14:32:00Z">
        <w:r w:rsidR="00EC058E">
          <w:rPr>
            <w:rFonts w:cs="Times"/>
            <w:color w:val="000000" w:themeColor="text1"/>
          </w:rPr>
          <w:t xml:space="preserve">the </w:t>
        </w:r>
      </w:ins>
      <w:r w:rsidR="00535613" w:rsidRPr="001B6BE1">
        <w:rPr>
          <w:rFonts w:cs="Times"/>
          <w:color w:val="000000" w:themeColor="text1"/>
        </w:rPr>
        <w:t>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46A1DB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 xml:space="preserve">module maintains all the ARP information in its </w:t>
      </w:r>
      <w:commentRangeStart w:id="435"/>
      <w:r w:rsidR="0027150C" w:rsidRPr="001B6BE1">
        <w:rPr>
          <w:rFonts w:cs="Times"/>
          <w:color w:val="000000" w:themeColor="text1"/>
        </w:rPr>
        <w:t>registry</w:t>
      </w:r>
      <w:commentRangeEnd w:id="435"/>
      <w:r w:rsidR="00EC058E">
        <w:rPr>
          <w:rStyle w:val="CommentReference"/>
        </w:rPr>
        <w:commentReference w:id="435"/>
      </w:r>
      <w:r w:rsidR="0027150C" w:rsidRPr="001B6BE1">
        <w:rPr>
          <w:rFonts w:cs="Times"/>
          <w:color w:val="000000" w:themeColor="text1"/>
        </w:rPr>
        <w:t>,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ins w:id="436" w:author="Peter Gröschke" w:date="2022-10-02T14:33:00Z">
        <w:r w:rsidR="00EC058E">
          <w:rPr>
            <w:rFonts w:cs="Times"/>
            <w:color w:val="000000" w:themeColor="text1"/>
          </w:rPr>
          <w:lastRenderedPageBreak/>
          <w:t xml:space="preserve">The </w:t>
        </w:r>
      </w:ins>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del w:id="437" w:author="Peter Gröschke" w:date="2022-10-02T14:34:00Z">
        <w:r w:rsidR="002F05F2" w:rsidRPr="001B6BE1" w:rsidDel="00EC058E">
          <w:rPr>
            <w:rFonts w:cs="Times"/>
            <w:color w:val="000000" w:themeColor="text1"/>
          </w:rPr>
          <w:delText xml:space="preserve">Prefixes </w:delText>
        </w:r>
      </w:del>
      <w:ins w:id="438"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2F05F2" w:rsidRPr="001B6BE1">
        <w:rPr>
          <w:rFonts w:cs="Times"/>
          <w:color w:val="000000" w:themeColor="text1"/>
        </w:rPr>
        <w:t>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del w:id="439" w:author="Peter Gröschke" w:date="2022-10-02T14:34:00Z">
        <w:r w:rsidR="002F05F2" w:rsidRPr="001B6BE1" w:rsidDel="00EC058E">
          <w:rPr>
            <w:rFonts w:cs="Times"/>
            <w:color w:val="000000" w:themeColor="text1"/>
          </w:rPr>
          <w:delText xml:space="preserve">Public </w:delText>
        </w:r>
      </w:del>
      <w:ins w:id="440" w:author="Peter Gröschke" w:date="2022-10-02T14:34:00Z">
        <w:r w:rsidR="00EC058E">
          <w:rPr>
            <w:rFonts w:cs="Times"/>
            <w:color w:val="000000" w:themeColor="text1"/>
          </w:rPr>
          <w:t>p</w:t>
        </w:r>
        <w:r w:rsidR="00EC058E" w:rsidRPr="001B6BE1">
          <w:rPr>
            <w:rFonts w:cs="Times"/>
            <w:color w:val="000000" w:themeColor="text1"/>
          </w:rPr>
          <w:t xml:space="preserve">ublic </w:t>
        </w:r>
      </w:ins>
      <w:r w:rsidR="002F05F2" w:rsidRPr="001B6BE1">
        <w:rPr>
          <w:rFonts w:cs="Times"/>
          <w:color w:val="000000" w:themeColor="text1"/>
        </w:rPr>
        <w:t xml:space="preserve">IP </w:t>
      </w:r>
      <w:del w:id="441" w:author="Peter Gröschke" w:date="2022-10-02T14:34:00Z">
        <w:r w:rsidR="002F05F2" w:rsidRPr="001B6BE1" w:rsidDel="00EC058E">
          <w:rPr>
            <w:rFonts w:cs="Times"/>
            <w:color w:val="000000" w:themeColor="text1"/>
          </w:rPr>
          <w:delText xml:space="preserve">Prefix </w:delText>
        </w:r>
      </w:del>
      <w:ins w:id="442" w:author="Peter Gröschke" w:date="2022-10-02T14:34:00Z">
        <w:r w:rsidR="00EC058E">
          <w:rPr>
            <w:rFonts w:cs="Times"/>
            <w:color w:val="000000" w:themeColor="text1"/>
          </w:rPr>
          <w:t>p</w:t>
        </w:r>
        <w:r w:rsidR="00EC058E" w:rsidRPr="001B6BE1">
          <w:rPr>
            <w:rFonts w:cs="Times"/>
            <w:color w:val="000000" w:themeColor="text1"/>
          </w:rPr>
          <w:t xml:space="preserve">refix </w:t>
        </w:r>
      </w:ins>
      <w:r w:rsidR="002F05F2" w:rsidRPr="001B6BE1">
        <w:rPr>
          <w:rFonts w:cs="Times"/>
          <w:color w:val="000000" w:themeColor="text1"/>
        </w:rPr>
        <w:t>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del w:id="443" w:author="Peter Gröschke" w:date="2022-10-02T14:34:00Z">
        <w:r w:rsidR="002F05F2" w:rsidRPr="001B6BE1" w:rsidDel="00EC058E">
          <w:rPr>
            <w:rFonts w:cs="Times"/>
            <w:color w:val="000000" w:themeColor="text1"/>
          </w:rPr>
          <w:delText xml:space="preserve">Private </w:delText>
        </w:r>
      </w:del>
      <w:ins w:id="444" w:author="Peter Gröschke" w:date="2022-10-02T14:34:00Z">
        <w:r w:rsidR="00EC058E">
          <w:rPr>
            <w:rFonts w:cs="Times"/>
            <w:color w:val="000000" w:themeColor="text1"/>
          </w:rPr>
          <w:t>p</w:t>
        </w:r>
        <w:r w:rsidR="00EC058E" w:rsidRPr="001B6BE1">
          <w:rPr>
            <w:rFonts w:cs="Times"/>
            <w:color w:val="000000" w:themeColor="text1"/>
          </w:rPr>
          <w:t xml:space="preserve">rivate </w:t>
        </w:r>
      </w:ins>
      <w:r w:rsidR="002F05F2" w:rsidRPr="001B6BE1">
        <w:rPr>
          <w:rFonts w:cs="Times"/>
          <w:color w:val="000000" w:themeColor="text1"/>
        </w:rPr>
        <w:t xml:space="preserve">IP </w:t>
      </w:r>
      <w:del w:id="445" w:author="Peter Gröschke" w:date="2022-10-02T14:34:00Z">
        <w:r w:rsidR="002F05F2" w:rsidRPr="001B6BE1" w:rsidDel="00EC058E">
          <w:rPr>
            <w:rFonts w:cs="Times"/>
            <w:color w:val="000000" w:themeColor="text1"/>
          </w:rPr>
          <w:delText>Prefix</w:delText>
        </w:r>
      </w:del>
      <w:ins w:id="446" w:author="Peter Gröschke" w:date="2022-10-02T14:34:00Z">
        <w:r w:rsidR="00EC058E">
          <w:rPr>
            <w:rFonts w:cs="Times"/>
            <w:color w:val="000000" w:themeColor="text1"/>
          </w:rPr>
          <w:t>p</w:t>
        </w:r>
        <w:r w:rsidR="00EC058E" w:rsidRPr="001B6BE1">
          <w:rPr>
            <w:rFonts w:cs="Times"/>
            <w:color w:val="000000" w:themeColor="text1"/>
          </w:rPr>
          <w:t>refix</w:t>
        </w:r>
      </w:ins>
      <w:r w:rsidR="002F05F2" w:rsidRPr="001B6BE1">
        <w:rPr>
          <w:rFonts w:cs="Times"/>
          <w:color w:val="000000" w:themeColor="text1"/>
        </w:rPr>
        <w:t>.</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del w:id="447" w:author="Peter Gröschke" w:date="2022-10-02T14:34:00Z">
        <w:r w:rsidR="00D34D73" w:rsidRPr="001B6BE1" w:rsidDel="00EC058E">
          <w:rPr>
            <w:rFonts w:cs="Times"/>
            <w:color w:val="000000" w:themeColor="text1"/>
          </w:rPr>
          <w:delText xml:space="preserve">Public </w:delText>
        </w:r>
      </w:del>
      <w:ins w:id="448" w:author="Peter Gröschke" w:date="2022-10-02T14:34:00Z">
        <w:r w:rsidR="00EC058E">
          <w:rPr>
            <w:rFonts w:cs="Times"/>
            <w:color w:val="000000" w:themeColor="text1"/>
          </w:rPr>
          <w:t>p</w:t>
        </w:r>
        <w:r w:rsidR="00EC058E" w:rsidRPr="001B6BE1">
          <w:rPr>
            <w:rFonts w:cs="Times"/>
            <w:color w:val="000000" w:themeColor="text1"/>
          </w:rPr>
          <w:t xml:space="preserve">ublic </w:t>
        </w:r>
      </w:ins>
      <w:r w:rsidR="00D34D73" w:rsidRPr="001B6BE1">
        <w:rPr>
          <w:rFonts w:cs="Times"/>
          <w:color w:val="000000" w:themeColor="text1"/>
        </w:rPr>
        <w:t xml:space="preserve">IP </w:t>
      </w:r>
      <w:del w:id="449" w:author="Peter Gröschke" w:date="2022-10-02T14:34:00Z">
        <w:r w:rsidR="00D34D73" w:rsidRPr="001B6BE1" w:rsidDel="00EC058E">
          <w:rPr>
            <w:rFonts w:cs="Times"/>
            <w:color w:val="000000" w:themeColor="text1"/>
          </w:rPr>
          <w:delText xml:space="preserve">Prefixes </w:delText>
        </w:r>
      </w:del>
      <w:ins w:id="450" w:author="Peter Gröschke" w:date="2022-10-02T14:34:00Z">
        <w:r w:rsidR="00EC058E">
          <w:rPr>
            <w:rFonts w:cs="Times"/>
            <w:color w:val="000000" w:themeColor="text1"/>
          </w:rPr>
          <w:t>p</w:t>
        </w:r>
        <w:r w:rsidR="00EC058E" w:rsidRPr="001B6BE1">
          <w:rPr>
            <w:rFonts w:cs="Times"/>
            <w:color w:val="000000" w:themeColor="text1"/>
          </w:rPr>
          <w:t xml:space="preserve">refixes </w:t>
        </w:r>
      </w:ins>
      <w:r w:rsidR="00D34D73" w:rsidRPr="001B6BE1">
        <w:rPr>
          <w:rFonts w:cs="Times"/>
          <w:color w:val="000000" w:themeColor="text1"/>
        </w:rPr>
        <w:t xml:space="preserve">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68B3572"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w:t>
      </w:r>
      <w:del w:id="451" w:author="Peter Gröschke" w:date="2022-10-02T14:36:00Z">
        <w:r w:rsidR="001F27B0" w:rsidRPr="001B6BE1" w:rsidDel="00EC058E">
          <w:rPr>
            <w:rFonts w:cs="Times"/>
            <w:color w:val="000000" w:themeColor="text1"/>
          </w:rPr>
          <w:delText xml:space="preserve">great </w:delText>
        </w:r>
      </w:del>
      <w:r w:rsidR="001F27B0" w:rsidRPr="001B6BE1">
        <w:rPr>
          <w:rFonts w:cs="Times"/>
          <w:color w:val="000000" w:themeColor="text1"/>
        </w:rPr>
        <w:t xml:space="preserve">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del w:id="452" w:author="Peter Gröschke" w:date="2022-10-02T14:36:00Z">
        <w:r w:rsidR="00883771" w:rsidRPr="001B6BE1" w:rsidDel="00EC058E">
          <w:rPr>
            <w:rFonts w:cs="Times"/>
            <w:color w:val="000000" w:themeColor="text1"/>
          </w:rPr>
          <w:delText>will ask for</w:delText>
        </w:r>
      </w:del>
      <w:ins w:id="453" w:author="Peter Gröschke" w:date="2022-10-02T14:36:00Z">
        <w:r w:rsidR="00EC058E">
          <w:rPr>
            <w:rFonts w:cs="Times"/>
            <w:color w:val="000000" w:themeColor="text1"/>
          </w:rPr>
          <w:t>need</w:t>
        </w:r>
      </w:ins>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w:t>
      </w:r>
      <w:commentRangeStart w:id="454"/>
      <w:r w:rsidR="00565D87" w:rsidRPr="001B6BE1">
        <w:rPr>
          <w:rFonts w:cs="Times"/>
          <w:color w:val="000000" w:themeColor="text1"/>
        </w:rPr>
        <w:t>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commentRangeEnd w:id="454"/>
      <w:r w:rsidR="00EC058E">
        <w:rPr>
          <w:rStyle w:val="CommentReference"/>
        </w:rPr>
        <w:commentReference w:id="454"/>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455" w:name="_Toc115032520"/>
      <w:r w:rsidRPr="001B6BE1">
        <w:lastRenderedPageBreak/>
        <w:t>S</w:t>
      </w:r>
      <w:r w:rsidR="00D12451" w:rsidRPr="001B6BE1">
        <w:t xml:space="preserve">ummary and </w:t>
      </w:r>
      <w:r w:rsidR="00420221" w:rsidRPr="001B6BE1">
        <w:t>P</w:t>
      </w:r>
      <w:r w:rsidR="00D12451" w:rsidRPr="001B6BE1">
        <w:t>erspectives</w:t>
      </w:r>
      <w:bookmarkEnd w:id="455"/>
    </w:p>
    <w:p w14:paraId="4FD6215E" w14:textId="0F253BDF" w:rsidR="00C8140E" w:rsidRPr="001B6BE1" w:rsidRDefault="007451BC" w:rsidP="00405F4D">
      <w:pPr>
        <w:rPr>
          <w:rFonts w:cs="Times"/>
          <w:color w:val="000000" w:themeColor="text1"/>
        </w:rPr>
      </w:pPr>
      <w:r w:rsidRPr="001B6BE1">
        <w:rPr>
          <w:rFonts w:cs="Times"/>
          <w:color w:val="000000" w:themeColor="text1"/>
        </w:rPr>
        <w:t xml:space="preserve">The aim of this </w:t>
      </w:r>
      <w:del w:id="456" w:author="Peter Gröschke" w:date="2022-10-02T14:37:00Z">
        <w:r w:rsidRPr="001B6BE1" w:rsidDel="00EC058E">
          <w:rPr>
            <w:rFonts w:cs="Times"/>
            <w:color w:val="000000" w:themeColor="text1"/>
          </w:rPr>
          <w:delText xml:space="preserve">Thesis </w:delText>
        </w:r>
      </w:del>
      <w:ins w:id="457" w:author="Peter Gröschke" w:date="2022-10-02T14:37:00Z">
        <w:r w:rsidR="00EC058E">
          <w:rPr>
            <w:rFonts w:cs="Times"/>
            <w:color w:val="000000" w:themeColor="text1"/>
          </w:rPr>
          <w:t>t</w:t>
        </w:r>
        <w:r w:rsidR="00EC058E" w:rsidRPr="001B6BE1">
          <w:rPr>
            <w:rFonts w:cs="Times"/>
            <w:color w:val="000000" w:themeColor="text1"/>
          </w:rPr>
          <w:t xml:space="preserve">hesis </w:t>
        </w:r>
      </w:ins>
      <w:r w:rsidRPr="001B6BE1">
        <w:rPr>
          <w:rFonts w:cs="Times"/>
          <w:color w:val="000000" w:themeColor="text1"/>
        </w:rPr>
        <w:t xml:space="preserve">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w:t>
      </w:r>
      <w:ins w:id="458" w:author="Peter Gröschke" w:date="2022-10-02T14:37:00Z">
        <w:r w:rsidR="00EC058E">
          <w:rPr>
            <w:rFonts w:cs="Times"/>
            <w:color w:val="000000" w:themeColor="text1"/>
          </w:rPr>
          <w:t xml:space="preserve">(SDN) </w:t>
        </w:r>
      </w:ins>
      <w:r w:rsidR="00FD03FD" w:rsidRPr="001B6BE1">
        <w:rPr>
          <w:rFonts w:cs="Times"/>
          <w:color w:val="000000" w:themeColor="text1"/>
        </w:rPr>
        <w:t xml:space="preserve">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w:t>
      </w:r>
      <w:commentRangeStart w:id="459"/>
      <w:r w:rsidR="00B816F4" w:rsidRPr="001B6BE1">
        <w:rPr>
          <w:rFonts w:cs="Times"/>
          <w:color w:val="000000" w:themeColor="text1"/>
        </w:rPr>
        <w:t xml:space="preserve">commercial users </w:t>
      </w:r>
      <w:commentRangeEnd w:id="459"/>
      <w:r w:rsidR="00EC058E">
        <w:rPr>
          <w:rStyle w:val="CommentReference"/>
        </w:rPr>
        <w:commentReference w:id="459"/>
      </w:r>
      <w:r w:rsidR="00B816F4" w:rsidRPr="001B6BE1">
        <w:rPr>
          <w:rFonts w:cs="Times"/>
          <w:color w:val="000000" w:themeColor="text1"/>
        </w:rPr>
        <w:t>of the SDN. These three controllers were studied in detail</w:t>
      </w:r>
      <w:del w:id="460" w:author="Peter Gröschke" w:date="2022-10-02T14:38:00Z">
        <w:r w:rsidR="00B816F4" w:rsidRPr="001B6BE1" w:rsidDel="00EC058E">
          <w:rPr>
            <w:rFonts w:cs="Times"/>
            <w:color w:val="000000" w:themeColor="text1"/>
          </w:rPr>
          <w:delText>ed</w:delText>
        </w:r>
      </w:del>
      <w:r w:rsidR="00B816F4" w:rsidRPr="001B6BE1">
        <w:rPr>
          <w:rFonts w:cs="Times"/>
          <w:color w:val="000000" w:themeColor="text1"/>
        </w:rPr>
        <w:t xml:space="preserve">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AD4659B"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 xml:space="preserve">no longer </w:t>
      </w:r>
      <w:del w:id="461" w:author="Peter Gröschke" w:date="2022-10-02T14:40:00Z">
        <w:r w:rsidR="009D1224" w:rsidRPr="001B6BE1" w:rsidDel="005B2664">
          <w:rPr>
            <w:rFonts w:cs="Times"/>
            <w:color w:val="000000" w:themeColor="text1"/>
          </w:rPr>
          <w:delText>ha</w:delText>
        </w:r>
        <w:r w:rsidR="00A85B99" w:rsidRPr="001B6BE1" w:rsidDel="005B2664">
          <w:rPr>
            <w:rFonts w:cs="Times"/>
            <w:color w:val="000000" w:themeColor="text1"/>
          </w:rPr>
          <w:delText>d</w:delText>
        </w:r>
        <w:r w:rsidR="009D1224" w:rsidRPr="001B6BE1" w:rsidDel="005B2664">
          <w:rPr>
            <w:rFonts w:cs="Times"/>
            <w:color w:val="000000" w:themeColor="text1"/>
          </w:rPr>
          <w:delText xml:space="preserve"> </w:delText>
        </w:r>
      </w:del>
      <w:r w:rsidR="009D1224" w:rsidRPr="001B6BE1">
        <w:rPr>
          <w:rFonts w:cs="Times"/>
          <w:color w:val="000000" w:themeColor="text1"/>
        </w:rPr>
        <w:t>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w:t>
      </w:r>
      <w:commentRangeStart w:id="462"/>
      <w:r w:rsidR="009D1224" w:rsidRPr="001B6BE1">
        <w:rPr>
          <w:rFonts w:cs="Times"/>
          <w:color w:val="000000" w:themeColor="text1"/>
        </w:rPr>
        <w:t>dropped</w:t>
      </w:r>
      <w:r w:rsidR="00A85B99" w:rsidRPr="001B6BE1">
        <w:rPr>
          <w:rFonts w:cs="Times"/>
          <w:color w:val="000000" w:themeColor="text1"/>
        </w:rPr>
        <w:t xml:space="preserve"> </w:t>
      </w:r>
      <w:commentRangeEnd w:id="462"/>
      <w:r w:rsidR="005B2664">
        <w:rPr>
          <w:rStyle w:val="CommentReference"/>
        </w:rPr>
        <w:commentReference w:id="462"/>
      </w:r>
      <w:r w:rsidR="00A85B99" w:rsidRPr="001B6BE1">
        <w:rPr>
          <w:rFonts w:cs="Times"/>
          <w:color w:val="000000" w:themeColor="text1"/>
        </w:rPr>
        <w:t xml:space="preserve">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28D85464"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t>
      </w:r>
      <w:ins w:id="463" w:author="Peter Gröschke" w:date="2022-10-02T14:41:00Z">
        <w:r w:rsidR="005B2664">
          <w:rPr>
            <w:rFonts w:cs="Times"/>
            <w:color w:val="000000" w:themeColor="text1"/>
          </w:rPr>
          <w:t xml:space="preserve">the </w:t>
        </w:r>
      </w:ins>
      <w:commentRangeStart w:id="464"/>
      <w:r w:rsidR="00187CC0" w:rsidRPr="001B6BE1">
        <w:rPr>
          <w:rFonts w:cs="Times"/>
          <w:color w:val="000000" w:themeColor="text1"/>
        </w:rPr>
        <w:t xml:space="preserve">working </w:t>
      </w:r>
      <w:commentRangeEnd w:id="464"/>
      <w:r w:rsidR="005B2664">
        <w:rPr>
          <w:rStyle w:val="CommentReference"/>
        </w:rPr>
        <w:commentReference w:id="464"/>
      </w:r>
      <w:r w:rsidR="00187CC0" w:rsidRPr="001B6BE1">
        <w:rPr>
          <w:rFonts w:cs="Times"/>
          <w:color w:val="000000" w:themeColor="text1"/>
        </w:rPr>
        <w:t xml:space="preserve">of the VPLS application was evaluated in </w:t>
      </w:r>
      <w:del w:id="465" w:author="Peter Gröschke" w:date="2022-10-02T14:42:00Z">
        <w:r w:rsidR="00187CC0" w:rsidRPr="001B6BE1" w:rsidDel="005B2664">
          <w:rPr>
            <w:rFonts w:cs="Times"/>
            <w:color w:val="000000" w:themeColor="text1"/>
          </w:rPr>
          <w:delText xml:space="preserve">this </w:delText>
        </w:r>
      </w:del>
      <w:ins w:id="466" w:author="Peter Gröschke" w:date="2022-10-02T14:42:00Z">
        <w:r w:rsidR="005B2664">
          <w:rPr>
            <w:rFonts w:cs="Times"/>
            <w:color w:val="000000" w:themeColor="text1"/>
          </w:rPr>
          <w:t>the first</w:t>
        </w:r>
        <w:r w:rsidR="005B2664" w:rsidRPr="001B6BE1">
          <w:rPr>
            <w:rFonts w:cs="Times"/>
            <w:color w:val="000000" w:themeColor="text1"/>
          </w:rPr>
          <w:t xml:space="preserve"> </w:t>
        </w:r>
      </w:ins>
      <w:r w:rsidR="00187CC0" w:rsidRPr="001B6BE1">
        <w:rPr>
          <w:rFonts w:cs="Times"/>
          <w:color w:val="000000" w:themeColor="text1"/>
        </w:rPr>
        <w:t>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w:t>
      </w:r>
      <w:del w:id="467" w:author="Peter Gröschke" w:date="2022-10-02T14:42:00Z">
        <w:r w:rsidR="007E5C98" w:rsidRPr="001B6BE1" w:rsidDel="005B2664">
          <w:rPr>
            <w:rFonts w:cs="Times"/>
            <w:color w:val="000000" w:themeColor="text1"/>
          </w:rPr>
          <w:delText xml:space="preserve">this </w:delText>
        </w:r>
      </w:del>
      <w:ins w:id="468" w:author="Peter Gröschke" w:date="2022-10-02T14:42:00Z">
        <w:r w:rsidR="005B2664">
          <w:rPr>
            <w:rFonts w:cs="Times"/>
            <w:color w:val="000000" w:themeColor="text1"/>
          </w:rPr>
          <w:t>the second</w:t>
        </w:r>
        <w:r w:rsidR="005B2664" w:rsidRPr="001B6BE1">
          <w:rPr>
            <w:rFonts w:cs="Times"/>
            <w:color w:val="000000" w:themeColor="text1"/>
          </w:rPr>
          <w:t xml:space="preserve"> </w:t>
        </w:r>
      </w:ins>
      <w:r w:rsidR="007E5C98" w:rsidRPr="001B6BE1">
        <w:rPr>
          <w:rFonts w:cs="Times"/>
          <w:color w:val="000000" w:themeColor="text1"/>
        </w:rPr>
        <w:t>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0E2B5755" w:rsidR="00A60EC9" w:rsidRPr="001B6BE1" w:rsidRDefault="004A3F16" w:rsidP="004F1291">
      <w:r w:rsidRPr="001B6BE1">
        <w:rPr>
          <w:rFonts w:cs="Times"/>
          <w:color w:val="000000" w:themeColor="text1"/>
        </w:rPr>
        <w:t xml:space="preserve">Further, the ONOS controller was tested with </w:t>
      </w:r>
      <w:del w:id="469" w:author="Peter Gröschke" w:date="2022-10-02T14:43:00Z">
        <w:r w:rsidRPr="001B6BE1" w:rsidDel="005B2664">
          <w:rPr>
            <w:rFonts w:cs="Times"/>
            <w:color w:val="000000" w:themeColor="text1"/>
          </w:rPr>
          <w:delText xml:space="preserve">one of the important </w:delText>
        </w:r>
        <w:r w:rsidR="002360A8" w:rsidRPr="001B6BE1" w:rsidDel="005B2664">
          <w:rPr>
            <w:rFonts w:cs="Times"/>
            <w:color w:val="000000" w:themeColor="text1"/>
          </w:rPr>
          <w:delText>advancements</w:delText>
        </w:r>
        <w:r w:rsidRPr="001B6BE1" w:rsidDel="005B2664">
          <w:rPr>
            <w:rFonts w:cs="Times"/>
            <w:color w:val="000000" w:themeColor="text1"/>
          </w:rPr>
          <w:delText xml:space="preserve"> of networking, </w:delText>
        </w:r>
      </w:del>
      <w:r w:rsidRPr="001B6BE1">
        <w:rPr>
          <w:rFonts w:cs="Times"/>
          <w:color w:val="000000" w:themeColor="text1"/>
        </w:rPr>
        <w:t>IPv6 addressing scheme.</w:t>
      </w:r>
      <w:r w:rsidR="00F73A6F" w:rsidRPr="001B6BE1">
        <w:rPr>
          <w:rFonts w:cs="Times"/>
          <w:color w:val="000000" w:themeColor="text1"/>
        </w:rPr>
        <w:t xml:space="preserve"> </w:t>
      </w:r>
      <w:r w:rsidR="00102A4F" w:rsidRPr="001B6BE1">
        <w:rPr>
          <w:rFonts w:cs="Times"/>
          <w:color w:val="000000" w:themeColor="text1"/>
        </w:rPr>
        <w:t xml:space="preserve">This </w:t>
      </w:r>
      <w:ins w:id="470" w:author="Peter Gröschke" w:date="2022-10-02T14:43:00Z">
        <w:r w:rsidR="005B2664">
          <w:rPr>
            <w:rFonts w:cs="Times"/>
            <w:color w:val="000000" w:themeColor="text1"/>
          </w:rPr>
          <w:t xml:space="preserve">third </w:t>
        </w:r>
      </w:ins>
      <w:r w:rsidR="00102A4F" w:rsidRPr="001B6BE1">
        <w:rPr>
          <w:rFonts w:cs="Times"/>
          <w:color w:val="000000" w:themeColor="text1"/>
        </w:rPr>
        <w:t xml:space="preserve">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ONOS control</w:t>
      </w:r>
      <w:r w:rsidR="00A60EC9" w:rsidRPr="001B6BE1">
        <w:lastRenderedPageBreak/>
        <w:t xml:space="preserve">ler, </w:t>
      </w:r>
      <w:r w:rsidR="008A79DD" w:rsidRPr="001B6BE1">
        <w:t>a</w:t>
      </w:r>
      <w:ins w:id="471" w:author="Peter Gröschke" w:date="2022-10-02T14:55:00Z">
        <w:r w:rsidR="009E3639">
          <w:t xml:space="preserve"> fourth</w:t>
        </w:r>
      </w:ins>
      <w:r w:rsidR="00A60EC9" w:rsidRPr="001B6BE1">
        <w:t xml:space="preserve"> 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41AE4112"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w:t>
      </w:r>
      <w:del w:id="472" w:author="Peter Gröschke" w:date="2022-10-02T14:56:00Z">
        <w:r w:rsidR="008C3E7F" w:rsidRPr="001B6BE1" w:rsidDel="009E3639">
          <w:rPr>
            <w:rFonts w:cs="Times"/>
            <w:color w:val="000000" w:themeColor="text1"/>
          </w:rPr>
          <w:delText xml:space="preserve">has to </w:delText>
        </w:r>
      </w:del>
      <w:r w:rsidR="008C3E7F" w:rsidRPr="001B6BE1">
        <w:rPr>
          <w:rFonts w:cs="Times"/>
          <w:color w:val="000000" w:themeColor="text1"/>
        </w:rPr>
        <w:t>face</w:t>
      </w:r>
      <w:ins w:id="473" w:author="Peter Gröschke" w:date="2022-10-02T14:56:00Z">
        <w:r w:rsidR="009E3639">
          <w:rPr>
            <w:rFonts w:cs="Times"/>
            <w:color w:val="000000" w:themeColor="text1"/>
          </w:rPr>
          <w:t>s</w:t>
        </w:r>
      </w:ins>
      <w:r w:rsidR="008C3E7F" w:rsidRPr="001B6BE1">
        <w:rPr>
          <w:rFonts w:cs="Times"/>
          <w:color w:val="000000" w:themeColor="text1"/>
        </w:rPr>
        <w:t xml:space="preserve"> some difficulties. </w:t>
      </w:r>
      <w:commentRangeStart w:id="474"/>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commentRangeEnd w:id="474"/>
      <w:r w:rsidR="009E3639">
        <w:rPr>
          <w:rStyle w:val="CommentReference"/>
        </w:rPr>
        <w:commentReference w:id="474"/>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475" w:name="_Toc115032521"/>
      <w:r w:rsidRPr="001B6BE1">
        <w:lastRenderedPageBreak/>
        <w:t>Abbreviations</w:t>
      </w:r>
      <w:bookmarkEnd w:id="475"/>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9"/>
          <w:headerReference w:type="first" r:id="rId130"/>
          <w:pgSz w:w="11907" w:h="16840" w:code="9"/>
          <w:pgMar w:top="1452" w:right="1134" w:bottom="1418" w:left="1701" w:header="1134" w:footer="567" w:gutter="0"/>
          <w:cols w:space="720"/>
          <w:titlePg/>
          <w:docGrid w:linePitch="272"/>
        </w:sectPr>
      </w:pPr>
    </w:p>
    <w:bookmarkStart w:id="476" w:name="_Toc115032522" w:displacedByCustomXml="next"/>
    <w:sdt>
      <w:sdtPr>
        <w:rPr>
          <w:sz w:val="20"/>
        </w:rPr>
        <w:id w:val="1238666440"/>
        <w:docPartObj>
          <w:docPartGallery w:val="Bibliographies"/>
          <w:docPartUnique/>
        </w:docPartObj>
      </w:sdtPr>
      <w:sdtContent>
        <w:commentRangeStart w:id="477" w:displacedByCustomXml="prev"/>
        <w:p w14:paraId="19535C16" w14:textId="0125DF0A" w:rsidR="00053489" w:rsidRPr="001B6BE1" w:rsidRDefault="00053489" w:rsidP="005629B1">
          <w:pPr>
            <w:pStyle w:val="Heading1"/>
            <w:spacing w:before="0"/>
          </w:pPr>
          <w:r w:rsidRPr="001B6BE1">
            <w:t>References</w:t>
          </w:r>
          <w:bookmarkEnd w:id="476"/>
          <w:commentRangeEnd w:id="477"/>
          <w:r w:rsidR="00B11AB9">
            <w:rPr>
              <w:rStyle w:val="CommentReference"/>
            </w:rPr>
            <w:commentReference w:id="477"/>
          </w:r>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31"/>
          <w:headerReference w:type="first" r:id="rId132"/>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478" w:name="_Toc115032523"/>
      <w:r w:rsidRPr="001B6BE1">
        <w:lastRenderedPageBreak/>
        <w:t>A</w:t>
      </w:r>
      <w:bookmarkEnd w:id="4"/>
      <w:r w:rsidRPr="001B6BE1">
        <w:t>ppendix</w:t>
      </w:r>
      <w:bookmarkEnd w:id="478"/>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33"/>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34"/>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35"/>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6"/>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7"/>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1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commentRangeStart w:id="479"/>
      <w:r w:rsidRPr="001B6BE1">
        <w:lastRenderedPageBreak/>
        <w:t>SDN-IP</w:t>
      </w:r>
      <w:commentRangeEnd w:id="479"/>
      <w:r w:rsidR="007A6278">
        <w:rPr>
          <w:rStyle w:val="CommentReference"/>
        </w:rPr>
        <w:commentReference w:id="479"/>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9"/>
      <w:headerReference w:type="first" r:id="rId140"/>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Peter Gröschke" w:date="2022-09-29T14:32:00Z" w:initials="PG">
    <w:p w14:paraId="3F748F90" w14:textId="77777777" w:rsidR="00D27084" w:rsidRDefault="00D27084" w:rsidP="00D27084">
      <w:pPr>
        <w:pStyle w:val="CommentText"/>
      </w:pPr>
      <w:r>
        <w:rPr>
          <w:rStyle w:val="CommentReference"/>
        </w:rPr>
        <w:annotationRef/>
      </w:r>
      <w:r>
        <w:rPr>
          <w:rStyle w:val="CommentReference"/>
        </w:rPr>
        <w:annotationRef/>
      </w:r>
      <w:r>
        <w:t>HTTP methods to implement the RESTful principle.</w:t>
      </w:r>
    </w:p>
    <w:p w14:paraId="631D6B88" w14:textId="75B46CEA" w:rsidR="00D27084" w:rsidRDefault="00D27084">
      <w:pPr>
        <w:pStyle w:val="CommentText"/>
      </w:pPr>
    </w:p>
  </w:comment>
  <w:comment w:id="109" w:author="Peter Gröschke" w:date="2022-09-29T14:33:00Z" w:initials="PG">
    <w:p w14:paraId="2AF8CF5D" w14:textId="41891038" w:rsidR="00D27084" w:rsidRDefault="00D27084">
      <w:pPr>
        <w:pStyle w:val="CommentText"/>
      </w:pPr>
      <w:r>
        <w:rPr>
          <w:rStyle w:val="CommentReference"/>
        </w:rPr>
        <w:annotationRef/>
      </w:r>
      <w:r>
        <w:t>Is there a pic of the hierarchy? Like: what is the core ONOS, what are required and what optional subsystems? Wouldn’t this show nicely how a SDN controller works?</w:t>
      </w:r>
    </w:p>
  </w:comment>
  <w:comment w:id="110" w:author="Peter Gröschke" w:date="2022-09-29T14:33:00Z" w:initials="PG">
    <w:p w14:paraId="11415250" w14:textId="77777777" w:rsidR="00D27084" w:rsidRDefault="00D27084" w:rsidP="00D27084">
      <w:pPr>
        <w:pStyle w:val="CommentText"/>
        <w:rPr>
          <w:rFonts w:ascii="Segoe UI" w:hAnsi="Segoe UI" w:cs="Segoe UI"/>
          <w:color w:val="172B4D"/>
          <w:sz w:val="21"/>
          <w:szCs w:val="21"/>
          <w:shd w:val="clear" w:color="auto" w:fill="FFFFFF"/>
        </w:rPr>
      </w:pPr>
      <w:r>
        <w:rPr>
          <w:rStyle w:val="CommentReference"/>
        </w:rPr>
        <w:annotationRef/>
      </w:r>
      <w:r>
        <w:t>Are you sure that you have all the citations correct? From the onosproject.org wiki: “</w:t>
      </w:r>
      <w:r>
        <w:rPr>
          <w:rFonts w:ascii="Segoe UI" w:hAnsi="Segoe UI" w:cs="Segoe UI"/>
          <w:color w:val="172B4D"/>
          <w:sz w:val="21"/>
          <w:szCs w:val="21"/>
          <w:shd w:val="clear" w:color="auto" w:fill="FFFFFF"/>
        </w:rPr>
        <w:t>The Intent Framework is a subsystem that allows applications to specify their network control desires in form of policy rather than mechanism. We refer to these policy-based directives as </w:t>
      </w:r>
      <w:r>
        <w:rPr>
          <w:rStyle w:val="Emphasis"/>
          <w:rFonts w:ascii="Segoe UI" w:hAnsi="Segoe UI" w:cs="Segoe UI"/>
          <w:b/>
          <w:bCs/>
          <w:color w:val="172B4D"/>
          <w:sz w:val="21"/>
          <w:szCs w:val="21"/>
          <w:shd w:val="clear" w:color="auto" w:fill="FFFFFF"/>
        </w:rPr>
        <w:t>intents</w:t>
      </w:r>
      <w:r>
        <w:rPr>
          <w:rFonts w:ascii="Segoe UI" w:hAnsi="Segoe UI" w:cs="Segoe UI"/>
          <w:color w:val="172B4D"/>
          <w:sz w:val="21"/>
          <w:szCs w:val="21"/>
          <w:shd w:val="clear" w:color="auto" w:fill="FFFFFF"/>
        </w:rPr>
        <w:t>. The ONOS core accepts the intent specifications and translates them, via </w:t>
      </w:r>
      <w:r>
        <w:rPr>
          <w:rStyle w:val="Emphasis"/>
          <w:rFonts w:ascii="Segoe UI" w:hAnsi="Segoe UI" w:cs="Segoe UI"/>
          <w:color w:val="172B4D"/>
          <w:sz w:val="21"/>
          <w:szCs w:val="21"/>
          <w:shd w:val="clear" w:color="auto" w:fill="FFFFFF"/>
        </w:rPr>
        <w:t>intent compilation</w:t>
      </w:r>
      <w:r>
        <w:rPr>
          <w:rFonts w:ascii="Segoe UI" w:hAnsi="Segoe UI" w:cs="Segoe UI"/>
          <w:color w:val="172B4D"/>
          <w:sz w:val="21"/>
          <w:szCs w:val="21"/>
          <w:shd w:val="clear" w:color="auto" w:fill="FFFFFF"/>
        </w:rPr>
        <w:t>, into installable intents, which are essentially actionable operations on the network environment. These actions are carried out by intent installation process, which results in some changes to the environment, such as tunnel links being provisioned, flow rules being installed on a switch, or optical </w:t>
      </w:r>
      <w:r>
        <w:rPr>
          <w:rStyle w:val="Emphasis"/>
          <w:rFonts w:ascii="Segoe UI" w:hAnsi="Segoe UI" w:cs="Segoe UI"/>
          <w:color w:val="172B4D"/>
          <w:sz w:val="21"/>
          <w:szCs w:val="21"/>
          <w:shd w:val="clear" w:color="auto" w:fill="FFFFFF"/>
        </w:rPr>
        <w:t>lambdas</w:t>
      </w:r>
      <w:r>
        <w:rPr>
          <w:rFonts w:ascii="Segoe UI" w:hAnsi="Segoe UI" w:cs="Segoe UI"/>
          <w:color w:val="172B4D"/>
          <w:sz w:val="21"/>
          <w:szCs w:val="21"/>
          <w:shd w:val="clear" w:color="auto" w:fill="FFFFFF"/>
        </w:rPr>
        <w:t> (wavelengths) being reserved.”</w:t>
      </w:r>
    </w:p>
    <w:p w14:paraId="404D8F23" w14:textId="42400484" w:rsidR="00D27084" w:rsidRDefault="00D27084">
      <w:pPr>
        <w:pStyle w:val="CommentText"/>
      </w:pPr>
      <w:r>
        <w:rPr>
          <w:rFonts w:ascii="Segoe UI" w:hAnsi="Segoe UI" w:cs="Segoe UI"/>
          <w:color w:val="172B4D"/>
          <w:sz w:val="21"/>
          <w:szCs w:val="21"/>
          <w:shd w:val="clear" w:color="auto" w:fill="FFFFFF"/>
        </w:rPr>
        <w:t>… a bit too close for my liking.</w:t>
      </w:r>
    </w:p>
  </w:comment>
  <w:comment w:id="111" w:author="Peter Gröschke" w:date="2022-09-29T14:34:00Z" w:initials="PG">
    <w:p w14:paraId="49C8A593" w14:textId="74197C58" w:rsidR="00D27084" w:rsidRDefault="00D27084">
      <w:pPr>
        <w:pStyle w:val="CommentText"/>
      </w:pPr>
      <w:r>
        <w:rPr>
          <w:rStyle w:val="CommentReference"/>
        </w:rPr>
        <w:annotationRef/>
      </w:r>
      <w:r w:rsidRPr="00D27084">
        <w:t>Is that automatically done once the intent is compiled, or is there an intent repository, can an intent be triggered by events, manually, …? This is how automation could come to the network!</w:t>
      </w:r>
    </w:p>
  </w:comment>
  <w:comment w:id="117" w:author="Peter Gröschke" w:date="2022-09-29T16:56:00Z" w:initials="PG">
    <w:p w14:paraId="5C338A9B" w14:textId="6622F441" w:rsidR="00822C29" w:rsidRDefault="00822C29">
      <w:pPr>
        <w:pStyle w:val="CommentText"/>
      </w:pPr>
      <w:r>
        <w:rPr>
          <w:rStyle w:val="CommentReference"/>
        </w:rPr>
        <w:annotationRef/>
      </w:r>
      <w:r>
        <w:t>Why? What is the reason, what can be accomplished?</w:t>
      </w:r>
    </w:p>
  </w:comment>
  <w:comment w:id="122" w:author="Peter Gröschke" w:date="2022-09-29T16:58:00Z" w:initials="PG">
    <w:p w14:paraId="41563D6A" w14:textId="57CDC7AC" w:rsidR="00822C29" w:rsidRDefault="00822C29">
      <w:pPr>
        <w:pStyle w:val="CommentText"/>
      </w:pPr>
      <w:r>
        <w:rPr>
          <w:rStyle w:val="CommentReference"/>
        </w:rPr>
        <w:annotationRef/>
      </w:r>
      <w:r>
        <w:t>Is this flow rule taken into account before a rule with priority 100? What does the priority mean? Or did I miss this? Earlier, the Priority value was mostly (always?) 100, not 1000. And you stated that the Priority field was to be included, but not what it meant.</w:t>
      </w:r>
    </w:p>
  </w:comment>
  <w:comment w:id="128" w:author="Peter Gröschke" w:date="2022-09-29T14:37:00Z" w:initials="PG">
    <w:p w14:paraId="6AEFA106" w14:textId="13CC8B6A" w:rsidR="006040B4" w:rsidRDefault="006040B4">
      <w:pPr>
        <w:pStyle w:val="CommentText"/>
      </w:pPr>
      <w:r>
        <w:rPr>
          <w:rStyle w:val="CommentReference"/>
        </w:rPr>
        <w:annotationRef/>
      </w:r>
      <w:r>
        <w:t>Source/Link?</w:t>
      </w:r>
    </w:p>
  </w:comment>
  <w:comment w:id="131" w:author="Peter Gröschke" w:date="2022-09-29T14:37:00Z" w:initials="PG">
    <w:p w14:paraId="4DCEAD7A" w14:textId="77777777" w:rsidR="006040B4" w:rsidRDefault="006040B4" w:rsidP="006040B4">
      <w:pPr>
        <w:pStyle w:val="CommentText"/>
      </w:pPr>
      <w:r>
        <w:rPr>
          <w:rStyle w:val="CommentReference"/>
        </w:rPr>
        <w:annotationRef/>
      </w:r>
      <w:r>
        <w:rPr>
          <w:rStyle w:val="CommentReference"/>
        </w:rPr>
        <w:annotationRef/>
      </w:r>
      <w:r>
        <w:t>What does this mean for the thesis? This is why Ryu and NOX were disregarded, … what are the consequences of this observation?</w:t>
      </w:r>
    </w:p>
    <w:p w14:paraId="17BAAEC2" w14:textId="0CE2128A" w:rsidR="006040B4" w:rsidRDefault="006040B4">
      <w:pPr>
        <w:pStyle w:val="CommentText"/>
      </w:pPr>
    </w:p>
  </w:comment>
  <w:comment w:id="132" w:author="Peter Gröschke" w:date="2022-09-29T14:38:00Z" w:initials="PG">
    <w:p w14:paraId="338D0F97" w14:textId="77777777" w:rsidR="006040B4" w:rsidRDefault="006040B4" w:rsidP="006040B4">
      <w:pPr>
        <w:pStyle w:val="CommentText"/>
      </w:pPr>
      <w:r>
        <w:rPr>
          <w:rStyle w:val="CommentReference"/>
        </w:rPr>
        <w:annotationRef/>
      </w:r>
      <w:r>
        <w:rPr>
          <w:rStyle w:val="CommentReference"/>
        </w:rPr>
        <w:annotationRef/>
      </w:r>
      <w:r>
        <w:t>Relevance to the thesis?</w:t>
      </w:r>
    </w:p>
    <w:p w14:paraId="169BEAAB" w14:textId="12CE4831" w:rsidR="006040B4" w:rsidRDefault="006040B4">
      <w:pPr>
        <w:pStyle w:val="CommentText"/>
      </w:pPr>
      <w:r>
        <w:t>Is this a report-worthy result? Is this a reason to use Mininet? Is the ease of setting up a network relevant or is it the fact that this network can be created quickly?</w:t>
      </w:r>
    </w:p>
  </w:comment>
  <w:comment w:id="140" w:author="Peter Gröschke" w:date="2022-09-29T14:50:00Z" w:initials="PG">
    <w:p w14:paraId="3B92DC39" w14:textId="3C9E89ED" w:rsidR="000A58D5" w:rsidRDefault="000A58D5">
      <w:pPr>
        <w:pStyle w:val="CommentText"/>
      </w:pPr>
      <w:r>
        <w:rPr>
          <w:rStyle w:val="CommentReference"/>
        </w:rPr>
        <w:annotationRef/>
      </w:r>
      <w:r>
        <w:t>This is a screenshot of a terminal. Would be nice to show the (linear) setup of the 4 switches and the 4 hosts. Now I have to read through the code and interpret the “# Add Links” list.</w:t>
      </w:r>
    </w:p>
  </w:comment>
  <w:comment w:id="142" w:author="Peter Gröschke" w:date="2022-09-29T14:56:00Z" w:initials="PG">
    <w:p w14:paraId="70FB0354" w14:textId="76CE2B85" w:rsidR="007E08C6" w:rsidRDefault="007E08C6">
      <w:pPr>
        <w:pStyle w:val="CommentText"/>
      </w:pPr>
      <w:r>
        <w:rPr>
          <w:rStyle w:val="CommentReference"/>
        </w:rPr>
        <w:annotationRef/>
      </w:r>
      <w:r>
        <w:t>Why did you use this specific/custom topology?</w:t>
      </w:r>
      <w:r w:rsidR="00822C29">
        <w:t xml:space="preserve"> It does not look like a config from a “real-life” scenario.</w:t>
      </w:r>
    </w:p>
  </w:comment>
  <w:comment w:id="152" w:author="Peter Gröschke" w:date="2022-09-29T17:35:00Z" w:initials="PG">
    <w:p w14:paraId="78DAEEB1" w14:textId="1DCB02ED" w:rsidR="00506092" w:rsidRDefault="00506092">
      <w:pPr>
        <w:pStyle w:val="CommentText"/>
      </w:pPr>
      <w:r>
        <w:rPr>
          <w:rStyle w:val="CommentReference"/>
        </w:rPr>
        <w:annotationRef/>
      </w:r>
      <w:r>
        <w:t xml:space="preserve">Any? What is a consequence of this? Are the applications now dead in the water? </w:t>
      </w:r>
    </w:p>
  </w:comment>
  <w:comment w:id="154" w:author="Peter Gröschke" w:date="2022-09-29T18:31:00Z" w:initials="PG">
    <w:p w14:paraId="0BD145BE" w14:textId="5716D218" w:rsidR="008C739D" w:rsidRDefault="008C739D">
      <w:pPr>
        <w:pStyle w:val="CommentText"/>
      </w:pPr>
      <w:r>
        <w:rPr>
          <w:rStyle w:val="CommentReference"/>
        </w:rPr>
        <w:annotationRef/>
      </w:r>
      <w:r>
        <w:t>No</w:t>
      </w:r>
    </w:p>
    <w:p w14:paraId="14632512" w14:textId="62D47675" w:rsidR="008C739D" w:rsidRDefault="008C739D">
      <w:pPr>
        <w:pStyle w:val="CommentText"/>
      </w:pPr>
    </w:p>
  </w:comment>
  <w:comment w:id="155" w:author="Peter Gröschke" w:date="2022-09-29T18:32:00Z" w:initials="PG">
    <w:p w14:paraId="313FEA60" w14:textId="6F3962EA" w:rsidR="008C739D" w:rsidRDefault="008C739D">
      <w:pPr>
        <w:pStyle w:val="CommentText"/>
      </w:pPr>
      <w:r>
        <w:rPr>
          <w:rStyle w:val="CommentReference"/>
        </w:rPr>
        <w:annotationRef/>
      </w:r>
      <w:r>
        <w:t>Citation</w:t>
      </w:r>
    </w:p>
    <w:p w14:paraId="2186CBFF" w14:textId="029535DC" w:rsidR="008C739D" w:rsidRDefault="008C739D">
      <w:pPr>
        <w:pStyle w:val="CommentText"/>
      </w:pPr>
    </w:p>
  </w:comment>
  <w:comment w:id="156" w:author="Peter Gröschke" w:date="2022-09-29T17:36:00Z" w:initials="PG">
    <w:p w14:paraId="103BF5C6" w14:textId="509AE69E" w:rsidR="00506092" w:rsidRDefault="00506092">
      <w:pPr>
        <w:pStyle w:val="CommentText"/>
      </w:pPr>
      <w:r>
        <w:rPr>
          <w:rStyle w:val="CommentReference"/>
        </w:rPr>
        <w:annotationRef/>
      </w:r>
      <w:r>
        <w:t>From what I learn, providers like ATT only (!) offer EVPN services instead of VPLS due to (much) better scalability.</w:t>
      </w:r>
      <w:r w:rsidR="00803907">
        <w:t xml:space="preserve"> Please check!</w:t>
      </w:r>
    </w:p>
  </w:comment>
  <w:comment w:id="157" w:author="Peter Gröschke" w:date="2022-09-29T18:32:00Z" w:initials="PG">
    <w:p w14:paraId="07948C7E" w14:textId="7469BA7C" w:rsidR="008C739D" w:rsidRDefault="008C739D">
      <w:pPr>
        <w:pStyle w:val="CommentText"/>
      </w:pPr>
      <w:r>
        <w:rPr>
          <w:rStyle w:val="CommentReference"/>
        </w:rPr>
        <w:annotationRef/>
      </w:r>
      <w:r>
        <w:t>In the ONOS/test case? Else, they have the same delay as all other network services in operator networks.</w:t>
      </w:r>
    </w:p>
  </w:comment>
  <w:comment w:id="159" w:author="Peter Gröschke" w:date="2022-09-29T18:33:00Z" w:initials="PG">
    <w:p w14:paraId="172416FE" w14:textId="7C9A2BEA" w:rsidR="008C739D" w:rsidRDefault="008C739D">
      <w:pPr>
        <w:pStyle w:val="CommentText"/>
      </w:pPr>
      <w:r>
        <w:rPr>
          <w:rStyle w:val="CommentReference"/>
        </w:rPr>
        <w:annotationRef/>
      </w:r>
      <w:r>
        <w:t>“is capable” means that it may have a better latency, jitter, or do you want to state a fact, than a citation is needed.</w:t>
      </w:r>
    </w:p>
  </w:comment>
  <w:comment w:id="160" w:author="Peter Gröschke" w:date="2022-09-29T18:34:00Z" w:initials="PG">
    <w:p w14:paraId="4193B9E0" w14:textId="078BBCDE" w:rsidR="008C739D" w:rsidRDefault="008C739D">
      <w:pPr>
        <w:pStyle w:val="CommentText"/>
      </w:pPr>
      <w:r>
        <w:rPr>
          <w:rStyle w:val="CommentReference"/>
        </w:rPr>
        <w:annotationRef/>
      </w:r>
      <w:r>
        <w:t>AFAIK, a new site will at least have the PE set up. The PE must act as a bridge, which a router does not out-of-the-box. So, either give a citation or correct this. And how do you set up PWs?</w:t>
      </w:r>
    </w:p>
  </w:comment>
  <w:comment w:id="161" w:author="Peter Gröschke" w:date="2022-09-29T18:37:00Z" w:initials="PG">
    <w:p w14:paraId="53562547" w14:textId="55932C11" w:rsidR="008C739D" w:rsidRDefault="008C739D">
      <w:pPr>
        <w:pStyle w:val="CommentText"/>
      </w:pPr>
      <w:r>
        <w:rPr>
          <w:rStyle w:val="CommentReference"/>
        </w:rPr>
        <w:annotationRef/>
      </w:r>
      <w:r>
        <w:t>Any statistics to cite?</w:t>
      </w:r>
    </w:p>
  </w:comment>
  <w:comment w:id="164" w:author="Peter Gröschke" w:date="2022-09-29T18:30:00Z" w:initials="PG">
    <w:p w14:paraId="43836353" w14:textId="16AB98C8" w:rsidR="008C739D" w:rsidRDefault="008C739D">
      <w:pPr>
        <w:pStyle w:val="CommentText"/>
      </w:pPr>
      <w:r>
        <w:rPr>
          <w:rStyle w:val="CommentReference"/>
        </w:rPr>
        <w:annotationRef/>
      </w:r>
      <w:r>
        <w:t>Citation!</w:t>
      </w:r>
      <w:r w:rsidR="00FA5503">
        <w:t xml:space="preserve"> Just one single (ok [62] is a second one) source … is not much. RFCs, different academic papers, even statistics from STATISTA </w:t>
      </w:r>
    </w:p>
  </w:comment>
  <w:comment w:id="165" w:author="Peter Gröschke" w:date="2022-09-29T18:58:00Z" w:initials="PG">
    <w:p w14:paraId="44E6D8B6" w14:textId="77777777" w:rsidR="00FA5503" w:rsidRDefault="00FA5503" w:rsidP="00FA5503">
      <w:pPr>
        <w:pStyle w:val="CommentText"/>
      </w:pPr>
      <w:r>
        <w:rPr>
          <w:rStyle w:val="CommentReference"/>
        </w:rPr>
        <w:annotationRef/>
      </w:r>
      <w:r>
        <w:t xml:space="preserve">Which RFCs? BTW, from source [61]: </w:t>
      </w:r>
    </w:p>
    <w:p w14:paraId="1DF5A7B2" w14:textId="671485F9" w:rsidR="00FA5503" w:rsidRDefault="00FA5503" w:rsidP="00FA5503">
      <w:pPr>
        <w:pStyle w:val="CommentText"/>
      </w:pPr>
      <w:r>
        <w:t xml:space="preserve">“In EVPN, MAC learning between PEs occurs in the control plane, unlike current VPLS where address learning is done in the data plane. This provides better control over the MAC learning process and the ability to apply policies. Control plane learning also facilitates isolation of groups of interacting devices from each other. EVPN can use a Provider </w:t>
      </w:r>
      <w:r>
        <w:t>BackBone (PBB) VPN to address the scalability issue faced by the MAC learning process. PBB EVPN differs from “plain” EVPN in that several MAC addresses that are required to be stored in a PE in the core. In PBB EVPN, a small number of backbone MACs are discovered in the EVPN control plane using BGP. MAC data forwarding is applied for learning the larger number of customer MACs. The forwarding plane provides MAC addresses to all CEs (local or remote) in PBB EVPN [173].</w:t>
      </w:r>
    </w:p>
    <w:p w14:paraId="742F1CBF" w14:textId="77777777" w:rsidR="00FA5503" w:rsidRDefault="00FA5503" w:rsidP="00FA5503">
      <w:pPr>
        <w:pStyle w:val="CommentText"/>
      </w:pPr>
    </w:p>
    <w:p w14:paraId="50110181" w14:textId="13AF6AB9" w:rsidR="00FA5503" w:rsidRPr="00FA5503" w:rsidRDefault="00FA5503" w:rsidP="00FA5503">
      <w:pPr>
        <w:pStyle w:val="CommentText"/>
        <w:rPr>
          <w:lang w:val="en-US"/>
        </w:rPr>
      </w:pPr>
      <w:r>
        <w:t>EVPN also provides better methods of DCI. EVPN facilitates DCI with efficient provisioning of services, scalability (operates like L3VPN) and capability to provide L2 and L3 services on the same interface (not possible in traditional VPLS). In addition to this, EVPN also supports PE nodes that offer multi-homed connectivity access networks or CE devices to be placed in the same or distant geographical locations. Such PE nodes are geo-redundant. This feature ensures business continuity for critical applications in scenarios like a natural disaster or power failures. In EVPN, this is achieved without establishing dedicated connections among PEs in a multi-homed group. This approach is cost-effective [174]. The authors in [67] proposed the use of EVPN as an overlay network.”</w:t>
      </w:r>
    </w:p>
  </w:comment>
  <w:comment w:id="174" w:author="Peter Gröschke" w:date="2022-09-29T19:37:00Z" w:initials="PG">
    <w:p w14:paraId="1FE98F1E" w14:textId="752B3D20" w:rsidR="00F06B2B" w:rsidRDefault="00F06B2B">
      <w:pPr>
        <w:pStyle w:val="CommentText"/>
      </w:pPr>
      <w:r>
        <w:rPr>
          <w:rStyle w:val="CommentReference"/>
        </w:rPr>
        <w:annotationRef/>
      </w:r>
      <w:r>
        <w:t>Make a picture which shows this: Draw a switch, and put in a match-action item as an OpenFlow item. I put an example in the Text!</w:t>
      </w:r>
    </w:p>
    <w:p w14:paraId="16D4DE34" w14:textId="7F5D21D1" w:rsidR="00F06B2B" w:rsidRDefault="00F06B2B">
      <w:pPr>
        <w:pStyle w:val="CommentText"/>
      </w:pPr>
    </w:p>
    <w:p w14:paraId="32E74038" w14:textId="1700732B" w:rsidR="00F06B2B" w:rsidRDefault="00F06B2B">
      <w:pPr>
        <w:pStyle w:val="CommentText"/>
      </w:pPr>
      <w:r>
        <w:t>The way from Configuration to Intent to OpenFlow pattern … that would be helpful.</w:t>
      </w:r>
    </w:p>
    <w:p w14:paraId="194D120A" w14:textId="77777777" w:rsidR="00F06B2B" w:rsidRDefault="00F06B2B">
      <w:pPr>
        <w:pStyle w:val="CommentText"/>
      </w:pPr>
    </w:p>
    <w:p w14:paraId="0F217F42" w14:textId="6D5CE5D2" w:rsidR="00F06B2B" w:rsidRDefault="00F06B2B">
      <w:pPr>
        <w:pStyle w:val="CommentText"/>
      </w:pPr>
    </w:p>
  </w:comment>
  <w:comment w:id="180" w:author="Peter Gröschke" w:date="2022-09-29T19:49:00Z" w:initials="PG">
    <w:p w14:paraId="3DEF3922" w14:textId="10181CCB" w:rsidR="00A85F9A" w:rsidRDefault="00A85F9A">
      <w:pPr>
        <w:pStyle w:val="CommentText"/>
      </w:pPr>
      <w:r>
        <w:rPr>
          <w:rStyle w:val="CommentReference"/>
        </w:rPr>
        <w:annotationRef/>
      </w:r>
      <w:r>
        <w:t>Where do the different Priorities come from?</w:t>
      </w:r>
    </w:p>
  </w:comment>
  <w:comment w:id="186" w:author="Peter Gröschke" w:date="2022-09-29T20:12:00Z" w:initials="PG">
    <w:p w14:paraId="5BFDE888" w14:textId="77777777" w:rsidR="00C51E3B" w:rsidRDefault="00C51E3B">
      <w:pPr>
        <w:pStyle w:val="CommentText"/>
      </w:pPr>
      <w:r>
        <w:rPr>
          <w:rStyle w:val="CommentReference"/>
        </w:rPr>
        <w:annotationRef/>
      </w:r>
      <w:r>
        <w:t>What I miss is the end-to-end configuration: we have two VPLS’s with two endpoints each, according to Fig 4-45. I only see single configured endpoints and you say that one host and a single switch(port) form an orderly VPLS. That is a bit like the saying “an Englishman, even on his own, forms and orderly queue of one”</w:t>
      </w:r>
    </w:p>
    <w:p w14:paraId="2BF554E8" w14:textId="77777777" w:rsidR="00C51E3B" w:rsidRDefault="00C51E3B">
      <w:pPr>
        <w:pStyle w:val="CommentText"/>
      </w:pPr>
    </w:p>
    <w:p w14:paraId="0FD70E2F" w14:textId="77777777" w:rsidR="00C51E3B" w:rsidRDefault="00C51E3B">
      <w:pPr>
        <w:pStyle w:val="CommentText"/>
      </w:pPr>
      <w:r>
        <w:t>I would like to see results, and preferably from a network of three endpoints, two hosts, one server. THEN, AND ONLY THEN can you prove with a trace that you have unicasts and broadcasts.</w:t>
      </w:r>
    </w:p>
    <w:p w14:paraId="20E03262" w14:textId="0E1F69A3" w:rsidR="00C51E3B" w:rsidRDefault="00C51E3B">
      <w:pPr>
        <w:pStyle w:val="CommentText"/>
      </w:pPr>
      <w:r>
        <w:t>And from the ovs, can you extract their configuration and their match-action items?</w:t>
      </w:r>
    </w:p>
  </w:comment>
  <w:comment w:id="189" w:author="Peter Gröschke" w:date="2022-09-30T09:28:00Z" w:initials="PG">
    <w:p w14:paraId="219F9CD5" w14:textId="10A2841D" w:rsidR="00C279FD" w:rsidRDefault="00C279FD">
      <w:pPr>
        <w:pStyle w:val="CommentText"/>
      </w:pPr>
      <w:r>
        <w:rPr>
          <w:rStyle w:val="CommentReference"/>
        </w:rPr>
        <w:annotationRef/>
      </w:r>
      <w:r>
        <w:t>This configuration is easy to follow, and you show all steps. Maybe start the VPLS chapter with this way (CLI) to make it easier for the reader?</w:t>
      </w:r>
    </w:p>
  </w:comment>
  <w:comment w:id="190" w:author="Peter Gröschke" w:date="2022-09-29T20:21:00Z" w:initials="PG">
    <w:p w14:paraId="32E1BD75" w14:textId="68D5CDE0" w:rsidR="003174C7" w:rsidRDefault="003174C7">
      <w:pPr>
        <w:pStyle w:val="CommentText"/>
      </w:pPr>
      <w:r>
        <w:rPr>
          <w:rStyle w:val="CommentReference"/>
        </w:rPr>
        <w:annotationRef/>
      </w:r>
      <w:r>
        <w:t>Both parts, OUI and SN?</w:t>
      </w:r>
    </w:p>
  </w:comment>
  <w:comment w:id="192" w:author="Peter Gröschke" w:date="2022-09-29T20:44:00Z" w:initials="PG">
    <w:p w14:paraId="45B59791" w14:textId="6C840C53" w:rsidR="00A13453" w:rsidRDefault="00A13453">
      <w:pPr>
        <w:pStyle w:val="CommentText"/>
      </w:pPr>
      <w:r>
        <w:rPr>
          <w:rStyle w:val="CommentReference"/>
        </w:rPr>
        <w:annotationRef/>
      </w:r>
      <w:r>
        <w:t xml:space="preserve">A graph somewhere with name (h1, server1), IPs, MAC addresses would be VERY helpful. The different screenshots use H1, Server2 in the figure 4-54, you have MAC addresses in 4-53, h2, s2 as names in 4-52. This is very inconsistent and as a prof pressed for time, I would call it “not clear, not consistent” and reduce the marks. </w:t>
      </w:r>
    </w:p>
  </w:comment>
  <w:comment w:id="210" w:author="Peter Gröschke" w:date="2022-09-30T09:32:00Z" w:initials="PG">
    <w:p w14:paraId="4998A690" w14:textId="27F9CA43" w:rsidR="00C279FD" w:rsidRDefault="00C279FD">
      <w:pPr>
        <w:pStyle w:val="CommentText"/>
      </w:pPr>
      <w:r>
        <w:rPr>
          <w:rStyle w:val="CommentReference"/>
        </w:rPr>
        <w:annotationRef/>
      </w:r>
      <w:r>
        <w:t xml:space="preserve">Of what? Different types of controllers? </w:t>
      </w:r>
    </w:p>
  </w:comment>
  <w:comment w:id="218" w:author="Peter Gröschke" w:date="2022-09-30T09:44:00Z" w:initials="PG">
    <w:p w14:paraId="117C0396" w14:textId="5DA25E84" w:rsidR="005D1666" w:rsidRDefault="005D1666">
      <w:pPr>
        <w:pStyle w:val="CommentText"/>
      </w:pPr>
      <w:r>
        <w:rPr>
          <w:rStyle w:val="CommentReference"/>
        </w:rPr>
        <w:annotationRef/>
      </w:r>
    </w:p>
  </w:comment>
  <w:comment w:id="219" w:author="Peter Gröschke" w:date="2022-09-30T10:57:00Z" w:initials="PG">
    <w:p w14:paraId="0FC3B8E1" w14:textId="40D9FB6F" w:rsidR="00480ACD" w:rsidRDefault="00480ACD">
      <w:pPr>
        <w:pStyle w:val="CommentText"/>
      </w:pPr>
      <w:r>
        <w:rPr>
          <w:rStyle w:val="CommentReference"/>
        </w:rPr>
        <w:annotationRef/>
      </w:r>
      <w:r>
        <w:t>Again, a visualization would be nice. Maybe there is something in source 15?</w:t>
      </w:r>
      <w:r w:rsidR="0065569C">
        <w:t xml:space="preserve"> Just checked – no pics there.</w:t>
      </w:r>
    </w:p>
  </w:comment>
  <w:comment w:id="230" w:author="Peter Gröschke" w:date="2022-09-30T11:09:00Z" w:initials="PG">
    <w:p w14:paraId="78C68738" w14:textId="780AE6C0" w:rsidR="0065569C" w:rsidRDefault="0065569C">
      <w:pPr>
        <w:pStyle w:val="CommentText"/>
      </w:pPr>
      <w:r>
        <w:rPr>
          <w:rStyle w:val="CommentReference"/>
        </w:rPr>
        <w:annotationRef/>
      </w:r>
      <w:r>
        <w:t>What were their requirements, this makes comparing the things easier</w:t>
      </w:r>
    </w:p>
  </w:comment>
  <w:comment w:id="231" w:author="Peter Gröschke" w:date="2022-09-30T11:17:00Z" w:initials="PG">
    <w:p w14:paraId="5D94394C" w14:textId="45B5EE21" w:rsidR="005F44E2" w:rsidRDefault="005F44E2">
      <w:pPr>
        <w:pStyle w:val="CommentText"/>
      </w:pPr>
      <w:r>
        <w:rPr>
          <w:rStyle w:val="CommentReference"/>
        </w:rPr>
        <w:annotationRef/>
      </w:r>
      <w:r>
        <w:t>Please state that the ATOMIX framework is part of the ONUS project. This gives some context. Else I would ask why you have chosen this and not another (which?) framework.</w:t>
      </w:r>
    </w:p>
  </w:comment>
  <w:comment w:id="233" w:author="Peter Gröschke" w:date="2022-09-30T11:11:00Z" w:initials="PG">
    <w:p w14:paraId="1A0F7959" w14:textId="3FB8BEE9" w:rsidR="0065569C" w:rsidRDefault="0065569C">
      <w:pPr>
        <w:pStyle w:val="CommentText"/>
      </w:pPr>
      <w:r>
        <w:rPr>
          <w:rStyle w:val="CommentReference"/>
        </w:rPr>
        <w:annotationRef/>
      </w:r>
      <w:r>
        <w:t>Only: should?</w:t>
      </w:r>
    </w:p>
  </w:comment>
  <w:comment w:id="236" w:author="Peter Gröschke" w:date="2022-09-30T11:10:00Z" w:initials="PG">
    <w:p w14:paraId="55433BC0" w14:textId="7EEAA503" w:rsidR="0065569C" w:rsidRDefault="0065569C">
      <w:pPr>
        <w:pStyle w:val="CommentText"/>
      </w:pPr>
      <w:r>
        <w:rPr>
          <w:rStyle w:val="CommentReference"/>
        </w:rPr>
        <w:annotationRef/>
      </w:r>
      <w:r>
        <w:t>Again: screenshots are not easy to read and a visualization would be very helpful</w:t>
      </w:r>
    </w:p>
  </w:comment>
  <w:comment w:id="237" w:author="Peter Gröschke" w:date="2022-09-30T15:37:00Z" w:initials="PG">
    <w:p w14:paraId="1DADB317" w14:textId="7AC43360" w:rsidR="00AC466E" w:rsidRDefault="00AC466E">
      <w:pPr>
        <w:pStyle w:val="CommentText"/>
      </w:pPr>
      <w:r>
        <w:rPr>
          <w:rStyle w:val="CommentReference"/>
        </w:rPr>
        <w:annotationRef/>
      </w:r>
      <w:r>
        <w:t xml:space="preserve">What is a “partition” in this case? So, we have three docker containers, in each is an </w:t>
      </w:r>
      <w:r>
        <w:t>Atomix instance, which clusters with the other Atomix instances (fig 4-56). In each Atomix runs one ONOS (fig 4-57)?</w:t>
      </w:r>
    </w:p>
  </w:comment>
  <w:comment w:id="240" w:author="Peter Gröschke" w:date="2022-09-30T11:14:00Z" w:initials="PG">
    <w:p w14:paraId="2D80C564" w14:textId="54187E65" w:rsidR="0065569C" w:rsidRDefault="0065569C">
      <w:pPr>
        <w:pStyle w:val="CommentText"/>
      </w:pPr>
      <w:r>
        <w:rPr>
          <w:rStyle w:val="CommentReference"/>
        </w:rPr>
        <w:annotationRef/>
      </w:r>
      <w:r>
        <w:t xml:space="preserve">Light brown on light </w:t>
      </w:r>
      <w:r w:rsidR="007C0304">
        <w:t>grey</w:t>
      </w:r>
      <w:r>
        <w:t xml:space="preserve">. </w:t>
      </w:r>
    </w:p>
  </w:comment>
  <w:comment w:id="245" w:author="Peter Gröschke" w:date="2022-09-30T11:15:00Z" w:initials="PG">
    <w:p w14:paraId="29E0632E" w14:textId="488C7823" w:rsidR="0065569C" w:rsidRDefault="0065569C">
      <w:pPr>
        <w:pStyle w:val="CommentText"/>
      </w:pPr>
      <w:r>
        <w:rPr>
          <w:rStyle w:val="CommentReference"/>
        </w:rPr>
        <w:annotationRef/>
      </w:r>
      <w:r>
        <w:t xml:space="preserve">What? “.. the </w:t>
      </w:r>
      <w:r>
        <w:t xml:space="preserve">Atomix </w:t>
      </w:r>
      <w:r w:rsidR="007C0304">
        <w:t>is involved in the exchange of relevant information once ONOS is started”</w:t>
      </w:r>
    </w:p>
  </w:comment>
  <w:comment w:id="246" w:author="Peter Gröschke" w:date="2022-09-30T15:40:00Z" w:initials="PG">
    <w:p w14:paraId="53F3EDAC" w14:textId="10A08F3E" w:rsidR="00AC466E" w:rsidRDefault="00AC466E">
      <w:pPr>
        <w:pStyle w:val="CommentText"/>
      </w:pPr>
      <w:r>
        <w:rPr>
          <w:rStyle w:val="CommentReference"/>
        </w:rPr>
        <w:annotationRef/>
      </w:r>
      <w:r>
        <w:t>Which are partitions? Again, a picture, a precise definition is needed</w:t>
      </w:r>
    </w:p>
  </w:comment>
  <w:comment w:id="248" w:author="Peter Gröschke" w:date="2022-09-30T16:11:00Z" w:initials="PG">
    <w:p w14:paraId="05C4822B" w14:textId="1D4A79CE" w:rsidR="00EF7D95" w:rsidRDefault="00EF7D95">
      <w:pPr>
        <w:pStyle w:val="CommentText"/>
      </w:pPr>
      <w:r>
        <w:rPr>
          <w:rStyle w:val="CommentReference"/>
        </w:rPr>
        <w:annotationRef/>
      </w:r>
      <w:r>
        <w:t>Where does the 7 come from?</w:t>
      </w:r>
    </w:p>
  </w:comment>
  <w:comment w:id="255" w:author="Peter Gröschke" w:date="2022-09-30T16:13:00Z" w:initials="PG">
    <w:p w14:paraId="4D2F82AA" w14:textId="6BDE5E98" w:rsidR="00EF7D95" w:rsidRDefault="00EF7D95">
      <w:pPr>
        <w:pStyle w:val="CommentText"/>
      </w:pPr>
      <w:r>
        <w:rPr>
          <w:rStyle w:val="CommentReference"/>
        </w:rPr>
        <w:annotationRef/>
      </w:r>
      <w:r>
        <w:t xml:space="preserve">So, the switches can only select the initial master? </w:t>
      </w:r>
    </w:p>
  </w:comment>
  <w:comment w:id="256" w:author="Peter Gröschke" w:date="2022-09-30T16:19:00Z" w:initials="PG">
    <w:p w14:paraId="4CDFEC85" w14:textId="6BCCCB64" w:rsidR="00EF7D95" w:rsidRDefault="00EF7D95">
      <w:pPr>
        <w:pStyle w:val="CommentText"/>
      </w:pPr>
      <w:r>
        <w:rPr>
          <w:rStyle w:val="CommentReference"/>
        </w:rPr>
        <w:annotationRef/>
      </w:r>
      <w:r>
        <w:t xml:space="preserve">OK, now that is clear. </w:t>
      </w:r>
    </w:p>
  </w:comment>
  <w:comment w:id="263" w:author="Peter Gröschke" w:date="2022-09-30T16:22:00Z" w:initials="PG">
    <w:p w14:paraId="42E7CBAD" w14:textId="469059FE" w:rsidR="000D029D" w:rsidRDefault="000D029D">
      <w:pPr>
        <w:pStyle w:val="CommentText"/>
      </w:pPr>
      <w:r>
        <w:rPr>
          <w:rStyle w:val="CommentReference"/>
        </w:rPr>
        <w:annotationRef/>
      </w:r>
      <w:r>
        <w:t>There are different possibilities for headlines in the English writing. Check if it is consistent (hint: right now it seems … a bit mixed)</w:t>
      </w:r>
    </w:p>
  </w:comment>
  <w:comment w:id="274" w:author="Peter Gröschke" w:date="2022-09-30T16:25:00Z" w:initials="PG">
    <w:p w14:paraId="19A506A2" w14:textId="229B9127" w:rsidR="000D029D" w:rsidRDefault="000D029D">
      <w:pPr>
        <w:pStyle w:val="CommentText"/>
      </w:pPr>
      <w:r>
        <w:rPr>
          <w:rStyle w:val="CommentReference"/>
        </w:rPr>
        <w:annotationRef/>
      </w:r>
      <w:r>
        <w:t xml:space="preserve">Citation </w:t>
      </w:r>
    </w:p>
  </w:comment>
  <w:comment w:id="275" w:author="Peter Gröschke" w:date="2022-09-30T17:07:00Z" w:initials="PG">
    <w:p w14:paraId="26F6E21F" w14:textId="3C2A791F" w:rsidR="001725EE" w:rsidRDefault="001725EE">
      <w:pPr>
        <w:pStyle w:val="CommentText"/>
      </w:pPr>
      <w:r>
        <w:rPr>
          <w:rStyle w:val="CommentReference"/>
        </w:rPr>
        <w:annotationRef/>
      </w:r>
      <w:r>
        <w:t>Is this a general concept? Do I find it in many SDN controllers, or not?</w:t>
      </w:r>
    </w:p>
  </w:comment>
  <w:comment w:id="276" w:author="Peter Gröschke" w:date="2022-09-30T17:11:00Z" w:initials="PG">
    <w:p w14:paraId="326494EC" w14:textId="17DC5A78" w:rsidR="001725EE" w:rsidRDefault="001725EE">
      <w:pPr>
        <w:pStyle w:val="CommentText"/>
      </w:pPr>
      <w:r>
        <w:rPr>
          <w:rStyle w:val="CommentReference"/>
        </w:rPr>
        <w:annotationRef/>
      </w:r>
      <w:r>
        <w:t>Is the high-lighted link a feature of the GUI? Or done by yourself? How can you check for a path in the CLI? In earlier chapters, there were the different methods to reach a goal described.</w:t>
      </w:r>
    </w:p>
  </w:comment>
  <w:comment w:id="278" w:author="Peter Gröschke" w:date="2022-09-30T17:12:00Z" w:initials="PG">
    <w:p w14:paraId="7B87749F" w14:textId="4DEC5150" w:rsidR="001725EE" w:rsidRDefault="001725EE">
      <w:pPr>
        <w:pStyle w:val="CommentText"/>
      </w:pPr>
      <w:r>
        <w:rPr>
          <w:rStyle w:val="CommentReference"/>
        </w:rPr>
        <w:annotationRef/>
      </w:r>
      <w:r>
        <w:t>The setup shows two equivalent paths when there is no difference in bandwidth. That the system has chosen exactly THIS one is based on a tiebreaker somewhere. So, this is one of the two optimal path in this particular system.</w:t>
      </w:r>
    </w:p>
  </w:comment>
  <w:comment w:id="286" w:author="Peter Gröschke" w:date="2022-09-30T17:24:00Z" w:initials="PG">
    <w:p w14:paraId="4DD579CA" w14:textId="08F787C4" w:rsidR="00E25AEC" w:rsidRDefault="00E25AEC">
      <w:pPr>
        <w:pStyle w:val="CommentText"/>
      </w:pPr>
      <w:r>
        <w:rPr>
          <w:rStyle w:val="CommentReference"/>
        </w:rPr>
        <w:annotationRef/>
      </w:r>
      <w:r>
        <w:t>The introduction of a new technology (</w:t>
      </w:r>
      <w:r>
        <w:t>Wifi 6 and 5G) does not lead to more devices. Applications and new (IoT) devices want to be connected.</w:t>
      </w:r>
    </w:p>
  </w:comment>
  <w:comment w:id="289" w:author="Peter Gröschke" w:date="2022-09-30T17:25:00Z" w:initials="PG">
    <w:p w14:paraId="1B202061" w14:textId="55388CBB" w:rsidR="00E25AEC" w:rsidRDefault="00E25AEC">
      <w:pPr>
        <w:pStyle w:val="CommentText"/>
      </w:pPr>
      <w:r>
        <w:rPr>
          <w:rStyle w:val="CommentReference"/>
        </w:rPr>
        <w:annotationRef/>
      </w:r>
      <w:r>
        <w:t>Which studies? Citation needed! Those studies will be from 2008 latest, this was when EVERYONE was able to see that IPv4 was dead in the water and only survives b/c of NAT &amp; PAT &amp; CGN. See my pic from 2006 in the text. See also for the statistics provided by the Internet organizations and third parties!</w:t>
      </w:r>
    </w:p>
  </w:comment>
  <w:comment w:id="291" w:author="Peter Gröschke" w:date="2022-09-30T17:30:00Z" w:initials="PG">
    <w:p w14:paraId="757BB553" w14:textId="0287A32B" w:rsidR="00E25AEC" w:rsidRDefault="00E25AEC">
      <w:pPr>
        <w:pStyle w:val="CommentText"/>
      </w:pPr>
      <w:r>
        <w:rPr>
          <w:rStyle w:val="CommentReference"/>
        </w:rPr>
        <w:annotationRef/>
      </w:r>
      <w:r>
        <w:t xml:space="preserve">There is a strong market for IPv4 addresses, and some Chinese are “stealing” allocated blocks from Africa </w:t>
      </w:r>
    </w:p>
  </w:comment>
  <w:comment w:id="292" w:author="Peter Gröschke" w:date="2022-09-30T17:31:00Z" w:initials="PG">
    <w:p w14:paraId="288B49AB" w14:textId="29220A07" w:rsidR="00E25AEC" w:rsidRDefault="00E25AEC">
      <w:pPr>
        <w:pStyle w:val="CommentText"/>
      </w:pPr>
      <w:r>
        <w:rPr>
          <w:rStyle w:val="CommentReference"/>
        </w:rPr>
        <w:annotationRef/>
      </w:r>
      <w:r>
        <w:t xml:space="preserve">Make clear who takes this into account </w:t>
      </w:r>
    </w:p>
  </w:comment>
  <w:comment w:id="293" w:author="Peter Gröschke" w:date="2022-09-30T17:31:00Z" w:initials="PG">
    <w:p w14:paraId="19E784DD" w14:textId="5FA960E8" w:rsidR="00E25AEC" w:rsidRDefault="00E25AEC">
      <w:pPr>
        <w:pStyle w:val="CommentText"/>
      </w:pPr>
      <w:r>
        <w:rPr>
          <w:rStyle w:val="CommentReference"/>
        </w:rPr>
        <w:annotationRef/>
      </w:r>
      <w:r>
        <w:t>Citation, study?</w:t>
      </w:r>
    </w:p>
  </w:comment>
  <w:comment w:id="294" w:author="Peter Gröschke" w:date="2022-09-30T17:32:00Z" w:initials="PG">
    <w:p w14:paraId="7FF78589" w14:textId="2D0DE858" w:rsidR="00E25AEC" w:rsidRDefault="00E25AEC">
      <w:pPr>
        <w:pStyle w:val="CommentText"/>
      </w:pPr>
      <w:r>
        <w:rPr>
          <w:rStyle w:val="CommentReference"/>
        </w:rPr>
        <w:annotationRef/>
      </w:r>
      <w:r>
        <w:t xml:space="preserve">The overhead created by IPv6 is 40 byte vs 20 byte PER EVERY PACKET. A TCP ACK grows from 40 to 60 bytes, so there is </w:t>
      </w:r>
      <w:r w:rsidR="00467BC4">
        <w:t xml:space="preserve">that </w:t>
      </w:r>
      <w:r>
        <w:t xml:space="preserve">for </w:t>
      </w:r>
      <w:r w:rsidR="00467BC4">
        <w:t>efficiency.</w:t>
      </w:r>
      <w:r>
        <w:t xml:space="preserve"> </w:t>
      </w:r>
    </w:p>
  </w:comment>
  <w:comment w:id="298" w:author="Peter Gröschke" w:date="2022-10-02T11:52:00Z" w:initials="PG">
    <w:p w14:paraId="094A907E" w14:textId="0887D970" w:rsidR="00467BC4" w:rsidRDefault="00467BC4">
      <w:pPr>
        <w:pStyle w:val="CommentText"/>
      </w:pPr>
      <w:r>
        <w:rPr>
          <w:rStyle w:val="CommentReference"/>
        </w:rPr>
        <w:annotationRef/>
      </w:r>
      <w:r>
        <w:t xml:space="preserve">Are they relevant features, or can I imagine this like a set of new colours for a car and a fancier bumper? As a hint, I would guess(!) that v1.2 introduced the initial set of IPv6 features, which </w:t>
      </w:r>
      <w:r>
        <w:t>wewre later augmented with additional features needed to run an IPv6 network.</w:t>
      </w:r>
    </w:p>
  </w:comment>
  <w:comment w:id="300" w:author="Peter Gröschke" w:date="2022-10-02T11:55:00Z" w:initials="PG">
    <w:p w14:paraId="5EAD6099" w14:textId="48857963" w:rsidR="00467BC4" w:rsidRDefault="00467BC4">
      <w:pPr>
        <w:pStyle w:val="CommentText"/>
      </w:pPr>
      <w:r>
        <w:rPr>
          <w:rStyle w:val="CommentReference"/>
        </w:rPr>
        <w:annotationRef/>
      </w:r>
      <w:r>
        <w:t>Would be nice for each app to know in a sentence or less what they are doing?</w:t>
      </w:r>
      <w:r w:rsidR="00EB3C31">
        <w:t xml:space="preserve"> Like: Host location provider: </w:t>
      </w:r>
      <w:r w:rsidR="00EB3C31">
        <w:rPr>
          <w:rFonts w:ascii="Segoe UI" w:hAnsi="Segoe UI" w:cs="Segoe UI"/>
          <w:color w:val="172B4D"/>
          <w:sz w:val="21"/>
          <w:szCs w:val="21"/>
          <w:shd w:val="clear" w:color="auto" w:fill="FFFFFF"/>
        </w:rPr>
        <w:t xml:space="preserve">to track the location of IPv6 hosts via ipv6 </w:t>
      </w:r>
      <w:r w:rsidR="00EB3C31">
        <w:rPr>
          <w:rFonts w:ascii="Segoe UI" w:hAnsi="Segoe UI" w:cs="Segoe UI"/>
          <w:color w:val="172B4D"/>
          <w:sz w:val="21"/>
          <w:szCs w:val="21"/>
          <w:shd w:val="clear" w:color="auto" w:fill="FFFFFF"/>
        </w:rPr>
        <w:t>neighbordiscovery</w:t>
      </w:r>
    </w:p>
  </w:comment>
  <w:comment w:id="301" w:author="Peter Gröschke" w:date="2022-10-02T12:05:00Z" w:initials="PG">
    <w:p w14:paraId="438EA88D" w14:textId="5B108E6C" w:rsidR="00EB3C31" w:rsidRDefault="00EB3C31">
      <w:pPr>
        <w:pStyle w:val="CommentText"/>
      </w:pPr>
      <w:r>
        <w:rPr>
          <w:rStyle w:val="CommentReference"/>
        </w:rPr>
        <w:annotationRef/>
      </w:r>
      <w:r>
        <w:t>Noted and now the real (and helpful) information would be: where did you find the new/changed configurations? Is it in the man pages, is it by starting with -h, are there other pages on the web which give examples?</w:t>
      </w:r>
    </w:p>
  </w:comment>
  <w:comment w:id="304" w:author="Peter Gröschke" w:date="2022-10-02T12:09:00Z" w:initials="PG">
    <w:p w14:paraId="791D1084" w14:textId="77777777" w:rsidR="00EB3C31" w:rsidRDefault="00EB3C31">
      <w:pPr>
        <w:pStyle w:val="CommentText"/>
      </w:pPr>
      <w:r>
        <w:rPr>
          <w:rStyle w:val="CommentReference"/>
        </w:rPr>
        <w:annotationRef/>
      </w:r>
      <w:r>
        <w:t>… inside OpenFlow packets</w:t>
      </w:r>
      <w:r w:rsidR="00311678">
        <w:t>? Or are the switches instructed to send IPv6 ND packets as such, acting as routers, not switches? And is this due to one application you started to support IPv6 on the ONOS?</w:t>
      </w:r>
    </w:p>
    <w:p w14:paraId="50E2818D" w14:textId="77777777" w:rsidR="00311678" w:rsidRDefault="00311678">
      <w:pPr>
        <w:pStyle w:val="CommentText"/>
      </w:pPr>
    </w:p>
    <w:p w14:paraId="6D15E4BE" w14:textId="4F23F198" w:rsidR="00311678" w:rsidRDefault="00311678">
      <w:pPr>
        <w:pStyle w:val="CommentText"/>
      </w:pPr>
      <w:r>
        <w:t>Are we still using the good old southbound interface?</w:t>
      </w:r>
    </w:p>
  </w:comment>
  <w:comment w:id="307" w:author="Peter Gröschke" w:date="2022-10-02T12:39:00Z" w:initials="PG">
    <w:p w14:paraId="62DA9A57" w14:textId="05655E3C" w:rsidR="00946A88" w:rsidRDefault="00946A88">
      <w:pPr>
        <w:pStyle w:val="CommentText"/>
      </w:pPr>
      <w:r>
        <w:rPr>
          <w:rStyle w:val="CommentReference"/>
        </w:rPr>
        <w:annotationRef/>
      </w:r>
      <w:r>
        <w:t>I added the brackets after reading the next couple of paragraphs. I leave my comments as then you understand why your writing is confusing to the reader</w:t>
      </w:r>
    </w:p>
  </w:comment>
  <w:comment w:id="310" w:author="Peter Gröschke" w:date="2022-10-02T12:23:00Z" w:initials="PG">
    <w:p w14:paraId="45AFE14E" w14:textId="77777777" w:rsidR="00311678" w:rsidRDefault="00311678">
      <w:pPr>
        <w:pStyle w:val="CommentText"/>
      </w:pPr>
      <w:r>
        <w:rPr>
          <w:rStyle w:val="CommentReference"/>
        </w:rPr>
        <w:annotationRef/>
      </w:r>
      <w:r>
        <w:t>Which program did you use to draw this picture?</w:t>
      </w:r>
    </w:p>
    <w:p w14:paraId="094C1CE4" w14:textId="77777777" w:rsidR="00311678" w:rsidRDefault="00311678">
      <w:pPr>
        <w:pStyle w:val="CommentText"/>
      </w:pPr>
    </w:p>
    <w:p w14:paraId="483BB32C" w14:textId="5F182A61" w:rsidR="00311678" w:rsidRDefault="00874F32">
      <w:pPr>
        <w:pStyle w:val="CommentText"/>
      </w:pPr>
      <w:r>
        <w:t>I understand 5, but what do the pairs 6/7 and 9/10 do?</w:t>
      </w:r>
    </w:p>
  </w:comment>
  <w:comment w:id="312" w:author="Peter Gröschke" w:date="2022-10-02T12:41:00Z" w:initials="PG">
    <w:p w14:paraId="7EC84B6C" w14:textId="23C3D173" w:rsidR="00946A88" w:rsidRDefault="00946A88">
      <w:pPr>
        <w:pStyle w:val="CommentText"/>
      </w:pPr>
      <w:r>
        <w:rPr>
          <w:rStyle w:val="CommentReference"/>
        </w:rPr>
        <w:annotationRef/>
      </w:r>
      <w:r>
        <w:t>You switch to past tense here while before you used present tense. Reads funny.</w:t>
      </w:r>
    </w:p>
  </w:comment>
  <w:comment w:id="315" w:author="Peter Gröschke" w:date="2022-10-02T12:33:00Z" w:initials="PG">
    <w:p w14:paraId="2AFDA00A" w14:textId="1C2A650B" w:rsidR="00874F32" w:rsidRDefault="00874F32">
      <w:pPr>
        <w:pStyle w:val="CommentText"/>
      </w:pPr>
      <w:r>
        <w:rPr>
          <w:rStyle w:val="CommentReference"/>
        </w:rPr>
        <w:annotationRef/>
      </w:r>
      <w:r>
        <w:t xml:space="preserve">Just to get it straight: how does the Switch-4 know how to form IPv6 packets? What is running on the box? </w:t>
      </w:r>
      <w:r w:rsidR="00946A88">
        <w:t>Are the packets OpenFlow or directly IPv6, as you suggest here? This would, again, be of importance as the interface between controller and (stupid) switch would be very much different, the whole philosophy would change!</w:t>
      </w:r>
    </w:p>
  </w:comment>
  <w:comment w:id="319" w:author="Peter Gröschke" w:date="2022-10-02T12:36:00Z" w:initials="PG">
    <w:p w14:paraId="217329A5" w14:textId="27B6F6D7" w:rsidR="00946A88" w:rsidRDefault="00946A88">
      <w:pPr>
        <w:pStyle w:val="CommentText"/>
      </w:pPr>
      <w:r>
        <w:rPr>
          <w:rStyle w:val="CommentReference"/>
        </w:rPr>
        <w:annotationRef/>
      </w:r>
      <w:r>
        <w:t>THIS IS TOO LATE, and please adjust the picture above so that it is clear that the stuff is encapsulated in OpenFlow.</w:t>
      </w:r>
    </w:p>
  </w:comment>
  <w:comment w:id="318" w:author="Peter Gröschke" w:date="2022-10-02T12:30:00Z" w:initials="PG">
    <w:p w14:paraId="3D1EAD78" w14:textId="59327A00" w:rsidR="00874F32" w:rsidRDefault="00874F32">
      <w:pPr>
        <w:pStyle w:val="CommentText"/>
      </w:pPr>
      <w:r>
        <w:rPr>
          <w:rStyle w:val="CommentReference"/>
        </w:rPr>
        <w:annotationRef/>
      </w:r>
      <w:r>
        <w:t xml:space="preserve">Now that helps – would be even better with the numbers! </w:t>
      </w:r>
    </w:p>
  </w:comment>
  <w:comment w:id="321" w:author="Peter Gröschke" w:date="2022-10-02T12:52:00Z" w:initials="PG">
    <w:p w14:paraId="78812718" w14:textId="1B27FF8C" w:rsidR="00B5604B" w:rsidRDefault="00B5604B">
      <w:pPr>
        <w:pStyle w:val="CommentText"/>
      </w:pPr>
      <w:r>
        <w:rPr>
          <w:rStyle w:val="CommentReference"/>
        </w:rPr>
        <w:annotationRef/>
      </w:r>
      <w:r>
        <w:t>No, this picture just shows OpenFlow packets. See below what I mean. I don’t see any IPv6, I don’t see ND, I don’t see s*it.</w:t>
      </w:r>
    </w:p>
  </w:comment>
  <w:comment w:id="327" w:author="Peter Gröschke" w:date="2022-10-02T12:56:00Z" w:initials="PG">
    <w:p w14:paraId="1533069B" w14:textId="550E8F05" w:rsidR="00B5604B" w:rsidRDefault="00B5604B">
      <w:pPr>
        <w:pStyle w:val="CommentText"/>
      </w:pPr>
      <w:r>
        <w:rPr>
          <w:rStyle w:val="CommentReference"/>
        </w:rPr>
        <w:annotationRef/>
      </w:r>
      <w:r>
        <w:t>First time I read about the temp rules. Is this using … what timers? I have an idea what I would use, but you have this, I guess!?</w:t>
      </w:r>
    </w:p>
  </w:comment>
  <w:comment w:id="328" w:author="Peter Gröschke" w:date="2022-10-02T12:58:00Z" w:initials="PG">
    <w:p w14:paraId="2A91896F" w14:textId="2995AC7B" w:rsidR="00B5604B" w:rsidRDefault="00B5604B">
      <w:pPr>
        <w:pStyle w:val="CommentText"/>
      </w:pPr>
      <w:r>
        <w:rPr>
          <w:rStyle w:val="CommentReference"/>
        </w:rPr>
        <w:annotationRef/>
      </w:r>
      <w:r>
        <w:t xml:space="preserve">The rules are temp on the switches, but persistent on the ONUS? </w:t>
      </w:r>
    </w:p>
  </w:comment>
  <w:comment w:id="333" w:author="Peter Gröschke" w:date="2022-10-02T13:02:00Z" w:initials="PG">
    <w:p w14:paraId="3BE8B32D" w14:textId="26B783DC" w:rsidR="005E739A" w:rsidRDefault="005E739A">
      <w:pPr>
        <w:pStyle w:val="CommentText"/>
      </w:pPr>
      <w:r>
        <w:rPr>
          <w:rStyle w:val="CommentReference"/>
        </w:rPr>
        <w:annotationRef/>
      </w:r>
      <w:r>
        <w:t>Would love to see citations – where does this come from? And at least two or three, can be books, also!</w:t>
      </w:r>
    </w:p>
  </w:comment>
  <w:comment w:id="334" w:author="Peter Gröschke" w:date="2022-10-02T13:04:00Z" w:initials="PG">
    <w:p w14:paraId="694A6610" w14:textId="0556BCE7" w:rsidR="005E739A" w:rsidRDefault="005E739A">
      <w:pPr>
        <w:pStyle w:val="CommentText"/>
      </w:pPr>
      <w:r>
        <w:rPr>
          <w:rStyle w:val="CommentReference"/>
        </w:rPr>
        <w:annotationRef/>
      </w:r>
      <w:r>
        <w:t>RFC?</w:t>
      </w:r>
    </w:p>
  </w:comment>
  <w:comment w:id="335" w:author="Peter Gröschke" w:date="2022-10-02T13:05:00Z" w:initials="PG">
    <w:p w14:paraId="6B99ADBA" w14:textId="7A267903" w:rsidR="005E739A" w:rsidRDefault="005E739A">
      <w:pPr>
        <w:pStyle w:val="CommentText"/>
      </w:pPr>
      <w:r>
        <w:rPr>
          <w:rStyle w:val="CommentReference"/>
        </w:rPr>
        <w:annotationRef/>
      </w:r>
      <w:r>
        <w:t>Why 112 bits SN mask? This is such a strange number; even 104 would be more common, as this was used in another technology.</w:t>
      </w:r>
    </w:p>
  </w:comment>
  <w:comment w:id="337" w:author="Peter Gröschke" w:date="2022-10-02T13:18:00Z" w:initials="PG">
    <w:p w14:paraId="5262FA1C" w14:textId="69DD707C" w:rsidR="00AF1E6F" w:rsidRDefault="00AF1E6F">
      <w:pPr>
        <w:pStyle w:val="CommentText"/>
      </w:pPr>
      <w:r>
        <w:rPr>
          <w:rStyle w:val="CommentReference"/>
        </w:rPr>
        <w:annotationRef/>
      </w:r>
      <w:r>
        <w:t>Why 3000 when 2000::/3 is used … everywhere?</w:t>
      </w:r>
    </w:p>
  </w:comment>
  <w:comment w:id="338" w:author="Peter Gröschke" w:date="2022-10-02T13:22:00Z" w:initials="PG">
    <w:p w14:paraId="6F312D6B" w14:textId="028C25C9" w:rsidR="00AF1E6F" w:rsidRDefault="00AF1E6F">
      <w:pPr>
        <w:pStyle w:val="CommentText"/>
      </w:pPr>
      <w:r>
        <w:rPr>
          <w:rStyle w:val="CommentReference"/>
        </w:rPr>
        <w:annotationRef/>
      </w:r>
      <w:r>
        <w:t>There is an IPv6 extension to RIP? RFC?</w:t>
      </w:r>
    </w:p>
  </w:comment>
  <w:comment w:id="343" w:author="Peter Gröschke" w:date="2022-10-02T13:27:00Z" w:initials="PG">
    <w:p w14:paraId="3DDEF45F" w14:textId="77777777" w:rsidR="00AF1E6F" w:rsidRDefault="00AF1E6F">
      <w:pPr>
        <w:pStyle w:val="CommentText"/>
      </w:pPr>
      <w:r>
        <w:rPr>
          <w:rStyle w:val="CommentReference"/>
        </w:rPr>
        <w:annotationRef/>
      </w:r>
      <w:r>
        <w:t xml:space="preserve">I read is and I look at two pics with different address ranges – I added text to show you how confusing </w:t>
      </w:r>
      <w:r w:rsidR="00C0786B">
        <w:t>and inconsistent it is. This needs a work-over before finishing</w:t>
      </w:r>
    </w:p>
    <w:p w14:paraId="15841938" w14:textId="15321867" w:rsidR="00C0786B" w:rsidRDefault="00C0786B">
      <w:pPr>
        <w:pStyle w:val="CommentText"/>
      </w:pPr>
    </w:p>
  </w:comment>
  <w:comment w:id="349" w:author="Peter Gröschke" w:date="2022-10-02T13:33:00Z" w:initials="PG">
    <w:p w14:paraId="4D4AF4B2" w14:textId="05015605" w:rsidR="00C0786B" w:rsidRDefault="00C0786B">
      <w:pPr>
        <w:pStyle w:val="CommentText"/>
      </w:pPr>
      <w:r>
        <w:rPr>
          <w:rStyle w:val="CommentReference"/>
        </w:rPr>
        <w:annotationRef/>
      </w:r>
      <w:r>
        <w:t>If one does not see the IPv6 in the GUI, why use it? The pic 4 72 is … useless?</w:t>
      </w:r>
    </w:p>
  </w:comment>
  <w:comment w:id="355" w:author="Peter Gröschke" w:date="2022-10-02T13:35:00Z" w:initials="PG">
    <w:p w14:paraId="1D74F154" w14:textId="6402CF00" w:rsidR="00C0786B" w:rsidRDefault="00C0786B">
      <w:pPr>
        <w:pStyle w:val="CommentText"/>
      </w:pPr>
      <w:r>
        <w:rPr>
          <w:rStyle w:val="CommentReference"/>
        </w:rPr>
        <w:annotationRef/>
      </w:r>
      <w:r>
        <w:t xml:space="preserve">You know that you can export ASCII from Wireshark and … just edit it? </w:t>
      </w:r>
      <w:r w:rsidR="00DC33FB">
        <w:t>And not a screenshot! For verification, you would need to keep the originals, but that’s ASCII.</w:t>
      </w:r>
    </w:p>
    <w:p w14:paraId="797F554F" w14:textId="77777777" w:rsidR="00C0786B" w:rsidRDefault="00C0786B">
      <w:pPr>
        <w:pStyle w:val="CommentText"/>
      </w:pPr>
    </w:p>
    <w:p w14:paraId="4492CB34" w14:textId="5444C751" w:rsidR="00C0786B" w:rsidRDefault="00C0786B">
      <w:pPr>
        <w:pStyle w:val="CommentText"/>
      </w:pPr>
      <w:r>
        <w:t>Can look like this then</w:t>
      </w:r>
      <w:r w:rsidR="00DC33FB">
        <w:t xml:space="preserve"> (Example echo reply)</w:t>
      </w:r>
      <w:r>
        <w:t>:</w:t>
      </w:r>
    </w:p>
    <w:p w14:paraId="73A8275B" w14:textId="77777777" w:rsidR="00C0786B" w:rsidRPr="00C0786B" w:rsidRDefault="00C0786B" w:rsidP="00C0786B">
      <w:pPr>
        <w:pStyle w:val="NormalWeb"/>
        <w:spacing w:before="120" w:beforeAutospacing="0" w:after="0" w:afterAutospacing="0"/>
        <w:rPr>
          <w:sz w:val="12"/>
          <w:szCs w:val="12"/>
        </w:rPr>
      </w:pPr>
      <w:r w:rsidRPr="00C0786B">
        <w:rPr>
          <w:rFonts w:ascii="Courier" w:eastAsia="+mn-ea" w:hAnsi="Courier" w:cs="+mn-cs"/>
          <w:b/>
          <w:bCs/>
          <w:color w:val="122769"/>
          <w:kern w:val="24"/>
        </w:rPr>
        <w:t xml:space="preserve">Internet Protocol Version 6, </w:t>
      </w:r>
      <w:r w:rsidRPr="00C0786B">
        <w:rPr>
          <w:rFonts w:ascii="Courier" w:eastAsia="+mn-ea" w:hAnsi="Courier" w:cs="+mn-cs"/>
          <w:b/>
          <w:bCs/>
          <w:color w:val="122769"/>
          <w:kern w:val="24"/>
        </w:rPr>
        <w:br/>
      </w:r>
      <w:r w:rsidRPr="00C0786B">
        <w:rPr>
          <w:rFonts w:ascii="Courier" w:eastAsia="+mn-ea" w:hAnsi="Courier" w:cs="+mn-cs"/>
          <w:b/>
          <w:bCs/>
          <w:color w:val="122769"/>
          <w:kern w:val="24"/>
        </w:rPr>
        <w:t>Src: 2001:db8:0:12::2, Dst: 2001:db8:0:12::1</w:t>
      </w:r>
    </w:p>
    <w:p w14:paraId="14FAC51F"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rPr>
        <w:t xml:space="preserve">    </w:t>
      </w:r>
      <w:r w:rsidRPr="00C0786B">
        <w:rPr>
          <w:rFonts w:ascii="Courier" w:eastAsia="+mn-ea" w:hAnsi="Courier" w:cs="+mn-cs"/>
          <w:b/>
          <w:bCs/>
          <w:color w:val="122769"/>
          <w:kern w:val="24"/>
          <w:lang w:val="en-US"/>
        </w:rPr>
        <w:t>Next header: ICMPv6 (58)</w:t>
      </w:r>
    </w:p>
    <w:p w14:paraId="736901DD"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Hop limit: 64</w:t>
      </w:r>
    </w:p>
    <w:p w14:paraId="1E795FB1"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Source: 2001:db8:0:12::2</w:t>
      </w:r>
    </w:p>
    <w:p w14:paraId="3158CC10"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Destination: 2001:db8:0:12::1</w:t>
      </w:r>
    </w:p>
    <w:p w14:paraId="36995595"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Internet Control Message Protocol v6</w:t>
      </w:r>
    </w:p>
    <w:p w14:paraId="337511D1"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Type: Echo (ping) </w:t>
      </w:r>
      <w:r w:rsidRPr="00C0786B">
        <w:rPr>
          <w:rFonts w:ascii="Courier" w:eastAsia="+mn-ea" w:hAnsi="Courier" w:cs="+mn-cs"/>
          <w:b/>
          <w:bCs/>
          <w:color w:val="122769"/>
          <w:kern w:val="24"/>
          <w:u w:val="single"/>
          <w:lang w:val="en-US"/>
        </w:rPr>
        <w:t>reply (129)</w:t>
      </w:r>
    </w:p>
    <w:p w14:paraId="2D394CDA"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Code: 0</w:t>
      </w:r>
    </w:p>
    <w:p w14:paraId="0A461D71"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Identifier: 0x110d</w:t>
      </w:r>
    </w:p>
    <w:p w14:paraId="3EE42E26" w14:textId="77777777" w:rsidR="00C0786B" w:rsidRPr="00C0786B" w:rsidRDefault="00C0786B" w:rsidP="00C0786B">
      <w:pPr>
        <w:pStyle w:val="NormalWeb"/>
        <w:spacing w:before="120" w:beforeAutospacing="0" w:after="0" w:afterAutospacing="0"/>
        <w:rPr>
          <w:sz w:val="12"/>
          <w:szCs w:val="12"/>
          <w:lang w:val="en-US"/>
        </w:rPr>
      </w:pPr>
      <w:r w:rsidRPr="00C0786B">
        <w:rPr>
          <w:rFonts w:ascii="Courier" w:eastAsia="+mn-ea" w:hAnsi="Courier" w:cs="+mn-cs"/>
          <w:b/>
          <w:bCs/>
          <w:color w:val="122769"/>
          <w:kern w:val="24"/>
          <w:lang w:val="en-US"/>
        </w:rPr>
        <w:t xml:space="preserve">    Sequence: 0</w:t>
      </w:r>
    </w:p>
    <w:p w14:paraId="52CB4730" w14:textId="77777777" w:rsidR="00C0786B" w:rsidRPr="00C0786B" w:rsidRDefault="00C0786B" w:rsidP="00C0786B">
      <w:pPr>
        <w:pStyle w:val="NormalWeb"/>
        <w:spacing w:before="120" w:beforeAutospacing="0" w:after="0" w:afterAutospacing="0"/>
        <w:rPr>
          <w:lang w:val="en-US"/>
        </w:rPr>
      </w:pPr>
      <w:r w:rsidRPr="00C0786B">
        <w:rPr>
          <w:rFonts w:ascii="Courier" w:eastAsia="+mn-ea" w:hAnsi="Courier" w:cs="+mn-cs"/>
          <w:b/>
          <w:bCs/>
          <w:color w:val="122769"/>
          <w:kern w:val="24"/>
          <w:lang w:val="en-US"/>
        </w:rPr>
        <w:t xml:space="preserve">        Data: 000102030405060708090a0b0c0....</w:t>
      </w:r>
    </w:p>
    <w:p w14:paraId="2DC6EFD5" w14:textId="6A4718E4" w:rsidR="00C0786B" w:rsidRPr="00C0786B" w:rsidRDefault="00C0786B">
      <w:pPr>
        <w:pStyle w:val="CommentText"/>
        <w:rPr>
          <w:lang w:val="en-US"/>
        </w:rPr>
      </w:pPr>
    </w:p>
  </w:comment>
  <w:comment w:id="357" w:author="Peter Gröschke" w:date="2022-10-02T13:43:00Z" w:initials="PG">
    <w:p w14:paraId="5ACC1D52" w14:textId="1942C0B4" w:rsidR="00DC33FB" w:rsidRDefault="00DC33FB">
      <w:pPr>
        <w:pStyle w:val="CommentText"/>
      </w:pPr>
      <w:r>
        <w:rPr>
          <w:rStyle w:val="CommentReference"/>
        </w:rPr>
        <w:annotationRef/>
      </w:r>
      <w:r>
        <w:t>Upper-/lowercase</w:t>
      </w:r>
    </w:p>
  </w:comment>
  <w:comment w:id="358" w:author="Peter Gröschke" w:date="2022-10-02T13:44:00Z" w:initials="PG">
    <w:p w14:paraId="30E77CAE" w14:textId="2EA2E0F0" w:rsidR="00DC33FB" w:rsidRDefault="00DC33FB">
      <w:pPr>
        <w:pStyle w:val="CommentText"/>
      </w:pPr>
      <w:r>
        <w:rPr>
          <w:rStyle w:val="CommentReference"/>
        </w:rPr>
        <w:annotationRef/>
      </w:r>
      <w:r>
        <w:t>You are pointing to a general problem – in what way is this specific to SDN, how is this different from any other change you want to introduce network-wide?</w:t>
      </w:r>
    </w:p>
  </w:comment>
  <w:comment w:id="359" w:author="Peter Gröschke" w:date="2022-10-02T13:48:00Z" w:initials="PG">
    <w:p w14:paraId="799409CF" w14:textId="7666A927" w:rsidR="00543E33" w:rsidRDefault="00543E33">
      <w:pPr>
        <w:pStyle w:val="CommentText"/>
      </w:pPr>
      <w:r>
        <w:rPr>
          <w:rStyle w:val="CommentReference"/>
        </w:rPr>
        <w:annotationRef/>
      </w:r>
      <w:r>
        <w:t>Add security</w:t>
      </w:r>
    </w:p>
  </w:comment>
  <w:comment w:id="360" w:author="Peter Gröschke" w:date="2022-10-02T13:45:00Z" w:initials="PG">
    <w:p w14:paraId="399C2437" w14:textId="0B2084D1" w:rsidR="00DC33FB" w:rsidRDefault="00DC33FB">
      <w:pPr>
        <w:pStyle w:val="CommentText"/>
      </w:pPr>
      <w:r>
        <w:rPr>
          <w:rStyle w:val="CommentReference"/>
        </w:rPr>
        <w:annotationRef/>
      </w:r>
      <w:r>
        <w:t xml:space="preserve">Source! And show me which new 5G networks run on IPv4 and I show you a ton that uses IPv6. What you need to distinguish: the pressure on operators to go IPv6 is much higher than for slowly growing enterprise networks. They need just their web pages accessible through IPv6, and then they are basically done. This is why AWS, Google, Tencent, … pay top dollar for public IPv4 addresses, because enterprises </w:t>
      </w:r>
      <w:r w:rsidR="00543E33">
        <w:t>(NOT ISP) stay on IPv4.</w:t>
      </w:r>
    </w:p>
  </w:comment>
  <w:comment w:id="362" w:author="Peter Gröschke" w:date="2022-10-02T13:49:00Z" w:initials="PG">
    <w:p w14:paraId="5B742817" w14:textId="42AD5543" w:rsidR="00543E33" w:rsidRDefault="00543E33">
      <w:pPr>
        <w:pStyle w:val="CommentText"/>
      </w:pPr>
      <w:r>
        <w:rPr>
          <w:rStyle w:val="CommentReference"/>
        </w:rPr>
        <w:annotationRef/>
      </w:r>
      <w:r>
        <w:t>Anything that specifically states that? Then a source! Or were applications like SDN-IP added to the ONOS portfolio to allow for an easy interconnection using the standard BGPv4 protocol (RFC 4271 and others)</w:t>
      </w:r>
    </w:p>
  </w:comment>
  <w:comment w:id="375" w:author="Peter Gröschke" w:date="2022-10-02T13:57:00Z" w:initials="PG">
    <w:p w14:paraId="7B8D03B5" w14:textId="3F36A02F" w:rsidR="00543E33" w:rsidRDefault="00543E33">
      <w:pPr>
        <w:pStyle w:val="CommentText"/>
      </w:pPr>
      <w:r>
        <w:rPr>
          <w:rStyle w:val="CommentReference"/>
        </w:rPr>
        <w:annotationRef/>
      </w:r>
      <w:r>
        <w:t>Why is Internet connection needed?</w:t>
      </w:r>
    </w:p>
  </w:comment>
  <w:comment w:id="379" w:author="Peter Gröschke" w:date="2022-10-02T14:00:00Z" w:initials="PG">
    <w:p w14:paraId="33D9FD2D" w14:textId="4DA12C32" w:rsidR="00761F26" w:rsidRDefault="00761F26">
      <w:pPr>
        <w:pStyle w:val="CommentText"/>
      </w:pPr>
      <w:r>
        <w:rPr>
          <w:rStyle w:val="CommentReference"/>
        </w:rPr>
        <w:annotationRef/>
      </w:r>
      <w:r>
        <w:t>This reads a bit like an alternative explanation, like the paragraph before. This her is a bit more general and you may think about switching the paragraphs and trimming them.</w:t>
      </w:r>
    </w:p>
  </w:comment>
  <w:comment w:id="381" w:author="Peter Gröschke" w:date="2022-10-02T14:05:00Z" w:initials="PG">
    <w:p w14:paraId="02E3DABC" w14:textId="392CC1C3" w:rsidR="00761F26" w:rsidRDefault="00761F26">
      <w:pPr>
        <w:pStyle w:val="CommentText"/>
      </w:pPr>
      <w:r>
        <w:rPr>
          <w:rStyle w:val="CommentReference"/>
        </w:rPr>
        <w:annotationRef/>
      </w:r>
      <w:r>
        <w:t xml:space="preserve">Maybe a graph of the BGP network with </w:t>
      </w:r>
      <w:r>
        <w:t>i- and e-BGP would be helpful</w:t>
      </w:r>
    </w:p>
  </w:comment>
  <w:comment w:id="392" w:author="Peter Gröschke" w:date="2022-10-02T14:09:00Z" w:initials="PG">
    <w:p w14:paraId="278AA71E" w14:textId="7C9D30D3" w:rsidR="00D71FBC" w:rsidRDefault="00D71FBC">
      <w:pPr>
        <w:pStyle w:val="CommentText"/>
      </w:pPr>
      <w:r>
        <w:rPr>
          <w:rStyle w:val="CommentReference"/>
        </w:rPr>
        <w:annotationRef/>
      </w:r>
      <w:r>
        <w:t>What does it do? Why is it needed? Is it needed?</w:t>
      </w:r>
    </w:p>
  </w:comment>
  <w:comment w:id="401" w:author="Peter Gröschke" w:date="2022-10-02T14:14:00Z" w:initials="PG">
    <w:p w14:paraId="04139CD9" w14:textId="2D4628F2" w:rsidR="00D71FBC" w:rsidRDefault="00D71FBC">
      <w:pPr>
        <w:pStyle w:val="CommentText"/>
      </w:pPr>
      <w:r>
        <w:rPr>
          <w:rStyle w:val="CommentReference"/>
        </w:rPr>
        <w:annotationRef/>
      </w:r>
      <w:r>
        <w:t>In the pictures before, where do I find 1.1.1.1 … 4.4.4.4? Which router is 192.168.122.35? What is with the 50.0.0.0/24 network? Again, this screenshot leaves more questions open than it answers!</w:t>
      </w:r>
    </w:p>
  </w:comment>
  <w:comment w:id="406" w:author="Peter Gröschke" w:date="2022-10-02T14:23:00Z" w:initials="PG">
    <w:p w14:paraId="2530C929" w14:textId="3ED6DDEA" w:rsidR="00E817DF" w:rsidRDefault="00E817DF">
      <w:pPr>
        <w:pStyle w:val="CommentText"/>
      </w:pPr>
      <w:r>
        <w:rPr>
          <w:rStyle w:val="CommentReference"/>
        </w:rPr>
        <w:annotationRef/>
      </w:r>
      <w:r>
        <w:t>Anything to observe about the different priorities?</w:t>
      </w:r>
    </w:p>
  </w:comment>
  <w:comment w:id="416" w:author="Peter Gröschke" w:date="2022-10-02T14:25:00Z" w:initials="PG">
    <w:p w14:paraId="639B4380" w14:textId="2434E192" w:rsidR="00E817DF" w:rsidRDefault="00E817DF">
      <w:pPr>
        <w:pStyle w:val="CommentText"/>
      </w:pPr>
      <w:r>
        <w:rPr>
          <w:rStyle w:val="CommentReference"/>
        </w:rPr>
        <w:annotationRef/>
      </w:r>
      <w:r>
        <w:t>Is there a data base for the intents? Is it central? Or does every Leader, active or not, learn the data base?</w:t>
      </w:r>
    </w:p>
  </w:comment>
  <w:comment w:id="427" w:author="Peter Gröschke" w:date="2022-10-02T14:29:00Z" w:initials="PG">
    <w:p w14:paraId="56C101B3" w14:textId="3206A80E" w:rsidR="00EC058E" w:rsidRDefault="00EC058E">
      <w:pPr>
        <w:pStyle w:val="CommentText"/>
      </w:pPr>
      <w:r>
        <w:rPr>
          <w:rStyle w:val="CommentReference"/>
        </w:rPr>
        <w:annotationRef/>
      </w:r>
      <w:r>
        <w:t>“… but not that …”?</w:t>
      </w:r>
    </w:p>
  </w:comment>
  <w:comment w:id="433" w:author="Peter Gröschke" w:date="2022-10-02T14:31:00Z" w:initials="PG">
    <w:p w14:paraId="42BFABC2" w14:textId="608EDA10" w:rsidR="00EC058E" w:rsidRDefault="00EC058E">
      <w:pPr>
        <w:pStyle w:val="CommentText"/>
      </w:pPr>
      <w:r>
        <w:rPr>
          <w:rStyle w:val="CommentReference"/>
        </w:rPr>
        <w:annotationRef/>
      </w:r>
      <w:r>
        <w:t>IP network? It is a SDN, but it creates an IP transit network</w:t>
      </w:r>
    </w:p>
  </w:comment>
  <w:comment w:id="435" w:author="Peter Gröschke" w:date="2022-10-02T14:32:00Z" w:initials="PG">
    <w:p w14:paraId="7CB2D75E" w14:textId="68200D25" w:rsidR="00EC058E" w:rsidRDefault="00EC058E">
      <w:pPr>
        <w:pStyle w:val="CommentText"/>
      </w:pPr>
      <w:r>
        <w:rPr>
          <w:rStyle w:val="CommentReference"/>
        </w:rPr>
        <w:annotationRef/>
      </w:r>
      <w:r>
        <w:t>Why is this called registry, not “data base”? Any reason?</w:t>
      </w:r>
    </w:p>
  </w:comment>
  <w:comment w:id="454" w:author="Peter Gröschke" w:date="2022-10-02T14:36:00Z" w:initials="PG">
    <w:p w14:paraId="658E3366" w14:textId="275E54F5" w:rsidR="00EC058E" w:rsidRDefault="00EC058E">
      <w:pPr>
        <w:pStyle w:val="CommentText"/>
      </w:pPr>
      <w:r>
        <w:rPr>
          <w:rStyle w:val="CommentReference"/>
        </w:rPr>
        <w:annotationRef/>
      </w:r>
      <w:r>
        <w:t>Strengthen the case for using SDN-centric approach to migration?</w:t>
      </w:r>
    </w:p>
  </w:comment>
  <w:comment w:id="459" w:author="Peter Gröschke" w:date="2022-10-02T14:37:00Z" w:initials="PG">
    <w:p w14:paraId="22769C66" w14:textId="5DB32A54" w:rsidR="00EC058E" w:rsidRDefault="00EC058E">
      <w:pPr>
        <w:pStyle w:val="CommentText"/>
      </w:pPr>
      <w:r>
        <w:rPr>
          <w:rStyle w:val="CommentReference"/>
        </w:rPr>
        <w:annotationRef/>
      </w:r>
      <w:r>
        <w:t>Source?</w:t>
      </w:r>
    </w:p>
  </w:comment>
  <w:comment w:id="462" w:author="Peter Gröschke" w:date="2022-10-02T14:40:00Z" w:initials="PG">
    <w:p w14:paraId="114AB2A5" w14:textId="3037E41D" w:rsidR="005B2664" w:rsidRDefault="005B2664">
      <w:pPr>
        <w:pStyle w:val="CommentText"/>
      </w:pPr>
      <w:r>
        <w:rPr>
          <w:rStyle w:val="CommentReference"/>
        </w:rPr>
        <w:annotationRef/>
      </w:r>
      <w:r>
        <w:t>“dropped or separated”?</w:t>
      </w:r>
    </w:p>
  </w:comment>
  <w:comment w:id="464" w:author="Peter Gröschke" w:date="2022-10-02T14:41:00Z" w:initials="PG">
    <w:p w14:paraId="57E07795" w14:textId="06F980D0" w:rsidR="005B2664" w:rsidRDefault="005B2664">
      <w:pPr>
        <w:pStyle w:val="CommentText"/>
      </w:pPr>
      <w:r>
        <w:rPr>
          <w:rStyle w:val="CommentReference"/>
        </w:rPr>
        <w:annotationRef/>
      </w:r>
      <w:r>
        <w:t xml:space="preserve">Functioning? </w:t>
      </w:r>
    </w:p>
  </w:comment>
  <w:comment w:id="474" w:author="Peter Gröschke" w:date="2022-10-02T14:56:00Z" w:initials="PG">
    <w:p w14:paraId="7D4EAD9B" w14:textId="77777777" w:rsidR="009E3639" w:rsidRDefault="009E3639">
      <w:pPr>
        <w:pStyle w:val="CommentText"/>
      </w:pPr>
      <w:r>
        <w:rPr>
          <w:rStyle w:val="CommentReference"/>
        </w:rPr>
        <w:annotationRef/>
      </w:r>
      <w:r>
        <w:t>Here you state that security is of utmost importance, yet you did not take security into account in any of the use cases. What would that tell me about the worth of the thesis?</w:t>
      </w:r>
    </w:p>
    <w:p w14:paraId="62FFBEC9" w14:textId="77777777" w:rsidR="009E3639" w:rsidRDefault="009E3639">
      <w:pPr>
        <w:pStyle w:val="CommentText"/>
      </w:pPr>
    </w:p>
    <w:p w14:paraId="5503210F" w14:textId="095A0AD8" w:rsidR="009E3639" w:rsidRDefault="009E3639">
      <w:pPr>
        <w:pStyle w:val="CommentText"/>
      </w:pPr>
      <w:r>
        <w:t xml:space="preserve">Try to reword it in such a way that you looked at the side of performance and </w:t>
      </w:r>
      <w:r w:rsidR="0033755C">
        <w:t>possibilities</w:t>
      </w:r>
      <w:r>
        <w:t xml:space="preserve"> and that SDN security research is under way to fill this gap as well as some other research questions are being tackled right now</w:t>
      </w:r>
    </w:p>
  </w:comment>
  <w:comment w:id="477" w:author="Peter Gröschke" w:date="2022-10-02T14:59:00Z" w:initials="PG">
    <w:p w14:paraId="40A049DF" w14:textId="371D74CD" w:rsidR="00B11AB9" w:rsidRDefault="00B11AB9">
      <w:pPr>
        <w:pStyle w:val="CommentText"/>
      </w:pPr>
      <w:r>
        <w:rPr>
          <w:rStyle w:val="CommentReference"/>
        </w:rPr>
        <w:annotationRef/>
      </w:r>
      <w:r>
        <w:t xml:space="preserve">See if you can format as left-aligned rather than block. </w:t>
      </w:r>
    </w:p>
  </w:comment>
  <w:comment w:id="479" w:author="Peter Gröschke" w:date="2022-10-02T15:00:00Z" w:initials="PG">
    <w:p w14:paraId="7517EC69" w14:textId="23F3BC53" w:rsidR="007A6278" w:rsidRDefault="007A6278">
      <w:pPr>
        <w:pStyle w:val="CommentText"/>
      </w:pPr>
      <w:r>
        <w:rPr>
          <w:rStyle w:val="CommentReference"/>
        </w:rPr>
        <w:annotationRef/>
      </w:r>
      <w:r>
        <w:t>Why not use two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D6B88" w15:done="0"/>
  <w15:commentEx w15:paraId="2AF8CF5D" w15:done="0"/>
  <w15:commentEx w15:paraId="404D8F23" w15:done="0"/>
  <w15:commentEx w15:paraId="49C8A593" w15:done="0"/>
  <w15:commentEx w15:paraId="5C338A9B" w15:done="0"/>
  <w15:commentEx w15:paraId="41563D6A" w15:done="0"/>
  <w15:commentEx w15:paraId="6AEFA106" w15:done="0"/>
  <w15:commentEx w15:paraId="17BAAEC2" w15:done="0"/>
  <w15:commentEx w15:paraId="169BEAAB" w15:done="0"/>
  <w15:commentEx w15:paraId="3B92DC39" w15:done="0"/>
  <w15:commentEx w15:paraId="70FB0354" w15:done="0"/>
  <w15:commentEx w15:paraId="78DAEEB1" w15:done="0"/>
  <w15:commentEx w15:paraId="14632512" w15:done="0"/>
  <w15:commentEx w15:paraId="2186CBFF" w15:done="0"/>
  <w15:commentEx w15:paraId="103BF5C6" w15:done="0"/>
  <w15:commentEx w15:paraId="07948C7E" w15:done="0"/>
  <w15:commentEx w15:paraId="172416FE" w15:done="0"/>
  <w15:commentEx w15:paraId="4193B9E0" w15:done="0"/>
  <w15:commentEx w15:paraId="53562547" w15:done="0"/>
  <w15:commentEx w15:paraId="43836353" w15:done="0"/>
  <w15:commentEx w15:paraId="50110181" w15:done="0"/>
  <w15:commentEx w15:paraId="0F217F42" w15:done="0"/>
  <w15:commentEx w15:paraId="3DEF3922" w15:done="0"/>
  <w15:commentEx w15:paraId="20E03262" w15:done="0"/>
  <w15:commentEx w15:paraId="219F9CD5" w15:done="0"/>
  <w15:commentEx w15:paraId="32E1BD75" w15:done="0"/>
  <w15:commentEx w15:paraId="45B59791" w15:done="0"/>
  <w15:commentEx w15:paraId="4998A690" w15:done="0"/>
  <w15:commentEx w15:paraId="117C0396" w15:done="0"/>
  <w15:commentEx w15:paraId="0FC3B8E1" w15:done="0"/>
  <w15:commentEx w15:paraId="78C68738" w15:done="0"/>
  <w15:commentEx w15:paraId="5D94394C" w15:done="0"/>
  <w15:commentEx w15:paraId="1A0F7959" w15:done="0"/>
  <w15:commentEx w15:paraId="55433BC0" w15:done="0"/>
  <w15:commentEx w15:paraId="1DADB317" w15:done="0"/>
  <w15:commentEx w15:paraId="2D80C564" w15:done="0"/>
  <w15:commentEx w15:paraId="29E0632E" w15:done="0"/>
  <w15:commentEx w15:paraId="53F3EDAC" w15:done="0"/>
  <w15:commentEx w15:paraId="05C4822B" w15:done="0"/>
  <w15:commentEx w15:paraId="4D2F82AA" w15:done="0"/>
  <w15:commentEx w15:paraId="4CDFEC85" w15:done="0"/>
  <w15:commentEx w15:paraId="42E7CBAD" w15:done="0"/>
  <w15:commentEx w15:paraId="19A506A2" w15:done="0"/>
  <w15:commentEx w15:paraId="26F6E21F" w15:done="0"/>
  <w15:commentEx w15:paraId="326494EC" w15:done="0"/>
  <w15:commentEx w15:paraId="7B87749F" w15:done="0"/>
  <w15:commentEx w15:paraId="4DD579CA" w15:done="0"/>
  <w15:commentEx w15:paraId="1B202061" w15:done="0"/>
  <w15:commentEx w15:paraId="757BB553" w15:done="0"/>
  <w15:commentEx w15:paraId="288B49AB" w15:done="0"/>
  <w15:commentEx w15:paraId="19E784DD" w15:done="0"/>
  <w15:commentEx w15:paraId="7FF78589" w15:done="0"/>
  <w15:commentEx w15:paraId="094A907E" w15:done="0"/>
  <w15:commentEx w15:paraId="5EAD6099" w15:done="0"/>
  <w15:commentEx w15:paraId="438EA88D" w15:done="0"/>
  <w15:commentEx w15:paraId="6D15E4BE" w15:done="0"/>
  <w15:commentEx w15:paraId="62DA9A57" w15:done="0"/>
  <w15:commentEx w15:paraId="483BB32C" w15:done="0"/>
  <w15:commentEx w15:paraId="7EC84B6C" w15:done="0"/>
  <w15:commentEx w15:paraId="2AFDA00A" w15:done="0"/>
  <w15:commentEx w15:paraId="217329A5" w15:done="0"/>
  <w15:commentEx w15:paraId="3D1EAD78" w15:done="0"/>
  <w15:commentEx w15:paraId="78812718" w15:done="0"/>
  <w15:commentEx w15:paraId="1533069B" w15:done="0"/>
  <w15:commentEx w15:paraId="2A91896F" w15:done="0"/>
  <w15:commentEx w15:paraId="3BE8B32D" w15:done="0"/>
  <w15:commentEx w15:paraId="694A6610" w15:done="0"/>
  <w15:commentEx w15:paraId="6B99ADBA" w15:done="0"/>
  <w15:commentEx w15:paraId="5262FA1C" w15:done="0"/>
  <w15:commentEx w15:paraId="6F312D6B" w15:done="0"/>
  <w15:commentEx w15:paraId="15841938" w15:done="0"/>
  <w15:commentEx w15:paraId="4D4AF4B2" w15:done="0"/>
  <w15:commentEx w15:paraId="2DC6EFD5" w15:done="0"/>
  <w15:commentEx w15:paraId="5ACC1D52" w15:done="0"/>
  <w15:commentEx w15:paraId="30E77CAE" w15:done="0"/>
  <w15:commentEx w15:paraId="799409CF" w15:done="0"/>
  <w15:commentEx w15:paraId="399C2437" w15:done="0"/>
  <w15:commentEx w15:paraId="5B742817" w15:done="0"/>
  <w15:commentEx w15:paraId="7B8D03B5" w15:done="0"/>
  <w15:commentEx w15:paraId="33D9FD2D" w15:done="0"/>
  <w15:commentEx w15:paraId="02E3DABC" w15:done="0"/>
  <w15:commentEx w15:paraId="278AA71E" w15:done="0"/>
  <w15:commentEx w15:paraId="04139CD9" w15:done="0"/>
  <w15:commentEx w15:paraId="2530C929" w15:done="0"/>
  <w15:commentEx w15:paraId="639B4380" w15:done="0"/>
  <w15:commentEx w15:paraId="56C101B3" w15:done="0"/>
  <w15:commentEx w15:paraId="42BFABC2" w15:done="0"/>
  <w15:commentEx w15:paraId="7CB2D75E" w15:done="0"/>
  <w15:commentEx w15:paraId="658E3366" w15:done="0"/>
  <w15:commentEx w15:paraId="22769C66" w15:done="0"/>
  <w15:commentEx w15:paraId="114AB2A5" w15:done="0"/>
  <w15:commentEx w15:paraId="57E07795" w15:done="0"/>
  <w15:commentEx w15:paraId="5503210F" w15:done="0"/>
  <w15:commentEx w15:paraId="40A049DF" w15:done="0"/>
  <w15:commentEx w15:paraId="7517E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2AF7" w16cex:dateUtc="2022-09-29T12:32:00Z"/>
  <w16cex:commentExtensible w16cex:durableId="26E02B1C" w16cex:dateUtc="2022-09-29T12:33:00Z"/>
  <w16cex:commentExtensible w16cex:durableId="26E02B30" w16cex:dateUtc="2022-09-29T12:33:00Z"/>
  <w16cex:commentExtensible w16cex:durableId="26E02B64" w16cex:dateUtc="2022-09-29T12:34:00Z"/>
  <w16cex:commentExtensible w16cex:durableId="26E04CD2" w16cex:dateUtc="2022-09-29T14:56:00Z"/>
  <w16cex:commentExtensible w16cex:durableId="26E04D3E" w16cex:dateUtc="2022-09-29T14:58:00Z"/>
  <w16cex:commentExtensible w16cex:durableId="26E02C32" w16cex:dateUtc="2022-09-29T12:37:00Z"/>
  <w16cex:commentExtensible w16cex:durableId="26E02C46" w16cex:dateUtc="2022-09-29T12:37:00Z"/>
  <w16cex:commentExtensible w16cex:durableId="26E02C63" w16cex:dateUtc="2022-09-29T12:38:00Z"/>
  <w16cex:commentExtensible w16cex:durableId="26E02F23" w16cex:dateUtc="2022-09-29T12:50:00Z"/>
  <w16cex:commentExtensible w16cex:durableId="26E0309F" w16cex:dateUtc="2022-09-29T12:56:00Z"/>
  <w16cex:commentExtensible w16cex:durableId="26E055C6" w16cex:dateUtc="2022-09-29T15:35:00Z"/>
  <w16cex:commentExtensible w16cex:durableId="26E06315" w16cex:dateUtc="2022-09-29T16:31:00Z"/>
  <w16cex:commentExtensible w16cex:durableId="26E06325" w16cex:dateUtc="2022-09-29T16:32:00Z"/>
  <w16cex:commentExtensible w16cex:durableId="26E0562D" w16cex:dateUtc="2022-09-29T15:36:00Z"/>
  <w16cex:commentExtensible w16cex:durableId="26E06338" w16cex:dateUtc="2022-09-29T16:32:00Z"/>
  <w16cex:commentExtensible w16cex:durableId="26E06373" w16cex:dateUtc="2022-09-29T16:33:00Z"/>
  <w16cex:commentExtensible w16cex:durableId="26E063AE" w16cex:dateUtc="2022-09-29T16:34:00Z"/>
  <w16cex:commentExtensible w16cex:durableId="26E0646A" w16cex:dateUtc="2022-09-29T16:37:00Z"/>
  <w16cex:commentExtensible w16cex:durableId="26E062D6" w16cex:dateUtc="2022-09-29T16:30:00Z"/>
  <w16cex:commentExtensible w16cex:durableId="26E0696D" w16cex:dateUtc="2022-09-29T16:58:00Z"/>
  <w16cex:commentExtensible w16cex:durableId="26E07288" w16cex:dateUtc="2022-09-29T17:37:00Z"/>
  <w16cex:commentExtensible w16cex:durableId="26E07551" w16cex:dateUtc="2022-09-29T17:49:00Z"/>
  <w16cex:commentExtensible w16cex:durableId="26E07A9A" w16cex:dateUtc="2022-09-29T18:12:00Z"/>
  <w16cex:commentExtensible w16cex:durableId="26E13527" w16cex:dateUtc="2022-09-30T07:28:00Z"/>
  <w16cex:commentExtensible w16cex:durableId="26E07CD3" w16cex:dateUtc="2022-09-29T18:21:00Z"/>
  <w16cex:commentExtensible w16cex:durableId="26E0823C" w16cex:dateUtc="2022-09-29T18:44:00Z"/>
  <w16cex:commentExtensible w16cex:durableId="26E13637" w16cex:dateUtc="2022-09-30T07:32:00Z"/>
  <w16cex:commentExtensible w16cex:durableId="26E138FA" w16cex:dateUtc="2022-09-30T07:44:00Z"/>
  <w16cex:commentExtensible w16cex:durableId="26E14A09" w16cex:dateUtc="2022-09-30T08:57:00Z"/>
  <w16cex:commentExtensible w16cex:durableId="26E14CF0" w16cex:dateUtc="2022-09-30T09:09:00Z"/>
  <w16cex:commentExtensible w16cex:durableId="26E14ED4" w16cex:dateUtc="2022-09-30T09:17:00Z"/>
  <w16cex:commentExtensible w16cex:durableId="26E14D76" w16cex:dateUtc="2022-09-30T09:11:00Z"/>
  <w16cex:commentExtensible w16cex:durableId="26E14D1F" w16cex:dateUtc="2022-09-30T09:10:00Z"/>
  <w16cex:commentExtensible w16cex:durableId="26E18BAC" w16cex:dateUtc="2022-09-30T13:37:00Z"/>
  <w16cex:commentExtensible w16cex:durableId="26E14E31" w16cex:dateUtc="2022-09-30T09:14:00Z"/>
  <w16cex:commentExtensible w16cex:durableId="26E14E69" w16cex:dateUtc="2022-09-30T09:15:00Z"/>
  <w16cex:commentExtensible w16cex:durableId="26E18C72" w16cex:dateUtc="2022-09-30T13:40:00Z"/>
  <w16cex:commentExtensible w16cex:durableId="26E1939A" w16cex:dateUtc="2022-09-30T14:11:00Z"/>
  <w16cex:commentExtensible w16cex:durableId="26E1943E" w16cex:dateUtc="2022-09-30T14:13:00Z"/>
  <w16cex:commentExtensible w16cex:durableId="26E19577" w16cex:dateUtc="2022-09-30T14:19:00Z"/>
  <w16cex:commentExtensible w16cex:durableId="26E1965D" w16cex:dateUtc="2022-09-30T14:22:00Z"/>
  <w16cex:commentExtensible w16cex:durableId="26E196E2" w16cex:dateUtc="2022-09-30T14:25:00Z"/>
  <w16cex:commentExtensible w16cex:durableId="26E1A0CE" w16cex:dateUtc="2022-09-30T15:07:00Z"/>
  <w16cex:commentExtensible w16cex:durableId="26E1A1AA" w16cex:dateUtc="2022-09-30T15:11:00Z"/>
  <w16cex:commentExtensible w16cex:durableId="26E1A1EA" w16cex:dateUtc="2022-09-30T15:12:00Z"/>
  <w16cex:commentExtensible w16cex:durableId="26E1A4C3" w16cex:dateUtc="2022-09-30T15:24:00Z"/>
  <w16cex:commentExtensible w16cex:durableId="26E1A512" w16cex:dateUtc="2022-09-30T15:25:00Z"/>
  <w16cex:commentExtensible w16cex:durableId="26E1A622" w16cex:dateUtc="2022-09-30T15:30:00Z"/>
  <w16cex:commentExtensible w16cex:durableId="26E1A657" w16cex:dateUtc="2022-09-30T15:31:00Z"/>
  <w16cex:commentExtensible w16cex:durableId="26E1A68B" w16cex:dateUtc="2022-09-30T15:31:00Z"/>
  <w16cex:commentExtensible w16cex:durableId="26E1A6AC" w16cex:dateUtc="2022-09-30T15:32:00Z"/>
  <w16cex:commentExtensible w16cex:durableId="26E3FA18" w16cex:dateUtc="2022-10-02T09:52:00Z"/>
  <w16cex:commentExtensible w16cex:durableId="26E3FABD" w16cex:dateUtc="2022-10-02T09:55:00Z"/>
  <w16cex:commentExtensible w16cex:durableId="26E3FD12" w16cex:dateUtc="2022-10-02T10:05:00Z"/>
  <w16cex:commentExtensible w16cex:durableId="26E3FDFD" w16cex:dateUtc="2022-10-02T10:09:00Z"/>
  <w16cex:commentExtensible w16cex:durableId="26E4051C" w16cex:dateUtc="2022-10-02T10:39:00Z"/>
  <w16cex:commentExtensible w16cex:durableId="26E4012E" w16cex:dateUtc="2022-10-02T10:23:00Z"/>
  <w16cex:commentExtensible w16cex:durableId="26E4058F" w16cex:dateUtc="2022-10-02T10:41:00Z"/>
  <w16cex:commentExtensible w16cex:durableId="26E40382" w16cex:dateUtc="2022-10-02T10:33:00Z"/>
  <w16cex:commentExtensible w16cex:durableId="26E40457" w16cex:dateUtc="2022-10-02T10:36:00Z"/>
  <w16cex:commentExtensible w16cex:durableId="26E402FD" w16cex:dateUtc="2022-10-02T10:30:00Z"/>
  <w16cex:commentExtensible w16cex:durableId="26E40816" w16cex:dateUtc="2022-10-02T10:52:00Z"/>
  <w16cex:commentExtensible w16cex:durableId="26E4091B" w16cex:dateUtc="2022-10-02T10:56:00Z"/>
  <w16cex:commentExtensible w16cex:durableId="26E40960" w16cex:dateUtc="2022-10-02T10:58:00Z"/>
  <w16cex:commentExtensible w16cex:durableId="26E40A6D" w16cex:dateUtc="2022-10-02T11:02:00Z"/>
  <w16cex:commentExtensible w16cex:durableId="26E40AC0" w16cex:dateUtc="2022-10-02T11:04:00Z"/>
  <w16cex:commentExtensible w16cex:durableId="26E40AFF" w16cex:dateUtc="2022-10-02T11:05:00Z"/>
  <w16cex:commentExtensible w16cex:durableId="26E40E18" w16cex:dateUtc="2022-10-02T11:18:00Z"/>
  <w16cex:commentExtensible w16cex:durableId="26E40F01" w16cex:dateUtc="2022-10-02T11:22:00Z"/>
  <w16cex:commentExtensible w16cex:durableId="26E4103D" w16cex:dateUtc="2022-10-02T11:27:00Z"/>
  <w16cex:commentExtensible w16cex:durableId="26E41197" w16cex:dateUtc="2022-10-02T11:33:00Z"/>
  <w16cex:commentExtensible w16cex:durableId="26E41238" w16cex:dateUtc="2022-10-02T11:35:00Z"/>
  <w16cex:commentExtensible w16cex:durableId="26E413E9" w16cex:dateUtc="2022-10-02T11:43:00Z"/>
  <w16cex:commentExtensible w16cex:durableId="26E41431" w16cex:dateUtc="2022-10-02T11:44:00Z"/>
  <w16cex:commentExtensible w16cex:durableId="26E41547" w16cex:dateUtc="2022-10-02T11:48:00Z"/>
  <w16cex:commentExtensible w16cex:durableId="26E4148F" w16cex:dateUtc="2022-10-02T11:45:00Z"/>
  <w16cex:commentExtensible w16cex:durableId="26E41563" w16cex:dateUtc="2022-10-02T11:49:00Z"/>
  <w16cex:commentExtensible w16cex:durableId="26E41760" w16cex:dateUtc="2022-10-02T11:57:00Z"/>
  <w16cex:commentExtensible w16cex:durableId="26E4180E" w16cex:dateUtc="2022-10-02T12:00:00Z"/>
  <w16cex:commentExtensible w16cex:durableId="26E4190C" w16cex:dateUtc="2022-10-02T12:05:00Z"/>
  <w16cex:commentExtensible w16cex:durableId="26E41A1F" w16cex:dateUtc="2022-10-02T12:09:00Z"/>
  <w16cex:commentExtensible w16cex:durableId="26E41B63" w16cex:dateUtc="2022-10-02T12:14:00Z"/>
  <w16cex:commentExtensible w16cex:durableId="26E41D59" w16cex:dateUtc="2022-10-02T12:23:00Z"/>
  <w16cex:commentExtensible w16cex:durableId="26E41DEE" w16cex:dateUtc="2022-10-02T12:25:00Z"/>
  <w16cex:commentExtensible w16cex:durableId="26E41EB1" w16cex:dateUtc="2022-10-02T12:29:00Z"/>
  <w16cex:commentExtensible w16cex:durableId="26E41F34" w16cex:dateUtc="2022-10-02T12:31:00Z"/>
  <w16cex:commentExtensible w16cex:durableId="26E41F99" w16cex:dateUtc="2022-10-02T12:32:00Z"/>
  <w16cex:commentExtensible w16cex:durableId="26E4206D" w16cex:dateUtc="2022-10-02T12:36:00Z"/>
  <w16cex:commentExtensible w16cex:durableId="26E420C5" w16cex:dateUtc="2022-10-02T12:37:00Z"/>
  <w16cex:commentExtensible w16cex:durableId="26E42175" w16cex:dateUtc="2022-10-02T12:40:00Z"/>
  <w16cex:commentExtensible w16cex:durableId="26E421B6" w16cex:dateUtc="2022-10-02T12:41:00Z"/>
  <w16cex:commentExtensible w16cex:durableId="26E42537" w16cex:dateUtc="2022-10-02T12:56:00Z"/>
  <w16cex:commentExtensible w16cex:durableId="26E425E3" w16cex:dateUtc="2022-10-02T12:59:00Z"/>
  <w16cex:commentExtensible w16cex:durableId="26E42613" w16cex:dateUtc="2022-10-02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D6B88" w16cid:durableId="26E02AF7"/>
  <w16cid:commentId w16cid:paraId="2AF8CF5D" w16cid:durableId="26E02B1C"/>
  <w16cid:commentId w16cid:paraId="404D8F23" w16cid:durableId="26E02B30"/>
  <w16cid:commentId w16cid:paraId="49C8A593" w16cid:durableId="26E02B64"/>
  <w16cid:commentId w16cid:paraId="5C338A9B" w16cid:durableId="26E04CD2"/>
  <w16cid:commentId w16cid:paraId="41563D6A" w16cid:durableId="26E04D3E"/>
  <w16cid:commentId w16cid:paraId="6AEFA106" w16cid:durableId="26E02C32"/>
  <w16cid:commentId w16cid:paraId="17BAAEC2" w16cid:durableId="26E02C46"/>
  <w16cid:commentId w16cid:paraId="169BEAAB" w16cid:durableId="26E02C63"/>
  <w16cid:commentId w16cid:paraId="3B92DC39" w16cid:durableId="26E02F23"/>
  <w16cid:commentId w16cid:paraId="70FB0354" w16cid:durableId="26E0309F"/>
  <w16cid:commentId w16cid:paraId="78DAEEB1" w16cid:durableId="26E055C6"/>
  <w16cid:commentId w16cid:paraId="14632512" w16cid:durableId="26E06315"/>
  <w16cid:commentId w16cid:paraId="2186CBFF" w16cid:durableId="26E06325"/>
  <w16cid:commentId w16cid:paraId="103BF5C6" w16cid:durableId="26E0562D"/>
  <w16cid:commentId w16cid:paraId="07948C7E" w16cid:durableId="26E06338"/>
  <w16cid:commentId w16cid:paraId="172416FE" w16cid:durableId="26E06373"/>
  <w16cid:commentId w16cid:paraId="4193B9E0" w16cid:durableId="26E063AE"/>
  <w16cid:commentId w16cid:paraId="53562547" w16cid:durableId="26E0646A"/>
  <w16cid:commentId w16cid:paraId="43836353" w16cid:durableId="26E062D6"/>
  <w16cid:commentId w16cid:paraId="50110181" w16cid:durableId="26E0696D"/>
  <w16cid:commentId w16cid:paraId="0F217F42" w16cid:durableId="26E07288"/>
  <w16cid:commentId w16cid:paraId="3DEF3922" w16cid:durableId="26E07551"/>
  <w16cid:commentId w16cid:paraId="20E03262" w16cid:durableId="26E07A9A"/>
  <w16cid:commentId w16cid:paraId="219F9CD5" w16cid:durableId="26E13527"/>
  <w16cid:commentId w16cid:paraId="32E1BD75" w16cid:durableId="26E07CD3"/>
  <w16cid:commentId w16cid:paraId="45B59791" w16cid:durableId="26E0823C"/>
  <w16cid:commentId w16cid:paraId="4998A690" w16cid:durableId="26E13637"/>
  <w16cid:commentId w16cid:paraId="117C0396" w16cid:durableId="26E138FA"/>
  <w16cid:commentId w16cid:paraId="0FC3B8E1" w16cid:durableId="26E14A09"/>
  <w16cid:commentId w16cid:paraId="78C68738" w16cid:durableId="26E14CF0"/>
  <w16cid:commentId w16cid:paraId="5D94394C" w16cid:durableId="26E14ED4"/>
  <w16cid:commentId w16cid:paraId="1A0F7959" w16cid:durableId="26E14D76"/>
  <w16cid:commentId w16cid:paraId="55433BC0" w16cid:durableId="26E14D1F"/>
  <w16cid:commentId w16cid:paraId="1DADB317" w16cid:durableId="26E18BAC"/>
  <w16cid:commentId w16cid:paraId="2D80C564" w16cid:durableId="26E14E31"/>
  <w16cid:commentId w16cid:paraId="29E0632E" w16cid:durableId="26E14E69"/>
  <w16cid:commentId w16cid:paraId="53F3EDAC" w16cid:durableId="26E18C72"/>
  <w16cid:commentId w16cid:paraId="05C4822B" w16cid:durableId="26E1939A"/>
  <w16cid:commentId w16cid:paraId="4D2F82AA" w16cid:durableId="26E1943E"/>
  <w16cid:commentId w16cid:paraId="4CDFEC85" w16cid:durableId="26E19577"/>
  <w16cid:commentId w16cid:paraId="42E7CBAD" w16cid:durableId="26E1965D"/>
  <w16cid:commentId w16cid:paraId="19A506A2" w16cid:durableId="26E196E2"/>
  <w16cid:commentId w16cid:paraId="26F6E21F" w16cid:durableId="26E1A0CE"/>
  <w16cid:commentId w16cid:paraId="326494EC" w16cid:durableId="26E1A1AA"/>
  <w16cid:commentId w16cid:paraId="7B87749F" w16cid:durableId="26E1A1EA"/>
  <w16cid:commentId w16cid:paraId="4DD579CA" w16cid:durableId="26E1A4C3"/>
  <w16cid:commentId w16cid:paraId="1B202061" w16cid:durableId="26E1A512"/>
  <w16cid:commentId w16cid:paraId="757BB553" w16cid:durableId="26E1A622"/>
  <w16cid:commentId w16cid:paraId="288B49AB" w16cid:durableId="26E1A657"/>
  <w16cid:commentId w16cid:paraId="19E784DD" w16cid:durableId="26E1A68B"/>
  <w16cid:commentId w16cid:paraId="7FF78589" w16cid:durableId="26E1A6AC"/>
  <w16cid:commentId w16cid:paraId="094A907E" w16cid:durableId="26E3FA18"/>
  <w16cid:commentId w16cid:paraId="5EAD6099" w16cid:durableId="26E3FABD"/>
  <w16cid:commentId w16cid:paraId="438EA88D" w16cid:durableId="26E3FD12"/>
  <w16cid:commentId w16cid:paraId="6D15E4BE" w16cid:durableId="26E3FDFD"/>
  <w16cid:commentId w16cid:paraId="62DA9A57" w16cid:durableId="26E4051C"/>
  <w16cid:commentId w16cid:paraId="483BB32C" w16cid:durableId="26E4012E"/>
  <w16cid:commentId w16cid:paraId="7EC84B6C" w16cid:durableId="26E4058F"/>
  <w16cid:commentId w16cid:paraId="2AFDA00A" w16cid:durableId="26E40382"/>
  <w16cid:commentId w16cid:paraId="217329A5" w16cid:durableId="26E40457"/>
  <w16cid:commentId w16cid:paraId="3D1EAD78" w16cid:durableId="26E402FD"/>
  <w16cid:commentId w16cid:paraId="78812718" w16cid:durableId="26E40816"/>
  <w16cid:commentId w16cid:paraId="1533069B" w16cid:durableId="26E4091B"/>
  <w16cid:commentId w16cid:paraId="2A91896F" w16cid:durableId="26E40960"/>
  <w16cid:commentId w16cid:paraId="3BE8B32D" w16cid:durableId="26E40A6D"/>
  <w16cid:commentId w16cid:paraId="694A6610" w16cid:durableId="26E40AC0"/>
  <w16cid:commentId w16cid:paraId="6B99ADBA" w16cid:durableId="26E40AFF"/>
  <w16cid:commentId w16cid:paraId="5262FA1C" w16cid:durableId="26E40E18"/>
  <w16cid:commentId w16cid:paraId="6F312D6B" w16cid:durableId="26E40F01"/>
  <w16cid:commentId w16cid:paraId="15841938" w16cid:durableId="26E4103D"/>
  <w16cid:commentId w16cid:paraId="4D4AF4B2" w16cid:durableId="26E41197"/>
  <w16cid:commentId w16cid:paraId="2DC6EFD5" w16cid:durableId="26E41238"/>
  <w16cid:commentId w16cid:paraId="5ACC1D52" w16cid:durableId="26E413E9"/>
  <w16cid:commentId w16cid:paraId="30E77CAE" w16cid:durableId="26E41431"/>
  <w16cid:commentId w16cid:paraId="799409CF" w16cid:durableId="26E41547"/>
  <w16cid:commentId w16cid:paraId="399C2437" w16cid:durableId="26E4148F"/>
  <w16cid:commentId w16cid:paraId="5B742817" w16cid:durableId="26E41563"/>
  <w16cid:commentId w16cid:paraId="7B8D03B5" w16cid:durableId="26E41760"/>
  <w16cid:commentId w16cid:paraId="33D9FD2D" w16cid:durableId="26E4180E"/>
  <w16cid:commentId w16cid:paraId="02E3DABC" w16cid:durableId="26E4190C"/>
  <w16cid:commentId w16cid:paraId="278AA71E" w16cid:durableId="26E41A1F"/>
  <w16cid:commentId w16cid:paraId="04139CD9" w16cid:durableId="26E41B63"/>
  <w16cid:commentId w16cid:paraId="2530C929" w16cid:durableId="26E41D59"/>
  <w16cid:commentId w16cid:paraId="639B4380" w16cid:durableId="26E41DEE"/>
  <w16cid:commentId w16cid:paraId="56C101B3" w16cid:durableId="26E41EB1"/>
  <w16cid:commentId w16cid:paraId="42BFABC2" w16cid:durableId="26E41F34"/>
  <w16cid:commentId w16cid:paraId="7CB2D75E" w16cid:durableId="26E41F99"/>
  <w16cid:commentId w16cid:paraId="658E3366" w16cid:durableId="26E4206D"/>
  <w16cid:commentId w16cid:paraId="22769C66" w16cid:durableId="26E420C5"/>
  <w16cid:commentId w16cid:paraId="114AB2A5" w16cid:durableId="26E42175"/>
  <w16cid:commentId w16cid:paraId="57E07795" w16cid:durableId="26E421B6"/>
  <w16cid:commentId w16cid:paraId="5503210F" w16cid:durableId="26E42537"/>
  <w16cid:commentId w16cid:paraId="40A049DF" w16cid:durableId="26E425E3"/>
  <w16cid:commentId w16cid:paraId="7517EC69" w16cid:durableId="26E426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ABD73" w14:textId="77777777" w:rsidR="00071927" w:rsidRDefault="00071927">
      <w:r>
        <w:separator/>
      </w:r>
    </w:p>
  </w:endnote>
  <w:endnote w:type="continuationSeparator" w:id="0">
    <w:p w14:paraId="09060FF0" w14:textId="77777777" w:rsidR="00071927" w:rsidRDefault="00071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8989C" w14:textId="77777777" w:rsidR="00071927" w:rsidRDefault="00071927">
      <w:r>
        <w:separator/>
      </w:r>
    </w:p>
  </w:footnote>
  <w:footnote w:type="continuationSeparator" w:id="0">
    <w:p w14:paraId="235B27D0" w14:textId="77777777" w:rsidR="00071927" w:rsidRDefault="000719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34104392">
    <w:abstractNumId w:val="30"/>
  </w:num>
  <w:num w:numId="2" w16cid:durableId="2019574242">
    <w:abstractNumId w:val="3"/>
  </w:num>
  <w:num w:numId="3" w16cid:durableId="1689721897">
    <w:abstractNumId w:val="20"/>
  </w:num>
  <w:num w:numId="4" w16cid:durableId="891581463">
    <w:abstractNumId w:val="24"/>
  </w:num>
  <w:num w:numId="5" w16cid:durableId="956331743">
    <w:abstractNumId w:val="23"/>
  </w:num>
  <w:num w:numId="6" w16cid:durableId="1997342033">
    <w:abstractNumId w:val="31"/>
  </w:num>
  <w:num w:numId="7" w16cid:durableId="1730105752">
    <w:abstractNumId w:val="0"/>
  </w:num>
  <w:num w:numId="8" w16cid:durableId="637227826">
    <w:abstractNumId w:val="19"/>
  </w:num>
  <w:num w:numId="9" w16cid:durableId="1733577962">
    <w:abstractNumId w:val="28"/>
  </w:num>
  <w:num w:numId="10" w16cid:durableId="125971222">
    <w:abstractNumId w:val="6"/>
  </w:num>
  <w:num w:numId="11" w16cid:durableId="464929579">
    <w:abstractNumId w:val="10"/>
  </w:num>
  <w:num w:numId="12" w16cid:durableId="15663134">
    <w:abstractNumId w:val="11"/>
  </w:num>
  <w:num w:numId="13" w16cid:durableId="1503928839">
    <w:abstractNumId w:val="15"/>
  </w:num>
  <w:num w:numId="14" w16cid:durableId="655497011">
    <w:abstractNumId w:val="2"/>
  </w:num>
  <w:num w:numId="15" w16cid:durableId="1396471770">
    <w:abstractNumId w:val="13"/>
  </w:num>
  <w:num w:numId="16" w16cid:durableId="1257321278">
    <w:abstractNumId w:val="27"/>
  </w:num>
  <w:num w:numId="17" w16cid:durableId="977301959">
    <w:abstractNumId w:val="29"/>
  </w:num>
  <w:num w:numId="18" w16cid:durableId="1774471237">
    <w:abstractNumId w:val="22"/>
  </w:num>
  <w:num w:numId="19" w16cid:durableId="1413435255">
    <w:abstractNumId w:val="14"/>
  </w:num>
  <w:num w:numId="20" w16cid:durableId="65806478">
    <w:abstractNumId w:val="25"/>
  </w:num>
  <w:num w:numId="21" w16cid:durableId="106311650">
    <w:abstractNumId w:val="34"/>
  </w:num>
  <w:num w:numId="22" w16cid:durableId="445808203">
    <w:abstractNumId w:val="7"/>
  </w:num>
  <w:num w:numId="23" w16cid:durableId="1341154104">
    <w:abstractNumId w:val="1"/>
  </w:num>
  <w:num w:numId="24" w16cid:durableId="156843143">
    <w:abstractNumId w:val="4"/>
  </w:num>
  <w:num w:numId="25" w16cid:durableId="1448500693">
    <w:abstractNumId w:val="12"/>
  </w:num>
  <w:num w:numId="26" w16cid:durableId="956982115">
    <w:abstractNumId w:val="26"/>
  </w:num>
  <w:num w:numId="27" w16cid:durableId="165176007">
    <w:abstractNumId w:val="32"/>
  </w:num>
  <w:num w:numId="28" w16cid:durableId="840201023">
    <w:abstractNumId w:val="8"/>
  </w:num>
  <w:num w:numId="29" w16cid:durableId="449662798">
    <w:abstractNumId w:val="17"/>
  </w:num>
  <w:num w:numId="30" w16cid:durableId="1391415777">
    <w:abstractNumId w:val="33"/>
  </w:num>
  <w:num w:numId="31" w16cid:durableId="1825656905">
    <w:abstractNumId w:val="9"/>
  </w:num>
  <w:num w:numId="32" w16cid:durableId="525603062">
    <w:abstractNumId w:val="21"/>
  </w:num>
  <w:num w:numId="33" w16cid:durableId="456263714">
    <w:abstractNumId w:val="18"/>
  </w:num>
  <w:num w:numId="34" w16cid:durableId="785470970">
    <w:abstractNumId w:val="16"/>
  </w:num>
  <w:num w:numId="35" w16cid:durableId="155805391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30F"/>
    <w:rsid w:val="00065A95"/>
    <w:rsid w:val="000668E5"/>
    <w:rsid w:val="00067444"/>
    <w:rsid w:val="000677AE"/>
    <w:rsid w:val="00067AB3"/>
    <w:rsid w:val="00070FBD"/>
    <w:rsid w:val="000715C2"/>
    <w:rsid w:val="0007169B"/>
    <w:rsid w:val="00071927"/>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6238"/>
    <w:rsid w:val="000970AD"/>
    <w:rsid w:val="00097B4D"/>
    <w:rsid w:val="00097DC3"/>
    <w:rsid w:val="000A0079"/>
    <w:rsid w:val="000A023A"/>
    <w:rsid w:val="000A0E65"/>
    <w:rsid w:val="000A1667"/>
    <w:rsid w:val="000A3EDB"/>
    <w:rsid w:val="000A5333"/>
    <w:rsid w:val="000A5706"/>
    <w:rsid w:val="000A58D5"/>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29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2383"/>
    <w:rsid w:val="001725EE"/>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8C1"/>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253"/>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2E04"/>
    <w:rsid w:val="0023328F"/>
    <w:rsid w:val="00233587"/>
    <w:rsid w:val="00233D3F"/>
    <w:rsid w:val="002347A9"/>
    <w:rsid w:val="002350A8"/>
    <w:rsid w:val="0023550B"/>
    <w:rsid w:val="00235FED"/>
    <w:rsid w:val="002360A8"/>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45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1678"/>
    <w:rsid w:val="003126CA"/>
    <w:rsid w:val="0031275A"/>
    <w:rsid w:val="00313016"/>
    <w:rsid w:val="003140D5"/>
    <w:rsid w:val="00314A66"/>
    <w:rsid w:val="0031530E"/>
    <w:rsid w:val="003167BD"/>
    <w:rsid w:val="003174A6"/>
    <w:rsid w:val="003174C7"/>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43"/>
    <w:rsid w:val="00335FFE"/>
    <w:rsid w:val="0033722F"/>
    <w:rsid w:val="0033755C"/>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BC4"/>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ACD"/>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29EF"/>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3CF8"/>
    <w:rsid w:val="00506092"/>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E33"/>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2664"/>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666"/>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D7652"/>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39A"/>
    <w:rsid w:val="005E7C70"/>
    <w:rsid w:val="005F04BF"/>
    <w:rsid w:val="005F0D40"/>
    <w:rsid w:val="005F0FF8"/>
    <w:rsid w:val="005F166F"/>
    <w:rsid w:val="005F1DA0"/>
    <w:rsid w:val="005F247C"/>
    <w:rsid w:val="005F3CE5"/>
    <w:rsid w:val="005F44E2"/>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0B4"/>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69C"/>
    <w:rsid w:val="00655EEC"/>
    <w:rsid w:val="006562A4"/>
    <w:rsid w:val="00656A77"/>
    <w:rsid w:val="00656C2E"/>
    <w:rsid w:val="00657820"/>
    <w:rsid w:val="00657DAC"/>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02"/>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57F52"/>
    <w:rsid w:val="00761E11"/>
    <w:rsid w:val="00761F26"/>
    <w:rsid w:val="00761FF9"/>
    <w:rsid w:val="0076279E"/>
    <w:rsid w:val="00762A1F"/>
    <w:rsid w:val="00763751"/>
    <w:rsid w:val="00764053"/>
    <w:rsid w:val="0076549B"/>
    <w:rsid w:val="00766B77"/>
    <w:rsid w:val="007673FA"/>
    <w:rsid w:val="00767FE2"/>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6278"/>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34"/>
    <w:rsid w:val="007C030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08C6"/>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907"/>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2C29"/>
    <w:rsid w:val="008245D8"/>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37CC1"/>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4F32"/>
    <w:rsid w:val="008762EB"/>
    <w:rsid w:val="00876B13"/>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C739D"/>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A88"/>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93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1A2"/>
    <w:rsid w:val="009E0262"/>
    <w:rsid w:val="009E0319"/>
    <w:rsid w:val="009E06B6"/>
    <w:rsid w:val="009E0FC1"/>
    <w:rsid w:val="009E1620"/>
    <w:rsid w:val="009E1B9C"/>
    <w:rsid w:val="009E29CD"/>
    <w:rsid w:val="009E2CB8"/>
    <w:rsid w:val="009E333E"/>
    <w:rsid w:val="009E3455"/>
    <w:rsid w:val="009E3639"/>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72B"/>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3453"/>
    <w:rsid w:val="00A14131"/>
    <w:rsid w:val="00A14288"/>
    <w:rsid w:val="00A142A2"/>
    <w:rsid w:val="00A149DC"/>
    <w:rsid w:val="00A14A1E"/>
    <w:rsid w:val="00A15CB7"/>
    <w:rsid w:val="00A1609F"/>
    <w:rsid w:val="00A1644B"/>
    <w:rsid w:val="00A16D50"/>
    <w:rsid w:val="00A16F2E"/>
    <w:rsid w:val="00A1712F"/>
    <w:rsid w:val="00A175B4"/>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5F9A"/>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66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E6F"/>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AB9"/>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04B"/>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86B"/>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279FD"/>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2C3"/>
    <w:rsid w:val="00C454F9"/>
    <w:rsid w:val="00C46050"/>
    <w:rsid w:val="00C46241"/>
    <w:rsid w:val="00C46279"/>
    <w:rsid w:val="00C465BE"/>
    <w:rsid w:val="00C4699A"/>
    <w:rsid w:val="00C46C41"/>
    <w:rsid w:val="00C47515"/>
    <w:rsid w:val="00C4758F"/>
    <w:rsid w:val="00C4778B"/>
    <w:rsid w:val="00C47B9E"/>
    <w:rsid w:val="00C5066D"/>
    <w:rsid w:val="00C516F3"/>
    <w:rsid w:val="00C51E3B"/>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2D8D"/>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E42"/>
    <w:rsid w:val="00CD1F8E"/>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A0A"/>
    <w:rsid w:val="00D06161"/>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084"/>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1FBC"/>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31E"/>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3FB"/>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5AEC"/>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0B7"/>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61E9"/>
    <w:rsid w:val="00E77C35"/>
    <w:rsid w:val="00E77E74"/>
    <w:rsid w:val="00E77FF4"/>
    <w:rsid w:val="00E817DF"/>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3C31"/>
    <w:rsid w:val="00EB4BBB"/>
    <w:rsid w:val="00EB4CC3"/>
    <w:rsid w:val="00EB503C"/>
    <w:rsid w:val="00EB5188"/>
    <w:rsid w:val="00EB61AA"/>
    <w:rsid w:val="00EB6A31"/>
    <w:rsid w:val="00EB765E"/>
    <w:rsid w:val="00EC04FF"/>
    <w:rsid w:val="00EC058E"/>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D95"/>
    <w:rsid w:val="00EF7F06"/>
    <w:rsid w:val="00F00603"/>
    <w:rsid w:val="00F00F30"/>
    <w:rsid w:val="00F01379"/>
    <w:rsid w:val="00F02B49"/>
    <w:rsid w:val="00F0366B"/>
    <w:rsid w:val="00F0403B"/>
    <w:rsid w:val="00F04AB7"/>
    <w:rsid w:val="00F05D9F"/>
    <w:rsid w:val="00F062E2"/>
    <w:rsid w:val="00F06B2B"/>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503"/>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0786B"/>
    <w:pPr>
      <w:spacing w:before="100" w:beforeAutospacing="1" w:after="100" w:afterAutospacing="1" w:line="240" w:lineRule="auto"/>
      <w:jc w:val="left"/>
    </w:pPr>
    <w:rPr>
      <w:rFonts w:ascii="Times New Roman" w:hAnsi="Times New Roman"/>
      <w:sz w:val="24"/>
      <w:szCs w:val="24"/>
      <w:lang w:val="de-DE"/>
    </w:rPr>
  </w:style>
  <w:style w:type="paragraph" w:styleId="Revision">
    <w:name w:val="Revision"/>
    <w:hidden/>
    <w:uiPriority w:val="99"/>
    <w:semiHidden/>
    <w:rsid w:val="0097593B"/>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148215">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227176">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54465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microsoft.com/office/2018/08/relationships/commentsExtensible" Target="commentsExtensible.xml"/><Relationship Id="rId84" Type="http://schemas.openxmlformats.org/officeDocument/2006/relationships/image" Target="media/image56.png"/><Relationship Id="rId138" Type="http://schemas.openxmlformats.org/officeDocument/2006/relationships/image" Target="media/image102.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header" Target="header16.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comments" Target="comments.xm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eader" Target="header13.xml"/><Relationship Id="rId135" Type="http://schemas.openxmlformats.org/officeDocument/2006/relationships/image" Target="media/image9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8.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92.168.0.114:8181/onos/v1/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4.xml"/><Relationship Id="rId136" Type="http://schemas.openxmlformats.org/officeDocument/2006/relationships/image" Target="media/image100.png"/><Relationship Id="rId61" Type="http://schemas.microsoft.com/office/2011/relationships/commentsExtended" Target="commentsExtended.xml"/><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microsoft.com/office/2016/09/relationships/commentsIds" Target="commentsIds.xml"/><Relationship Id="rId83" Type="http://schemas.openxmlformats.org/officeDocument/2006/relationships/hyperlink" Target="http://192.168.0.114:8181/onos/ui" TargetMode="External"/><Relationship Id="rId88" Type="http://schemas.openxmlformats.org/officeDocument/2006/relationships/image" Target="media/image60.png"/><Relationship Id="rId111" Type="http://schemas.openxmlformats.org/officeDocument/2006/relationships/image" Target="media/image83.jpeg"/><Relationship Id="rId132" Type="http://schemas.openxmlformats.org/officeDocument/2006/relationships/header" Target="header15.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78.jpe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97.png"/><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99</Pages>
  <Words>32536</Words>
  <Characters>185461</Characters>
  <Application>Microsoft Office Word</Application>
  <DocSecurity>0</DocSecurity>
  <Lines>1545</Lines>
  <Paragraphs>435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217562</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3081</cp:revision>
  <cp:lastPrinted>2015-09-30T13:47:00Z</cp:lastPrinted>
  <dcterms:created xsi:type="dcterms:W3CDTF">2016-11-28T07:47:00Z</dcterms:created>
  <dcterms:modified xsi:type="dcterms:W3CDTF">2022-10-03T00:16:00Z</dcterms:modified>
</cp:coreProperties>
</file>