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6A2AA9"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6A2AA9">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6A2AA9"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6A2AA9" w:rsidRDefault="00327EC4" w:rsidP="00327EC4">
      <w:pPr>
        <w:autoSpaceDE w:val="0"/>
        <w:autoSpaceDN w:val="0"/>
        <w:adjustRightInd w:val="0"/>
        <w:spacing w:after="0" w:line="240" w:lineRule="auto"/>
        <w:jc w:val="center"/>
        <w:rPr>
          <w:rFonts w:ascii="Times New Roman" w:hAnsi="Times New Roman"/>
          <w:sz w:val="68"/>
          <w:szCs w:val="68"/>
        </w:rPr>
      </w:pPr>
      <w:r w:rsidRPr="006A2AA9">
        <w:rPr>
          <w:rFonts w:ascii="Times New Roman" w:hAnsi="Times New Roman"/>
          <w:sz w:val="68"/>
          <w:szCs w:val="68"/>
        </w:rPr>
        <w:t>Master Thesis</w:t>
      </w:r>
    </w:p>
    <w:p w14:paraId="61E486EC" w14:textId="77777777" w:rsidR="00327EC4" w:rsidRPr="006A2AA9"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6A2AA9"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6A2AA9" w:rsidRDefault="00D0701B" w:rsidP="00327EC4">
      <w:pPr>
        <w:autoSpaceDE w:val="0"/>
        <w:autoSpaceDN w:val="0"/>
        <w:adjustRightInd w:val="0"/>
        <w:spacing w:after="0" w:line="240" w:lineRule="auto"/>
        <w:jc w:val="center"/>
        <w:rPr>
          <w:rFonts w:ascii="Times New Roman" w:hAnsi="Times New Roman"/>
          <w:sz w:val="42"/>
          <w:szCs w:val="42"/>
        </w:rPr>
      </w:pPr>
      <w:r w:rsidRPr="006A2AA9">
        <w:rPr>
          <w:rFonts w:ascii="Times New Roman" w:hAnsi="Times New Roman"/>
          <w:b/>
          <w:bCs/>
          <w:sz w:val="42"/>
          <w:szCs w:val="42"/>
        </w:rPr>
        <w:t>SDN</w:t>
      </w:r>
      <w:r w:rsidR="002D6E8F" w:rsidRPr="006A2AA9">
        <w:rPr>
          <w:rFonts w:ascii="Times New Roman" w:hAnsi="Times New Roman"/>
          <w:b/>
          <w:bCs/>
          <w:sz w:val="42"/>
          <w:szCs w:val="42"/>
        </w:rPr>
        <w:t xml:space="preserve"> </w:t>
      </w:r>
      <w:r w:rsidRPr="006A2AA9">
        <w:rPr>
          <w:rFonts w:ascii="Times New Roman" w:hAnsi="Times New Roman"/>
          <w:b/>
          <w:bCs/>
          <w:sz w:val="42"/>
          <w:szCs w:val="42"/>
        </w:rPr>
        <w:t xml:space="preserve">based </w:t>
      </w:r>
      <w:r w:rsidR="00D01CBC" w:rsidRPr="006A2AA9">
        <w:rPr>
          <w:rFonts w:ascii="Times New Roman" w:hAnsi="Times New Roman"/>
          <w:b/>
          <w:bCs/>
          <w:sz w:val="42"/>
          <w:szCs w:val="42"/>
        </w:rPr>
        <w:t>N</w:t>
      </w:r>
      <w:r w:rsidRPr="006A2AA9">
        <w:rPr>
          <w:rFonts w:ascii="Times New Roman" w:hAnsi="Times New Roman"/>
          <w:b/>
          <w:bCs/>
          <w:sz w:val="42"/>
          <w:szCs w:val="42"/>
        </w:rPr>
        <w:t xml:space="preserve">etwork </w:t>
      </w:r>
      <w:r w:rsidR="00D01CBC" w:rsidRPr="006A2AA9">
        <w:rPr>
          <w:rFonts w:ascii="Times New Roman" w:hAnsi="Times New Roman"/>
          <w:b/>
          <w:bCs/>
          <w:sz w:val="42"/>
          <w:szCs w:val="42"/>
        </w:rPr>
        <w:t>M</w:t>
      </w:r>
      <w:r w:rsidRPr="006A2AA9">
        <w:rPr>
          <w:rFonts w:ascii="Times New Roman" w:hAnsi="Times New Roman"/>
          <w:b/>
          <w:bCs/>
          <w:sz w:val="42"/>
          <w:szCs w:val="42"/>
        </w:rPr>
        <w:t xml:space="preserve">anagement in </w:t>
      </w:r>
      <w:r w:rsidR="00D01CBC" w:rsidRPr="006A2AA9">
        <w:rPr>
          <w:rFonts w:ascii="Times New Roman" w:hAnsi="Times New Roman"/>
          <w:b/>
          <w:bCs/>
          <w:sz w:val="42"/>
          <w:szCs w:val="42"/>
        </w:rPr>
        <w:t>E</w:t>
      </w:r>
      <w:r w:rsidRPr="006A2AA9">
        <w:rPr>
          <w:rFonts w:ascii="Times New Roman" w:hAnsi="Times New Roman"/>
          <w:b/>
          <w:bCs/>
          <w:sz w:val="42"/>
          <w:szCs w:val="42"/>
        </w:rPr>
        <w:t xml:space="preserve">mulated </w:t>
      </w:r>
      <w:r w:rsidR="00B06C00" w:rsidRPr="006A2AA9">
        <w:rPr>
          <w:rFonts w:ascii="Times New Roman" w:hAnsi="Times New Roman"/>
          <w:b/>
          <w:bCs/>
          <w:sz w:val="42"/>
          <w:szCs w:val="42"/>
        </w:rPr>
        <w:t>E</w:t>
      </w:r>
      <w:r w:rsidRPr="006A2AA9">
        <w:rPr>
          <w:rFonts w:ascii="Times New Roman" w:hAnsi="Times New Roman"/>
          <w:b/>
          <w:bCs/>
          <w:sz w:val="42"/>
          <w:szCs w:val="42"/>
        </w:rPr>
        <w:t>nvironment</w:t>
      </w:r>
    </w:p>
    <w:p w14:paraId="0EFAADD9" w14:textId="77777777" w:rsidR="00327EC4" w:rsidRPr="006A2AA9" w:rsidRDefault="00327EC4" w:rsidP="00327EC4">
      <w:pPr>
        <w:autoSpaceDE w:val="0"/>
        <w:autoSpaceDN w:val="0"/>
        <w:adjustRightInd w:val="0"/>
        <w:spacing w:after="0" w:line="240" w:lineRule="auto"/>
        <w:rPr>
          <w:rFonts w:cs="Times"/>
          <w:sz w:val="28"/>
          <w:szCs w:val="28"/>
        </w:rPr>
      </w:pPr>
    </w:p>
    <w:p w14:paraId="41EC2564" w14:textId="77777777" w:rsidR="00327EC4" w:rsidRPr="006A2AA9" w:rsidRDefault="00327EC4" w:rsidP="00327EC4">
      <w:pPr>
        <w:autoSpaceDE w:val="0"/>
        <w:autoSpaceDN w:val="0"/>
        <w:adjustRightInd w:val="0"/>
        <w:spacing w:after="0" w:line="240" w:lineRule="auto"/>
        <w:rPr>
          <w:rFonts w:cs="Times"/>
          <w:sz w:val="28"/>
          <w:szCs w:val="28"/>
        </w:rPr>
      </w:pPr>
    </w:p>
    <w:p w14:paraId="1B6332B7" w14:textId="77777777" w:rsidR="00327EC4" w:rsidRPr="006A2AA9" w:rsidRDefault="00327EC4" w:rsidP="00327EC4">
      <w:pPr>
        <w:autoSpaceDE w:val="0"/>
        <w:autoSpaceDN w:val="0"/>
        <w:adjustRightInd w:val="0"/>
        <w:spacing w:after="0" w:line="240" w:lineRule="auto"/>
        <w:rPr>
          <w:rFonts w:cs="Times"/>
          <w:sz w:val="28"/>
          <w:szCs w:val="28"/>
        </w:rPr>
      </w:pPr>
    </w:p>
    <w:p w14:paraId="479D5199" w14:textId="77777777" w:rsidR="00327EC4" w:rsidRPr="006A2AA9" w:rsidRDefault="00327EC4" w:rsidP="00327EC4">
      <w:pPr>
        <w:autoSpaceDE w:val="0"/>
        <w:autoSpaceDN w:val="0"/>
        <w:adjustRightInd w:val="0"/>
        <w:spacing w:after="0" w:line="240" w:lineRule="auto"/>
        <w:rPr>
          <w:rFonts w:cs="Times"/>
          <w:sz w:val="28"/>
          <w:szCs w:val="28"/>
        </w:rPr>
      </w:pPr>
    </w:p>
    <w:p w14:paraId="7950407B" w14:textId="77777777" w:rsidR="00327EC4" w:rsidRPr="006A2AA9" w:rsidRDefault="00327EC4" w:rsidP="00327EC4">
      <w:pPr>
        <w:autoSpaceDE w:val="0"/>
        <w:autoSpaceDN w:val="0"/>
        <w:adjustRightInd w:val="0"/>
        <w:spacing w:after="0" w:line="240" w:lineRule="auto"/>
        <w:rPr>
          <w:rFonts w:cs="Times"/>
          <w:sz w:val="28"/>
          <w:szCs w:val="28"/>
        </w:rPr>
      </w:pPr>
    </w:p>
    <w:p w14:paraId="16C6B016" w14:textId="77777777" w:rsidR="00327EC4" w:rsidRPr="006A2AA9" w:rsidRDefault="00327EC4" w:rsidP="00327EC4">
      <w:pPr>
        <w:autoSpaceDE w:val="0"/>
        <w:autoSpaceDN w:val="0"/>
        <w:adjustRightInd w:val="0"/>
        <w:spacing w:after="0" w:line="240" w:lineRule="auto"/>
        <w:rPr>
          <w:rFonts w:cs="Times"/>
          <w:sz w:val="28"/>
          <w:szCs w:val="28"/>
        </w:rPr>
      </w:pPr>
    </w:p>
    <w:p w14:paraId="5F5E0A24" w14:textId="77777777" w:rsidR="00327EC4" w:rsidRPr="006A2AA9" w:rsidRDefault="00327EC4" w:rsidP="00327EC4">
      <w:pPr>
        <w:autoSpaceDE w:val="0"/>
        <w:autoSpaceDN w:val="0"/>
        <w:adjustRightInd w:val="0"/>
        <w:spacing w:after="0" w:line="240" w:lineRule="auto"/>
        <w:rPr>
          <w:rFonts w:cs="Times"/>
          <w:sz w:val="28"/>
          <w:szCs w:val="28"/>
        </w:rPr>
      </w:pPr>
    </w:p>
    <w:p w14:paraId="35B7F23A" w14:textId="77777777" w:rsidR="00327EC4" w:rsidRPr="006A2AA9" w:rsidRDefault="00327EC4" w:rsidP="00327EC4">
      <w:pPr>
        <w:autoSpaceDE w:val="0"/>
        <w:autoSpaceDN w:val="0"/>
        <w:adjustRightInd w:val="0"/>
        <w:spacing w:after="0" w:line="240" w:lineRule="auto"/>
        <w:rPr>
          <w:rFonts w:cs="Times"/>
          <w:sz w:val="28"/>
          <w:szCs w:val="28"/>
        </w:rPr>
      </w:pPr>
    </w:p>
    <w:p w14:paraId="192981BD" w14:textId="77777777" w:rsidR="00D01CBC" w:rsidRPr="006A2AA9"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6A2AA9" w14:paraId="4F7636D0" w14:textId="77777777" w:rsidTr="00D01CBC">
        <w:trPr>
          <w:trHeight w:val="127"/>
        </w:trPr>
        <w:tc>
          <w:tcPr>
            <w:tcW w:w="2943" w:type="dxa"/>
          </w:tcPr>
          <w:p w14:paraId="6862F1E5" w14:textId="72308E1A" w:rsidR="00D01CBC" w:rsidRPr="006A2AA9" w:rsidRDefault="00D01CBC">
            <w:pPr>
              <w:pStyle w:val="Default"/>
              <w:rPr>
                <w:sz w:val="28"/>
                <w:szCs w:val="28"/>
                <w:lang w:val="en-GB"/>
              </w:rPr>
            </w:pPr>
            <w:r w:rsidRPr="006A2AA9">
              <w:rPr>
                <w:sz w:val="28"/>
                <w:szCs w:val="28"/>
                <w:lang w:val="en-GB"/>
              </w:rPr>
              <w:t xml:space="preserve">Submitted by: </w:t>
            </w:r>
          </w:p>
        </w:tc>
        <w:tc>
          <w:tcPr>
            <w:tcW w:w="3686" w:type="dxa"/>
          </w:tcPr>
          <w:p w14:paraId="36E6CDE9" w14:textId="2F66B6AB" w:rsidR="00D01CBC" w:rsidRPr="006A2AA9" w:rsidRDefault="00D01CBC">
            <w:pPr>
              <w:pStyle w:val="Default"/>
              <w:rPr>
                <w:sz w:val="28"/>
                <w:szCs w:val="28"/>
                <w:lang w:val="en-GB"/>
              </w:rPr>
            </w:pPr>
            <w:r w:rsidRPr="006A2AA9">
              <w:rPr>
                <w:rFonts w:cs="Times"/>
                <w:sz w:val="28"/>
                <w:szCs w:val="28"/>
                <w:lang w:val="en-GB"/>
              </w:rPr>
              <w:t>Harshal Rajan Vaze</w:t>
            </w:r>
          </w:p>
        </w:tc>
      </w:tr>
      <w:tr w:rsidR="00D01CBC" w:rsidRPr="006A2AA9" w14:paraId="1B316CFA" w14:textId="77777777" w:rsidTr="00D01CBC">
        <w:trPr>
          <w:trHeight w:val="127"/>
        </w:trPr>
        <w:tc>
          <w:tcPr>
            <w:tcW w:w="2943" w:type="dxa"/>
          </w:tcPr>
          <w:p w14:paraId="0521BB3C" w14:textId="77777777" w:rsidR="00D01CBC" w:rsidRPr="006A2AA9" w:rsidRDefault="00D01CBC">
            <w:pPr>
              <w:pStyle w:val="Default"/>
              <w:rPr>
                <w:sz w:val="28"/>
                <w:szCs w:val="28"/>
                <w:lang w:val="en-GB"/>
              </w:rPr>
            </w:pPr>
            <w:r w:rsidRPr="006A2AA9">
              <w:rPr>
                <w:sz w:val="28"/>
                <w:szCs w:val="28"/>
                <w:lang w:val="en-GB"/>
              </w:rPr>
              <w:t xml:space="preserve">Matriculation no.: </w:t>
            </w:r>
          </w:p>
        </w:tc>
        <w:tc>
          <w:tcPr>
            <w:tcW w:w="3686" w:type="dxa"/>
          </w:tcPr>
          <w:p w14:paraId="7A188EF6" w14:textId="2F7E6B92" w:rsidR="00D01CBC" w:rsidRPr="006A2AA9" w:rsidRDefault="00D01CBC">
            <w:pPr>
              <w:pStyle w:val="Default"/>
              <w:rPr>
                <w:sz w:val="28"/>
                <w:szCs w:val="28"/>
                <w:lang w:val="en-GB"/>
              </w:rPr>
            </w:pPr>
            <w:r w:rsidRPr="006A2AA9">
              <w:rPr>
                <w:rFonts w:cs="Times"/>
                <w:sz w:val="28"/>
                <w:szCs w:val="28"/>
                <w:lang w:val="en-GB"/>
              </w:rPr>
              <w:t>1269879</w:t>
            </w:r>
          </w:p>
        </w:tc>
      </w:tr>
      <w:tr w:rsidR="00D01CBC" w:rsidRPr="006A2AA9" w14:paraId="65CF657F" w14:textId="77777777" w:rsidTr="00D01CBC">
        <w:trPr>
          <w:trHeight w:val="127"/>
        </w:trPr>
        <w:tc>
          <w:tcPr>
            <w:tcW w:w="2943" w:type="dxa"/>
          </w:tcPr>
          <w:p w14:paraId="522E852A" w14:textId="77777777" w:rsidR="00D01CBC" w:rsidRPr="006A2AA9" w:rsidRDefault="00D01CBC">
            <w:pPr>
              <w:pStyle w:val="Default"/>
              <w:rPr>
                <w:sz w:val="28"/>
                <w:szCs w:val="28"/>
                <w:lang w:val="en-GB"/>
              </w:rPr>
            </w:pPr>
            <w:r w:rsidRPr="006A2AA9">
              <w:rPr>
                <w:sz w:val="28"/>
                <w:szCs w:val="28"/>
                <w:lang w:val="en-GB"/>
              </w:rPr>
              <w:t xml:space="preserve">First examiner: </w:t>
            </w:r>
          </w:p>
        </w:tc>
        <w:tc>
          <w:tcPr>
            <w:tcW w:w="3686" w:type="dxa"/>
          </w:tcPr>
          <w:p w14:paraId="5DB78DFF" w14:textId="0E3437DF" w:rsidR="00D01CBC" w:rsidRPr="006A2AA9" w:rsidRDefault="00D01CBC">
            <w:pPr>
              <w:pStyle w:val="Default"/>
              <w:rPr>
                <w:sz w:val="28"/>
                <w:szCs w:val="28"/>
                <w:lang w:val="en-GB"/>
              </w:rPr>
            </w:pPr>
            <w:r w:rsidRPr="006A2AA9">
              <w:rPr>
                <w:rFonts w:cs="Times"/>
                <w:sz w:val="28"/>
                <w:szCs w:val="28"/>
                <w:lang w:val="en-GB"/>
              </w:rPr>
              <w:t>Prof. Dr. Ulrich Trick</w:t>
            </w:r>
          </w:p>
        </w:tc>
      </w:tr>
      <w:tr w:rsidR="00D01CBC" w:rsidRPr="006A2AA9" w14:paraId="5DAC26D1" w14:textId="77777777" w:rsidTr="00D01CBC">
        <w:trPr>
          <w:trHeight w:val="127"/>
        </w:trPr>
        <w:tc>
          <w:tcPr>
            <w:tcW w:w="2943" w:type="dxa"/>
          </w:tcPr>
          <w:p w14:paraId="6075AE9F" w14:textId="77777777" w:rsidR="00D01CBC" w:rsidRPr="006A2AA9" w:rsidRDefault="00D01CBC">
            <w:pPr>
              <w:pStyle w:val="Default"/>
              <w:rPr>
                <w:sz w:val="28"/>
                <w:szCs w:val="28"/>
                <w:lang w:val="en-GB"/>
              </w:rPr>
            </w:pPr>
            <w:r w:rsidRPr="006A2AA9">
              <w:rPr>
                <w:sz w:val="28"/>
                <w:szCs w:val="28"/>
                <w:lang w:val="en-GB"/>
              </w:rPr>
              <w:t xml:space="preserve">Second examiner: </w:t>
            </w:r>
          </w:p>
        </w:tc>
        <w:tc>
          <w:tcPr>
            <w:tcW w:w="3686" w:type="dxa"/>
          </w:tcPr>
          <w:p w14:paraId="1DB902C6" w14:textId="3AC73EE3" w:rsidR="00D01CBC" w:rsidRPr="006A2AA9" w:rsidRDefault="00D01CBC">
            <w:pPr>
              <w:pStyle w:val="Default"/>
              <w:rPr>
                <w:sz w:val="28"/>
                <w:szCs w:val="28"/>
                <w:lang w:val="en-GB"/>
              </w:rPr>
            </w:pPr>
            <w:r w:rsidRPr="006A2AA9">
              <w:rPr>
                <w:rFonts w:cs="Times"/>
                <w:sz w:val="28"/>
                <w:szCs w:val="28"/>
                <w:lang w:val="en-GB"/>
              </w:rPr>
              <w:t>Prof. Dr. Armin Lehmann</w:t>
            </w:r>
          </w:p>
        </w:tc>
      </w:tr>
      <w:tr w:rsidR="00D01CBC" w:rsidRPr="006A2AA9" w14:paraId="3D770EED" w14:textId="77777777" w:rsidTr="00D01CBC">
        <w:trPr>
          <w:trHeight w:val="127"/>
        </w:trPr>
        <w:tc>
          <w:tcPr>
            <w:tcW w:w="2943" w:type="dxa"/>
          </w:tcPr>
          <w:p w14:paraId="305A054E" w14:textId="48C12D9C" w:rsidR="00D01CBC" w:rsidRPr="006A2AA9" w:rsidRDefault="00D01CBC">
            <w:pPr>
              <w:pStyle w:val="Default"/>
              <w:rPr>
                <w:sz w:val="28"/>
                <w:szCs w:val="28"/>
                <w:lang w:val="en-GB"/>
              </w:rPr>
            </w:pPr>
            <w:r w:rsidRPr="006A2AA9">
              <w:rPr>
                <w:sz w:val="28"/>
                <w:szCs w:val="28"/>
                <w:lang w:val="en-GB"/>
              </w:rPr>
              <w:t xml:space="preserve">External supervisor: </w:t>
            </w:r>
          </w:p>
        </w:tc>
        <w:tc>
          <w:tcPr>
            <w:tcW w:w="3686" w:type="dxa"/>
          </w:tcPr>
          <w:p w14:paraId="088A51F6" w14:textId="298B4BE7" w:rsidR="00D01CBC" w:rsidRPr="006A2AA9" w:rsidRDefault="00D01CBC">
            <w:pPr>
              <w:pStyle w:val="Default"/>
              <w:rPr>
                <w:sz w:val="28"/>
                <w:szCs w:val="28"/>
                <w:lang w:val="en-GB"/>
              </w:rPr>
            </w:pPr>
            <w:r w:rsidRPr="006A2AA9">
              <w:rPr>
                <w:rFonts w:cs="Times"/>
                <w:sz w:val="28"/>
                <w:szCs w:val="28"/>
                <w:lang w:val="en-GB"/>
              </w:rPr>
              <w:t>Dr. Peter Gröschke</w:t>
            </w:r>
          </w:p>
        </w:tc>
      </w:tr>
      <w:tr w:rsidR="00D01CBC" w:rsidRPr="006A2AA9" w14:paraId="48D05F0D" w14:textId="77777777" w:rsidTr="00D01CBC">
        <w:trPr>
          <w:trHeight w:val="127"/>
        </w:trPr>
        <w:tc>
          <w:tcPr>
            <w:tcW w:w="2943" w:type="dxa"/>
          </w:tcPr>
          <w:p w14:paraId="1B847BA8" w14:textId="77777777" w:rsidR="00D01CBC" w:rsidRPr="006A2AA9" w:rsidRDefault="00D01CBC">
            <w:pPr>
              <w:pStyle w:val="Default"/>
              <w:rPr>
                <w:sz w:val="28"/>
                <w:szCs w:val="28"/>
                <w:lang w:val="en-GB"/>
              </w:rPr>
            </w:pPr>
            <w:r w:rsidRPr="006A2AA9">
              <w:rPr>
                <w:sz w:val="28"/>
                <w:szCs w:val="28"/>
                <w:lang w:val="en-GB"/>
              </w:rPr>
              <w:t xml:space="preserve">Date of start: </w:t>
            </w:r>
          </w:p>
        </w:tc>
        <w:tc>
          <w:tcPr>
            <w:tcW w:w="3686" w:type="dxa"/>
          </w:tcPr>
          <w:p w14:paraId="4488A28A" w14:textId="228096EE" w:rsidR="00D01CBC" w:rsidRPr="006A2AA9" w:rsidRDefault="00D01CBC">
            <w:pPr>
              <w:pStyle w:val="Default"/>
              <w:rPr>
                <w:sz w:val="28"/>
                <w:szCs w:val="28"/>
                <w:lang w:val="en-GB"/>
              </w:rPr>
            </w:pPr>
            <w:r w:rsidRPr="006A2AA9">
              <w:rPr>
                <w:sz w:val="28"/>
                <w:szCs w:val="28"/>
                <w:lang w:val="en-GB"/>
              </w:rPr>
              <w:t xml:space="preserve">01.05.2022 </w:t>
            </w:r>
          </w:p>
        </w:tc>
      </w:tr>
      <w:tr w:rsidR="00D01CBC" w:rsidRPr="006A2AA9" w14:paraId="7A6475B4" w14:textId="77777777" w:rsidTr="00D01CBC">
        <w:trPr>
          <w:trHeight w:val="127"/>
        </w:trPr>
        <w:tc>
          <w:tcPr>
            <w:tcW w:w="2943" w:type="dxa"/>
          </w:tcPr>
          <w:p w14:paraId="7CDB442B" w14:textId="77777777" w:rsidR="00D01CBC" w:rsidRPr="006A2AA9" w:rsidRDefault="00D01CBC">
            <w:pPr>
              <w:pStyle w:val="Default"/>
              <w:rPr>
                <w:sz w:val="28"/>
                <w:szCs w:val="28"/>
                <w:lang w:val="en-GB"/>
              </w:rPr>
            </w:pPr>
            <w:r w:rsidRPr="006A2AA9">
              <w:rPr>
                <w:sz w:val="28"/>
                <w:szCs w:val="28"/>
                <w:lang w:val="en-GB"/>
              </w:rPr>
              <w:t xml:space="preserve">Date of submission: </w:t>
            </w:r>
          </w:p>
        </w:tc>
        <w:tc>
          <w:tcPr>
            <w:tcW w:w="3686" w:type="dxa"/>
          </w:tcPr>
          <w:p w14:paraId="02D32CA5" w14:textId="49F00609" w:rsidR="00D01CBC" w:rsidRPr="006A2AA9" w:rsidRDefault="00F82533">
            <w:pPr>
              <w:pStyle w:val="Default"/>
              <w:rPr>
                <w:sz w:val="28"/>
                <w:szCs w:val="28"/>
                <w:lang w:val="en-GB"/>
              </w:rPr>
            </w:pPr>
            <w:r>
              <w:rPr>
                <w:sz w:val="28"/>
                <w:szCs w:val="28"/>
                <w:lang w:val="en-GB"/>
              </w:rPr>
              <w:t>04.10.2022</w:t>
            </w:r>
          </w:p>
        </w:tc>
      </w:tr>
    </w:tbl>
    <w:p w14:paraId="2CC80E0B" w14:textId="2952F693" w:rsidR="00812A67" w:rsidRPr="006A2AA9" w:rsidRDefault="00327EC4" w:rsidP="00812A67">
      <w:pPr>
        <w:rPr>
          <w:rFonts w:cs="Times"/>
          <w:sz w:val="28"/>
          <w:szCs w:val="28"/>
        </w:rPr>
      </w:pPr>
      <w:r w:rsidRPr="006A2AA9">
        <w:rPr>
          <w:rFonts w:cs="Times"/>
          <w:sz w:val="28"/>
          <w:szCs w:val="28"/>
        </w:rPr>
        <w:br w:type="page"/>
      </w:r>
      <w:r w:rsidR="00812A67" w:rsidRPr="006A2AA9">
        <w:rPr>
          <w:rFonts w:ascii="Times New Roman" w:hAnsi="Times New Roman"/>
          <w:sz w:val="45"/>
          <w:szCs w:val="45"/>
        </w:rPr>
        <w:lastRenderedPageBreak/>
        <w:t xml:space="preserve">Statement </w:t>
      </w:r>
    </w:p>
    <w:p w14:paraId="11CF88A7" w14:textId="2CAA7633"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I conf</w:t>
      </w:r>
      <w:r w:rsidR="002277C7" w:rsidRPr="006A2AA9">
        <w:rPr>
          <w:rFonts w:ascii="Times New Roman" w:hAnsi="Times New Roman"/>
          <w:sz w:val="23"/>
          <w:szCs w:val="23"/>
        </w:rPr>
        <w:t>i</w:t>
      </w:r>
      <w:r w:rsidRPr="006A2AA9">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6A2AA9"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_____________________________</w:t>
      </w:r>
    </w:p>
    <w:p w14:paraId="5742AB77" w14:textId="4A6697DE"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 xml:space="preserve">Date, </w:t>
      </w:r>
      <w:r w:rsidR="00036F04" w:rsidRPr="006A2AA9">
        <w:rPr>
          <w:rFonts w:ascii="Times New Roman" w:hAnsi="Times New Roman"/>
          <w:sz w:val="23"/>
          <w:szCs w:val="23"/>
        </w:rPr>
        <w:t>signature</w:t>
      </w:r>
      <w:r w:rsidRPr="006A2AA9">
        <w:rPr>
          <w:rFonts w:ascii="Times New Roman" w:hAnsi="Times New Roman"/>
          <w:sz w:val="23"/>
          <w:szCs w:val="23"/>
        </w:rPr>
        <w:t xml:space="preserve"> of the student</w:t>
      </w:r>
    </w:p>
    <w:p w14:paraId="55AB0574" w14:textId="77777777" w:rsidR="001D5071" w:rsidRPr="006A2AA9" w:rsidRDefault="001D5071" w:rsidP="00A80E83">
      <w:pPr>
        <w:rPr>
          <w:rFonts w:cs="Times"/>
          <w:sz w:val="28"/>
          <w:szCs w:val="28"/>
        </w:rPr>
      </w:pPr>
    </w:p>
    <w:p w14:paraId="1CFD141A" w14:textId="77777777" w:rsidR="001D5071" w:rsidRPr="006A2AA9" w:rsidRDefault="001D5071" w:rsidP="00A80E83">
      <w:pPr>
        <w:rPr>
          <w:rFonts w:cs="Times"/>
          <w:sz w:val="28"/>
          <w:szCs w:val="28"/>
        </w:rPr>
      </w:pPr>
    </w:p>
    <w:p w14:paraId="2026F014"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6A2AA9" w:rsidRDefault="00410C19" w:rsidP="00410C19">
      <w:pPr>
        <w:rPr>
          <w:rFonts w:ascii="Times New Roman" w:hAnsi="Times New Roman"/>
        </w:rPr>
      </w:pPr>
    </w:p>
    <w:p w14:paraId="7785EDA3" w14:textId="77777777" w:rsidR="001E1DC3" w:rsidRPr="006A2AA9" w:rsidRDefault="007D621F" w:rsidP="00631DD1">
      <w:r w:rsidRPr="006A2AA9">
        <w:br w:type="page"/>
      </w:r>
    </w:p>
    <w:p w14:paraId="67FA849E" w14:textId="07E07390" w:rsidR="000A5706" w:rsidRPr="006A2AA9" w:rsidRDefault="00427359" w:rsidP="007E7AA5">
      <w:pPr>
        <w:pStyle w:val="berschrift1oNum"/>
        <w:numPr>
          <w:ilvl w:val="0"/>
          <w:numId w:val="0"/>
        </w:numPr>
      </w:pPr>
      <w:bookmarkStart w:id="2" w:name="_Hlk112755154"/>
      <w:bookmarkStart w:id="3" w:name="_Hlk108739208"/>
      <w:r w:rsidRPr="006A2AA9">
        <w:lastRenderedPageBreak/>
        <w:t>Content</w:t>
      </w:r>
    </w:p>
    <w:p w14:paraId="2F050F48" w14:textId="18FB526C" w:rsidR="00973B33" w:rsidRDefault="000A5706">
      <w:pPr>
        <w:pStyle w:val="TOC1"/>
        <w:rPr>
          <w:rFonts w:asciiTheme="minorHAnsi" w:eastAsiaTheme="minorEastAsia" w:hAnsiTheme="minorHAnsi" w:cstheme="minorBidi"/>
          <w:b w:val="0"/>
          <w:sz w:val="22"/>
          <w:szCs w:val="22"/>
        </w:rPr>
      </w:pPr>
      <w:r w:rsidRPr="006A2AA9">
        <w:rPr>
          <w:noProof w:val="0"/>
        </w:rPr>
        <w:fldChar w:fldCharType="begin"/>
      </w:r>
      <w:r w:rsidRPr="006A2AA9">
        <w:rPr>
          <w:noProof w:val="0"/>
        </w:rPr>
        <w:instrText xml:space="preserve"> TOC \o "1-3" \h \z </w:instrText>
      </w:r>
      <w:r w:rsidRPr="006A2AA9">
        <w:rPr>
          <w:noProof w:val="0"/>
        </w:rPr>
        <w:fldChar w:fldCharType="separate"/>
      </w:r>
      <w:hyperlink w:anchor="_Toc114792022" w:history="1">
        <w:r w:rsidR="00973B33" w:rsidRPr="002C4D1A">
          <w:rPr>
            <w:rStyle w:val="Hyperlink"/>
          </w:rPr>
          <w:t>1</w:t>
        </w:r>
        <w:r w:rsidR="00973B33">
          <w:rPr>
            <w:rFonts w:asciiTheme="minorHAnsi" w:eastAsiaTheme="minorEastAsia" w:hAnsiTheme="minorHAnsi" w:cstheme="minorBidi"/>
            <w:b w:val="0"/>
            <w:sz w:val="22"/>
            <w:szCs w:val="22"/>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_Toc114792022 \h </w:instrText>
        </w:r>
        <w:r w:rsidR="00973B33">
          <w:rPr>
            <w:webHidden/>
          </w:rPr>
        </w:r>
        <w:r w:rsidR="00973B33">
          <w:rPr>
            <w:webHidden/>
          </w:rPr>
          <w:fldChar w:fldCharType="separate"/>
        </w:r>
        <w:r w:rsidR="00973B33">
          <w:rPr>
            <w:webHidden/>
          </w:rPr>
          <w:t>7</w:t>
        </w:r>
        <w:r w:rsidR="00973B33">
          <w:rPr>
            <w:webHidden/>
          </w:rPr>
          <w:fldChar w:fldCharType="end"/>
        </w:r>
      </w:hyperlink>
    </w:p>
    <w:p w14:paraId="70280276" w14:textId="2C9948F7" w:rsidR="00973B33" w:rsidRDefault="00000000">
      <w:pPr>
        <w:pStyle w:val="TOC2"/>
        <w:rPr>
          <w:rFonts w:asciiTheme="minorHAnsi" w:eastAsiaTheme="minorEastAsia" w:hAnsiTheme="minorHAnsi" w:cstheme="minorBidi"/>
          <w:sz w:val="22"/>
          <w:szCs w:val="22"/>
        </w:rPr>
      </w:pPr>
      <w:hyperlink w:anchor="_Toc114792023" w:history="1">
        <w:r w:rsidR="00973B33" w:rsidRPr="002C4D1A">
          <w:rPr>
            <w:rStyle w:val="Hyperlink"/>
            <w:rFonts w:cs="Times"/>
          </w:rPr>
          <w:t>1.1</w:t>
        </w:r>
        <w:r w:rsidR="00973B33">
          <w:rPr>
            <w:rFonts w:asciiTheme="minorHAnsi" w:eastAsiaTheme="minorEastAsia" w:hAnsiTheme="minorHAnsi" w:cstheme="minorBidi"/>
            <w:sz w:val="22"/>
            <w:szCs w:val="22"/>
          </w:rPr>
          <w:tab/>
        </w:r>
        <w:r w:rsidR="00973B33" w:rsidRPr="002C4D1A">
          <w:rPr>
            <w:rStyle w:val="Hyperlink"/>
            <w:rFonts w:cs="Times"/>
          </w:rPr>
          <w:t>Aim and Motivation</w:t>
        </w:r>
        <w:r w:rsidR="00973B33">
          <w:rPr>
            <w:webHidden/>
          </w:rPr>
          <w:tab/>
        </w:r>
        <w:r w:rsidR="00973B33">
          <w:rPr>
            <w:webHidden/>
          </w:rPr>
          <w:fldChar w:fldCharType="begin"/>
        </w:r>
        <w:r w:rsidR="00973B33">
          <w:rPr>
            <w:webHidden/>
          </w:rPr>
          <w:instrText xml:space="preserve"> PAGEREF _Toc114792023 \h </w:instrText>
        </w:r>
        <w:r w:rsidR="00973B33">
          <w:rPr>
            <w:webHidden/>
          </w:rPr>
        </w:r>
        <w:r w:rsidR="00973B33">
          <w:rPr>
            <w:webHidden/>
          </w:rPr>
          <w:fldChar w:fldCharType="separate"/>
        </w:r>
        <w:r w:rsidR="00973B33">
          <w:rPr>
            <w:webHidden/>
          </w:rPr>
          <w:t>7</w:t>
        </w:r>
        <w:r w:rsidR="00973B33">
          <w:rPr>
            <w:webHidden/>
          </w:rPr>
          <w:fldChar w:fldCharType="end"/>
        </w:r>
      </w:hyperlink>
    </w:p>
    <w:p w14:paraId="49F369BE" w14:textId="4AE5E63E" w:rsidR="00973B33" w:rsidRDefault="00000000">
      <w:pPr>
        <w:pStyle w:val="TOC2"/>
        <w:rPr>
          <w:rFonts w:asciiTheme="minorHAnsi" w:eastAsiaTheme="minorEastAsia" w:hAnsiTheme="minorHAnsi" w:cstheme="minorBidi"/>
          <w:sz w:val="22"/>
          <w:szCs w:val="22"/>
        </w:rPr>
      </w:pPr>
      <w:hyperlink w:anchor="_Toc114792024" w:history="1">
        <w:r w:rsidR="00973B33" w:rsidRPr="002C4D1A">
          <w:rPr>
            <w:rStyle w:val="Hyperlink"/>
            <w:rFonts w:cs="Times"/>
          </w:rPr>
          <w:t>1.2</w:t>
        </w:r>
        <w:r w:rsidR="00973B33">
          <w:rPr>
            <w:rFonts w:asciiTheme="minorHAnsi" w:eastAsiaTheme="minorEastAsia" w:hAnsiTheme="minorHAnsi" w:cstheme="minorBidi"/>
            <w:sz w:val="22"/>
            <w:szCs w:val="22"/>
          </w:rPr>
          <w:tab/>
        </w:r>
        <w:r w:rsidR="00973B33" w:rsidRPr="002C4D1A">
          <w:rPr>
            <w:rStyle w:val="Hyperlink"/>
            <w:rFonts w:cs="Times"/>
          </w:rPr>
          <w:t>Problem Statement</w:t>
        </w:r>
        <w:r w:rsidR="00973B33">
          <w:rPr>
            <w:webHidden/>
          </w:rPr>
          <w:tab/>
        </w:r>
        <w:r w:rsidR="00973B33">
          <w:rPr>
            <w:webHidden/>
          </w:rPr>
          <w:fldChar w:fldCharType="begin"/>
        </w:r>
        <w:r w:rsidR="00973B33">
          <w:rPr>
            <w:webHidden/>
          </w:rPr>
          <w:instrText xml:space="preserve"> PAGEREF _Toc114792024 \h </w:instrText>
        </w:r>
        <w:r w:rsidR="00973B33">
          <w:rPr>
            <w:webHidden/>
          </w:rPr>
        </w:r>
        <w:r w:rsidR="00973B33">
          <w:rPr>
            <w:webHidden/>
          </w:rPr>
          <w:fldChar w:fldCharType="separate"/>
        </w:r>
        <w:r w:rsidR="00973B33">
          <w:rPr>
            <w:webHidden/>
          </w:rPr>
          <w:t>8</w:t>
        </w:r>
        <w:r w:rsidR="00973B33">
          <w:rPr>
            <w:webHidden/>
          </w:rPr>
          <w:fldChar w:fldCharType="end"/>
        </w:r>
      </w:hyperlink>
    </w:p>
    <w:p w14:paraId="1A2C880D" w14:textId="6847FDD8" w:rsidR="00973B33" w:rsidRDefault="00000000">
      <w:pPr>
        <w:pStyle w:val="TOC2"/>
        <w:rPr>
          <w:rFonts w:asciiTheme="minorHAnsi" w:eastAsiaTheme="minorEastAsia" w:hAnsiTheme="minorHAnsi" w:cstheme="minorBidi"/>
          <w:sz w:val="22"/>
          <w:szCs w:val="22"/>
        </w:rPr>
      </w:pPr>
      <w:hyperlink w:anchor="_Toc114792025" w:history="1">
        <w:r w:rsidR="00973B33" w:rsidRPr="002C4D1A">
          <w:rPr>
            <w:rStyle w:val="Hyperlink"/>
            <w:rFonts w:cs="Times"/>
          </w:rPr>
          <w:t>1.3</w:t>
        </w:r>
        <w:r w:rsidR="00973B33">
          <w:rPr>
            <w:rFonts w:asciiTheme="minorHAnsi" w:eastAsiaTheme="minorEastAsia" w:hAnsiTheme="minorHAnsi" w:cstheme="minorBidi"/>
            <w:sz w:val="22"/>
            <w:szCs w:val="22"/>
          </w:rPr>
          <w:tab/>
        </w:r>
        <w:r w:rsidR="00973B33" w:rsidRPr="002C4D1A">
          <w:rPr>
            <w:rStyle w:val="Hyperlink"/>
            <w:rFonts w:cs="Times"/>
          </w:rPr>
          <w:t>Thesis Structure</w:t>
        </w:r>
        <w:r w:rsidR="00973B33">
          <w:rPr>
            <w:webHidden/>
          </w:rPr>
          <w:tab/>
        </w:r>
        <w:r w:rsidR="00973B33">
          <w:rPr>
            <w:webHidden/>
          </w:rPr>
          <w:fldChar w:fldCharType="begin"/>
        </w:r>
        <w:r w:rsidR="00973B33">
          <w:rPr>
            <w:webHidden/>
          </w:rPr>
          <w:instrText xml:space="preserve"> PAGEREF _Toc114792025 \h </w:instrText>
        </w:r>
        <w:r w:rsidR="00973B33">
          <w:rPr>
            <w:webHidden/>
          </w:rPr>
        </w:r>
        <w:r w:rsidR="00973B33">
          <w:rPr>
            <w:webHidden/>
          </w:rPr>
          <w:fldChar w:fldCharType="separate"/>
        </w:r>
        <w:r w:rsidR="00973B33">
          <w:rPr>
            <w:webHidden/>
          </w:rPr>
          <w:t>8</w:t>
        </w:r>
        <w:r w:rsidR="00973B33">
          <w:rPr>
            <w:webHidden/>
          </w:rPr>
          <w:fldChar w:fldCharType="end"/>
        </w:r>
      </w:hyperlink>
    </w:p>
    <w:p w14:paraId="396C0F06" w14:textId="1F73112A" w:rsidR="00973B33" w:rsidRDefault="00000000">
      <w:pPr>
        <w:pStyle w:val="TOC1"/>
        <w:rPr>
          <w:rFonts w:asciiTheme="minorHAnsi" w:eastAsiaTheme="minorEastAsia" w:hAnsiTheme="minorHAnsi" w:cstheme="minorBidi"/>
          <w:b w:val="0"/>
          <w:sz w:val="22"/>
          <w:szCs w:val="22"/>
        </w:rPr>
      </w:pPr>
      <w:hyperlink w:anchor="_Toc114792026" w:history="1">
        <w:r w:rsidR="00973B33" w:rsidRPr="002C4D1A">
          <w:rPr>
            <w:rStyle w:val="Hyperlink"/>
            <w:rFonts w:ascii="Times New Roman" w:hAnsi="Times New Roman"/>
          </w:rPr>
          <w:t>2</w:t>
        </w:r>
        <w:r w:rsidR="00973B33">
          <w:rPr>
            <w:rFonts w:asciiTheme="minorHAnsi" w:eastAsiaTheme="minorEastAsia" w:hAnsiTheme="minorHAnsi" w:cstheme="minorBidi"/>
            <w:b w:val="0"/>
            <w:sz w:val="22"/>
            <w:szCs w:val="22"/>
          </w:rPr>
          <w:tab/>
        </w:r>
        <w:r w:rsidR="00973B33" w:rsidRPr="002C4D1A">
          <w:rPr>
            <w:rStyle w:val="Hyperlink"/>
          </w:rPr>
          <w:t>Theoretical Background</w:t>
        </w:r>
        <w:r w:rsidR="00973B33">
          <w:rPr>
            <w:webHidden/>
          </w:rPr>
          <w:tab/>
        </w:r>
        <w:r w:rsidR="00973B33">
          <w:rPr>
            <w:webHidden/>
          </w:rPr>
          <w:fldChar w:fldCharType="begin"/>
        </w:r>
        <w:r w:rsidR="00973B33">
          <w:rPr>
            <w:webHidden/>
          </w:rPr>
          <w:instrText xml:space="preserve"> PAGEREF _Toc114792026 \h </w:instrText>
        </w:r>
        <w:r w:rsidR="00973B33">
          <w:rPr>
            <w:webHidden/>
          </w:rPr>
        </w:r>
        <w:r w:rsidR="00973B33">
          <w:rPr>
            <w:webHidden/>
          </w:rPr>
          <w:fldChar w:fldCharType="separate"/>
        </w:r>
        <w:r w:rsidR="00973B33">
          <w:rPr>
            <w:webHidden/>
          </w:rPr>
          <w:t>9</w:t>
        </w:r>
        <w:r w:rsidR="00973B33">
          <w:rPr>
            <w:webHidden/>
          </w:rPr>
          <w:fldChar w:fldCharType="end"/>
        </w:r>
      </w:hyperlink>
    </w:p>
    <w:p w14:paraId="01892AC8" w14:textId="5394F872" w:rsidR="00973B33" w:rsidRDefault="00000000">
      <w:pPr>
        <w:pStyle w:val="TOC2"/>
        <w:rPr>
          <w:rFonts w:asciiTheme="minorHAnsi" w:eastAsiaTheme="minorEastAsia" w:hAnsiTheme="minorHAnsi" w:cstheme="minorBidi"/>
          <w:sz w:val="22"/>
          <w:szCs w:val="22"/>
        </w:rPr>
      </w:pPr>
      <w:hyperlink w:anchor="_Toc114792027" w:history="1">
        <w:r w:rsidR="00973B33" w:rsidRPr="002C4D1A">
          <w:rPr>
            <w:rStyle w:val="Hyperlink"/>
            <w:rFonts w:cs="Times"/>
          </w:rPr>
          <w:t>2.1</w:t>
        </w:r>
        <w:r w:rsidR="00973B33">
          <w:rPr>
            <w:rFonts w:asciiTheme="minorHAnsi" w:eastAsiaTheme="minorEastAsia" w:hAnsiTheme="minorHAnsi" w:cstheme="minorBidi"/>
            <w:sz w:val="22"/>
            <w:szCs w:val="22"/>
          </w:rPr>
          <w:tab/>
        </w:r>
        <w:r w:rsidR="00973B33" w:rsidRPr="002C4D1A">
          <w:rPr>
            <w:rStyle w:val="Hyperlink"/>
            <w:rFonts w:cs="Times"/>
          </w:rPr>
          <w:t>Software-defined Networks</w:t>
        </w:r>
        <w:r w:rsidR="00973B33">
          <w:rPr>
            <w:webHidden/>
          </w:rPr>
          <w:tab/>
        </w:r>
        <w:r w:rsidR="00973B33">
          <w:rPr>
            <w:webHidden/>
          </w:rPr>
          <w:fldChar w:fldCharType="begin"/>
        </w:r>
        <w:r w:rsidR="00973B33">
          <w:rPr>
            <w:webHidden/>
          </w:rPr>
          <w:instrText xml:space="preserve"> PAGEREF _Toc114792027 \h </w:instrText>
        </w:r>
        <w:r w:rsidR="00973B33">
          <w:rPr>
            <w:webHidden/>
          </w:rPr>
        </w:r>
        <w:r w:rsidR="00973B33">
          <w:rPr>
            <w:webHidden/>
          </w:rPr>
          <w:fldChar w:fldCharType="separate"/>
        </w:r>
        <w:r w:rsidR="00973B33">
          <w:rPr>
            <w:webHidden/>
          </w:rPr>
          <w:t>9</w:t>
        </w:r>
        <w:r w:rsidR="00973B33">
          <w:rPr>
            <w:webHidden/>
          </w:rPr>
          <w:fldChar w:fldCharType="end"/>
        </w:r>
      </w:hyperlink>
    </w:p>
    <w:p w14:paraId="063AE6B8" w14:textId="3020B190" w:rsidR="00973B33" w:rsidRDefault="00000000">
      <w:pPr>
        <w:pStyle w:val="TOC2"/>
        <w:rPr>
          <w:rFonts w:asciiTheme="minorHAnsi" w:eastAsiaTheme="minorEastAsia" w:hAnsiTheme="minorHAnsi" w:cstheme="minorBidi"/>
          <w:sz w:val="22"/>
          <w:szCs w:val="22"/>
        </w:rPr>
      </w:pPr>
      <w:hyperlink w:anchor="_Toc114792028" w:history="1">
        <w:r w:rsidR="00973B33" w:rsidRPr="002C4D1A">
          <w:rPr>
            <w:rStyle w:val="Hyperlink"/>
            <w:rFonts w:cs="Times"/>
          </w:rPr>
          <w:t>2.2</w:t>
        </w:r>
        <w:r w:rsidR="00973B33">
          <w:rPr>
            <w:rFonts w:asciiTheme="minorHAnsi" w:eastAsiaTheme="minorEastAsia" w:hAnsiTheme="minorHAnsi" w:cstheme="minorBidi"/>
            <w:sz w:val="22"/>
            <w:szCs w:val="22"/>
          </w:rPr>
          <w:tab/>
        </w:r>
        <w:r w:rsidR="00973B33" w:rsidRPr="002C4D1A">
          <w:rPr>
            <w:rStyle w:val="Hyperlink"/>
            <w:rFonts w:cs="Times"/>
          </w:rPr>
          <w:t>SDN Controllers</w:t>
        </w:r>
        <w:r w:rsidR="00973B33">
          <w:rPr>
            <w:webHidden/>
          </w:rPr>
          <w:tab/>
        </w:r>
        <w:r w:rsidR="00973B33">
          <w:rPr>
            <w:webHidden/>
          </w:rPr>
          <w:fldChar w:fldCharType="begin"/>
        </w:r>
        <w:r w:rsidR="00973B33">
          <w:rPr>
            <w:webHidden/>
          </w:rPr>
          <w:instrText xml:space="preserve"> PAGEREF _Toc114792028 \h </w:instrText>
        </w:r>
        <w:r w:rsidR="00973B33">
          <w:rPr>
            <w:webHidden/>
          </w:rPr>
        </w:r>
        <w:r w:rsidR="00973B33">
          <w:rPr>
            <w:webHidden/>
          </w:rPr>
          <w:fldChar w:fldCharType="separate"/>
        </w:r>
        <w:r w:rsidR="00973B33">
          <w:rPr>
            <w:webHidden/>
          </w:rPr>
          <w:t>10</w:t>
        </w:r>
        <w:r w:rsidR="00973B33">
          <w:rPr>
            <w:webHidden/>
          </w:rPr>
          <w:fldChar w:fldCharType="end"/>
        </w:r>
      </w:hyperlink>
    </w:p>
    <w:p w14:paraId="1CB1CCD5" w14:textId="5E041F7F" w:rsidR="00973B33" w:rsidRDefault="00000000">
      <w:pPr>
        <w:pStyle w:val="TOC3"/>
        <w:rPr>
          <w:rFonts w:asciiTheme="minorHAnsi" w:eastAsiaTheme="minorEastAsia" w:hAnsiTheme="minorHAnsi" w:cstheme="minorBidi"/>
          <w:sz w:val="22"/>
          <w:szCs w:val="22"/>
        </w:rPr>
      </w:pPr>
      <w:hyperlink w:anchor="_Toc114792029" w:history="1">
        <w:r w:rsidR="00973B33" w:rsidRPr="002C4D1A">
          <w:rPr>
            <w:rStyle w:val="Hyperlink"/>
            <w:rFonts w:cs="Times"/>
          </w:rPr>
          <w:t>2.2.1</w:t>
        </w:r>
        <w:r w:rsidR="00973B33">
          <w:rPr>
            <w:rFonts w:asciiTheme="minorHAnsi" w:eastAsiaTheme="minorEastAsia" w:hAnsiTheme="minorHAnsi" w:cstheme="minorBidi"/>
            <w:sz w:val="22"/>
            <w:szCs w:val="22"/>
          </w:rPr>
          <w:tab/>
        </w:r>
        <w:r w:rsidR="00973B33" w:rsidRPr="002C4D1A">
          <w:rPr>
            <w:rStyle w:val="Hyperlink"/>
            <w:rFonts w:cs="Times"/>
          </w:rPr>
          <w:t>ONOS Controller</w:t>
        </w:r>
        <w:r w:rsidR="00973B33">
          <w:rPr>
            <w:webHidden/>
          </w:rPr>
          <w:tab/>
        </w:r>
        <w:r w:rsidR="00973B33">
          <w:rPr>
            <w:webHidden/>
          </w:rPr>
          <w:fldChar w:fldCharType="begin"/>
        </w:r>
        <w:r w:rsidR="00973B33">
          <w:rPr>
            <w:webHidden/>
          </w:rPr>
          <w:instrText xml:space="preserve"> PAGEREF _Toc114792029 \h </w:instrText>
        </w:r>
        <w:r w:rsidR="00973B33">
          <w:rPr>
            <w:webHidden/>
          </w:rPr>
        </w:r>
        <w:r w:rsidR="00973B33">
          <w:rPr>
            <w:webHidden/>
          </w:rPr>
          <w:fldChar w:fldCharType="separate"/>
        </w:r>
        <w:r w:rsidR="00973B33">
          <w:rPr>
            <w:webHidden/>
          </w:rPr>
          <w:t>12</w:t>
        </w:r>
        <w:r w:rsidR="00973B33">
          <w:rPr>
            <w:webHidden/>
          </w:rPr>
          <w:fldChar w:fldCharType="end"/>
        </w:r>
      </w:hyperlink>
    </w:p>
    <w:p w14:paraId="6C0BB7E3" w14:textId="1891FC60" w:rsidR="00973B33" w:rsidRDefault="00000000">
      <w:pPr>
        <w:pStyle w:val="TOC3"/>
        <w:rPr>
          <w:rFonts w:asciiTheme="minorHAnsi" w:eastAsiaTheme="minorEastAsia" w:hAnsiTheme="minorHAnsi" w:cstheme="minorBidi"/>
          <w:sz w:val="22"/>
          <w:szCs w:val="22"/>
        </w:rPr>
      </w:pPr>
      <w:hyperlink w:anchor="_Toc114792030" w:history="1">
        <w:r w:rsidR="00973B33" w:rsidRPr="002C4D1A">
          <w:rPr>
            <w:rStyle w:val="Hyperlink"/>
            <w:rFonts w:cs="Times"/>
          </w:rPr>
          <w:t>2.2.2</w:t>
        </w:r>
        <w:r w:rsidR="00973B33">
          <w:rPr>
            <w:rFonts w:asciiTheme="minorHAnsi" w:eastAsiaTheme="minorEastAsia" w:hAnsiTheme="minorHAnsi" w:cstheme="minorBidi"/>
            <w:sz w:val="22"/>
            <w:szCs w:val="22"/>
          </w:rPr>
          <w:tab/>
        </w:r>
        <w:r w:rsidR="00973B33" w:rsidRPr="002C4D1A">
          <w:rPr>
            <w:rStyle w:val="Hyperlink"/>
            <w:rFonts w:cs="Times"/>
          </w:rPr>
          <w:t>OpenDaylight Controller</w:t>
        </w:r>
        <w:r w:rsidR="00973B33">
          <w:rPr>
            <w:webHidden/>
          </w:rPr>
          <w:tab/>
        </w:r>
        <w:r w:rsidR="00973B33">
          <w:rPr>
            <w:webHidden/>
          </w:rPr>
          <w:fldChar w:fldCharType="begin"/>
        </w:r>
        <w:r w:rsidR="00973B33">
          <w:rPr>
            <w:webHidden/>
          </w:rPr>
          <w:instrText xml:space="preserve"> PAGEREF _Toc114792030 \h </w:instrText>
        </w:r>
        <w:r w:rsidR="00973B33">
          <w:rPr>
            <w:webHidden/>
          </w:rPr>
        </w:r>
        <w:r w:rsidR="00973B33">
          <w:rPr>
            <w:webHidden/>
          </w:rPr>
          <w:fldChar w:fldCharType="separate"/>
        </w:r>
        <w:r w:rsidR="00973B33">
          <w:rPr>
            <w:webHidden/>
          </w:rPr>
          <w:t>14</w:t>
        </w:r>
        <w:r w:rsidR="00973B33">
          <w:rPr>
            <w:webHidden/>
          </w:rPr>
          <w:fldChar w:fldCharType="end"/>
        </w:r>
      </w:hyperlink>
    </w:p>
    <w:p w14:paraId="189A7C56" w14:textId="68EA3D0A" w:rsidR="00973B33" w:rsidRDefault="00000000">
      <w:pPr>
        <w:pStyle w:val="TOC3"/>
        <w:rPr>
          <w:rFonts w:asciiTheme="minorHAnsi" w:eastAsiaTheme="minorEastAsia" w:hAnsiTheme="minorHAnsi" w:cstheme="minorBidi"/>
          <w:sz w:val="22"/>
          <w:szCs w:val="22"/>
        </w:rPr>
      </w:pPr>
      <w:hyperlink w:anchor="_Toc114792031" w:history="1">
        <w:r w:rsidR="00973B33" w:rsidRPr="002C4D1A">
          <w:rPr>
            <w:rStyle w:val="Hyperlink"/>
            <w:rFonts w:cs="Times"/>
          </w:rPr>
          <w:t>2.2.3</w:t>
        </w:r>
        <w:r w:rsidR="00973B33">
          <w:rPr>
            <w:rFonts w:asciiTheme="minorHAnsi" w:eastAsiaTheme="minorEastAsia" w:hAnsiTheme="minorHAnsi" w:cstheme="minorBidi"/>
            <w:sz w:val="22"/>
            <w:szCs w:val="22"/>
          </w:rPr>
          <w:tab/>
        </w:r>
        <w:r w:rsidR="00973B33" w:rsidRPr="002C4D1A">
          <w:rPr>
            <w:rStyle w:val="Hyperlink"/>
            <w:rFonts w:cs="Times"/>
          </w:rPr>
          <w:t>Ryu Controller</w:t>
        </w:r>
        <w:r w:rsidR="00973B33">
          <w:rPr>
            <w:webHidden/>
          </w:rPr>
          <w:tab/>
        </w:r>
        <w:r w:rsidR="00973B33">
          <w:rPr>
            <w:webHidden/>
          </w:rPr>
          <w:fldChar w:fldCharType="begin"/>
        </w:r>
        <w:r w:rsidR="00973B33">
          <w:rPr>
            <w:webHidden/>
          </w:rPr>
          <w:instrText xml:space="preserve"> PAGEREF _Toc114792031 \h </w:instrText>
        </w:r>
        <w:r w:rsidR="00973B33">
          <w:rPr>
            <w:webHidden/>
          </w:rPr>
        </w:r>
        <w:r w:rsidR="00973B33">
          <w:rPr>
            <w:webHidden/>
          </w:rPr>
          <w:fldChar w:fldCharType="separate"/>
        </w:r>
        <w:r w:rsidR="00973B33">
          <w:rPr>
            <w:webHidden/>
          </w:rPr>
          <w:t>15</w:t>
        </w:r>
        <w:r w:rsidR="00973B33">
          <w:rPr>
            <w:webHidden/>
          </w:rPr>
          <w:fldChar w:fldCharType="end"/>
        </w:r>
      </w:hyperlink>
    </w:p>
    <w:p w14:paraId="79A0AAA8" w14:textId="0EFB6311" w:rsidR="00973B33" w:rsidRDefault="00000000">
      <w:pPr>
        <w:pStyle w:val="TOC2"/>
        <w:rPr>
          <w:rFonts w:asciiTheme="minorHAnsi" w:eastAsiaTheme="minorEastAsia" w:hAnsiTheme="minorHAnsi" w:cstheme="minorBidi"/>
          <w:sz w:val="22"/>
          <w:szCs w:val="22"/>
        </w:rPr>
      </w:pPr>
      <w:hyperlink w:anchor="_Toc114792032" w:history="1">
        <w:r w:rsidR="00973B33" w:rsidRPr="002C4D1A">
          <w:rPr>
            <w:rStyle w:val="Hyperlink"/>
          </w:rPr>
          <w:t>2.3</w:t>
        </w:r>
        <w:r w:rsidR="00973B33">
          <w:rPr>
            <w:rFonts w:asciiTheme="minorHAnsi" w:eastAsiaTheme="minorEastAsia" w:hAnsiTheme="minorHAnsi" w:cstheme="minorBidi"/>
            <w:sz w:val="22"/>
            <w:szCs w:val="22"/>
          </w:rPr>
          <w:tab/>
        </w:r>
        <w:r w:rsidR="00973B33" w:rsidRPr="002C4D1A">
          <w:rPr>
            <w:rStyle w:val="Hyperlink"/>
          </w:rPr>
          <w:t>Software Switches</w:t>
        </w:r>
        <w:r w:rsidR="00973B33">
          <w:rPr>
            <w:webHidden/>
          </w:rPr>
          <w:tab/>
        </w:r>
        <w:r w:rsidR="00973B33">
          <w:rPr>
            <w:webHidden/>
          </w:rPr>
          <w:fldChar w:fldCharType="begin"/>
        </w:r>
        <w:r w:rsidR="00973B33">
          <w:rPr>
            <w:webHidden/>
          </w:rPr>
          <w:instrText xml:space="preserve"> PAGEREF _Toc114792032 \h </w:instrText>
        </w:r>
        <w:r w:rsidR="00973B33">
          <w:rPr>
            <w:webHidden/>
          </w:rPr>
        </w:r>
        <w:r w:rsidR="00973B33">
          <w:rPr>
            <w:webHidden/>
          </w:rPr>
          <w:fldChar w:fldCharType="separate"/>
        </w:r>
        <w:r w:rsidR="00973B33">
          <w:rPr>
            <w:webHidden/>
          </w:rPr>
          <w:t>16</w:t>
        </w:r>
        <w:r w:rsidR="00973B33">
          <w:rPr>
            <w:webHidden/>
          </w:rPr>
          <w:fldChar w:fldCharType="end"/>
        </w:r>
      </w:hyperlink>
    </w:p>
    <w:p w14:paraId="23BFF0CF" w14:textId="55E2ADBD" w:rsidR="00973B33" w:rsidRDefault="00000000">
      <w:pPr>
        <w:pStyle w:val="TOC2"/>
        <w:rPr>
          <w:rFonts w:asciiTheme="minorHAnsi" w:eastAsiaTheme="minorEastAsia" w:hAnsiTheme="minorHAnsi" w:cstheme="minorBidi"/>
          <w:sz w:val="22"/>
          <w:szCs w:val="22"/>
        </w:rPr>
      </w:pPr>
      <w:hyperlink w:anchor="_Toc114792033" w:history="1">
        <w:r w:rsidR="00973B33" w:rsidRPr="002C4D1A">
          <w:rPr>
            <w:rStyle w:val="Hyperlink"/>
            <w:rFonts w:cs="Times"/>
          </w:rPr>
          <w:t>2.4</w:t>
        </w:r>
        <w:r w:rsidR="00973B33">
          <w:rPr>
            <w:rFonts w:asciiTheme="minorHAnsi" w:eastAsiaTheme="minorEastAsia" w:hAnsiTheme="minorHAnsi" w:cstheme="minorBidi"/>
            <w:sz w:val="22"/>
            <w:szCs w:val="22"/>
          </w:rPr>
          <w:tab/>
        </w:r>
        <w:r w:rsidR="00973B33" w:rsidRPr="002C4D1A">
          <w:rPr>
            <w:rStyle w:val="Hyperlink"/>
            <w:rFonts w:cs="Times"/>
          </w:rPr>
          <w:t>Virtual Emulated Environment</w:t>
        </w:r>
        <w:r w:rsidR="00973B33">
          <w:rPr>
            <w:webHidden/>
          </w:rPr>
          <w:tab/>
        </w:r>
        <w:r w:rsidR="00973B33">
          <w:rPr>
            <w:webHidden/>
          </w:rPr>
          <w:fldChar w:fldCharType="begin"/>
        </w:r>
        <w:r w:rsidR="00973B33">
          <w:rPr>
            <w:webHidden/>
          </w:rPr>
          <w:instrText xml:space="preserve"> PAGEREF _Toc114792033 \h </w:instrText>
        </w:r>
        <w:r w:rsidR="00973B33">
          <w:rPr>
            <w:webHidden/>
          </w:rPr>
        </w:r>
        <w:r w:rsidR="00973B33">
          <w:rPr>
            <w:webHidden/>
          </w:rPr>
          <w:fldChar w:fldCharType="separate"/>
        </w:r>
        <w:r w:rsidR="00973B33">
          <w:rPr>
            <w:webHidden/>
          </w:rPr>
          <w:t>17</w:t>
        </w:r>
        <w:r w:rsidR="00973B33">
          <w:rPr>
            <w:webHidden/>
          </w:rPr>
          <w:fldChar w:fldCharType="end"/>
        </w:r>
      </w:hyperlink>
    </w:p>
    <w:p w14:paraId="1585FFC1" w14:textId="654844E5" w:rsidR="00973B33" w:rsidRDefault="00000000">
      <w:pPr>
        <w:pStyle w:val="TOC3"/>
        <w:rPr>
          <w:rFonts w:asciiTheme="minorHAnsi" w:eastAsiaTheme="minorEastAsia" w:hAnsiTheme="minorHAnsi" w:cstheme="minorBidi"/>
          <w:sz w:val="22"/>
          <w:szCs w:val="22"/>
        </w:rPr>
      </w:pPr>
      <w:hyperlink w:anchor="_Toc114792034" w:history="1">
        <w:r w:rsidR="00973B33" w:rsidRPr="002C4D1A">
          <w:rPr>
            <w:rStyle w:val="Hyperlink"/>
            <w:rFonts w:cs="Times"/>
          </w:rPr>
          <w:t>2.4.1</w:t>
        </w:r>
        <w:r w:rsidR="00973B33">
          <w:rPr>
            <w:rFonts w:asciiTheme="minorHAnsi" w:eastAsiaTheme="minorEastAsia" w:hAnsiTheme="minorHAnsi" w:cstheme="minorBidi"/>
            <w:sz w:val="22"/>
            <w:szCs w:val="22"/>
          </w:rPr>
          <w:tab/>
        </w:r>
        <w:r w:rsidR="00973B33" w:rsidRPr="002C4D1A">
          <w:rPr>
            <w:rStyle w:val="Hyperlink"/>
            <w:rFonts w:cs="Times"/>
          </w:rPr>
          <w:t>Mininet</w:t>
        </w:r>
        <w:r w:rsidR="00973B33">
          <w:rPr>
            <w:webHidden/>
          </w:rPr>
          <w:tab/>
        </w:r>
        <w:r w:rsidR="00973B33">
          <w:rPr>
            <w:webHidden/>
          </w:rPr>
          <w:fldChar w:fldCharType="begin"/>
        </w:r>
        <w:r w:rsidR="00973B33">
          <w:rPr>
            <w:webHidden/>
          </w:rPr>
          <w:instrText xml:space="preserve"> PAGEREF _Toc114792034 \h </w:instrText>
        </w:r>
        <w:r w:rsidR="00973B33">
          <w:rPr>
            <w:webHidden/>
          </w:rPr>
        </w:r>
        <w:r w:rsidR="00973B33">
          <w:rPr>
            <w:webHidden/>
          </w:rPr>
          <w:fldChar w:fldCharType="separate"/>
        </w:r>
        <w:r w:rsidR="00973B33">
          <w:rPr>
            <w:webHidden/>
          </w:rPr>
          <w:t>17</w:t>
        </w:r>
        <w:r w:rsidR="00973B33">
          <w:rPr>
            <w:webHidden/>
          </w:rPr>
          <w:fldChar w:fldCharType="end"/>
        </w:r>
      </w:hyperlink>
    </w:p>
    <w:p w14:paraId="50B15EB0" w14:textId="3BAABA60" w:rsidR="00973B33" w:rsidRDefault="00000000">
      <w:pPr>
        <w:pStyle w:val="TOC3"/>
        <w:rPr>
          <w:rFonts w:asciiTheme="minorHAnsi" w:eastAsiaTheme="minorEastAsia" w:hAnsiTheme="minorHAnsi" w:cstheme="minorBidi"/>
          <w:sz w:val="22"/>
          <w:szCs w:val="22"/>
        </w:rPr>
      </w:pPr>
      <w:hyperlink w:anchor="_Toc114792035" w:history="1">
        <w:r w:rsidR="00973B33" w:rsidRPr="002C4D1A">
          <w:rPr>
            <w:rStyle w:val="Hyperlink"/>
            <w:rFonts w:cs="Times"/>
          </w:rPr>
          <w:t>2.4.2</w:t>
        </w:r>
        <w:r w:rsidR="00973B33">
          <w:rPr>
            <w:rFonts w:asciiTheme="minorHAnsi" w:eastAsiaTheme="minorEastAsia" w:hAnsiTheme="minorHAnsi" w:cstheme="minorBidi"/>
            <w:sz w:val="22"/>
            <w:szCs w:val="22"/>
          </w:rPr>
          <w:tab/>
        </w:r>
        <w:r w:rsidR="00973B33" w:rsidRPr="002C4D1A">
          <w:rPr>
            <w:rStyle w:val="Hyperlink"/>
            <w:rFonts w:cs="Times"/>
          </w:rPr>
          <w:t>GNS3</w:t>
        </w:r>
        <w:r w:rsidR="00973B33">
          <w:rPr>
            <w:webHidden/>
          </w:rPr>
          <w:tab/>
        </w:r>
        <w:r w:rsidR="00973B33">
          <w:rPr>
            <w:webHidden/>
          </w:rPr>
          <w:fldChar w:fldCharType="begin"/>
        </w:r>
        <w:r w:rsidR="00973B33">
          <w:rPr>
            <w:webHidden/>
          </w:rPr>
          <w:instrText xml:space="preserve"> PAGEREF _Toc114792035 \h </w:instrText>
        </w:r>
        <w:r w:rsidR="00973B33">
          <w:rPr>
            <w:webHidden/>
          </w:rPr>
        </w:r>
        <w:r w:rsidR="00973B33">
          <w:rPr>
            <w:webHidden/>
          </w:rPr>
          <w:fldChar w:fldCharType="separate"/>
        </w:r>
        <w:r w:rsidR="00973B33">
          <w:rPr>
            <w:webHidden/>
          </w:rPr>
          <w:t>18</w:t>
        </w:r>
        <w:r w:rsidR="00973B33">
          <w:rPr>
            <w:webHidden/>
          </w:rPr>
          <w:fldChar w:fldCharType="end"/>
        </w:r>
      </w:hyperlink>
    </w:p>
    <w:p w14:paraId="3F8A5C08" w14:textId="2ADBA1FD" w:rsidR="00973B33" w:rsidRDefault="00000000">
      <w:pPr>
        <w:pStyle w:val="TOC2"/>
        <w:rPr>
          <w:rFonts w:asciiTheme="minorHAnsi" w:eastAsiaTheme="minorEastAsia" w:hAnsiTheme="minorHAnsi" w:cstheme="minorBidi"/>
          <w:sz w:val="22"/>
          <w:szCs w:val="22"/>
        </w:rPr>
      </w:pPr>
      <w:hyperlink w:anchor="_Toc114792036" w:history="1">
        <w:r w:rsidR="00973B33" w:rsidRPr="002C4D1A">
          <w:rPr>
            <w:rStyle w:val="Hyperlink"/>
          </w:rPr>
          <w:t>2.5</w:t>
        </w:r>
        <w:r w:rsidR="00973B33">
          <w:rPr>
            <w:rFonts w:asciiTheme="minorHAnsi" w:eastAsiaTheme="minorEastAsia" w:hAnsiTheme="minorHAnsi" w:cstheme="minorBidi"/>
            <w:sz w:val="22"/>
            <w:szCs w:val="22"/>
          </w:rPr>
          <w:tab/>
        </w:r>
        <w:r w:rsidR="00973B33" w:rsidRPr="002C4D1A">
          <w:rPr>
            <w:rStyle w:val="Hyperlink"/>
          </w:rPr>
          <w:t>OpenFlow Protocol</w:t>
        </w:r>
        <w:r w:rsidR="00973B33">
          <w:rPr>
            <w:webHidden/>
          </w:rPr>
          <w:tab/>
        </w:r>
        <w:r w:rsidR="00973B33">
          <w:rPr>
            <w:webHidden/>
          </w:rPr>
          <w:fldChar w:fldCharType="begin"/>
        </w:r>
        <w:r w:rsidR="00973B33">
          <w:rPr>
            <w:webHidden/>
          </w:rPr>
          <w:instrText xml:space="preserve"> PAGEREF _Toc114792036 \h </w:instrText>
        </w:r>
        <w:r w:rsidR="00973B33">
          <w:rPr>
            <w:webHidden/>
          </w:rPr>
        </w:r>
        <w:r w:rsidR="00973B33">
          <w:rPr>
            <w:webHidden/>
          </w:rPr>
          <w:fldChar w:fldCharType="separate"/>
        </w:r>
        <w:r w:rsidR="00973B33">
          <w:rPr>
            <w:webHidden/>
          </w:rPr>
          <w:t>19</w:t>
        </w:r>
        <w:r w:rsidR="00973B33">
          <w:rPr>
            <w:webHidden/>
          </w:rPr>
          <w:fldChar w:fldCharType="end"/>
        </w:r>
      </w:hyperlink>
    </w:p>
    <w:p w14:paraId="39F96D6F" w14:textId="4061090E" w:rsidR="00973B33" w:rsidRDefault="00000000">
      <w:pPr>
        <w:pStyle w:val="TOC1"/>
        <w:rPr>
          <w:rFonts w:asciiTheme="minorHAnsi" w:eastAsiaTheme="minorEastAsia" w:hAnsiTheme="minorHAnsi" w:cstheme="minorBidi"/>
          <w:b w:val="0"/>
          <w:sz w:val="22"/>
          <w:szCs w:val="22"/>
        </w:rPr>
      </w:pPr>
      <w:hyperlink w:anchor="_Toc114792037" w:history="1">
        <w:r w:rsidR="00973B33" w:rsidRPr="002C4D1A">
          <w:rPr>
            <w:rStyle w:val="Hyperlink"/>
          </w:rPr>
          <w:t>3</w:t>
        </w:r>
        <w:r w:rsidR="00973B33">
          <w:rPr>
            <w:rFonts w:asciiTheme="minorHAnsi" w:eastAsiaTheme="minorEastAsia" w:hAnsiTheme="minorHAnsi" w:cstheme="minorBidi"/>
            <w:b w:val="0"/>
            <w:sz w:val="22"/>
            <w:szCs w:val="22"/>
          </w:rPr>
          <w:tab/>
        </w:r>
        <w:r w:rsidR="00973B33" w:rsidRPr="002C4D1A">
          <w:rPr>
            <w:rStyle w:val="Hyperlink"/>
          </w:rPr>
          <w:t>Requirements Analysis</w:t>
        </w:r>
        <w:r w:rsidR="00973B33">
          <w:rPr>
            <w:webHidden/>
          </w:rPr>
          <w:tab/>
        </w:r>
        <w:r w:rsidR="00973B33">
          <w:rPr>
            <w:webHidden/>
          </w:rPr>
          <w:fldChar w:fldCharType="begin"/>
        </w:r>
        <w:r w:rsidR="00973B33">
          <w:rPr>
            <w:webHidden/>
          </w:rPr>
          <w:instrText xml:space="preserve"> PAGEREF _Toc114792037 \h </w:instrText>
        </w:r>
        <w:r w:rsidR="00973B33">
          <w:rPr>
            <w:webHidden/>
          </w:rPr>
        </w:r>
        <w:r w:rsidR="00973B33">
          <w:rPr>
            <w:webHidden/>
          </w:rPr>
          <w:fldChar w:fldCharType="separate"/>
        </w:r>
        <w:r w:rsidR="00973B33">
          <w:rPr>
            <w:webHidden/>
          </w:rPr>
          <w:t>22</w:t>
        </w:r>
        <w:r w:rsidR="00973B33">
          <w:rPr>
            <w:webHidden/>
          </w:rPr>
          <w:fldChar w:fldCharType="end"/>
        </w:r>
      </w:hyperlink>
    </w:p>
    <w:p w14:paraId="30E7FC97" w14:textId="06BEE88B" w:rsidR="00973B33" w:rsidRDefault="00000000">
      <w:pPr>
        <w:pStyle w:val="TOC2"/>
        <w:rPr>
          <w:rFonts w:asciiTheme="minorHAnsi" w:eastAsiaTheme="minorEastAsia" w:hAnsiTheme="minorHAnsi" w:cstheme="minorBidi"/>
          <w:sz w:val="22"/>
          <w:szCs w:val="22"/>
        </w:rPr>
      </w:pPr>
      <w:hyperlink w:anchor="_Toc114792038" w:history="1">
        <w:r w:rsidR="00973B33" w:rsidRPr="002C4D1A">
          <w:rPr>
            <w:rStyle w:val="Hyperlink"/>
            <w:rFonts w:cs="Times"/>
          </w:rPr>
          <w:t>3.1</w:t>
        </w:r>
        <w:r w:rsidR="00973B33">
          <w:rPr>
            <w:rFonts w:asciiTheme="minorHAnsi" w:eastAsiaTheme="minorEastAsia" w:hAnsiTheme="minorHAnsi" w:cstheme="minorBidi"/>
            <w:sz w:val="22"/>
            <w:szCs w:val="22"/>
          </w:rPr>
          <w:tab/>
        </w:r>
        <w:r w:rsidR="00973B33" w:rsidRPr="002C4D1A">
          <w:rPr>
            <w:rStyle w:val="Hyperlink"/>
            <w:rFonts w:cs="Times"/>
          </w:rPr>
          <w:t>General Objectives</w:t>
        </w:r>
        <w:r w:rsidR="00973B33">
          <w:rPr>
            <w:webHidden/>
          </w:rPr>
          <w:tab/>
        </w:r>
        <w:r w:rsidR="00973B33">
          <w:rPr>
            <w:webHidden/>
          </w:rPr>
          <w:fldChar w:fldCharType="begin"/>
        </w:r>
        <w:r w:rsidR="00973B33">
          <w:rPr>
            <w:webHidden/>
          </w:rPr>
          <w:instrText xml:space="preserve"> PAGEREF _Toc114792038 \h </w:instrText>
        </w:r>
        <w:r w:rsidR="00973B33">
          <w:rPr>
            <w:webHidden/>
          </w:rPr>
        </w:r>
        <w:r w:rsidR="00973B33">
          <w:rPr>
            <w:webHidden/>
          </w:rPr>
          <w:fldChar w:fldCharType="separate"/>
        </w:r>
        <w:r w:rsidR="00973B33">
          <w:rPr>
            <w:webHidden/>
          </w:rPr>
          <w:t>22</w:t>
        </w:r>
        <w:r w:rsidR="00973B33">
          <w:rPr>
            <w:webHidden/>
          </w:rPr>
          <w:fldChar w:fldCharType="end"/>
        </w:r>
      </w:hyperlink>
    </w:p>
    <w:p w14:paraId="4ED1E859" w14:textId="1F608C4B" w:rsidR="00973B33" w:rsidRDefault="00000000">
      <w:pPr>
        <w:pStyle w:val="TOC2"/>
        <w:rPr>
          <w:rFonts w:asciiTheme="minorHAnsi" w:eastAsiaTheme="minorEastAsia" w:hAnsiTheme="minorHAnsi" w:cstheme="minorBidi"/>
          <w:sz w:val="22"/>
          <w:szCs w:val="22"/>
        </w:rPr>
      </w:pPr>
      <w:hyperlink w:anchor="_Toc114792039" w:history="1">
        <w:r w:rsidR="00973B33" w:rsidRPr="002C4D1A">
          <w:rPr>
            <w:rStyle w:val="Hyperlink"/>
            <w:rFonts w:cs="Times"/>
          </w:rPr>
          <w:t>3.2</w:t>
        </w:r>
        <w:r w:rsidR="00973B33">
          <w:rPr>
            <w:rFonts w:asciiTheme="minorHAnsi" w:eastAsiaTheme="minorEastAsia" w:hAnsiTheme="minorHAnsi" w:cstheme="minorBidi"/>
            <w:sz w:val="22"/>
            <w:szCs w:val="22"/>
          </w:rPr>
          <w:tab/>
        </w:r>
        <w:r w:rsidR="00973B33" w:rsidRPr="002C4D1A">
          <w:rPr>
            <w:rStyle w:val="Hyperlink"/>
            <w:rFonts w:cs="Times"/>
          </w:rPr>
          <w:t>Work Plan</w:t>
        </w:r>
        <w:r w:rsidR="00973B33">
          <w:rPr>
            <w:webHidden/>
          </w:rPr>
          <w:tab/>
        </w:r>
        <w:r w:rsidR="00973B33">
          <w:rPr>
            <w:webHidden/>
          </w:rPr>
          <w:fldChar w:fldCharType="begin"/>
        </w:r>
        <w:r w:rsidR="00973B33">
          <w:rPr>
            <w:webHidden/>
          </w:rPr>
          <w:instrText xml:space="preserve"> PAGEREF _Toc114792039 \h </w:instrText>
        </w:r>
        <w:r w:rsidR="00973B33">
          <w:rPr>
            <w:webHidden/>
          </w:rPr>
        </w:r>
        <w:r w:rsidR="00973B33">
          <w:rPr>
            <w:webHidden/>
          </w:rPr>
          <w:fldChar w:fldCharType="separate"/>
        </w:r>
        <w:r w:rsidR="00973B33">
          <w:rPr>
            <w:webHidden/>
          </w:rPr>
          <w:t>23</w:t>
        </w:r>
        <w:r w:rsidR="00973B33">
          <w:rPr>
            <w:webHidden/>
          </w:rPr>
          <w:fldChar w:fldCharType="end"/>
        </w:r>
      </w:hyperlink>
    </w:p>
    <w:p w14:paraId="65CB80B6" w14:textId="3C0D5F9B" w:rsidR="00973B33" w:rsidRDefault="00000000">
      <w:pPr>
        <w:pStyle w:val="TOC2"/>
        <w:rPr>
          <w:rFonts w:asciiTheme="minorHAnsi" w:eastAsiaTheme="minorEastAsia" w:hAnsiTheme="minorHAnsi" w:cstheme="minorBidi"/>
          <w:sz w:val="22"/>
          <w:szCs w:val="22"/>
        </w:rPr>
      </w:pPr>
      <w:hyperlink w:anchor="_Toc114792040" w:history="1">
        <w:r w:rsidR="00973B33" w:rsidRPr="002C4D1A">
          <w:rPr>
            <w:rStyle w:val="Hyperlink"/>
            <w:rFonts w:cs="Times"/>
          </w:rPr>
          <w:t>3.3</w:t>
        </w:r>
        <w:r w:rsidR="00973B33">
          <w:rPr>
            <w:rFonts w:asciiTheme="minorHAnsi" w:eastAsiaTheme="minorEastAsia" w:hAnsiTheme="minorHAnsi" w:cstheme="minorBidi"/>
            <w:sz w:val="22"/>
            <w:szCs w:val="22"/>
          </w:rPr>
          <w:tab/>
        </w:r>
        <w:r w:rsidR="00973B33" w:rsidRPr="002C4D1A">
          <w:rPr>
            <w:rStyle w:val="Hyperlink"/>
            <w:rFonts w:cs="Times"/>
          </w:rPr>
          <w:t>Previous Work</w:t>
        </w:r>
        <w:r w:rsidR="00973B33">
          <w:rPr>
            <w:webHidden/>
          </w:rPr>
          <w:tab/>
        </w:r>
        <w:r w:rsidR="00973B33">
          <w:rPr>
            <w:webHidden/>
          </w:rPr>
          <w:fldChar w:fldCharType="begin"/>
        </w:r>
        <w:r w:rsidR="00973B33">
          <w:rPr>
            <w:webHidden/>
          </w:rPr>
          <w:instrText xml:space="preserve"> PAGEREF _Toc114792040 \h </w:instrText>
        </w:r>
        <w:r w:rsidR="00973B33">
          <w:rPr>
            <w:webHidden/>
          </w:rPr>
        </w:r>
        <w:r w:rsidR="00973B33">
          <w:rPr>
            <w:webHidden/>
          </w:rPr>
          <w:fldChar w:fldCharType="separate"/>
        </w:r>
        <w:r w:rsidR="00973B33">
          <w:rPr>
            <w:webHidden/>
          </w:rPr>
          <w:t>23</w:t>
        </w:r>
        <w:r w:rsidR="00973B33">
          <w:rPr>
            <w:webHidden/>
          </w:rPr>
          <w:fldChar w:fldCharType="end"/>
        </w:r>
      </w:hyperlink>
    </w:p>
    <w:p w14:paraId="4B15B2EA" w14:textId="4631D364" w:rsidR="00973B33" w:rsidRDefault="00000000">
      <w:pPr>
        <w:pStyle w:val="TOC1"/>
        <w:rPr>
          <w:rFonts w:asciiTheme="minorHAnsi" w:eastAsiaTheme="minorEastAsia" w:hAnsiTheme="minorHAnsi" w:cstheme="minorBidi"/>
          <w:b w:val="0"/>
          <w:sz w:val="22"/>
          <w:szCs w:val="22"/>
        </w:rPr>
      </w:pPr>
      <w:hyperlink w:anchor="_Toc114792041" w:history="1">
        <w:r w:rsidR="00973B33" w:rsidRPr="002C4D1A">
          <w:rPr>
            <w:rStyle w:val="Hyperlink"/>
          </w:rPr>
          <w:t>4</w:t>
        </w:r>
        <w:r w:rsidR="00973B33">
          <w:rPr>
            <w:rFonts w:asciiTheme="minorHAnsi" w:eastAsiaTheme="minorEastAsia" w:hAnsiTheme="minorHAnsi" w:cstheme="minorBidi"/>
            <w:b w:val="0"/>
            <w:sz w:val="22"/>
            <w:szCs w:val="22"/>
          </w:rPr>
          <w:tab/>
        </w:r>
        <w:r w:rsidR="00973B33" w:rsidRPr="002C4D1A">
          <w:rPr>
            <w:rStyle w:val="Hyperlink"/>
          </w:rPr>
          <w:t>Realization</w:t>
        </w:r>
        <w:r w:rsidR="00973B33">
          <w:rPr>
            <w:webHidden/>
          </w:rPr>
          <w:tab/>
        </w:r>
        <w:r w:rsidR="00973B33">
          <w:rPr>
            <w:webHidden/>
          </w:rPr>
          <w:fldChar w:fldCharType="begin"/>
        </w:r>
        <w:r w:rsidR="00973B33">
          <w:rPr>
            <w:webHidden/>
          </w:rPr>
          <w:instrText xml:space="preserve"> PAGEREF _Toc114792041 \h </w:instrText>
        </w:r>
        <w:r w:rsidR="00973B33">
          <w:rPr>
            <w:webHidden/>
          </w:rPr>
        </w:r>
        <w:r w:rsidR="00973B33">
          <w:rPr>
            <w:webHidden/>
          </w:rPr>
          <w:fldChar w:fldCharType="separate"/>
        </w:r>
        <w:r w:rsidR="00973B33">
          <w:rPr>
            <w:webHidden/>
          </w:rPr>
          <w:t>24</w:t>
        </w:r>
        <w:r w:rsidR="00973B33">
          <w:rPr>
            <w:webHidden/>
          </w:rPr>
          <w:fldChar w:fldCharType="end"/>
        </w:r>
      </w:hyperlink>
    </w:p>
    <w:p w14:paraId="1A7D8AF5" w14:textId="703A884E" w:rsidR="00973B33" w:rsidRDefault="00000000">
      <w:pPr>
        <w:pStyle w:val="TOC2"/>
        <w:rPr>
          <w:rFonts w:asciiTheme="minorHAnsi" w:eastAsiaTheme="minorEastAsia" w:hAnsiTheme="minorHAnsi" w:cstheme="minorBidi"/>
          <w:sz w:val="22"/>
          <w:szCs w:val="22"/>
        </w:rPr>
      </w:pPr>
      <w:hyperlink w:anchor="_Toc114792042" w:history="1">
        <w:r w:rsidR="00973B33" w:rsidRPr="002C4D1A">
          <w:rPr>
            <w:rStyle w:val="Hyperlink"/>
          </w:rPr>
          <w:t>4.1</w:t>
        </w:r>
        <w:r w:rsidR="00973B33">
          <w:rPr>
            <w:rFonts w:asciiTheme="minorHAnsi" w:eastAsiaTheme="minorEastAsia" w:hAnsiTheme="minorHAnsi" w:cstheme="minorBidi"/>
            <w:sz w:val="22"/>
            <w:szCs w:val="22"/>
          </w:rPr>
          <w:tab/>
        </w:r>
        <w:r w:rsidR="00973B33" w:rsidRPr="002C4D1A">
          <w:rPr>
            <w:rStyle w:val="Hyperlink"/>
          </w:rPr>
          <w:t>Installation of testbed</w:t>
        </w:r>
        <w:r w:rsidR="00973B33">
          <w:rPr>
            <w:webHidden/>
          </w:rPr>
          <w:tab/>
        </w:r>
        <w:r w:rsidR="00973B33">
          <w:rPr>
            <w:webHidden/>
          </w:rPr>
          <w:fldChar w:fldCharType="begin"/>
        </w:r>
        <w:r w:rsidR="00973B33">
          <w:rPr>
            <w:webHidden/>
          </w:rPr>
          <w:instrText xml:space="preserve"> PAGEREF _Toc114792042 \h </w:instrText>
        </w:r>
        <w:r w:rsidR="00973B33">
          <w:rPr>
            <w:webHidden/>
          </w:rPr>
        </w:r>
        <w:r w:rsidR="00973B33">
          <w:rPr>
            <w:webHidden/>
          </w:rPr>
          <w:fldChar w:fldCharType="separate"/>
        </w:r>
        <w:r w:rsidR="00973B33">
          <w:rPr>
            <w:webHidden/>
          </w:rPr>
          <w:t>24</w:t>
        </w:r>
        <w:r w:rsidR="00973B33">
          <w:rPr>
            <w:webHidden/>
          </w:rPr>
          <w:fldChar w:fldCharType="end"/>
        </w:r>
      </w:hyperlink>
    </w:p>
    <w:p w14:paraId="5D48AB93" w14:textId="450878CB" w:rsidR="00973B33" w:rsidRDefault="00000000">
      <w:pPr>
        <w:pStyle w:val="TOC2"/>
        <w:rPr>
          <w:rFonts w:asciiTheme="minorHAnsi" w:eastAsiaTheme="minorEastAsia" w:hAnsiTheme="minorHAnsi" w:cstheme="minorBidi"/>
          <w:sz w:val="22"/>
          <w:szCs w:val="22"/>
        </w:rPr>
      </w:pPr>
      <w:hyperlink w:anchor="_Toc114792043" w:history="1">
        <w:r w:rsidR="00973B33" w:rsidRPr="002C4D1A">
          <w:rPr>
            <w:rStyle w:val="Hyperlink"/>
          </w:rPr>
          <w:t>4.2</w:t>
        </w:r>
        <w:r w:rsidR="00973B33">
          <w:rPr>
            <w:rFonts w:asciiTheme="minorHAnsi" w:eastAsiaTheme="minorEastAsia" w:hAnsiTheme="minorHAnsi" w:cstheme="minorBidi"/>
            <w:sz w:val="22"/>
            <w:szCs w:val="22"/>
          </w:rPr>
          <w:tab/>
        </w:r>
        <w:r w:rsidR="00973B33" w:rsidRPr="002C4D1A">
          <w:rPr>
            <w:rStyle w:val="Hyperlink"/>
          </w:rPr>
          <w:t>Implementation with GNS3</w:t>
        </w:r>
        <w:r w:rsidR="00973B33">
          <w:rPr>
            <w:webHidden/>
          </w:rPr>
          <w:tab/>
        </w:r>
        <w:r w:rsidR="00973B33">
          <w:rPr>
            <w:webHidden/>
          </w:rPr>
          <w:fldChar w:fldCharType="begin"/>
        </w:r>
        <w:r w:rsidR="00973B33">
          <w:rPr>
            <w:webHidden/>
          </w:rPr>
          <w:instrText xml:space="preserve"> PAGEREF _Toc114792043 \h </w:instrText>
        </w:r>
        <w:r w:rsidR="00973B33">
          <w:rPr>
            <w:webHidden/>
          </w:rPr>
        </w:r>
        <w:r w:rsidR="00973B33">
          <w:rPr>
            <w:webHidden/>
          </w:rPr>
          <w:fldChar w:fldCharType="separate"/>
        </w:r>
        <w:r w:rsidR="00973B33">
          <w:rPr>
            <w:webHidden/>
          </w:rPr>
          <w:t>26</w:t>
        </w:r>
        <w:r w:rsidR="00973B33">
          <w:rPr>
            <w:webHidden/>
          </w:rPr>
          <w:fldChar w:fldCharType="end"/>
        </w:r>
      </w:hyperlink>
    </w:p>
    <w:p w14:paraId="47EB06AF" w14:textId="0ABFC4D2" w:rsidR="00973B33" w:rsidRDefault="00000000">
      <w:pPr>
        <w:pStyle w:val="TOC3"/>
        <w:rPr>
          <w:rFonts w:asciiTheme="minorHAnsi" w:eastAsiaTheme="minorEastAsia" w:hAnsiTheme="minorHAnsi" w:cstheme="minorBidi"/>
          <w:sz w:val="22"/>
          <w:szCs w:val="22"/>
        </w:rPr>
      </w:pPr>
      <w:hyperlink w:anchor="_Toc114792044" w:history="1">
        <w:r w:rsidR="00973B33" w:rsidRPr="002C4D1A">
          <w:rPr>
            <w:rStyle w:val="Hyperlink"/>
          </w:rPr>
          <w:t>4.2.1</w:t>
        </w:r>
        <w:r w:rsidR="00973B33">
          <w:rPr>
            <w:rFonts w:asciiTheme="minorHAnsi" w:eastAsiaTheme="minorEastAsia" w:hAnsiTheme="minorHAnsi" w:cstheme="minorBidi"/>
            <w:sz w:val="22"/>
            <w:szCs w:val="22"/>
          </w:rPr>
          <w:tab/>
        </w:r>
        <w:r w:rsidR="00973B33" w:rsidRPr="002C4D1A">
          <w:rPr>
            <w:rStyle w:val="Hyperlink"/>
          </w:rPr>
          <w:t>ONOS GUI</w:t>
        </w:r>
        <w:r w:rsidR="00973B33">
          <w:rPr>
            <w:webHidden/>
          </w:rPr>
          <w:tab/>
        </w:r>
        <w:r w:rsidR="00973B33">
          <w:rPr>
            <w:webHidden/>
          </w:rPr>
          <w:fldChar w:fldCharType="begin"/>
        </w:r>
        <w:r w:rsidR="00973B33">
          <w:rPr>
            <w:webHidden/>
          </w:rPr>
          <w:instrText xml:space="preserve"> PAGEREF _Toc114792044 \h </w:instrText>
        </w:r>
        <w:r w:rsidR="00973B33">
          <w:rPr>
            <w:webHidden/>
          </w:rPr>
        </w:r>
        <w:r w:rsidR="00973B33">
          <w:rPr>
            <w:webHidden/>
          </w:rPr>
          <w:fldChar w:fldCharType="separate"/>
        </w:r>
        <w:r w:rsidR="00973B33">
          <w:rPr>
            <w:webHidden/>
          </w:rPr>
          <w:t>31</w:t>
        </w:r>
        <w:r w:rsidR="00973B33">
          <w:rPr>
            <w:webHidden/>
          </w:rPr>
          <w:fldChar w:fldCharType="end"/>
        </w:r>
      </w:hyperlink>
    </w:p>
    <w:p w14:paraId="1E6C5113" w14:textId="53EEEF7C" w:rsidR="00973B33" w:rsidRDefault="00000000">
      <w:pPr>
        <w:pStyle w:val="TOC3"/>
        <w:rPr>
          <w:rFonts w:asciiTheme="minorHAnsi" w:eastAsiaTheme="minorEastAsia" w:hAnsiTheme="minorHAnsi" w:cstheme="minorBidi"/>
          <w:sz w:val="22"/>
          <w:szCs w:val="22"/>
        </w:rPr>
      </w:pPr>
      <w:hyperlink w:anchor="_Toc114792045" w:history="1">
        <w:r w:rsidR="00973B33" w:rsidRPr="002C4D1A">
          <w:rPr>
            <w:rStyle w:val="Hyperlink"/>
          </w:rPr>
          <w:t>4.2.2</w:t>
        </w:r>
        <w:r w:rsidR="00973B33">
          <w:rPr>
            <w:rFonts w:asciiTheme="minorHAnsi" w:eastAsiaTheme="minorEastAsia" w:hAnsiTheme="minorHAnsi" w:cstheme="minorBidi"/>
            <w:sz w:val="22"/>
            <w:szCs w:val="22"/>
          </w:rPr>
          <w:tab/>
        </w:r>
        <w:r w:rsidR="00973B33" w:rsidRPr="002C4D1A">
          <w:rPr>
            <w:rStyle w:val="Hyperlink"/>
          </w:rPr>
          <w:t>Creation and Installation of Flows</w:t>
        </w:r>
        <w:r w:rsidR="00973B33">
          <w:rPr>
            <w:webHidden/>
          </w:rPr>
          <w:tab/>
        </w:r>
        <w:r w:rsidR="00973B33">
          <w:rPr>
            <w:webHidden/>
          </w:rPr>
          <w:fldChar w:fldCharType="begin"/>
        </w:r>
        <w:r w:rsidR="00973B33">
          <w:rPr>
            <w:webHidden/>
          </w:rPr>
          <w:instrText xml:space="preserve"> PAGEREF _Toc114792045 \h </w:instrText>
        </w:r>
        <w:r w:rsidR="00973B33">
          <w:rPr>
            <w:webHidden/>
          </w:rPr>
        </w:r>
        <w:r w:rsidR="00973B33">
          <w:rPr>
            <w:webHidden/>
          </w:rPr>
          <w:fldChar w:fldCharType="separate"/>
        </w:r>
        <w:r w:rsidR="00973B33">
          <w:rPr>
            <w:webHidden/>
          </w:rPr>
          <w:t>35</w:t>
        </w:r>
        <w:r w:rsidR="00973B33">
          <w:rPr>
            <w:webHidden/>
          </w:rPr>
          <w:fldChar w:fldCharType="end"/>
        </w:r>
      </w:hyperlink>
    </w:p>
    <w:p w14:paraId="3C6F1627" w14:textId="596934F1" w:rsidR="00973B33" w:rsidRDefault="00000000">
      <w:pPr>
        <w:pStyle w:val="TOC3"/>
        <w:rPr>
          <w:rFonts w:asciiTheme="minorHAnsi" w:eastAsiaTheme="minorEastAsia" w:hAnsiTheme="minorHAnsi" w:cstheme="minorBidi"/>
          <w:sz w:val="22"/>
          <w:szCs w:val="22"/>
        </w:rPr>
      </w:pPr>
      <w:hyperlink w:anchor="_Toc114792046" w:history="1">
        <w:r w:rsidR="00973B33" w:rsidRPr="002C4D1A">
          <w:rPr>
            <w:rStyle w:val="Hyperlink"/>
          </w:rPr>
          <w:t>4.2.3</w:t>
        </w:r>
        <w:r w:rsidR="00973B33">
          <w:rPr>
            <w:rFonts w:asciiTheme="minorHAnsi" w:eastAsiaTheme="minorEastAsia" w:hAnsiTheme="minorHAnsi" w:cstheme="minorBidi"/>
            <w:sz w:val="22"/>
            <w:szCs w:val="22"/>
          </w:rPr>
          <w:tab/>
        </w:r>
        <w:r w:rsidR="00973B33" w:rsidRPr="002C4D1A">
          <w:rPr>
            <w:rStyle w:val="Hyperlink"/>
          </w:rPr>
          <w:t>Creation and Installation of Intents</w:t>
        </w:r>
        <w:r w:rsidR="00973B33">
          <w:rPr>
            <w:webHidden/>
          </w:rPr>
          <w:tab/>
        </w:r>
        <w:r w:rsidR="00973B33">
          <w:rPr>
            <w:webHidden/>
          </w:rPr>
          <w:fldChar w:fldCharType="begin"/>
        </w:r>
        <w:r w:rsidR="00973B33">
          <w:rPr>
            <w:webHidden/>
          </w:rPr>
          <w:instrText xml:space="preserve"> PAGEREF _Toc114792046 \h </w:instrText>
        </w:r>
        <w:r w:rsidR="00973B33">
          <w:rPr>
            <w:webHidden/>
          </w:rPr>
        </w:r>
        <w:r w:rsidR="00973B33">
          <w:rPr>
            <w:webHidden/>
          </w:rPr>
          <w:fldChar w:fldCharType="separate"/>
        </w:r>
        <w:r w:rsidR="00973B33">
          <w:rPr>
            <w:webHidden/>
          </w:rPr>
          <w:t>40</w:t>
        </w:r>
        <w:r w:rsidR="00973B33">
          <w:rPr>
            <w:webHidden/>
          </w:rPr>
          <w:fldChar w:fldCharType="end"/>
        </w:r>
      </w:hyperlink>
    </w:p>
    <w:p w14:paraId="0CB19E41" w14:textId="541D0517" w:rsidR="00973B33" w:rsidRDefault="00000000">
      <w:pPr>
        <w:pStyle w:val="TOC2"/>
        <w:rPr>
          <w:rFonts w:asciiTheme="minorHAnsi" w:eastAsiaTheme="minorEastAsia" w:hAnsiTheme="minorHAnsi" w:cstheme="minorBidi"/>
          <w:sz w:val="22"/>
          <w:szCs w:val="22"/>
        </w:rPr>
      </w:pPr>
      <w:hyperlink w:anchor="_Toc114792047" w:history="1">
        <w:r w:rsidR="00973B33" w:rsidRPr="002C4D1A">
          <w:rPr>
            <w:rStyle w:val="Hyperlink"/>
          </w:rPr>
          <w:t>4.3</w:t>
        </w:r>
        <w:r w:rsidR="00973B33">
          <w:rPr>
            <w:rFonts w:asciiTheme="minorHAnsi" w:eastAsiaTheme="minorEastAsia" w:hAnsiTheme="minorHAnsi" w:cstheme="minorBidi"/>
            <w:sz w:val="22"/>
            <w:szCs w:val="22"/>
          </w:rPr>
          <w:tab/>
        </w:r>
        <w:r w:rsidR="00973B33" w:rsidRPr="002C4D1A">
          <w:rPr>
            <w:rStyle w:val="Hyperlink"/>
          </w:rPr>
          <w:t>Implementation with Mininet</w:t>
        </w:r>
        <w:r w:rsidR="00973B33">
          <w:rPr>
            <w:webHidden/>
          </w:rPr>
          <w:tab/>
        </w:r>
        <w:r w:rsidR="00973B33">
          <w:rPr>
            <w:webHidden/>
          </w:rPr>
          <w:fldChar w:fldCharType="begin"/>
        </w:r>
        <w:r w:rsidR="00973B33">
          <w:rPr>
            <w:webHidden/>
          </w:rPr>
          <w:instrText xml:space="preserve"> PAGEREF _Toc114792047 \h </w:instrText>
        </w:r>
        <w:r w:rsidR="00973B33">
          <w:rPr>
            <w:webHidden/>
          </w:rPr>
        </w:r>
        <w:r w:rsidR="00973B33">
          <w:rPr>
            <w:webHidden/>
          </w:rPr>
          <w:fldChar w:fldCharType="separate"/>
        </w:r>
        <w:r w:rsidR="00973B33">
          <w:rPr>
            <w:webHidden/>
          </w:rPr>
          <w:t>45</w:t>
        </w:r>
        <w:r w:rsidR="00973B33">
          <w:rPr>
            <w:webHidden/>
          </w:rPr>
          <w:fldChar w:fldCharType="end"/>
        </w:r>
      </w:hyperlink>
    </w:p>
    <w:p w14:paraId="1510CD0D" w14:textId="46EA0233" w:rsidR="00973B33" w:rsidRDefault="00000000">
      <w:pPr>
        <w:pStyle w:val="TOC2"/>
        <w:rPr>
          <w:rFonts w:asciiTheme="minorHAnsi" w:eastAsiaTheme="minorEastAsia" w:hAnsiTheme="minorHAnsi" w:cstheme="minorBidi"/>
          <w:sz w:val="22"/>
          <w:szCs w:val="22"/>
        </w:rPr>
      </w:pPr>
      <w:hyperlink w:anchor="_Toc114792048" w:history="1">
        <w:r w:rsidR="00973B33" w:rsidRPr="002C4D1A">
          <w:rPr>
            <w:rStyle w:val="Hyperlink"/>
          </w:rPr>
          <w:t>4.4</w:t>
        </w:r>
        <w:r w:rsidR="00973B33">
          <w:rPr>
            <w:rFonts w:asciiTheme="minorHAnsi" w:eastAsiaTheme="minorEastAsia" w:hAnsiTheme="minorHAnsi" w:cstheme="minorBidi"/>
            <w:sz w:val="22"/>
            <w:szCs w:val="22"/>
          </w:rPr>
          <w:tab/>
        </w:r>
        <w:r w:rsidR="00973B33" w:rsidRPr="002C4D1A">
          <w:rPr>
            <w:rStyle w:val="Hyperlink"/>
          </w:rPr>
          <w:t>Problems identified</w:t>
        </w:r>
        <w:r w:rsidR="00973B33">
          <w:rPr>
            <w:webHidden/>
          </w:rPr>
          <w:tab/>
        </w:r>
        <w:r w:rsidR="00973B33">
          <w:rPr>
            <w:webHidden/>
          </w:rPr>
          <w:fldChar w:fldCharType="begin"/>
        </w:r>
        <w:r w:rsidR="00973B33">
          <w:rPr>
            <w:webHidden/>
          </w:rPr>
          <w:instrText xml:space="preserve"> PAGEREF _Toc114792048 \h </w:instrText>
        </w:r>
        <w:r w:rsidR="00973B33">
          <w:rPr>
            <w:webHidden/>
          </w:rPr>
        </w:r>
        <w:r w:rsidR="00973B33">
          <w:rPr>
            <w:webHidden/>
          </w:rPr>
          <w:fldChar w:fldCharType="separate"/>
        </w:r>
        <w:r w:rsidR="00973B33">
          <w:rPr>
            <w:webHidden/>
          </w:rPr>
          <w:t>49</w:t>
        </w:r>
        <w:r w:rsidR="00973B33">
          <w:rPr>
            <w:webHidden/>
          </w:rPr>
          <w:fldChar w:fldCharType="end"/>
        </w:r>
      </w:hyperlink>
    </w:p>
    <w:p w14:paraId="4097305B" w14:textId="06F880D6" w:rsidR="00973B33" w:rsidRDefault="00000000">
      <w:pPr>
        <w:pStyle w:val="TOC2"/>
        <w:rPr>
          <w:rFonts w:asciiTheme="minorHAnsi" w:eastAsiaTheme="minorEastAsia" w:hAnsiTheme="minorHAnsi" w:cstheme="minorBidi"/>
          <w:sz w:val="22"/>
          <w:szCs w:val="22"/>
        </w:rPr>
      </w:pPr>
      <w:hyperlink w:anchor="_Toc114792049" w:history="1">
        <w:r w:rsidR="00973B33" w:rsidRPr="002C4D1A">
          <w:rPr>
            <w:rStyle w:val="Hyperlink"/>
          </w:rPr>
          <w:t>4.5</w:t>
        </w:r>
        <w:r w:rsidR="00973B33">
          <w:rPr>
            <w:rFonts w:asciiTheme="minorHAnsi" w:eastAsiaTheme="minorEastAsia" w:hAnsiTheme="minorHAnsi" w:cstheme="minorBidi"/>
            <w:sz w:val="22"/>
            <w:szCs w:val="22"/>
          </w:rPr>
          <w:tab/>
        </w:r>
        <w:r w:rsidR="00973B33" w:rsidRPr="002C4D1A">
          <w:rPr>
            <w:rStyle w:val="Hyperlink"/>
          </w:rPr>
          <w:t>Use Case-1: Testing the ONOS Controller with Isolated L2 Overlay Networks</w:t>
        </w:r>
        <w:r w:rsidR="00973B33">
          <w:rPr>
            <w:webHidden/>
          </w:rPr>
          <w:tab/>
        </w:r>
        <w:r w:rsidR="00973B33">
          <w:rPr>
            <w:webHidden/>
          </w:rPr>
          <w:fldChar w:fldCharType="begin"/>
        </w:r>
        <w:r w:rsidR="00973B33">
          <w:rPr>
            <w:webHidden/>
          </w:rPr>
          <w:instrText xml:space="preserve"> PAGEREF _Toc114792049 \h </w:instrText>
        </w:r>
        <w:r w:rsidR="00973B33">
          <w:rPr>
            <w:webHidden/>
          </w:rPr>
        </w:r>
        <w:r w:rsidR="00973B33">
          <w:rPr>
            <w:webHidden/>
          </w:rPr>
          <w:fldChar w:fldCharType="separate"/>
        </w:r>
        <w:r w:rsidR="00973B33">
          <w:rPr>
            <w:webHidden/>
          </w:rPr>
          <w:t>50</w:t>
        </w:r>
        <w:r w:rsidR="00973B33">
          <w:rPr>
            <w:webHidden/>
          </w:rPr>
          <w:fldChar w:fldCharType="end"/>
        </w:r>
      </w:hyperlink>
    </w:p>
    <w:p w14:paraId="0326FB96" w14:textId="2EA792BF" w:rsidR="00973B33" w:rsidRDefault="00000000">
      <w:pPr>
        <w:pStyle w:val="TOC3"/>
        <w:rPr>
          <w:rFonts w:asciiTheme="minorHAnsi" w:eastAsiaTheme="minorEastAsia" w:hAnsiTheme="minorHAnsi" w:cstheme="minorBidi"/>
          <w:sz w:val="22"/>
          <w:szCs w:val="22"/>
        </w:rPr>
      </w:pPr>
      <w:hyperlink w:anchor="_Toc114792050" w:history="1">
        <w:r w:rsidR="00973B33" w:rsidRPr="002C4D1A">
          <w:rPr>
            <w:rStyle w:val="Hyperlink"/>
          </w:rPr>
          <w:t>4.5.1</w:t>
        </w:r>
        <w:r w:rsidR="00973B33">
          <w:rPr>
            <w:rFonts w:asciiTheme="minorHAnsi" w:eastAsiaTheme="minorEastAsia" w:hAnsiTheme="minorHAnsi" w:cstheme="minorBidi"/>
            <w:sz w:val="22"/>
            <w:szCs w:val="22"/>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_Toc114792050 \h </w:instrText>
        </w:r>
        <w:r w:rsidR="00973B33">
          <w:rPr>
            <w:webHidden/>
          </w:rPr>
        </w:r>
        <w:r w:rsidR="00973B33">
          <w:rPr>
            <w:webHidden/>
          </w:rPr>
          <w:fldChar w:fldCharType="separate"/>
        </w:r>
        <w:r w:rsidR="00973B33">
          <w:rPr>
            <w:webHidden/>
          </w:rPr>
          <w:t>50</w:t>
        </w:r>
        <w:r w:rsidR="00973B33">
          <w:rPr>
            <w:webHidden/>
          </w:rPr>
          <w:fldChar w:fldCharType="end"/>
        </w:r>
      </w:hyperlink>
    </w:p>
    <w:p w14:paraId="098E6BE2" w14:textId="3F584028" w:rsidR="00973B33" w:rsidRDefault="00000000">
      <w:pPr>
        <w:pStyle w:val="TOC3"/>
        <w:rPr>
          <w:rFonts w:asciiTheme="minorHAnsi" w:eastAsiaTheme="minorEastAsia" w:hAnsiTheme="minorHAnsi" w:cstheme="minorBidi"/>
          <w:sz w:val="22"/>
          <w:szCs w:val="22"/>
        </w:rPr>
      </w:pPr>
      <w:hyperlink w:anchor="_Toc114792051" w:history="1">
        <w:r w:rsidR="00973B33" w:rsidRPr="002C4D1A">
          <w:rPr>
            <w:rStyle w:val="Hyperlink"/>
          </w:rPr>
          <w:t>4.5.2</w:t>
        </w:r>
        <w:r w:rsidR="00973B33">
          <w:rPr>
            <w:rFonts w:asciiTheme="minorHAnsi" w:eastAsiaTheme="minorEastAsia" w:hAnsiTheme="minorHAnsi" w:cstheme="minorBidi"/>
            <w:sz w:val="22"/>
            <w:szCs w:val="22"/>
          </w:rPr>
          <w:tab/>
        </w:r>
        <w:r w:rsidR="00973B33" w:rsidRPr="002C4D1A">
          <w:rPr>
            <w:rStyle w:val="Hyperlink"/>
          </w:rPr>
          <w:t>Configuration and Working</w:t>
        </w:r>
        <w:r w:rsidR="00973B33">
          <w:rPr>
            <w:webHidden/>
          </w:rPr>
          <w:tab/>
        </w:r>
        <w:r w:rsidR="00973B33">
          <w:rPr>
            <w:webHidden/>
          </w:rPr>
          <w:fldChar w:fldCharType="begin"/>
        </w:r>
        <w:r w:rsidR="00973B33">
          <w:rPr>
            <w:webHidden/>
          </w:rPr>
          <w:instrText xml:space="preserve"> PAGEREF _Toc114792051 \h </w:instrText>
        </w:r>
        <w:r w:rsidR="00973B33">
          <w:rPr>
            <w:webHidden/>
          </w:rPr>
        </w:r>
        <w:r w:rsidR="00973B33">
          <w:rPr>
            <w:webHidden/>
          </w:rPr>
          <w:fldChar w:fldCharType="separate"/>
        </w:r>
        <w:r w:rsidR="00973B33">
          <w:rPr>
            <w:webHidden/>
          </w:rPr>
          <w:t>54</w:t>
        </w:r>
        <w:r w:rsidR="00973B33">
          <w:rPr>
            <w:webHidden/>
          </w:rPr>
          <w:fldChar w:fldCharType="end"/>
        </w:r>
      </w:hyperlink>
    </w:p>
    <w:p w14:paraId="37CD6E08" w14:textId="2B30DAF0" w:rsidR="00973B33" w:rsidRDefault="00000000">
      <w:pPr>
        <w:pStyle w:val="TOC2"/>
        <w:rPr>
          <w:rFonts w:asciiTheme="minorHAnsi" w:eastAsiaTheme="minorEastAsia" w:hAnsiTheme="minorHAnsi" w:cstheme="minorBidi"/>
          <w:sz w:val="22"/>
          <w:szCs w:val="22"/>
        </w:rPr>
      </w:pPr>
      <w:hyperlink w:anchor="_Toc114792052" w:history="1">
        <w:r w:rsidR="00973B33" w:rsidRPr="002C4D1A">
          <w:rPr>
            <w:rStyle w:val="Hyperlink"/>
          </w:rPr>
          <w:t>4.6</w:t>
        </w:r>
        <w:r w:rsidR="00973B33">
          <w:rPr>
            <w:rFonts w:asciiTheme="minorHAnsi" w:eastAsiaTheme="minorEastAsia" w:hAnsiTheme="minorHAnsi" w:cstheme="minorBidi"/>
            <w:sz w:val="22"/>
            <w:szCs w:val="22"/>
          </w:rPr>
          <w:tab/>
        </w:r>
        <w:r w:rsidR="00973B33" w:rsidRPr="002C4D1A">
          <w:rPr>
            <w:rStyle w:val="Hyperlink"/>
          </w:rPr>
          <w:t>Use Case-2: Testing the Network with Multiple ONOS Controllers</w:t>
        </w:r>
        <w:r w:rsidR="00973B33">
          <w:rPr>
            <w:webHidden/>
          </w:rPr>
          <w:tab/>
        </w:r>
        <w:r w:rsidR="00973B33">
          <w:rPr>
            <w:webHidden/>
          </w:rPr>
          <w:fldChar w:fldCharType="begin"/>
        </w:r>
        <w:r w:rsidR="00973B33">
          <w:rPr>
            <w:webHidden/>
          </w:rPr>
          <w:instrText xml:space="preserve"> PAGEREF _Toc114792052 \h </w:instrText>
        </w:r>
        <w:r w:rsidR="00973B33">
          <w:rPr>
            <w:webHidden/>
          </w:rPr>
        </w:r>
        <w:r w:rsidR="00973B33">
          <w:rPr>
            <w:webHidden/>
          </w:rPr>
          <w:fldChar w:fldCharType="separate"/>
        </w:r>
        <w:r w:rsidR="00973B33">
          <w:rPr>
            <w:webHidden/>
          </w:rPr>
          <w:t>58</w:t>
        </w:r>
        <w:r w:rsidR="00973B33">
          <w:rPr>
            <w:webHidden/>
          </w:rPr>
          <w:fldChar w:fldCharType="end"/>
        </w:r>
      </w:hyperlink>
    </w:p>
    <w:p w14:paraId="5F030AD4" w14:textId="5B992185" w:rsidR="00973B33" w:rsidRDefault="00000000">
      <w:pPr>
        <w:pStyle w:val="TOC3"/>
        <w:rPr>
          <w:rFonts w:asciiTheme="minorHAnsi" w:eastAsiaTheme="minorEastAsia" w:hAnsiTheme="minorHAnsi" w:cstheme="minorBidi"/>
          <w:sz w:val="22"/>
          <w:szCs w:val="22"/>
        </w:rPr>
      </w:pPr>
      <w:hyperlink w:anchor="_Toc114792053" w:history="1">
        <w:r w:rsidR="00973B33" w:rsidRPr="002C4D1A">
          <w:rPr>
            <w:rStyle w:val="Hyperlink"/>
          </w:rPr>
          <w:t>4.6.1</w:t>
        </w:r>
        <w:r w:rsidR="00973B33">
          <w:rPr>
            <w:rFonts w:asciiTheme="minorHAnsi" w:eastAsiaTheme="minorEastAsia" w:hAnsiTheme="minorHAnsi" w:cstheme="minorBidi"/>
            <w:sz w:val="22"/>
            <w:szCs w:val="22"/>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_Toc114792053 \h </w:instrText>
        </w:r>
        <w:r w:rsidR="00973B33">
          <w:rPr>
            <w:webHidden/>
          </w:rPr>
        </w:r>
        <w:r w:rsidR="00973B33">
          <w:rPr>
            <w:webHidden/>
          </w:rPr>
          <w:fldChar w:fldCharType="separate"/>
        </w:r>
        <w:r w:rsidR="00973B33">
          <w:rPr>
            <w:webHidden/>
          </w:rPr>
          <w:t>58</w:t>
        </w:r>
        <w:r w:rsidR="00973B33">
          <w:rPr>
            <w:webHidden/>
          </w:rPr>
          <w:fldChar w:fldCharType="end"/>
        </w:r>
      </w:hyperlink>
    </w:p>
    <w:p w14:paraId="12C34115" w14:textId="3C7AE7AF" w:rsidR="00973B33" w:rsidRDefault="00000000">
      <w:pPr>
        <w:pStyle w:val="TOC3"/>
        <w:rPr>
          <w:rFonts w:asciiTheme="minorHAnsi" w:eastAsiaTheme="minorEastAsia" w:hAnsiTheme="minorHAnsi" w:cstheme="minorBidi"/>
          <w:sz w:val="22"/>
          <w:szCs w:val="22"/>
        </w:rPr>
      </w:pPr>
      <w:hyperlink w:anchor="_Toc114792054" w:history="1">
        <w:r w:rsidR="00973B33" w:rsidRPr="002C4D1A">
          <w:rPr>
            <w:rStyle w:val="Hyperlink"/>
          </w:rPr>
          <w:t>4.6.2</w:t>
        </w:r>
        <w:r w:rsidR="00973B33">
          <w:rPr>
            <w:rFonts w:asciiTheme="minorHAnsi" w:eastAsiaTheme="minorEastAsia" w:hAnsiTheme="minorHAnsi" w:cstheme="minorBidi"/>
            <w:sz w:val="22"/>
            <w:szCs w:val="22"/>
          </w:rPr>
          <w:tab/>
        </w:r>
        <w:r w:rsidR="00973B33" w:rsidRPr="002C4D1A">
          <w:rPr>
            <w:rStyle w:val="Hyperlink"/>
          </w:rPr>
          <w:t xml:space="preserve">Master Controllers with their </w:t>
        </w:r>
        <w:r w:rsidR="00973B33" w:rsidRPr="002C4D1A">
          <w:rPr>
            <w:rStyle w:val="Hyperlink"/>
            <w:rFonts w:cs="Times"/>
          </w:rPr>
          <w:t>Devices</w:t>
        </w:r>
        <w:r w:rsidR="00973B33">
          <w:rPr>
            <w:webHidden/>
          </w:rPr>
          <w:tab/>
        </w:r>
        <w:r w:rsidR="00973B33">
          <w:rPr>
            <w:webHidden/>
          </w:rPr>
          <w:fldChar w:fldCharType="begin"/>
        </w:r>
        <w:r w:rsidR="00973B33">
          <w:rPr>
            <w:webHidden/>
          </w:rPr>
          <w:instrText xml:space="preserve"> PAGEREF _Toc114792054 \h </w:instrText>
        </w:r>
        <w:r w:rsidR="00973B33">
          <w:rPr>
            <w:webHidden/>
          </w:rPr>
        </w:r>
        <w:r w:rsidR="00973B33">
          <w:rPr>
            <w:webHidden/>
          </w:rPr>
          <w:fldChar w:fldCharType="separate"/>
        </w:r>
        <w:r w:rsidR="00973B33">
          <w:rPr>
            <w:webHidden/>
          </w:rPr>
          <w:t>61</w:t>
        </w:r>
        <w:r w:rsidR="00973B33">
          <w:rPr>
            <w:webHidden/>
          </w:rPr>
          <w:fldChar w:fldCharType="end"/>
        </w:r>
      </w:hyperlink>
    </w:p>
    <w:p w14:paraId="67A482D7" w14:textId="69892B5A" w:rsidR="00973B33" w:rsidRDefault="00000000">
      <w:pPr>
        <w:pStyle w:val="TOC3"/>
        <w:rPr>
          <w:rFonts w:asciiTheme="minorHAnsi" w:eastAsiaTheme="minorEastAsia" w:hAnsiTheme="minorHAnsi" w:cstheme="minorBidi"/>
          <w:sz w:val="22"/>
          <w:szCs w:val="22"/>
        </w:rPr>
      </w:pPr>
      <w:hyperlink w:anchor="_Toc114792055" w:history="1">
        <w:r w:rsidR="00973B33" w:rsidRPr="002C4D1A">
          <w:rPr>
            <w:rStyle w:val="Hyperlink"/>
          </w:rPr>
          <w:t>4.6.3</w:t>
        </w:r>
        <w:r w:rsidR="00973B33">
          <w:rPr>
            <w:rFonts w:asciiTheme="minorHAnsi" w:eastAsiaTheme="minorEastAsia" w:hAnsiTheme="minorHAnsi" w:cstheme="minorBidi"/>
            <w:sz w:val="22"/>
            <w:szCs w:val="22"/>
          </w:rPr>
          <w:tab/>
        </w:r>
        <w:r w:rsidR="00973B33" w:rsidRPr="002C4D1A">
          <w:rPr>
            <w:rStyle w:val="Hyperlink"/>
            <w:rFonts w:cs="Times"/>
          </w:rPr>
          <w:t xml:space="preserve">Proof and validation of </w:t>
        </w:r>
        <w:r w:rsidR="00973B33" w:rsidRPr="002C4D1A">
          <w:rPr>
            <w:rStyle w:val="Hyperlink"/>
          </w:rPr>
          <w:t>Link</w:t>
        </w:r>
        <w:r w:rsidR="00973B33" w:rsidRPr="002C4D1A">
          <w:rPr>
            <w:rStyle w:val="Hyperlink"/>
            <w:rFonts w:cs="Times"/>
          </w:rPr>
          <w:t xml:space="preserve"> failover functioning</w:t>
        </w:r>
        <w:r w:rsidR="00973B33">
          <w:rPr>
            <w:webHidden/>
          </w:rPr>
          <w:tab/>
        </w:r>
        <w:r w:rsidR="00973B33">
          <w:rPr>
            <w:webHidden/>
          </w:rPr>
          <w:fldChar w:fldCharType="begin"/>
        </w:r>
        <w:r w:rsidR="00973B33">
          <w:rPr>
            <w:webHidden/>
          </w:rPr>
          <w:instrText xml:space="preserve"> PAGEREF _Toc114792055 \h </w:instrText>
        </w:r>
        <w:r w:rsidR="00973B33">
          <w:rPr>
            <w:webHidden/>
          </w:rPr>
        </w:r>
        <w:r w:rsidR="00973B33">
          <w:rPr>
            <w:webHidden/>
          </w:rPr>
          <w:fldChar w:fldCharType="separate"/>
        </w:r>
        <w:r w:rsidR="00973B33">
          <w:rPr>
            <w:webHidden/>
          </w:rPr>
          <w:t>62</w:t>
        </w:r>
        <w:r w:rsidR="00973B33">
          <w:rPr>
            <w:webHidden/>
          </w:rPr>
          <w:fldChar w:fldCharType="end"/>
        </w:r>
      </w:hyperlink>
    </w:p>
    <w:p w14:paraId="2D3C657F" w14:textId="575910E4" w:rsidR="00973B33" w:rsidRDefault="00000000">
      <w:pPr>
        <w:pStyle w:val="TOC2"/>
        <w:rPr>
          <w:rFonts w:asciiTheme="minorHAnsi" w:eastAsiaTheme="minorEastAsia" w:hAnsiTheme="minorHAnsi" w:cstheme="minorBidi"/>
          <w:sz w:val="22"/>
          <w:szCs w:val="22"/>
        </w:rPr>
      </w:pPr>
      <w:hyperlink w:anchor="_Toc114792056" w:history="1">
        <w:r w:rsidR="00973B33" w:rsidRPr="002C4D1A">
          <w:rPr>
            <w:rStyle w:val="Hyperlink"/>
          </w:rPr>
          <w:t>4.7</w:t>
        </w:r>
        <w:r w:rsidR="00973B33">
          <w:rPr>
            <w:rFonts w:asciiTheme="minorHAnsi" w:eastAsiaTheme="minorEastAsia" w:hAnsiTheme="minorHAnsi" w:cstheme="minorBidi"/>
            <w:sz w:val="22"/>
            <w:szCs w:val="22"/>
          </w:rPr>
          <w:tab/>
        </w:r>
        <w:r w:rsidR="00973B33" w:rsidRPr="002C4D1A">
          <w:rPr>
            <w:rStyle w:val="Hyperlink"/>
          </w:rPr>
          <w:t>Use Case-3: Testing the ONOS Controller with IPv6 Addressing</w:t>
        </w:r>
        <w:r w:rsidR="00973B33">
          <w:rPr>
            <w:webHidden/>
          </w:rPr>
          <w:tab/>
        </w:r>
        <w:r w:rsidR="00973B33">
          <w:rPr>
            <w:webHidden/>
          </w:rPr>
          <w:fldChar w:fldCharType="begin"/>
        </w:r>
        <w:r w:rsidR="00973B33">
          <w:rPr>
            <w:webHidden/>
          </w:rPr>
          <w:instrText xml:space="preserve"> PAGEREF _Toc114792056 \h </w:instrText>
        </w:r>
        <w:r w:rsidR="00973B33">
          <w:rPr>
            <w:webHidden/>
          </w:rPr>
        </w:r>
        <w:r w:rsidR="00973B33">
          <w:rPr>
            <w:webHidden/>
          </w:rPr>
          <w:fldChar w:fldCharType="separate"/>
        </w:r>
        <w:r w:rsidR="00973B33">
          <w:rPr>
            <w:webHidden/>
          </w:rPr>
          <w:t>64</w:t>
        </w:r>
        <w:r w:rsidR="00973B33">
          <w:rPr>
            <w:webHidden/>
          </w:rPr>
          <w:fldChar w:fldCharType="end"/>
        </w:r>
      </w:hyperlink>
    </w:p>
    <w:p w14:paraId="010E887D" w14:textId="2A89D4B8" w:rsidR="00973B33" w:rsidRDefault="00000000">
      <w:pPr>
        <w:pStyle w:val="TOC3"/>
        <w:rPr>
          <w:rFonts w:asciiTheme="minorHAnsi" w:eastAsiaTheme="minorEastAsia" w:hAnsiTheme="minorHAnsi" w:cstheme="minorBidi"/>
          <w:sz w:val="22"/>
          <w:szCs w:val="22"/>
        </w:rPr>
      </w:pPr>
      <w:hyperlink w:anchor="_Toc114792057" w:history="1">
        <w:r w:rsidR="00973B33" w:rsidRPr="002C4D1A">
          <w:rPr>
            <w:rStyle w:val="Hyperlink"/>
          </w:rPr>
          <w:t>4.7.1</w:t>
        </w:r>
        <w:r w:rsidR="00973B33">
          <w:rPr>
            <w:rFonts w:asciiTheme="minorHAnsi" w:eastAsiaTheme="minorEastAsia" w:hAnsiTheme="minorHAnsi" w:cstheme="minorBidi"/>
            <w:sz w:val="22"/>
            <w:szCs w:val="22"/>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_Toc114792057 \h </w:instrText>
        </w:r>
        <w:r w:rsidR="00973B33">
          <w:rPr>
            <w:webHidden/>
          </w:rPr>
        </w:r>
        <w:r w:rsidR="00973B33">
          <w:rPr>
            <w:webHidden/>
          </w:rPr>
          <w:fldChar w:fldCharType="separate"/>
        </w:r>
        <w:r w:rsidR="00973B33">
          <w:rPr>
            <w:webHidden/>
          </w:rPr>
          <w:t>65</w:t>
        </w:r>
        <w:r w:rsidR="00973B33">
          <w:rPr>
            <w:webHidden/>
          </w:rPr>
          <w:fldChar w:fldCharType="end"/>
        </w:r>
      </w:hyperlink>
    </w:p>
    <w:p w14:paraId="2596E49A" w14:textId="7258BFED" w:rsidR="00973B33" w:rsidRDefault="00000000">
      <w:pPr>
        <w:pStyle w:val="TOC3"/>
        <w:rPr>
          <w:rFonts w:asciiTheme="minorHAnsi" w:eastAsiaTheme="minorEastAsia" w:hAnsiTheme="minorHAnsi" w:cstheme="minorBidi"/>
          <w:sz w:val="22"/>
          <w:szCs w:val="22"/>
        </w:rPr>
      </w:pPr>
      <w:hyperlink w:anchor="_Toc114792058" w:history="1">
        <w:r w:rsidR="00973B33" w:rsidRPr="002C4D1A">
          <w:rPr>
            <w:rStyle w:val="Hyperlink"/>
          </w:rPr>
          <w:t>4.7.2</w:t>
        </w:r>
        <w:r w:rsidR="00973B33">
          <w:rPr>
            <w:rFonts w:asciiTheme="minorHAnsi" w:eastAsiaTheme="minorEastAsia" w:hAnsiTheme="minorHAnsi" w:cstheme="minorBidi"/>
            <w:sz w:val="22"/>
            <w:szCs w:val="22"/>
          </w:rPr>
          <w:tab/>
        </w:r>
        <w:r w:rsidR="00973B33" w:rsidRPr="002C4D1A">
          <w:rPr>
            <w:rStyle w:val="Hyperlink"/>
          </w:rPr>
          <w:t>IPv6 over IPv4 tunnelling</w:t>
        </w:r>
        <w:r w:rsidR="00973B33">
          <w:rPr>
            <w:webHidden/>
          </w:rPr>
          <w:tab/>
        </w:r>
        <w:r w:rsidR="00973B33">
          <w:rPr>
            <w:webHidden/>
          </w:rPr>
          <w:fldChar w:fldCharType="begin"/>
        </w:r>
        <w:r w:rsidR="00973B33">
          <w:rPr>
            <w:webHidden/>
          </w:rPr>
          <w:instrText xml:space="preserve"> PAGEREF _Toc114792058 \h </w:instrText>
        </w:r>
        <w:r w:rsidR="00973B33">
          <w:rPr>
            <w:webHidden/>
          </w:rPr>
        </w:r>
        <w:r w:rsidR="00973B33">
          <w:rPr>
            <w:webHidden/>
          </w:rPr>
          <w:fldChar w:fldCharType="separate"/>
        </w:r>
        <w:r w:rsidR="00973B33">
          <w:rPr>
            <w:webHidden/>
          </w:rPr>
          <w:t>69</w:t>
        </w:r>
        <w:r w:rsidR="00973B33">
          <w:rPr>
            <w:webHidden/>
          </w:rPr>
          <w:fldChar w:fldCharType="end"/>
        </w:r>
      </w:hyperlink>
    </w:p>
    <w:p w14:paraId="28CC9C79" w14:textId="1CCDE34B" w:rsidR="00973B33" w:rsidRDefault="00000000">
      <w:pPr>
        <w:pStyle w:val="TOC2"/>
        <w:rPr>
          <w:rFonts w:asciiTheme="minorHAnsi" w:eastAsiaTheme="minorEastAsia" w:hAnsiTheme="minorHAnsi" w:cstheme="minorBidi"/>
          <w:sz w:val="22"/>
          <w:szCs w:val="22"/>
        </w:rPr>
      </w:pPr>
      <w:hyperlink w:anchor="_Toc114792059" w:history="1">
        <w:r w:rsidR="00973B33" w:rsidRPr="002C4D1A">
          <w:rPr>
            <w:rStyle w:val="Hyperlink"/>
          </w:rPr>
          <w:t>4.8</w:t>
        </w:r>
        <w:r w:rsidR="00973B33">
          <w:rPr>
            <w:rFonts w:asciiTheme="minorHAnsi" w:eastAsiaTheme="minorEastAsia" w:hAnsiTheme="minorHAnsi" w:cstheme="minorBidi"/>
            <w:sz w:val="22"/>
            <w:szCs w:val="22"/>
          </w:rPr>
          <w:tab/>
        </w:r>
        <w:r w:rsidR="00973B33" w:rsidRPr="002C4D1A">
          <w:rPr>
            <w:rStyle w:val="Hyperlink"/>
          </w:rPr>
          <w:t>Use Case-4: Integrating Software-defined Network with the Legacy Networks</w:t>
        </w:r>
        <w:r w:rsidR="00973B33">
          <w:rPr>
            <w:webHidden/>
          </w:rPr>
          <w:tab/>
        </w:r>
        <w:r w:rsidR="00973B33">
          <w:rPr>
            <w:webHidden/>
          </w:rPr>
          <w:fldChar w:fldCharType="begin"/>
        </w:r>
        <w:r w:rsidR="00973B33">
          <w:rPr>
            <w:webHidden/>
          </w:rPr>
          <w:instrText xml:space="preserve"> PAGEREF _Toc114792059 \h </w:instrText>
        </w:r>
        <w:r w:rsidR="00973B33">
          <w:rPr>
            <w:webHidden/>
          </w:rPr>
        </w:r>
        <w:r w:rsidR="00973B33">
          <w:rPr>
            <w:webHidden/>
          </w:rPr>
          <w:fldChar w:fldCharType="separate"/>
        </w:r>
        <w:r w:rsidR="00973B33">
          <w:rPr>
            <w:webHidden/>
          </w:rPr>
          <w:t>72</w:t>
        </w:r>
        <w:r w:rsidR="00973B33">
          <w:rPr>
            <w:webHidden/>
          </w:rPr>
          <w:fldChar w:fldCharType="end"/>
        </w:r>
      </w:hyperlink>
    </w:p>
    <w:p w14:paraId="4C9B9999" w14:textId="29FB306C" w:rsidR="00973B33" w:rsidRDefault="00000000">
      <w:pPr>
        <w:pStyle w:val="TOC3"/>
        <w:rPr>
          <w:rFonts w:asciiTheme="minorHAnsi" w:eastAsiaTheme="minorEastAsia" w:hAnsiTheme="minorHAnsi" w:cstheme="minorBidi"/>
          <w:sz w:val="22"/>
          <w:szCs w:val="22"/>
        </w:rPr>
      </w:pPr>
      <w:hyperlink w:anchor="_Toc114792060" w:history="1">
        <w:r w:rsidR="00973B33" w:rsidRPr="002C4D1A">
          <w:rPr>
            <w:rStyle w:val="Hyperlink"/>
          </w:rPr>
          <w:t>4.8.1</w:t>
        </w:r>
        <w:r w:rsidR="00973B33">
          <w:rPr>
            <w:rFonts w:asciiTheme="minorHAnsi" w:eastAsiaTheme="minorEastAsia" w:hAnsiTheme="minorHAnsi" w:cstheme="minorBidi"/>
            <w:sz w:val="22"/>
            <w:szCs w:val="22"/>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_Toc114792060 \h </w:instrText>
        </w:r>
        <w:r w:rsidR="00973B33">
          <w:rPr>
            <w:webHidden/>
          </w:rPr>
        </w:r>
        <w:r w:rsidR="00973B33">
          <w:rPr>
            <w:webHidden/>
          </w:rPr>
          <w:fldChar w:fldCharType="separate"/>
        </w:r>
        <w:r w:rsidR="00973B33">
          <w:rPr>
            <w:webHidden/>
          </w:rPr>
          <w:t>72</w:t>
        </w:r>
        <w:r w:rsidR="00973B33">
          <w:rPr>
            <w:webHidden/>
          </w:rPr>
          <w:fldChar w:fldCharType="end"/>
        </w:r>
      </w:hyperlink>
    </w:p>
    <w:p w14:paraId="0860574B" w14:textId="4FE9A31D" w:rsidR="00973B33" w:rsidRDefault="00000000">
      <w:pPr>
        <w:pStyle w:val="TOC3"/>
        <w:rPr>
          <w:rFonts w:asciiTheme="minorHAnsi" w:eastAsiaTheme="minorEastAsia" w:hAnsiTheme="minorHAnsi" w:cstheme="minorBidi"/>
          <w:sz w:val="22"/>
          <w:szCs w:val="22"/>
        </w:rPr>
      </w:pPr>
      <w:hyperlink w:anchor="_Toc114792061" w:history="1">
        <w:r w:rsidR="00973B33" w:rsidRPr="002C4D1A">
          <w:rPr>
            <w:rStyle w:val="Hyperlink"/>
          </w:rPr>
          <w:t>4.8.2</w:t>
        </w:r>
        <w:r w:rsidR="00973B33">
          <w:rPr>
            <w:rFonts w:asciiTheme="minorHAnsi" w:eastAsiaTheme="minorEastAsia" w:hAnsiTheme="minorHAnsi" w:cstheme="minorBidi"/>
            <w:sz w:val="22"/>
            <w:szCs w:val="22"/>
          </w:rPr>
          <w:tab/>
        </w:r>
        <w:r w:rsidR="00973B33" w:rsidRPr="002C4D1A">
          <w:rPr>
            <w:rStyle w:val="Hyperlink"/>
          </w:rPr>
          <w:t>Configuration and Working</w:t>
        </w:r>
        <w:r w:rsidR="00973B33">
          <w:rPr>
            <w:webHidden/>
          </w:rPr>
          <w:tab/>
        </w:r>
        <w:r w:rsidR="00973B33">
          <w:rPr>
            <w:webHidden/>
          </w:rPr>
          <w:fldChar w:fldCharType="begin"/>
        </w:r>
        <w:r w:rsidR="00973B33">
          <w:rPr>
            <w:webHidden/>
          </w:rPr>
          <w:instrText xml:space="preserve"> PAGEREF _Toc114792061 \h </w:instrText>
        </w:r>
        <w:r w:rsidR="00973B33">
          <w:rPr>
            <w:webHidden/>
          </w:rPr>
        </w:r>
        <w:r w:rsidR="00973B33">
          <w:rPr>
            <w:webHidden/>
          </w:rPr>
          <w:fldChar w:fldCharType="separate"/>
        </w:r>
        <w:r w:rsidR="00973B33">
          <w:rPr>
            <w:webHidden/>
          </w:rPr>
          <w:t>74</w:t>
        </w:r>
        <w:r w:rsidR="00973B33">
          <w:rPr>
            <w:webHidden/>
          </w:rPr>
          <w:fldChar w:fldCharType="end"/>
        </w:r>
      </w:hyperlink>
    </w:p>
    <w:p w14:paraId="730185CD" w14:textId="15EF9247" w:rsidR="00973B33" w:rsidRDefault="00000000">
      <w:pPr>
        <w:pStyle w:val="TOC1"/>
        <w:rPr>
          <w:rFonts w:asciiTheme="minorHAnsi" w:eastAsiaTheme="minorEastAsia" w:hAnsiTheme="minorHAnsi" w:cstheme="minorBidi"/>
          <w:b w:val="0"/>
          <w:sz w:val="22"/>
          <w:szCs w:val="22"/>
        </w:rPr>
      </w:pPr>
      <w:hyperlink w:anchor="_Toc114792062" w:history="1">
        <w:r w:rsidR="00973B33" w:rsidRPr="002C4D1A">
          <w:rPr>
            <w:rStyle w:val="Hyperlink"/>
          </w:rPr>
          <w:t>5</w:t>
        </w:r>
        <w:r w:rsidR="00973B33">
          <w:rPr>
            <w:rFonts w:asciiTheme="minorHAnsi" w:eastAsiaTheme="minorEastAsia" w:hAnsiTheme="minorHAnsi" w:cstheme="minorBidi"/>
            <w:b w:val="0"/>
            <w:sz w:val="22"/>
            <w:szCs w:val="22"/>
          </w:rPr>
          <w:tab/>
        </w:r>
        <w:r w:rsidR="00973B33" w:rsidRPr="002C4D1A">
          <w:rPr>
            <w:rStyle w:val="Hyperlink"/>
          </w:rPr>
          <w:t>Summary and Perspectives</w:t>
        </w:r>
        <w:r w:rsidR="00973B33">
          <w:rPr>
            <w:webHidden/>
          </w:rPr>
          <w:tab/>
        </w:r>
        <w:r w:rsidR="00973B33">
          <w:rPr>
            <w:webHidden/>
          </w:rPr>
          <w:fldChar w:fldCharType="begin"/>
        </w:r>
        <w:r w:rsidR="00973B33">
          <w:rPr>
            <w:webHidden/>
          </w:rPr>
          <w:instrText xml:space="preserve"> PAGEREF _Toc114792062 \h </w:instrText>
        </w:r>
        <w:r w:rsidR="00973B33">
          <w:rPr>
            <w:webHidden/>
          </w:rPr>
        </w:r>
        <w:r w:rsidR="00973B33">
          <w:rPr>
            <w:webHidden/>
          </w:rPr>
          <w:fldChar w:fldCharType="separate"/>
        </w:r>
        <w:r w:rsidR="00973B33">
          <w:rPr>
            <w:webHidden/>
          </w:rPr>
          <w:t>78</w:t>
        </w:r>
        <w:r w:rsidR="00973B33">
          <w:rPr>
            <w:webHidden/>
          </w:rPr>
          <w:fldChar w:fldCharType="end"/>
        </w:r>
      </w:hyperlink>
    </w:p>
    <w:p w14:paraId="1C76F419" w14:textId="00902A0C" w:rsidR="00973B33" w:rsidRDefault="00000000">
      <w:pPr>
        <w:pStyle w:val="TOC1"/>
        <w:rPr>
          <w:rFonts w:asciiTheme="minorHAnsi" w:eastAsiaTheme="minorEastAsia" w:hAnsiTheme="minorHAnsi" w:cstheme="minorBidi"/>
          <w:b w:val="0"/>
          <w:sz w:val="22"/>
          <w:szCs w:val="22"/>
        </w:rPr>
      </w:pPr>
      <w:hyperlink w:anchor="_Toc114792063" w:history="1">
        <w:r w:rsidR="00973B33" w:rsidRPr="002C4D1A">
          <w:rPr>
            <w:rStyle w:val="Hyperlink"/>
          </w:rPr>
          <w:t>6</w:t>
        </w:r>
        <w:r w:rsidR="00973B33">
          <w:rPr>
            <w:rFonts w:asciiTheme="minorHAnsi" w:eastAsiaTheme="minorEastAsia" w:hAnsiTheme="minorHAnsi" w:cstheme="minorBidi"/>
            <w:b w:val="0"/>
            <w:sz w:val="22"/>
            <w:szCs w:val="22"/>
          </w:rPr>
          <w:tab/>
        </w:r>
        <w:r w:rsidR="00973B33" w:rsidRPr="002C4D1A">
          <w:rPr>
            <w:rStyle w:val="Hyperlink"/>
          </w:rPr>
          <w:t>Abbreviations</w:t>
        </w:r>
        <w:r w:rsidR="00973B33">
          <w:rPr>
            <w:webHidden/>
          </w:rPr>
          <w:tab/>
        </w:r>
        <w:r w:rsidR="00973B33">
          <w:rPr>
            <w:webHidden/>
          </w:rPr>
          <w:fldChar w:fldCharType="begin"/>
        </w:r>
        <w:r w:rsidR="00973B33">
          <w:rPr>
            <w:webHidden/>
          </w:rPr>
          <w:instrText xml:space="preserve"> PAGEREF _Toc114792063 \h </w:instrText>
        </w:r>
        <w:r w:rsidR="00973B33">
          <w:rPr>
            <w:webHidden/>
          </w:rPr>
        </w:r>
        <w:r w:rsidR="00973B33">
          <w:rPr>
            <w:webHidden/>
          </w:rPr>
          <w:fldChar w:fldCharType="separate"/>
        </w:r>
        <w:r w:rsidR="00973B33">
          <w:rPr>
            <w:webHidden/>
          </w:rPr>
          <w:t>80</w:t>
        </w:r>
        <w:r w:rsidR="00973B33">
          <w:rPr>
            <w:webHidden/>
          </w:rPr>
          <w:fldChar w:fldCharType="end"/>
        </w:r>
      </w:hyperlink>
    </w:p>
    <w:p w14:paraId="1A7F28D8" w14:textId="3D52AFC0" w:rsidR="00973B33" w:rsidRDefault="00000000">
      <w:pPr>
        <w:pStyle w:val="TOC1"/>
        <w:rPr>
          <w:rFonts w:asciiTheme="minorHAnsi" w:eastAsiaTheme="minorEastAsia" w:hAnsiTheme="minorHAnsi" w:cstheme="minorBidi"/>
          <w:b w:val="0"/>
          <w:sz w:val="22"/>
          <w:szCs w:val="22"/>
        </w:rPr>
      </w:pPr>
      <w:hyperlink w:anchor="_Toc114792064" w:history="1">
        <w:r w:rsidR="00973B33" w:rsidRPr="002C4D1A">
          <w:rPr>
            <w:rStyle w:val="Hyperlink"/>
          </w:rPr>
          <w:t>7</w:t>
        </w:r>
        <w:r w:rsidR="00973B33">
          <w:rPr>
            <w:rFonts w:asciiTheme="minorHAnsi" w:eastAsiaTheme="minorEastAsia" w:hAnsiTheme="minorHAnsi" w:cstheme="minorBidi"/>
            <w:b w:val="0"/>
            <w:sz w:val="22"/>
            <w:szCs w:val="22"/>
          </w:rPr>
          <w:tab/>
        </w:r>
        <w:r w:rsidR="00973B33" w:rsidRPr="002C4D1A">
          <w:rPr>
            <w:rStyle w:val="Hyperlink"/>
          </w:rPr>
          <w:t>References</w:t>
        </w:r>
        <w:r w:rsidR="00973B33">
          <w:rPr>
            <w:webHidden/>
          </w:rPr>
          <w:tab/>
        </w:r>
        <w:r w:rsidR="00973B33">
          <w:rPr>
            <w:webHidden/>
          </w:rPr>
          <w:fldChar w:fldCharType="begin"/>
        </w:r>
        <w:r w:rsidR="00973B33">
          <w:rPr>
            <w:webHidden/>
          </w:rPr>
          <w:instrText xml:space="preserve"> PAGEREF _Toc114792064 \h </w:instrText>
        </w:r>
        <w:r w:rsidR="00973B33">
          <w:rPr>
            <w:webHidden/>
          </w:rPr>
        </w:r>
        <w:r w:rsidR="00973B33">
          <w:rPr>
            <w:webHidden/>
          </w:rPr>
          <w:fldChar w:fldCharType="separate"/>
        </w:r>
        <w:r w:rsidR="00973B33">
          <w:rPr>
            <w:webHidden/>
          </w:rPr>
          <w:t>82</w:t>
        </w:r>
        <w:r w:rsidR="00973B33">
          <w:rPr>
            <w:webHidden/>
          </w:rPr>
          <w:fldChar w:fldCharType="end"/>
        </w:r>
      </w:hyperlink>
    </w:p>
    <w:p w14:paraId="1B4E9E11" w14:textId="46AED1E4" w:rsidR="00973B33" w:rsidRDefault="00000000">
      <w:pPr>
        <w:pStyle w:val="TOC1"/>
        <w:rPr>
          <w:rFonts w:asciiTheme="minorHAnsi" w:eastAsiaTheme="minorEastAsia" w:hAnsiTheme="minorHAnsi" w:cstheme="minorBidi"/>
          <w:b w:val="0"/>
          <w:sz w:val="22"/>
          <w:szCs w:val="22"/>
        </w:rPr>
      </w:pPr>
      <w:hyperlink w:anchor="_Toc114792065" w:history="1">
        <w:r w:rsidR="00973B33" w:rsidRPr="002C4D1A">
          <w:rPr>
            <w:rStyle w:val="Hyperlink"/>
          </w:rPr>
          <w:t>8</w:t>
        </w:r>
        <w:r w:rsidR="00973B33">
          <w:rPr>
            <w:rFonts w:asciiTheme="minorHAnsi" w:eastAsiaTheme="minorEastAsia" w:hAnsiTheme="minorHAnsi" w:cstheme="minorBidi"/>
            <w:b w:val="0"/>
            <w:sz w:val="22"/>
            <w:szCs w:val="22"/>
          </w:rPr>
          <w:tab/>
        </w:r>
        <w:r w:rsidR="00973B33" w:rsidRPr="002C4D1A">
          <w:rPr>
            <w:rStyle w:val="Hyperlink"/>
          </w:rPr>
          <w:t>Appendix</w:t>
        </w:r>
        <w:r w:rsidR="00973B33">
          <w:rPr>
            <w:webHidden/>
          </w:rPr>
          <w:tab/>
        </w:r>
        <w:r w:rsidR="00973B33">
          <w:rPr>
            <w:webHidden/>
          </w:rPr>
          <w:fldChar w:fldCharType="begin"/>
        </w:r>
        <w:r w:rsidR="00973B33">
          <w:rPr>
            <w:webHidden/>
          </w:rPr>
          <w:instrText xml:space="preserve"> PAGEREF _Toc114792065 \h </w:instrText>
        </w:r>
        <w:r w:rsidR="00973B33">
          <w:rPr>
            <w:webHidden/>
          </w:rPr>
        </w:r>
        <w:r w:rsidR="00973B33">
          <w:rPr>
            <w:webHidden/>
          </w:rPr>
          <w:fldChar w:fldCharType="separate"/>
        </w:r>
        <w:r w:rsidR="00973B33">
          <w:rPr>
            <w:webHidden/>
          </w:rPr>
          <w:t>86</w:t>
        </w:r>
        <w:r w:rsidR="00973B33">
          <w:rPr>
            <w:webHidden/>
          </w:rPr>
          <w:fldChar w:fldCharType="end"/>
        </w:r>
      </w:hyperlink>
    </w:p>
    <w:p w14:paraId="6769E9CE" w14:textId="3212C379" w:rsidR="00E60B37" w:rsidRPr="006A2AA9" w:rsidRDefault="000A5706" w:rsidP="007E7AA5">
      <w:pPr>
        <w:tabs>
          <w:tab w:val="right" w:pos="8931"/>
        </w:tabs>
      </w:pPr>
      <w:r w:rsidRPr="006A2AA9">
        <w:fldChar w:fldCharType="end"/>
      </w:r>
      <w:bookmarkEnd w:id="0"/>
      <w:bookmarkEnd w:id="1"/>
      <w:bookmarkEnd w:id="2"/>
    </w:p>
    <w:p w14:paraId="35F81D17" w14:textId="745F130E" w:rsidR="00ED5540" w:rsidRPr="006A2AA9" w:rsidRDefault="00ED5540">
      <w:pPr>
        <w:spacing w:after="0" w:line="240" w:lineRule="auto"/>
        <w:jc w:val="left"/>
      </w:pPr>
      <w:r w:rsidRPr="006A2AA9">
        <w:br w:type="page"/>
      </w:r>
    </w:p>
    <w:p w14:paraId="018259A3" w14:textId="131129B9" w:rsidR="00ED5540" w:rsidRPr="006A2AA9" w:rsidRDefault="00ED5540" w:rsidP="007E7AA5">
      <w:pPr>
        <w:tabs>
          <w:tab w:val="right" w:pos="8931"/>
        </w:tabs>
        <w:rPr>
          <w:sz w:val="48"/>
          <w:szCs w:val="48"/>
        </w:rPr>
      </w:pPr>
      <w:r w:rsidRPr="006A2AA9">
        <w:rPr>
          <w:sz w:val="48"/>
          <w:szCs w:val="48"/>
        </w:rPr>
        <w:lastRenderedPageBreak/>
        <w:t>List of Figures</w:t>
      </w:r>
    </w:p>
    <w:bookmarkStart w:id="4" w:name="_Hlk108739279"/>
    <w:bookmarkEnd w:id="3"/>
    <w:p w14:paraId="3A391820" w14:textId="1277D004" w:rsidR="00F07F67" w:rsidRDefault="00F07F67">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"Figure 4." </w:instrText>
      </w:r>
      <w:r>
        <w:fldChar w:fldCharType="separate"/>
      </w:r>
      <w:hyperlink w:anchor="_Toc114155779" w:history="1">
        <w:r w:rsidRPr="003A119E">
          <w:rPr>
            <w:rStyle w:val="Hyperlink"/>
            <w:noProof/>
          </w:rPr>
          <w:t>Figure 4. 1: Different virtual machines instances in VirtualBox</w:t>
        </w:r>
        <w:r>
          <w:rPr>
            <w:noProof/>
            <w:webHidden/>
          </w:rPr>
          <w:tab/>
        </w:r>
        <w:r>
          <w:rPr>
            <w:noProof/>
            <w:webHidden/>
          </w:rPr>
          <w:fldChar w:fldCharType="begin"/>
        </w:r>
        <w:r>
          <w:rPr>
            <w:noProof/>
            <w:webHidden/>
          </w:rPr>
          <w:instrText xml:space="preserve"> PAGEREF _Toc114155779 \h </w:instrText>
        </w:r>
        <w:r>
          <w:rPr>
            <w:noProof/>
            <w:webHidden/>
          </w:rPr>
        </w:r>
        <w:r>
          <w:rPr>
            <w:noProof/>
            <w:webHidden/>
          </w:rPr>
          <w:fldChar w:fldCharType="separate"/>
        </w:r>
        <w:r w:rsidR="0047564F">
          <w:rPr>
            <w:noProof/>
            <w:webHidden/>
          </w:rPr>
          <w:t>23</w:t>
        </w:r>
        <w:r>
          <w:rPr>
            <w:noProof/>
            <w:webHidden/>
          </w:rPr>
          <w:fldChar w:fldCharType="end"/>
        </w:r>
      </w:hyperlink>
    </w:p>
    <w:p w14:paraId="3B5F64CF" w14:textId="1022A347" w:rsidR="00F07F67" w:rsidRDefault="00000000">
      <w:pPr>
        <w:pStyle w:val="TableofFigures"/>
        <w:tabs>
          <w:tab w:val="right" w:leader="dot" w:pos="9062"/>
        </w:tabs>
        <w:rPr>
          <w:rFonts w:asciiTheme="minorHAnsi" w:eastAsiaTheme="minorEastAsia" w:hAnsiTheme="minorHAnsi" w:cstheme="minorBidi"/>
          <w:noProof/>
          <w:sz w:val="22"/>
          <w:szCs w:val="22"/>
        </w:rPr>
      </w:pPr>
      <w:hyperlink w:anchor="_Toc114155780" w:history="1">
        <w:r w:rsidR="00F07F67" w:rsidRPr="003A119E">
          <w:rPr>
            <w:rStyle w:val="Hyperlink"/>
            <w:noProof/>
          </w:rPr>
          <w:t xml:space="preserve">Figure 4. 2 </w:t>
        </w:r>
        <w:r w:rsidR="00787272">
          <w:rPr>
            <w:rStyle w:val="Hyperlink"/>
            <w:noProof/>
          </w:rPr>
          <w:t>End-point</w:t>
        </w:r>
        <w:r w:rsidR="00F07F67" w:rsidRPr="003A119E">
          <w:rPr>
            <w:rStyle w:val="Hyperlink"/>
            <w:noProof/>
          </w:rPr>
          <w:t>s connected in VPLS 1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_Toc114155780 \h </w:instrText>
        </w:r>
        <w:r w:rsidR="00F07F67">
          <w:rPr>
            <w:noProof/>
            <w:webHidden/>
          </w:rPr>
        </w:r>
        <w:r w:rsidR="00F07F67">
          <w:rPr>
            <w:noProof/>
            <w:webHidden/>
          </w:rPr>
          <w:fldChar w:fldCharType="separate"/>
        </w:r>
        <w:r w:rsidR="0047564F">
          <w:rPr>
            <w:noProof/>
            <w:webHidden/>
          </w:rPr>
          <w:t>56</w:t>
        </w:r>
        <w:r w:rsidR="00F07F67">
          <w:rPr>
            <w:noProof/>
            <w:webHidden/>
          </w:rPr>
          <w:fldChar w:fldCharType="end"/>
        </w:r>
      </w:hyperlink>
    </w:p>
    <w:p w14:paraId="55AB233A" w14:textId="4629C609" w:rsidR="00F07F67" w:rsidRDefault="00000000">
      <w:pPr>
        <w:pStyle w:val="TableofFigures"/>
        <w:tabs>
          <w:tab w:val="right" w:leader="dot" w:pos="9062"/>
        </w:tabs>
        <w:rPr>
          <w:rFonts w:asciiTheme="minorHAnsi" w:eastAsiaTheme="minorEastAsia" w:hAnsiTheme="minorHAnsi" w:cstheme="minorBidi"/>
          <w:noProof/>
          <w:sz w:val="22"/>
          <w:szCs w:val="22"/>
        </w:rPr>
      </w:pPr>
      <w:hyperlink w:anchor="_Toc114155781" w:history="1">
        <w:r w:rsidR="00F07F67" w:rsidRPr="003A119E">
          <w:rPr>
            <w:rStyle w:val="Hyperlink"/>
            <w:noProof/>
          </w:rPr>
          <w:t xml:space="preserve">Figure 4. 3 </w:t>
        </w:r>
        <w:r w:rsidR="00787272">
          <w:rPr>
            <w:rStyle w:val="Hyperlink"/>
            <w:noProof/>
          </w:rPr>
          <w:t>End-point</w:t>
        </w:r>
        <w:r w:rsidR="00F07F67" w:rsidRPr="003A119E">
          <w:rPr>
            <w:rStyle w:val="Hyperlink"/>
            <w:noProof/>
          </w:rPr>
          <w:t>s connected in VPLS 2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_Toc114155781 \h </w:instrText>
        </w:r>
        <w:r w:rsidR="00F07F67">
          <w:rPr>
            <w:noProof/>
            <w:webHidden/>
          </w:rPr>
        </w:r>
        <w:r w:rsidR="00F07F67">
          <w:rPr>
            <w:noProof/>
            <w:webHidden/>
          </w:rPr>
          <w:fldChar w:fldCharType="separate"/>
        </w:r>
        <w:r w:rsidR="0047564F">
          <w:rPr>
            <w:noProof/>
            <w:webHidden/>
          </w:rPr>
          <w:t>56</w:t>
        </w:r>
        <w:r w:rsidR="00F07F67">
          <w:rPr>
            <w:noProof/>
            <w:webHidden/>
          </w:rPr>
          <w:fldChar w:fldCharType="end"/>
        </w:r>
      </w:hyperlink>
    </w:p>
    <w:p w14:paraId="478F5571" w14:textId="21735398" w:rsidR="00ED5540" w:rsidRPr="00F07F67" w:rsidRDefault="00F07F67">
      <w:pPr>
        <w:spacing w:after="0" w:line="240" w:lineRule="auto"/>
        <w:jc w:val="left"/>
      </w:pPr>
      <w:r>
        <w:fldChar w:fldCharType="end"/>
      </w:r>
    </w:p>
    <w:p w14:paraId="4AA57C66" w14:textId="77777777" w:rsidR="00ED5540" w:rsidRPr="006A2AA9" w:rsidRDefault="00ED5540">
      <w:pPr>
        <w:spacing w:after="0" w:line="240" w:lineRule="auto"/>
        <w:jc w:val="left"/>
        <w:rPr>
          <w:sz w:val="48"/>
          <w:szCs w:val="48"/>
        </w:rPr>
      </w:pPr>
      <w:r w:rsidRPr="006A2AA9">
        <w:rPr>
          <w:sz w:val="48"/>
          <w:szCs w:val="48"/>
        </w:rPr>
        <w:br w:type="page"/>
      </w:r>
    </w:p>
    <w:p w14:paraId="31DAF9D1" w14:textId="60CD9A4E" w:rsidR="00ED5540" w:rsidRPr="006A2AA9" w:rsidRDefault="00ED5540">
      <w:pPr>
        <w:spacing w:after="0" w:line="240" w:lineRule="auto"/>
        <w:jc w:val="left"/>
        <w:rPr>
          <w:sz w:val="48"/>
          <w:szCs w:val="48"/>
        </w:rPr>
      </w:pPr>
      <w:r w:rsidRPr="006A2AA9">
        <w:rPr>
          <w:sz w:val="48"/>
          <w:szCs w:val="48"/>
        </w:rPr>
        <w:lastRenderedPageBreak/>
        <w:t>List of Tables</w:t>
      </w:r>
    </w:p>
    <w:p w14:paraId="6F98AAD4" w14:textId="6F3A7D04" w:rsidR="00C61B25" w:rsidRPr="006A2AA9" w:rsidRDefault="00C61B25">
      <w:pPr>
        <w:spacing w:after="0" w:line="240" w:lineRule="auto"/>
        <w:jc w:val="left"/>
        <w:rPr>
          <w:sz w:val="48"/>
        </w:rPr>
      </w:pPr>
      <w:r w:rsidRPr="006A2AA9">
        <w:br w:type="page"/>
      </w:r>
    </w:p>
    <w:p w14:paraId="3BD0BF49" w14:textId="7AE64958" w:rsidR="00AA3E58" w:rsidRPr="006A2AA9" w:rsidRDefault="00AA3E58" w:rsidP="00981A6C">
      <w:pPr>
        <w:pStyle w:val="Heading1"/>
      </w:pPr>
      <w:bookmarkStart w:id="5" w:name="_Toc114792022"/>
      <w:r w:rsidRPr="006A2AA9">
        <w:lastRenderedPageBreak/>
        <w:t>Introduction</w:t>
      </w:r>
      <w:bookmarkStart w:id="6" w:name="_Toc406810552"/>
      <w:bookmarkStart w:id="7" w:name="_Toc406912794"/>
      <w:bookmarkEnd w:id="5"/>
    </w:p>
    <w:p w14:paraId="71AE68F8" w14:textId="763A93CD" w:rsidR="003B0752" w:rsidRPr="006A2AA9" w:rsidRDefault="003B0752" w:rsidP="003B0752">
      <w:pPr>
        <w:rPr>
          <w:rFonts w:cs="Times"/>
        </w:rPr>
      </w:pPr>
      <w:r w:rsidRPr="006A2AA9">
        <w:rPr>
          <w:rFonts w:cs="Times"/>
        </w:rPr>
        <w:t xml:space="preserve">In this era of network virtualization and automation, many </w:t>
      </w:r>
      <w:commentRangeStart w:id="8"/>
      <w:r w:rsidRPr="006A2AA9">
        <w:rPr>
          <w:rFonts w:cs="Times"/>
        </w:rPr>
        <w:t xml:space="preserve">functions </w:t>
      </w:r>
      <w:commentRangeEnd w:id="8"/>
      <w:r w:rsidR="0084746F">
        <w:rPr>
          <w:rStyle w:val="CommentReference"/>
        </w:rPr>
        <w:commentReference w:id="8"/>
      </w:r>
      <w:r w:rsidRPr="006A2AA9">
        <w:rPr>
          <w:rFonts w:cs="Times"/>
        </w:rPr>
        <w:t>are moving towards virtualized and more centralized control, allowing for more dynamic functions and easier optimization. For networking it would mean spinning up the virtualized versions of traditional network</w:t>
      </w:r>
      <w:ins w:id="9" w:author="Peter Gröschke" w:date="2022-09-23T12:29:00Z">
        <w:r w:rsidR="0084746F">
          <w:rPr>
            <w:rFonts w:cs="Times"/>
          </w:rPr>
          <w:t xml:space="preserve"> functions</w:t>
        </w:r>
      </w:ins>
      <w:r w:rsidRPr="006A2AA9">
        <w:rPr>
          <w:rFonts w:cs="Times"/>
        </w:rPr>
        <w:t xml:space="preserve"> </w:t>
      </w:r>
      <w:r w:rsidR="00771B7F">
        <w:rPr>
          <w:rFonts w:cs="Times"/>
        </w:rPr>
        <w:t xml:space="preserve">allowing for </w:t>
      </w:r>
      <w:r w:rsidRPr="006A2AA9">
        <w:rPr>
          <w:rFonts w:cs="Times"/>
        </w:rPr>
        <w:t>automat</w:t>
      </w:r>
      <w:r w:rsidR="00771B7F">
        <w:rPr>
          <w:rFonts w:cs="Times"/>
        </w:rPr>
        <w:t>ion of</w:t>
      </w:r>
      <w:r w:rsidRPr="006A2AA9">
        <w:rPr>
          <w:rFonts w:cs="Times"/>
        </w:rPr>
        <w:t xml:space="preserve"> the networks, and changing </w:t>
      </w:r>
      <w:ins w:id="10" w:author="Peter Gröschke" w:date="2022-09-23T12:29:00Z">
        <w:r w:rsidR="0084746F">
          <w:rPr>
            <w:rFonts w:cs="Times"/>
          </w:rPr>
          <w:t xml:space="preserve">the </w:t>
        </w:r>
      </w:ins>
      <w:r w:rsidRPr="006A2AA9">
        <w:rPr>
          <w:rFonts w:cs="Times"/>
        </w:rPr>
        <w:t>network configuration more efficiently.</w:t>
      </w:r>
    </w:p>
    <w:p w14:paraId="4AFDE436" w14:textId="341141DF" w:rsidR="003B0752" w:rsidRPr="006A2AA9" w:rsidRDefault="003B0752" w:rsidP="003B0752">
      <w:pPr>
        <w:rPr>
          <w:rFonts w:cs="Times"/>
        </w:rPr>
      </w:pPr>
      <w:commentRangeStart w:id="11"/>
      <w:commentRangeStart w:id="12"/>
      <w:r w:rsidRPr="006A2AA9">
        <w:rPr>
          <w:rFonts w:cs="Times"/>
        </w:rPr>
        <w:t xml:space="preserve">Software-Defined Networking </w:t>
      </w:r>
      <w:commentRangeEnd w:id="11"/>
      <w:r w:rsidR="0084746F">
        <w:rPr>
          <w:rStyle w:val="CommentReference"/>
        </w:rPr>
        <w:commentReference w:id="11"/>
      </w:r>
      <w:commentRangeEnd w:id="12"/>
      <w:r w:rsidR="00DD4102">
        <w:rPr>
          <w:rStyle w:val="CommentReference"/>
        </w:rPr>
        <w:commentReference w:id="12"/>
      </w:r>
      <w:r w:rsidRPr="006A2AA9">
        <w:rPr>
          <w:rFonts w:cs="Times"/>
        </w:rPr>
        <w:t xml:space="preserve">(SDN) is an approach to networking that uses software-based controllers and application programming interfaces (APIs) to communicate with underlying hardware infrastructure and </w:t>
      </w:r>
      <w:r w:rsidR="0028322D">
        <w:rPr>
          <w:rFonts w:cs="Times"/>
        </w:rPr>
        <w:t>manage the</w:t>
      </w:r>
      <w:r w:rsidRPr="006A2AA9">
        <w:rPr>
          <w:rFonts w:cs="Times"/>
        </w:rPr>
        <w:t xml:space="preserve"> traffic on </w:t>
      </w:r>
      <w:r w:rsidR="0028322D">
        <w:rPr>
          <w:rFonts w:cs="Times"/>
        </w:rPr>
        <w:t>the</w:t>
      </w:r>
      <w:r w:rsidRPr="006A2AA9">
        <w:rPr>
          <w:rFonts w:cs="Times"/>
        </w:rPr>
        <w:t xml:space="preserve"> network. This method is different from that of traditional networks, where the configuration of dedicated hardware devices like </w:t>
      </w:r>
      <w:ins w:id="13" w:author="Peter Gröschke" w:date="2022-09-23T12:30:00Z">
        <w:r w:rsidR="0084746F">
          <w:rPr>
            <w:rFonts w:cs="Times"/>
          </w:rPr>
          <w:t>r</w:t>
        </w:r>
      </w:ins>
      <w:del w:id="14" w:author="Peter Gröschke" w:date="2022-09-23T12:30:00Z">
        <w:r w:rsidRPr="006A2AA9" w:rsidDel="0084746F">
          <w:rPr>
            <w:rFonts w:cs="Times"/>
          </w:rPr>
          <w:delText>R</w:delText>
        </w:r>
      </w:del>
      <w:r w:rsidRPr="006A2AA9">
        <w:rPr>
          <w:rFonts w:cs="Times"/>
        </w:rPr>
        <w:t xml:space="preserve">outers and </w:t>
      </w:r>
      <w:ins w:id="15" w:author="Peter Gröschke" w:date="2022-09-23T12:30:00Z">
        <w:r w:rsidR="0084746F">
          <w:rPr>
            <w:rFonts w:cs="Times"/>
          </w:rPr>
          <w:t>s</w:t>
        </w:r>
      </w:ins>
      <w:del w:id="16" w:author="Peter Gröschke" w:date="2022-09-23T12:30:00Z">
        <w:r w:rsidRPr="006A2AA9" w:rsidDel="0084746F">
          <w:rPr>
            <w:rFonts w:cs="Times"/>
          </w:rPr>
          <w:delText>S</w:delText>
        </w:r>
      </w:del>
      <w:r w:rsidRPr="006A2AA9">
        <w:rPr>
          <w:rFonts w:cs="Times"/>
        </w:rPr>
        <w:t xml:space="preserve">witches needs to be done node by node to control network traffic. SDN can create and control a </w:t>
      </w:r>
      <w:commentRangeStart w:id="17"/>
      <w:r w:rsidRPr="006A2AA9">
        <w:rPr>
          <w:rFonts w:cs="Times"/>
        </w:rPr>
        <w:t xml:space="preserve">virtual network or also control a traditional hardware </w:t>
      </w:r>
      <w:commentRangeEnd w:id="17"/>
      <w:r w:rsidR="0084746F">
        <w:rPr>
          <w:rStyle w:val="CommentReference"/>
        </w:rPr>
        <w:commentReference w:id="17"/>
      </w:r>
      <w:r w:rsidRPr="006A2AA9">
        <w:rPr>
          <w:rFonts w:cs="Times"/>
        </w:rPr>
        <w:t xml:space="preserve">via software. Because the control plane </w:t>
      </w:r>
      <w:commentRangeStart w:id="18"/>
      <w:r w:rsidRPr="006A2AA9">
        <w:rPr>
          <w:rFonts w:cs="Times"/>
        </w:rPr>
        <w:t>is software-based</w:t>
      </w:r>
      <w:commentRangeEnd w:id="18"/>
      <w:r w:rsidR="0084746F">
        <w:rPr>
          <w:rStyle w:val="CommentReference"/>
        </w:rPr>
        <w:commentReference w:id="18"/>
      </w:r>
      <w:r w:rsidRPr="006A2AA9">
        <w:rPr>
          <w:rFonts w:cs="Times"/>
        </w:rPr>
        <w:t>, SDN is much more flexible than traditional networking. It allows administrators to control and manage the network from a centrali</w:t>
      </w:r>
      <w:r w:rsidR="0028322D">
        <w:rPr>
          <w:rFonts w:cs="Times"/>
        </w:rPr>
        <w:t>s</w:t>
      </w:r>
      <w:r w:rsidRPr="006A2AA9">
        <w:rPr>
          <w:rFonts w:cs="Times"/>
        </w:rPr>
        <w:t>ed user interface, without adding more hardware.</w:t>
      </w:r>
    </w:p>
    <w:p w14:paraId="0928B7AC" w14:textId="3000C718" w:rsidR="003B0752" w:rsidRPr="006A2AA9" w:rsidRDefault="00E13DC4" w:rsidP="003B0752">
      <w:pPr>
        <w:rPr>
          <w:rFonts w:cs="Times"/>
        </w:rPr>
      </w:pPr>
      <w:r>
        <w:rPr>
          <w:rFonts w:cs="Times"/>
        </w:rPr>
        <w:t>The</w:t>
      </w:r>
      <w:r w:rsidR="003B0752" w:rsidRPr="006A2AA9">
        <w:rPr>
          <w:rFonts w:cs="Times"/>
        </w:rPr>
        <w:t xml:space="preserve"> SDN controller is </w:t>
      </w:r>
      <w:r w:rsidR="0028322D">
        <w:rPr>
          <w:rFonts w:cs="Times"/>
        </w:rPr>
        <w:t xml:space="preserve">the </w:t>
      </w:r>
      <w:r w:rsidR="00782DEB">
        <w:rPr>
          <w:rFonts w:cs="Times"/>
        </w:rPr>
        <w:t>vital entity</w:t>
      </w:r>
      <w:r w:rsidR="003B0752" w:rsidRPr="006A2AA9">
        <w:rPr>
          <w:rFonts w:cs="Times"/>
        </w:rPr>
        <w:t xml:space="preserve"> in a software-defined networking architecture that manages flow control </w:t>
      </w:r>
      <w:r w:rsidR="006A746E">
        <w:rPr>
          <w:rFonts w:cs="Times"/>
        </w:rPr>
        <w:t>of underlying network</w:t>
      </w:r>
      <w:ins w:id="19" w:author="Peter Gröschke" w:date="2022-09-23T12:35:00Z">
        <w:r w:rsidR="00DD4102">
          <w:rPr>
            <w:rFonts w:cs="Times"/>
          </w:rPr>
          <w:t xml:space="preserve"> nodes</w:t>
        </w:r>
      </w:ins>
      <w:r w:rsidR="006A746E">
        <w:rPr>
          <w:rFonts w:cs="Times"/>
        </w:rPr>
        <w:t xml:space="preserve"> </w:t>
      </w:r>
      <w:r w:rsidR="003B0752" w:rsidRPr="006A2AA9">
        <w:rPr>
          <w:rFonts w:cs="Times"/>
        </w:rPr>
        <w:t xml:space="preserve">for improved network management and overall network performance. The SDN controller platform typically runs on a </w:t>
      </w:r>
      <w:commentRangeStart w:id="20"/>
      <w:r w:rsidR="003B0752" w:rsidRPr="006A2AA9">
        <w:rPr>
          <w:rFonts w:cs="Times"/>
        </w:rPr>
        <w:t xml:space="preserve">server </w:t>
      </w:r>
      <w:commentRangeEnd w:id="20"/>
      <w:r w:rsidR="00DD4102">
        <w:rPr>
          <w:rStyle w:val="CommentReference"/>
        </w:rPr>
        <w:commentReference w:id="20"/>
      </w:r>
      <w:r w:rsidR="003B0752" w:rsidRPr="006A2AA9">
        <w:rPr>
          <w:rFonts w:cs="Times"/>
        </w:rPr>
        <w:t xml:space="preserve">and uses protocols to </w:t>
      </w:r>
      <w:r w:rsidR="0084712D">
        <w:rPr>
          <w:rFonts w:cs="Times"/>
        </w:rPr>
        <w:t>instruct</w:t>
      </w:r>
      <w:r w:rsidR="003B0752" w:rsidRPr="006A2AA9">
        <w:rPr>
          <w:rFonts w:cs="Times"/>
        </w:rPr>
        <w:t xml:space="preserve"> </w:t>
      </w:r>
      <w:commentRangeStart w:id="21"/>
      <w:r w:rsidR="003B0752" w:rsidRPr="006A2AA9">
        <w:rPr>
          <w:rFonts w:cs="Times"/>
        </w:rPr>
        <w:t xml:space="preserve">switches </w:t>
      </w:r>
      <w:commentRangeEnd w:id="21"/>
      <w:r w:rsidR="00DD4102">
        <w:rPr>
          <w:rStyle w:val="CommentReference"/>
        </w:rPr>
        <w:commentReference w:id="21"/>
      </w:r>
      <w:r w:rsidR="003B0752" w:rsidRPr="006A2AA9">
        <w:rPr>
          <w:rFonts w:cs="Times"/>
        </w:rPr>
        <w:t xml:space="preserve">how to forward the packets. SDN controllers direct traffic according to forwarding policies that a network operator puts in place, thereby minimizing manual configurations for individual network devices. By </w:t>
      </w:r>
      <w:r w:rsidR="0084712D">
        <w:rPr>
          <w:rFonts w:cs="Times"/>
        </w:rPr>
        <w:t>decoupling</w:t>
      </w:r>
      <w:r w:rsidR="003B0752" w:rsidRPr="006A2AA9">
        <w:rPr>
          <w:rFonts w:cs="Times"/>
        </w:rPr>
        <w:t xml:space="preserve"> the control plane </w:t>
      </w:r>
      <w:r w:rsidR="0084712D">
        <w:rPr>
          <w:rFonts w:cs="Times"/>
        </w:rPr>
        <w:t>from</w:t>
      </w:r>
      <w:r w:rsidR="003B0752" w:rsidRPr="006A2AA9">
        <w:rPr>
          <w:rFonts w:cs="Times"/>
        </w:rPr>
        <w:t xml:space="preserve">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4A7F2B13" w:rsidR="003B0752" w:rsidRPr="006A2AA9" w:rsidRDefault="003B0752" w:rsidP="003B0752">
      <w:pPr>
        <w:rPr>
          <w:rFonts w:cs="Times"/>
        </w:rPr>
      </w:pPr>
      <w:r w:rsidRPr="006A2AA9">
        <w:rPr>
          <w:rFonts w:cs="Times"/>
        </w:rPr>
        <w:t xml:space="preserve">The SDN controller is the core of a software-defined network. It resides between network devices at one end of the network and </w:t>
      </w:r>
      <w:commentRangeStart w:id="22"/>
      <w:r w:rsidRPr="006A2AA9">
        <w:rPr>
          <w:rFonts w:cs="Times"/>
        </w:rPr>
        <w:t xml:space="preserve">applications </w:t>
      </w:r>
      <w:commentRangeEnd w:id="22"/>
      <w:r w:rsidR="00DD4102">
        <w:rPr>
          <w:rStyle w:val="CommentReference"/>
        </w:rPr>
        <w:commentReference w:id="22"/>
      </w:r>
      <w:r w:rsidRPr="006A2AA9">
        <w:rPr>
          <w:rFonts w:cs="Times"/>
        </w:rPr>
        <w:t xml:space="preserve">at the other end. Any communication between applications and network devices must go through the controller. The SDN controller communicates with applications via northbound interfaces. The Open Networking Foundation (ONF) created a working group in 2013 focused specifically on </w:t>
      </w:r>
      <w:r w:rsidR="005E69FA">
        <w:rPr>
          <w:rFonts w:cs="Times"/>
        </w:rPr>
        <w:t>N</w:t>
      </w:r>
      <w:r w:rsidRPr="006A2AA9">
        <w:rPr>
          <w:rFonts w:cs="Times"/>
        </w:rPr>
        <w:t>orthbound APIs and their development. The industry never settled on a standardi</w:t>
      </w:r>
      <w:r w:rsidR="005E69FA">
        <w:rPr>
          <w:rFonts w:cs="Times"/>
        </w:rPr>
        <w:t>s</w:t>
      </w:r>
      <w:r w:rsidRPr="006A2AA9">
        <w:rPr>
          <w:rFonts w:cs="Times"/>
        </w:rPr>
        <w:t xml:space="preserve">ed set, however, largely because application requirements vary so widely. </w:t>
      </w:r>
      <w:commentRangeStart w:id="23"/>
      <w:r w:rsidR="005E69FA">
        <w:rPr>
          <w:rFonts w:cs="Times"/>
        </w:rPr>
        <w:t>Mainly</w:t>
      </w:r>
      <w:r w:rsidRPr="006A2AA9">
        <w:rPr>
          <w:rFonts w:cs="Times"/>
        </w:rPr>
        <w:t xml:space="preserve"> </w:t>
      </w:r>
      <w:commentRangeEnd w:id="23"/>
      <w:r w:rsidR="00DD4102">
        <w:rPr>
          <w:rStyle w:val="CommentReference"/>
        </w:rPr>
        <w:commentReference w:id="23"/>
      </w:r>
      <w:r w:rsidR="005E69FA">
        <w:rPr>
          <w:rFonts w:cs="Times"/>
        </w:rPr>
        <w:t>N</w:t>
      </w:r>
      <w:r w:rsidRPr="006A2AA9">
        <w:rPr>
          <w:rFonts w:cs="Times"/>
        </w:rPr>
        <w:t xml:space="preserve">orthbound RESTful APIs secured with TLS are used to push the configuration changes from the application to the SDN controller. The SDN controller </w:t>
      </w:r>
      <w:del w:id="24" w:author="Peter Gröschke" w:date="2022-09-23T12:45:00Z">
        <w:r w:rsidRPr="006A2AA9" w:rsidDel="00A54965">
          <w:rPr>
            <w:rFonts w:cs="Times"/>
          </w:rPr>
          <w:delText xml:space="preserve">talks </w:delText>
        </w:r>
      </w:del>
      <w:ins w:id="25" w:author="Peter Gröschke" w:date="2022-09-23T12:45:00Z">
        <w:r w:rsidR="00A54965">
          <w:rPr>
            <w:rFonts w:cs="Times"/>
          </w:rPr>
          <w:t>communicates</w:t>
        </w:r>
        <w:r w:rsidR="00A54965" w:rsidRPr="006A2AA9">
          <w:rPr>
            <w:rFonts w:cs="Times"/>
          </w:rPr>
          <w:t xml:space="preserve"> </w:t>
        </w:r>
      </w:ins>
      <w:r w:rsidRPr="006A2AA9">
        <w:rPr>
          <w:rFonts w:cs="Times"/>
        </w:rPr>
        <w:t xml:space="preserve">with individual network devices using a </w:t>
      </w:r>
      <w:r w:rsidR="00982F46">
        <w:rPr>
          <w:rFonts w:cs="Times"/>
        </w:rPr>
        <w:t>S</w:t>
      </w:r>
      <w:r w:rsidRPr="006A2AA9">
        <w:rPr>
          <w:rFonts w:cs="Times"/>
        </w:rPr>
        <w:t xml:space="preserve">outhbound interface with the help of well-known OpenFlow protocol and other protocols such as NetConf, BGP, SNMP, etc. These </w:t>
      </w:r>
      <w:r w:rsidR="00982F46">
        <w:rPr>
          <w:rFonts w:cs="Times"/>
        </w:rPr>
        <w:t>S</w:t>
      </w:r>
      <w:r w:rsidRPr="006A2AA9">
        <w:rPr>
          <w:rFonts w:cs="Times"/>
        </w:rPr>
        <w:t>outhbound protocols allow the controller to configure</w:t>
      </w:r>
      <w:r w:rsidR="00982F46">
        <w:rPr>
          <w:rFonts w:cs="Times"/>
        </w:rPr>
        <w:t xml:space="preserve"> the</w:t>
      </w:r>
      <w:r w:rsidRPr="006A2AA9">
        <w:rPr>
          <w:rFonts w:cs="Times"/>
        </w:rPr>
        <w:t xml:space="preserve"> network devices and choose the optimal network path for application traffic.</w:t>
      </w:r>
    </w:p>
    <w:p w14:paraId="794DDADA" w14:textId="61471859" w:rsidR="003B0752" w:rsidRDefault="003B0752" w:rsidP="003B0752">
      <w:pPr>
        <w:pStyle w:val="Heading2"/>
        <w:rPr>
          <w:rFonts w:cs="Times"/>
        </w:rPr>
      </w:pPr>
      <w:bookmarkStart w:id="26" w:name="_Toc108739171"/>
      <w:bookmarkStart w:id="27" w:name="_Toc114792023"/>
      <w:r w:rsidRPr="006A2AA9">
        <w:rPr>
          <w:rFonts w:cs="Times"/>
        </w:rPr>
        <w:t>Aim and Motivation</w:t>
      </w:r>
      <w:bookmarkEnd w:id="26"/>
      <w:bookmarkEnd w:id="27"/>
    </w:p>
    <w:p w14:paraId="68543AD2" w14:textId="46D4BE40" w:rsidR="0052317F" w:rsidRDefault="00F52D6C" w:rsidP="00F52D6C">
      <w:r>
        <w:t xml:space="preserve">As the </w:t>
      </w:r>
      <w:r w:rsidRPr="00F52D6C">
        <w:rPr>
          <w:rFonts w:cs="Times"/>
        </w:rPr>
        <w:t>software-defined networks</w:t>
      </w:r>
      <w:r>
        <w:rPr>
          <w:rFonts w:cs="Times"/>
        </w:rPr>
        <w:t xml:space="preserve"> developed along the years, different network components were developed by several communities. The primary component, SDN controllers</w:t>
      </w:r>
      <w:ins w:id="28" w:author="Peter Gröschke" w:date="2022-09-23T12:46:00Z">
        <w:r w:rsidR="00A54965">
          <w:rPr>
            <w:rFonts w:cs="Times"/>
          </w:rPr>
          <w:t>,</w:t>
        </w:r>
      </w:ins>
      <w:r w:rsidRPr="00F52D6C">
        <w:t xml:space="preserve"> </w:t>
      </w:r>
      <w:r>
        <w:t>are developed</w:t>
      </w:r>
      <w:r w:rsidRPr="006A2AA9">
        <w:t xml:space="preserve"> to provide </w:t>
      </w:r>
      <w:r>
        <w:t>control rules</w:t>
      </w:r>
      <w:r w:rsidRPr="006A2AA9">
        <w:t xml:space="preserve"> and centrali</w:t>
      </w:r>
      <w:r>
        <w:t>s</w:t>
      </w:r>
      <w:r w:rsidRPr="006A2AA9">
        <w:t>ed management</w:t>
      </w:r>
      <w:r>
        <w:t xml:space="preserve"> command</w:t>
      </w:r>
      <w:r w:rsidRPr="006A2AA9">
        <w:t>s for the network</w:t>
      </w:r>
      <w:r>
        <w:t xml:space="preserve"> devices in the </w:t>
      </w:r>
      <w:commentRangeStart w:id="29"/>
      <w:r>
        <w:t>infrastructure</w:t>
      </w:r>
      <w:r w:rsidRPr="006A2AA9">
        <w:t xml:space="preserve"> layer</w:t>
      </w:r>
      <w:commentRangeEnd w:id="29"/>
      <w:r w:rsidR="00A54965">
        <w:rPr>
          <w:rStyle w:val="CommentReference"/>
        </w:rPr>
        <w:commentReference w:id="29"/>
      </w:r>
      <w:r w:rsidRPr="006A2AA9">
        <w:t>, which will further allow inter-working configurations between the interfaces.</w:t>
      </w:r>
      <w:r w:rsidR="007F621E">
        <w:t xml:space="preserve"> By means of this objective, several SDN controllers are developed. They might </w:t>
      </w:r>
      <w:del w:id="30" w:author="Peter Gröschke" w:date="2022-09-23T12:48:00Z">
        <w:r w:rsidR="007F621E" w:rsidDel="00A54965">
          <w:delText>consists of</w:delText>
        </w:r>
      </w:del>
      <w:ins w:id="31" w:author="Peter Gröschke" w:date="2022-09-23T12:48:00Z">
        <w:r w:rsidR="00A54965">
          <w:t>show</w:t>
        </w:r>
      </w:ins>
      <w:r w:rsidR="007F621E">
        <w:t xml:space="preserve"> similarities as well as differences in terms of functionality and development of their framework. </w:t>
      </w:r>
      <w:r w:rsidR="005923B6">
        <w:t xml:space="preserve">Numerous challenges were faced by the early released versions of these SDN controllers. The goal </w:t>
      </w:r>
      <w:r w:rsidR="008E5056">
        <w:t>was</w:t>
      </w:r>
      <w:r w:rsidR="005923B6">
        <w:t xml:space="preserve"> to study these different SDN controllers in terms of their development, functionality and managing capabilities of the underlying network devices. </w:t>
      </w:r>
    </w:p>
    <w:p w14:paraId="3AD1D9A7" w14:textId="25CC0EBC" w:rsidR="003B0752" w:rsidRPr="006A2AA9" w:rsidRDefault="0052317F" w:rsidP="0052317F">
      <w:r>
        <w:t>S</w:t>
      </w:r>
      <w:r w:rsidR="005923B6">
        <w:t xml:space="preserve">everal applications are developed to assist the SDN controller for implementation network services. </w:t>
      </w:r>
      <w:r>
        <w:t xml:space="preserve">Along with this, different network components such as software switches, protocols utilised in the SDN infrastructure are available. </w:t>
      </w:r>
      <w:r w:rsidR="003B0752" w:rsidRPr="006A2AA9">
        <w:t xml:space="preserve">Therefore, the aim of this Master Thesis </w:t>
      </w:r>
      <w:r w:rsidR="008E5056">
        <w:t>was</w:t>
      </w:r>
      <w:r w:rsidR="003B0752" w:rsidRPr="006A2AA9">
        <w:t xml:space="preserve"> to research and study</w:t>
      </w:r>
      <w:r>
        <w:t xml:space="preserve"> these</w:t>
      </w:r>
      <w:r w:rsidR="003B0752" w:rsidRPr="006A2AA9">
        <w:t xml:space="preserve"> different</w:t>
      </w:r>
      <w:r>
        <w:t xml:space="preserve"> components related</w:t>
      </w:r>
      <w:del w:id="32" w:author="Peter Gröschke" w:date="2022-09-23T12:49:00Z">
        <w:r w:rsidDel="00A54965">
          <w:delText xml:space="preserve"> </w:delText>
        </w:r>
      </w:del>
      <w:r w:rsidR="003B0752" w:rsidRPr="006A2AA9">
        <w:t xml:space="preserve"> </w:t>
      </w:r>
      <w:r>
        <w:t xml:space="preserve">to the software-defined networks </w:t>
      </w:r>
      <w:r w:rsidR="003B0752" w:rsidRPr="006A2AA9">
        <w:t>in terms of their functionality with services</w:t>
      </w:r>
      <w:r w:rsidR="00C37A8A">
        <w:t>.</w:t>
      </w:r>
    </w:p>
    <w:p w14:paraId="1F97AA45" w14:textId="6A9369D3" w:rsidR="003B0752" w:rsidRPr="006A2AA9" w:rsidRDefault="003B0752" w:rsidP="003B0752">
      <w:r w:rsidRPr="006A2AA9">
        <w:t>After</w:t>
      </w:r>
      <w:r w:rsidR="008E5056">
        <w:t xml:space="preserve"> detailed</w:t>
      </w:r>
      <w:r w:rsidRPr="006A2AA9">
        <w:t xml:space="preserve"> research, the</w:t>
      </w:r>
      <w:r w:rsidR="008E5056">
        <w:t xml:space="preserve"> testbed of</w:t>
      </w:r>
      <w:r w:rsidRPr="006A2AA9">
        <w:t xml:space="preserve"> virtual network</w:t>
      </w:r>
      <w:r w:rsidR="008E5056">
        <w:t xml:space="preserve"> was set</w:t>
      </w:r>
      <w:ins w:id="33" w:author="Peter Gröschke" w:date="2022-09-23T12:50:00Z">
        <w:r w:rsidR="00A54965">
          <w:t xml:space="preserve"> </w:t>
        </w:r>
      </w:ins>
      <w:r w:rsidR="008E5056">
        <w:t>up</w:t>
      </w:r>
      <w:r w:rsidRPr="006A2AA9">
        <w:t xml:space="preserve"> with</w:t>
      </w:r>
      <w:r w:rsidR="00576403">
        <w:t xml:space="preserve"> the selected</w:t>
      </w:r>
      <w:r w:rsidRPr="006A2AA9">
        <w:t xml:space="preserve"> network </w:t>
      </w:r>
      <w:r w:rsidR="00576403">
        <w:t xml:space="preserve">components </w:t>
      </w:r>
      <w:r w:rsidRPr="006A2AA9">
        <w:t xml:space="preserve">in the </w:t>
      </w:r>
      <w:r w:rsidR="00576403">
        <w:t xml:space="preserve">network </w:t>
      </w:r>
      <w:r w:rsidRPr="006A2AA9">
        <w:t>emulation software for testing the</w:t>
      </w:r>
      <w:r w:rsidR="00576403">
        <w:t xml:space="preserve"> performance and</w:t>
      </w:r>
      <w:r w:rsidRPr="006A2AA9">
        <w:t xml:space="preserve"> functionality of </w:t>
      </w:r>
      <w:r w:rsidR="00576403">
        <w:t xml:space="preserve">these </w:t>
      </w:r>
      <w:r w:rsidRPr="006A2AA9">
        <w:t>SDN</w:t>
      </w:r>
      <w:r w:rsidR="00576403">
        <w:t xml:space="preserve"> components</w:t>
      </w:r>
      <w:r w:rsidRPr="006A2AA9">
        <w:t>. Further,</w:t>
      </w:r>
      <w:r w:rsidR="005F485A">
        <w:t xml:space="preserve"> </w:t>
      </w:r>
      <w:r w:rsidRPr="006A2AA9">
        <w:t>some use cases</w:t>
      </w:r>
      <w:r w:rsidR="005F485A">
        <w:t xml:space="preserve"> were implemented</w:t>
      </w:r>
      <w:r w:rsidRPr="006A2AA9">
        <w:t xml:space="preserve"> for demonstrating the</w:t>
      </w:r>
      <w:r w:rsidR="005F485A">
        <w:t xml:space="preserve"> different network</w:t>
      </w:r>
      <w:r w:rsidRPr="006A2AA9">
        <w:t xml:space="preserve"> services and</w:t>
      </w:r>
      <w:r w:rsidR="005F485A">
        <w:t xml:space="preserve"> addressing the difficulties faced nu internet service providers.</w:t>
      </w:r>
    </w:p>
    <w:p w14:paraId="186BE14D" w14:textId="77777777" w:rsidR="003B0752" w:rsidRPr="006A2AA9" w:rsidRDefault="003B0752" w:rsidP="003B0752">
      <w:pPr>
        <w:pStyle w:val="Heading2"/>
        <w:rPr>
          <w:rFonts w:cs="Times"/>
        </w:rPr>
      </w:pPr>
      <w:bookmarkStart w:id="34" w:name="_Toc108739172"/>
      <w:bookmarkStart w:id="35" w:name="_Toc114792024"/>
      <w:r w:rsidRPr="006A2AA9">
        <w:rPr>
          <w:rFonts w:cs="Times"/>
        </w:rPr>
        <w:lastRenderedPageBreak/>
        <w:t>Problem Statement</w:t>
      </w:r>
      <w:bookmarkEnd w:id="34"/>
      <w:bookmarkEnd w:id="35"/>
    </w:p>
    <w:p w14:paraId="69F036DE" w14:textId="7F8AD41B" w:rsidR="00A20D77" w:rsidRDefault="003B0752" w:rsidP="003B0752">
      <w:pPr>
        <w:rPr>
          <w:rFonts w:cs="Times"/>
        </w:rPr>
      </w:pPr>
      <w:r w:rsidRPr="006A2AA9">
        <w:rPr>
          <w:rFonts w:cs="Times"/>
        </w:rPr>
        <w:t>Due to advances in the Information and Communication Technology</w:t>
      </w:r>
      <w:ins w:id="36" w:author="Peter Gröschke" w:date="2022-09-23T12:51:00Z">
        <w:r w:rsidR="00A54965">
          <w:rPr>
            <w:rFonts w:cs="Times"/>
          </w:rPr>
          <w:t xml:space="preserve"> (ICT)</w:t>
        </w:r>
      </w:ins>
      <w:r w:rsidRPr="006A2AA9">
        <w:rPr>
          <w:rFonts w:cs="Times"/>
        </w:rPr>
        <w:t xml:space="preserve">, the configuration and management of </w:t>
      </w:r>
      <w:del w:id="37" w:author="Peter Gröschke" w:date="2022-09-23T12:51:00Z">
        <w:r w:rsidRPr="006A2AA9" w:rsidDel="00A54965">
          <w:rPr>
            <w:rFonts w:cs="Times"/>
          </w:rPr>
          <w:delText xml:space="preserve">the </w:delText>
        </w:r>
      </w:del>
      <w:r w:rsidRPr="006A2AA9">
        <w:rPr>
          <w:rFonts w:cs="Times"/>
        </w:rPr>
        <w:t xml:space="preserve">network components </w:t>
      </w:r>
      <w:del w:id="38" w:author="Peter Gröschke" w:date="2022-09-23T17:19:00Z">
        <w:r w:rsidRPr="006A2AA9" w:rsidDel="00B7102A">
          <w:rPr>
            <w:rFonts w:cs="Times"/>
          </w:rPr>
          <w:delText>becomes</w:delText>
        </w:r>
      </w:del>
      <w:ins w:id="39" w:author="Peter Gröschke" w:date="2022-09-23T17:19:00Z">
        <w:r w:rsidR="00B7102A" w:rsidRPr="006A2AA9">
          <w:rPr>
            <w:rFonts w:cs="Times"/>
          </w:rPr>
          <w:t>become</w:t>
        </w:r>
      </w:ins>
      <w:r w:rsidRPr="006A2AA9">
        <w:rPr>
          <w:rFonts w:cs="Times"/>
        </w:rPr>
        <w:t xml:space="preserve"> highly complex and time-consuming.</w:t>
      </w:r>
      <w:r w:rsidR="00A20D77">
        <w:rPr>
          <w:rFonts w:cs="Times"/>
        </w:rPr>
        <w:t xml:space="preserve"> </w:t>
      </w:r>
      <w:commentRangeStart w:id="40"/>
      <w:r w:rsidR="00A20D77">
        <w:rPr>
          <w:rFonts w:cs="Times"/>
        </w:rPr>
        <w:t>With the advancement of 5G network and Wi-Fi 6</w:t>
      </w:r>
      <w:r w:rsidR="00E01735">
        <w:rPr>
          <w:rFonts w:cs="Times"/>
        </w:rPr>
        <w:t>,</w:t>
      </w:r>
      <w:r w:rsidR="00A20D77">
        <w:rPr>
          <w:rFonts w:cs="Times"/>
        </w:rPr>
        <w:t xml:space="preserve"> a large amount of network devices are connected to the internet</w:t>
      </w:r>
      <w:commentRangeEnd w:id="40"/>
      <w:r w:rsidR="00A54965">
        <w:rPr>
          <w:rStyle w:val="CommentReference"/>
        </w:rPr>
        <w:commentReference w:id="40"/>
      </w:r>
      <w:r w:rsidR="00A20D77">
        <w:rPr>
          <w:rFonts w:cs="Times"/>
        </w:rPr>
        <w:t>. Managing, configuring and controlling the network devices</w:t>
      </w:r>
      <w:r w:rsidR="002347A9">
        <w:rPr>
          <w:rFonts w:cs="Times"/>
        </w:rPr>
        <w:t xml:space="preserve"> </w:t>
      </w:r>
      <w:r w:rsidR="002347A9" w:rsidRPr="002347A9">
        <w:rPr>
          <w:rFonts w:cs="Times"/>
        </w:rPr>
        <w:t xml:space="preserve">generates </w:t>
      </w:r>
      <w:r w:rsidR="002347A9">
        <w:rPr>
          <w:rFonts w:cs="Times"/>
        </w:rPr>
        <w:t xml:space="preserve">the challenging </w:t>
      </w:r>
      <w:r w:rsidR="002347A9" w:rsidRPr="002347A9">
        <w:rPr>
          <w:rFonts w:cs="Times"/>
        </w:rPr>
        <w:t>problems</w:t>
      </w:r>
      <w:r w:rsidR="002347A9">
        <w:rPr>
          <w:rFonts w:cs="Times"/>
        </w:rPr>
        <w:t xml:space="preserve"> for </w:t>
      </w:r>
      <w:commentRangeStart w:id="41"/>
      <w:r w:rsidR="002347A9">
        <w:rPr>
          <w:rFonts w:cs="Times"/>
        </w:rPr>
        <w:t xml:space="preserve">service providers </w:t>
      </w:r>
      <w:commentRangeEnd w:id="41"/>
      <w:r w:rsidR="00A54965">
        <w:rPr>
          <w:rStyle w:val="CommentReference"/>
        </w:rPr>
        <w:commentReference w:id="41"/>
      </w:r>
      <w:r w:rsidR="00A20D77">
        <w:rPr>
          <w:rFonts w:cs="Times"/>
        </w:rPr>
        <w:t>to provide the best Quality of Experience</w:t>
      </w:r>
      <w:r w:rsidR="002347A9">
        <w:rPr>
          <w:rFonts w:cs="Times"/>
        </w:rPr>
        <w:t xml:space="preserve">. </w:t>
      </w:r>
      <w:r w:rsidR="009B6A20">
        <w:rPr>
          <w:rFonts w:cs="Times"/>
        </w:rPr>
        <w:t>A</w:t>
      </w:r>
      <w:r w:rsidR="009B6A20" w:rsidRPr="009B6A20">
        <w:rPr>
          <w:rFonts w:cs="Times"/>
        </w:rPr>
        <w:t>s a consequence</w:t>
      </w:r>
      <w:commentRangeStart w:id="42"/>
      <w:r w:rsidR="009B6A20">
        <w:rPr>
          <w:rFonts w:cs="Times"/>
        </w:rPr>
        <w:t>,</w:t>
      </w:r>
      <w:r w:rsidR="009B6A20" w:rsidRPr="009B6A20">
        <w:rPr>
          <w:rFonts w:cs="Times"/>
        </w:rPr>
        <w:t xml:space="preserve"> </w:t>
      </w:r>
      <w:r w:rsidR="009B6A20">
        <w:rPr>
          <w:rFonts w:cs="Times"/>
        </w:rPr>
        <w:t>IPv6 addressing scheme was designed to overcome the limitations of IPv4 addressing scheme. However,</w:t>
      </w:r>
      <w:r w:rsidR="002B4C4F">
        <w:rPr>
          <w:rFonts w:cs="Times"/>
        </w:rPr>
        <w:t xml:space="preserve"> even after more than 20 years of its creation</w:t>
      </w:r>
      <w:r w:rsidR="009E5393">
        <w:rPr>
          <w:rFonts w:cs="Times"/>
        </w:rPr>
        <w:t>, IPv6 adoption rate is quite low.</w:t>
      </w:r>
      <w:r w:rsidR="009B6A20">
        <w:rPr>
          <w:rFonts w:cs="Times"/>
        </w:rPr>
        <w:t xml:space="preserve"> </w:t>
      </w:r>
      <w:r w:rsidR="009E5393">
        <w:rPr>
          <w:rFonts w:cs="Times"/>
        </w:rPr>
        <w:t>One of the reasons for this is service providers are not ready to support</w:t>
      </w:r>
      <w:r w:rsidR="005805DC">
        <w:rPr>
          <w:rFonts w:cs="Times"/>
        </w:rPr>
        <w:t xml:space="preserve"> purely</w:t>
      </w:r>
      <w:r w:rsidR="009E5393">
        <w:rPr>
          <w:rFonts w:cs="Times"/>
        </w:rPr>
        <w:t xml:space="preserve"> IPv6 traffic mainly due to</w:t>
      </w:r>
      <w:r w:rsidR="005805DC">
        <w:rPr>
          <w:rFonts w:cs="Times"/>
        </w:rPr>
        <w:t xml:space="preserve"> high</w:t>
      </w:r>
      <w:r w:rsidR="009E5393">
        <w:rPr>
          <w:rFonts w:cs="Times"/>
        </w:rPr>
        <w:t xml:space="preserve"> cost of infrastructure upgradation</w:t>
      </w:r>
      <w:r w:rsidR="00FE19E4">
        <w:rPr>
          <w:rFonts w:cs="Times"/>
        </w:rPr>
        <w:t>.</w:t>
      </w:r>
      <w:commentRangeEnd w:id="42"/>
      <w:r w:rsidR="00F05C10">
        <w:rPr>
          <w:rStyle w:val="CommentReference"/>
        </w:rPr>
        <w:commentReference w:id="42"/>
      </w:r>
    </w:p>
    <w:p w14:paraId="7DAEFE57" w14:textId="41ED7116" w:rsidR="003B0752" w:rsidRPr="006A2AA9" w:rsidRDefault="00924819" w:rsidP="003B0752">
      <w:pPr>
        <w:rPr>
          <w:rFonts w:cs="Times"/>
        </w:rPr>
      </w:pPr>
      <w:r>
        <w:rPr>
          <w:rFonts w:cs="Times"/>
        </w:rPr>
        <w:t>The</w:t>
      </w:r>
      <w:r w:rsidR="003B0752" w:rsidRPr="006A2AA9">
        <w:rPr>
          <w:rFonts w:cs="Times"/>
        </w:rPr>
        <w:t xml:space="preserve"> fundamental characteristic of </w:t>
      </w:r>
      <w:r w:rsidR="0066402B" w:rsidRPr="00F52D6C">
        <w:rPr>
          <w:rFonts w:cs="Times"/>
        </w:rPr>
        <w:t>software-defined network</w:t>
      </w:r>
      <w:r w:rsidR="0066402B">
        <w:rPr>
          <w:rFonts w:cs="Times"/>
        </w:rPr>
        <w:t>ing is to have a</w:t>
      </w:r>
      <w:r w:rsidR="003B0752" w:rsidRPr="006A2AA9">
        <w:rPr>
          <w:rFonts w:cs="Times"/>
        </w:rPr>
        <w:t xml:space="preserve"> centrali</w:t>
      </w:r>
      <w:r w:rsidR="0066402B">
        <w:rPr>
          <w:rFonts w:cs="Times"/>
        </w:rPr>
        <w:t>s</w:t>
      </w:r>
      <w:r w:rsidR="003B0752" w:rsidRPr="006A2AA9">
        <w:rPr>
          <w:rFonts w:cs="Times"/>
        </w:rPr>
        <w:t>ed</w:t>
      </w:r>
      <w:r w:rsidR="0066402B">
        <w:rPr>
          <w:rFonts w:cs="Times"/>
        </w:rPr>
        <w:t xml:space="preserve"> infrastructure to control and manage the network services</w:t>
      </w:r>
      <w:r w:rsidR="003B0752" w:rsidRPr="006A2AA9">
        <w:rPr>
          <w:rFonts w:cs="Times"/>
        </w:rPr>
        <w:t xml:space="preserve">. </w:t>
      </w:r>
      <w:commentRangeStart w:id="43"/>
      <w:r w:rsidR="003B0752" w:rsidRPr="006A2AA9">
        <w:rPr>
          <w:rFonts w:cs="Times"/>
        </w:rPr>
        <w:t xml:space="preserve">SDN </w:t>
      </w:r>
      <w:commentRangeEnd w:id="43"/>
      <w:r w:rsidR="00F05C10">
        <w:rPr>
          <w:rStyle w:val="CommentReference"/>
        </w:rPr>
        <w:commentReference w:id="43"/>
      </w:r>
      <w:r w:rsidR="003B0752" w:rsidRPr="006A2AA9">
        <w:rPr>
          <w:rFonts w:cs="Times"/>
        </w:rPr>
        <w:t xml:space="preserve">offers to batch-configure automatically multiple components in one step, while the traditional way would mean to log into each device. </w:t>
      </w:r>
      <w:r w:rsidRPr="006A2AA9">
        <w:rPr>
          <w:rFonts w:cs="Times"/>
        </w:rPr>
        <w:t>SDN with its centrali</w:t>
      </w:r>
      <w:r>
        <w:rPr>
          <w:rFonts w:cs="Times"/>
        </w:rPr>
        <w:t>s</w:t>
      </w:r>
      <w:r w:rsidRPr="006A2AA9">
        <w:rPr>
          <w:rFonts w:cs="Times"/>
        </w:rPr>
        <w:t xml:space="preserve">ed control and the possibility to reduce human error </w:t>
      </w:r>
      <w:r>
        <w:rPr>
          <w:rFonts w:cs="Times"/>
        </w:rPr>
        <w:t>provides</w:t>
      </w:r>
      <w:r w:rsidRPr="006A2AA9">
        <w:rPr>
          <w:rFonts w:cs="Times"/>
        </w:rPr>
        <w:t xml:space="preserve"> an opportunity to help</w:t>
      </w:r>
      <w:r>
        <w:rPr>
          <w:rFonts w:cs="Times"/>
        </w:rPr>
        <w:t xml:space="preserve"> service providers to overcome mentioned difficulties.</w:t>
      </w:r>
      <w:r w:rsidR="009903ED">
        <w:rPr>
          <w:rFonts w:cs="Times"/>
        </w:rPr>
        <w:t xml:space="preserve"> </w:t>
      </w:r>
      <w:r w:rsidR="003B0752" w:rsidRPr="006A2AA9">
        <w:rPr>
          <w:rFonts w:cs="Times"/>
        </w:rPr>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6A2AA9" w:rsidRDefault="003B0752" w:rsidP="003B0752">
      <w:pPr>
        <w:pStyle w:val="Heading2"/>
        <w:rPr>
          <w:rFonts w:cs="Times"/>
        </w:rPr>
      </w:pPr>
      <w:bookmarkStart w:id="44" w:name="_Toc108739173"/>
      <w:bookmarkStart w:id="45" w:name="_Toc114792025"/>
      <w:r w:rsidRPr="006A2AA9">
        <w:rPr>
          <w:rFonts w:cs="Times"/>
        </w:rPr>
        <w:t>Thesis Structure</w:t>
      </w:r>
      <w:bookmarkEnd w:id="44"/>
      <w:bookmarkEnd w:id="45"/>
    </w:p>
    <w:p w14:paraId="34389AA2" w14:textId="7084B6B3" w:rsidR="003B0752" w:rsidRPr="006A2AA9" w:rsidRDefault="003B0752" w:rsidP="003B0752">
      <w:pPr>
        <w:rPr>
          <w:rFonts w:cs="Times"/>
        </w:rPr>
      </w:pPr>
      <w:r w:rsidRPr="006A2AA9">
        <w:rPr>
          <w:rFonts w:cs="Times"/>
        </w:rPr>
        <w:t>This thesis work is structured in five main chapters: chapter 1 gives the introduction to the topic and discusses the statement of the problem. Chapter 2 reviews the theoretical background knowledge of the</w:t>
      </w:r>
      <w:r w:rsidR="008D0706">
        <w:rPr>
          <w:rFonts w:cs="Times"/>
        </w:rPr>
        <w:t xml:space="preserve"> various</w:t>
      </w:r>
      <w:r w:rsidRPr="006A2AA9">
        <w:rPr>
          <w:rFonts w:cs="Times"/>
        </w:rPr>
        <w:t xml:space="preserve"> </w:t>
      </w:r>
      <w:r w:rsidR="008D0706">
        <w:rPr>
          <w:rFonts w:cs="Times"/>
        </w:rPr>
        <w:t>topics</w:t>
      </w:r>
      <w:r w:rsidRPr="006A2AA9">
        <w:rPr>
          <w:rFonts w:cs="Times"/>
        </w:rPr>
        <w:t xml:space="preserve"> associated with this thesis. </w:t>
      </w:r>
      <w:del w:id="46" w:author="Peter Gröschke" w:date="2022-09-23T17:06:00Z">
        <w:r w:rsidRPr="006A2AA9" w:rsidDel="002F040A">
          <w:rPr>
            <w:rFonts w:cs="Times"/>
          </w:rPr>
          <w:delText>Furthermore</w:delText>
        </w:r>
      </w:del>
      <w:ins w:id="47" w:author="Peter Gröschke" w:date="2022-09-23T17:06:00Z">
        <w:r w:rsidR="002F040A" w:rsidRPr="006A2AA9">
          <w:rPr>
            <w:rFonts w:cs="Times"/>
          </w:rPr>
          <w:t>Furthermore,</w:t>
        </w:r>
      </w:ins>
      <w:r w:rsidRPr="006A2AA9">
        <w:rPr>
          <w:rFonts w:cs="Times"/>
        </w:rPr>
        <w:t xml:space="preserve"> it also describes the in-depth information</w:t>
      </w:r>
      <w:r w:rsidR="008D0706">
        <w:rPr>
          <w:rFonts w:cs="Times"/>
        </w:rPr>
        <w:t xml:space="preserve"> like basic operations and functionality </w:t>
      </w:r>
      <w:r w:rsidRPr="006A2AA9">
        <w:rPr>
          <w:rFonts w:cs="Times"/>
        </w:rPr>
        <w:t xml:space="preserve">about the components used in this </w:t>
      </w:r>
      <w:del w:id="48" w:author="Peter Gröschke" w:date="2022-09-23T17:18:00Z">
        <w:r w:rsidRPr="006A2AA9" w:rsidDel="00B7102A">
          <w:rPr>
            <w:rFonts w:cs="Times"/>
          </w:rPr>
          <w:delText>Thesis</w:delText>
        </w:r>
      </w:del>
      <w:ins w:id="49" w:author="Peter Gröschke" w:date="2022-09-23T17:18:00Z">
        <w:r w:rsidR="00B7102A">
          <w:rPr>
            <w:rFonts w:cs="Times"/>
          </w:rPr>
          <w:t>t</w:t>
        </w:r>
        <w:r w:rsidR="00B7102A" w:rsidRPr="006A2AA9">
          <w:rPr>
            <w:rFonts w:cs="Times"/>
          </w:rPr>
          <w:t>hesis</w:t>
        </w:r>
      </w:ins>
      <w:r w:rsidRPr="006A2AA9">
        <w:rPr>
          <w:rFonts w:cs="Times"/>
        </w:rPr>
        <w:t>. In chapter 3, requirement analysis, the main objectives of the thesis are discussed focusing on question ‘which open-source SDN controllers are available to be</w:t>
      </w:r>
      <w:r w:rsidR="008D0706">
        <w:rPr>
          <w:rFonts w:cs="Times"/>
        </w:rPr>
        <w:t xml:space="preserve"> implemented and</w:t>
      </w:r>
      <w:r w:rsidRPr="006A2AA9">
        <w:rPr>
          <w:rFonts w:cs="Times"/>
        </w:rPr>
        <w:t xml:space="preserve"> tested in</w:t>
      </w:r>
      <w:r w:rsidR="008D0706">
        <w:rPr>
          <w:rFonts w:cs="Times"/>
        </w:rPr>
        <w:t xml:space="preserve"> the network</w:t>
      </w:r>
      <w:r w:rsidRPr="006A2AA9">
        <w:rPr>
          <w:rFonts w:cs="Times"/>
        </w:rPr>
        <w:t xml:space="preserve"> emulated environment?’. The </w:t>
      </w:r>
      <w:r w:rsidR="00C516F3">
        <w:rPr>
          <w:rFonts w:cs="Times"/>
        </w:rPr>
        <w:t>evaluation</w:t>
      </w:r>
      <w:r w:rsidRPr="006A2AA9">
        <w:rPr>
          <w:rFonts w:cs="Times"/>
        </w:rPr>
        <w:t xml:space="preserve"> of the implementation in different environments along with some use cases</w:t>
      </w:r>
      <w:r w:rsidR="00C516F3">
        <w:rPr>
          <w:rFonts w:cs="Times"/>
        </w:rPr>
        <w:t xml:space="preserve"> designed to test the performance of SDN controller</w:t>
      </w:r>
      <w:r w:rsidRPr="006A2AA9">
        <w:rPr>
          <w:rFonts w:cs="Times"/>
        </w:rPr>
        <w:t xml:space="preserve"> are presented and discussed in the chapter 4 named, realization. This chapter focuses on the question ‘how</w:t>
      </w:r>
      <w:r w:rsidR="00C516F3">
        <w:rPr>
          <w:rFonts w:cs="Times"/>
        </w:rPr>
        <w:t xml:space="preserve"> the software-defined networks try to answer the challenges faced by internet service providers in various aspects of networking?</w:t>
      </w:r>
      <w:r w:rsidRPr="006A2AA9">
        <w:rPr>
          <w:rFonts w:cs="Times"/>
        </w:rPr>
        <w:t>’ Finally, at</w:t>
      </w:r>
      <w:r w:rsidR="00C516F3">
        <w:rPr>
          <w:rFonts w:cs="Times"/>
        </w:rPr>
        <w:t xml:space="preserve"> the</w:t>
      </w:r>
      <w:r w:rsidRPr="006A2AA9">
        <w:rPr>
          <w:rFonts w:cs="Times"/>
        </w:rPr>
        <w:t xml:space="preserve"> end a summary</w:t>
      </w:r>
      <w:r w:rsidR="00C516F3">
        <w:rPr>
          <w:rFonts w:cs="Times"/>
        </w:rPr>
        <w:t xml:space="preserve"> of work</w:t>
      </w:r>
      <w:r w:rsidRPr="006A2AA9">
        <w:rPr>
          <w:rFonts w:cs="Times"/>
        </w:rPr>
        <w:t xml:space="preserve">, perspectives and future work are </w:t>
      </w:r>
      <w:r w:rsidR="00C516F3">
        <w:rPr>
          <w:rFonts w:cs="Times"/>
        </w:rPr>
        <w:t>listed</w:t>
      </w:r>
      <w:r w:rsidRPr="006A2AA9">
        <w:rPr>
          <w:rFonts w:cs="Times"/>
        </w:rPr>
        <w:t xml:space="preserve"> in chapter 5.</w:t>
      </w:r>
    </w:p>
    <w:p w14:paraId="261A2399" w14:textId="77777777" w:rsidR="009623BF" w:rsidRPr="006A2AA9" w:rsidRDefault="009623BF" w:rsidP="009623BF"/>
    <w:p w14:paraId="4D1DD1B9" w14:textId="5AC37580" w:rsidR="00994CE9" w:rsidRPr="006A2AA9" w:rsidRDefault="00994CE9">
      <w:pPr>
        <w:spacing w:after="0" w:line="240" w:lineRule="auto"/>
        <w:jc w:val="left"/>
        <w:rPr>
          <w:rFonts w:cs="Times"/>
        </w:rPr>
      </w:pPr>
      <w:r w:rsidRPr="006A2AA9">
        <w:rPr>
          <w:rFonts w:cs="Times"/>
        </w:rPr>
        <w:br w:type="page"/>
      </w:r>
    </w:p>
    <w:p w14:paraId="20F0DD39" w14:textId="77777777" w:rsidR="003B0752" w:rsidRPr="006A2AA9" w:rsidRDefault="00420221" w:rsidP="003B0752">
      <w:pPr>
        <w:pStyle w:val="Heading1"/>
        <w:rPr>
          <w:rFonts w:ascii="Times New Roman" w:hAnsi="Times New Roman"/>
        </w:rPr>
      </w:pPr>
      <w:bookmarkStart w:id="50" w:name="_Toc114792026"/>
      <w:r w:rsidRPr="006A2AA9">
        <w:lastRenderedPageBreak/>
        <w:t>Theoretical B</w:t>
      </w:r>
      <w:r w:rsidR="00AA3E58" w:rsidRPr="006A2AA9">
        <w:t>ackgroun</w:t>
      </w:r>
      <w:bookmarkEnd w:id="6"/>
      <w:bookmarkEnd w:id="7"/>
      <w:r w:rsidR="003B0752" w:rsidRPr="006A2AA9">
        <w:t>d</w:t>
      </w:r>
      <w:bookmarkEnd w:id="50"/>
    </w:p>
    <w:p w14:paraId="536387B5" w14:textId="69CDB538" w:rsidR="003B0752" w:rsidRDefault="003B0752" w:rsidP="003B0752">
      <w:pPr>
        <w:pStyle w:val="Heading2"/>
        <w:rPr>
          <w:rFonts w:cs="Times"/>
        </w:rPr>
      </w:pPr>
      <w:bookmarkStart w:id="51" w:name="_Toc108739175"/>
      <w:bookmarkStart w:id="52" w:name="_Toc114792027"/>
      <w:r w:rsidRPr="006A2AA9">
        <w:rPr>
          <w:rFonts w:cs="Times"/>
        </w:rPr>
        <w:t>Software</w:t>
      </w:r>
      <w:r w:rsidR="008649E0">
        <w:rPr>
          <w:rFonts w:cs="Times"/>
        </w:rPr>
        <w:t>-</w:t>
      </w:r>
      <w:r w:rsidRPr="006A2AA9">
        <w:rPr>
          <w:rFonts w:cs="Times"/>
        </w:rPr>
        <w:t>defined Network</w:t>
      </w:r>
      <w:bookmarkEnd w:id="51"/>
      <w:r w:rsidR="00745F12">
        <w:rPr>
          <w:rFonts w:cs="Times"/>
        </w:rPr>
        <w:t>s</w:t>
      </w:r>
      <w:bookmarkEnd w:id="52"/>
    </w:p>
    <w:p w14:paraId="21D94719" w14:textId="33367FCE" w:rsidR="00E950C0" w:rsidRDefault="00354F07" w:rsidP="00354F07">
      <w:r>
        <w:t>Software</w:t>
      </w:r>
      <w:r w:rsidR="00CC64BA">
        <w:t>-d</w:t>
      </w:r>
      <w:r>
        <w:t xml:space="preserve">efined Networks (SDN) is </w:t>
      </w:r>
      <w:r w:rsidR="00CC64BA">
        <w:t xml:space="preserve">an </w:t>
      </w:r>
      <w:commentRangeStart w:id="53"/>
      <w:r w:rsidR="00CC64BA">
        <w:t xml:space="preserve">emerging </w:t>
      </w:r>
      <w:commentRangeEnd w:id="53"/>
      <w:r w:rsidR="00B7102A">
        <w:rPr>
          <w:rStyle w:val="CommentReference"/>
        </w:rPr>
        <w:commentReference w:id="53"/>
      </w:r>
      <w:r>
        <w:t xml:space="preserve">network architecture in which the </w:t>
      </w:r>
      <w:r w:rsidR="00CC64BA">
        <w:t xml:space="preserve">control </w:t>
      </w:r>
      <w:r>
        <w:t>plane and</w:t>
      </w:r>
      <w:r w:rsidR="00B41971">
        <w:t xml:space="preserve"> </w:t>
      </w:r>
      <w:r>
        <w:t>the</w:t>
      </w:r>
      <w:r w:rsidR="00CC64BA" w:rsidRPr="00CC64BA">
        <w:t xml:space="preserve"> </w:t>
      </w:r>
      <w:r w:rsidR="00CC64BA">
        <w:t>data</w:t>
      </w:r>
      <w:r>
        <w:t xml:space="preserve"> plane are separated</w:t>
      </w:r>
      <w:r w:rsidR="00CC64BA">
        <w:t xml:space="preserve"> from each other</w:t>
      </w:r>
      <w:r>
        <w:t>. The architecture of SDN involves three primary</w:t>
      </w:r>
      <w:r w:rsidR="00B41971">
        <w:t xml:space="preserve"> </w:t>
      </w:r>
      <w:r>
        <w:t xml:space="preserve">layers which are the </w:t>
      </w:r>
      <w:r w:rsidR="00CC64BA">
        <w:t>A</w:t>
      </w:r>
      <w:r>
        <w:t xml:space="preserve">pplication </w:t>
      </w:r>
      <w:r w:rsidR="00CC64BA">
        <w:t xml:space="preserve">and Service </w:t>
      </w:r>
      <w:r>
        <w:t xml:space="preserve">layer, the </w:t>
      </w:r>
      <w:r w:rsidR="00CC64BA">
        <w:t>C</w:t>
      </w:r>
      <w:r>
        <w:t>ontrol layer, and the</w:t>
      </w:r>
      <w:r w:rsidR="00CC64BA">
        <w:t xml:space="preserve"> Infrastructure</w:t>
      </w:r>
      <w:r>
        <w:t xml:space="preserve"> layer. </w:t>
      </w:r>
      <w:r w:rsidR="00CC64BA">
        <w:t xml:space="preserve">These layers are defined on the </w:t>
      </w:r>
      <w:del w:id="54" w:author="Peter Gröschke" w:date="2022-09-23T17:23:00Z">
        <w:r w:rsidR="00CC64BA" w:rsidDel="00B7102A">
          <w:delText xml:space="preserve">Application </w:delText>
        </w:r>
      </w:del>
      <w:ins w:id="55" w:author="Peter Gröschke" w:date="2022-09-23T17:23:00Z">
        <w:r w:rsidR="00B7102A">
          <w:t xml:space="preserve">application </w:t>
        </w:r>
      </w:ins>
      <w:r w:rsidR="00CC64BA">
        <w:t>plane,</w:t>
      </w:r>
      <w:r w:rsidR="00FD1988">
        <w:t xml:space="preserve"> the</w:t>
      </w:r>
      <w:r w:rsidR="00CC64BA">
        <w:t xml:space="preserve"> </w:t>
      </w:r>
      <w:del w:id="56" w:author="Peter Gröschke" w:date="2022-09-23T17:23:00Z">
        <w:r w:rsidR="00CC64BA" w:rsidDel="00B7102A">
          <w:delText xml:space="preserve">Control </w:delText>
        </w:r>
      </w:del>
      <w:ins w:id="57" w:author="Peter Gröschke" w:date="2022-09-23T17:23:00Z">
        <w:r w:rsidR="00B7102A">
          <w:t xml:space="preserve">control </w:t>
        </w:r>
      </w:ins>
      <w:r w:rsidR="00CC64BA">
        <w:t>pla</w:t>
      </w:r>
      <w:r w:rsidR="00FD1988">
        <w:t>n</w:t>
      </w:r>
      <w:r w:rsidR="00CC64BA">
        <w:t xml:space="preserve">e and the </w:t>
      </w:r>
      <w:del w:id="58" w:author="Peter Gröschke" w:date="2022-09-23T17:23:00Z">
        <w:r w:rsidR="00FD1988" w:rsidDel="00B7102A">
          <w:delText xml:space="preserve">Data </w:delText>
        </w:r>
      </w:del>
      <w:ins w:id="59" w:author="Peter Gröschke" w:date="2022-09-23T17:23:00Z">
        <w:r w:rsidR="00B7102A">
          <w:t xml:space="preserve">data </w:t>
        </w:r>
      </w:ins>
      <w:r w:rsidR="00FD1988">
        <w:t>plane of the network device</w:t>
      </w:r>
      <w:r w:rsidR="00A33E96">
        <w:t xml:space="preserve"> as seen in the following figure</w:t>
      </w:r>
      <w:r w:rsidR="00FD1988">
        <w:t>.</w:t>
      </w:r>
      <w:r w:rsidR="00DC36AC">
        <w:t xml:space="preserve"> </w:t>
      </w:r>
      <w:r w:rsidR="00DC36AC" w:rsidRPr="006A2AA9">
        <w:rPr>
          <w:rFonts w:cs="Times"/>
        </w:rPr>
        <w:t>The SDN initiative led by the Open Networking Foundation (ONF)</w:t>
      </w:r>
      <w:sdt>
        <w:sdtPr>
          <w:rPr>
            <w:rFonts w:cs="Times"/>
          </w:rPr>
          <w:id w:val="-942991575"/>
          <w:citation/>
        </w:sdtPr>
        <w:sdtContent>
          <w:r w:rsidR="00DC36AC">
            <w:rPr>
              <w:rFonts w:cs="Times"/>
            </w:rPr>
            <w:fldChar w:fldCharType="begin"/>
          </w:r>
          <w:r w:rsidR="00DC36AC">
            <w:rPr>
              <w:rFonts w:cs="Times"/>
              <w:lang w:val="en-US"/>
            </w:rPr>
            <w:instrText xml:space="preserve"> CITATION Ope \l 1033 </w:instrText>
          </w:r>
          <w:r w:rsidR="00DC36AC">
            <w:rPr>
              <w:rFonts w:cs="Times"/>
            </w:rPr>
            <w:fldChar w:fldCharType="separate"/>
          </w:r>
          <w:r w:rsidR="00973B33">
            <w:rPr>
              <w:rFonts w:cs="Times"/>
              <w:noProof/>
              <w:lang w:val="en-US"/>
            </w:rPr>
            <w:t xml:space="preserve"> </w:t>
          </w:r>
          <w:r w:rsidR="00973B33" w:rsidRPr="00973B33">
            <w:rPr>
              <w:rFonts w:cs="Times"/>
              <w:noProof/>
              <w:lang w:val="en-US"/>
            </w:rPr>
            <w:t>[1]</w:t>
          </w:r>
          <w:r w:rsidR="00DC36AC">
            <w:rPr>
              <w:rFonts w:cs="Times"/>
            </w:rPr>
            <w:fldChar w:fldCharType="end"/>
          </w:r>
        </w:sdtContent>
      </w:sdt>
      <w:r w:rsidR="00DC36AC" w:rsidRPr="006A2AA9">
        <w:rPr>
          <w:rFonts w:cs="Times"/>
        </w:rPr>
        <w:t>, propose</w:t>
      </w:r>
      <w:r w:rsidR="00021749">
        <w:rPr>
          <w:rFonts w:cs="Times"/>
        </w:rPr>
        <w:t>d</w:t>
      </w:r>
      <w:r w:rsidR="00DC36AC" w:rsidRPr="006A2AA9">
        <w:rPr>
          <w:rFonts w:cs="Times"/>
        </w:rPr>
        <w:t xml:space="preserve"> </w:t>
      </w:r>
      <w:r w:rsidR="00DC36AC">
        <w:rPr>
          <w:rFonts w:cs="Times"/>
        </w:rPr>
        <w:t>this</w:t>
      </w:r>
      <w:r w:rsidR="00DC36AC" w:rsidRPr="006A2AA9">
        <w:rPr>
          <w:rFonts w:cs="Times"/>
        </w:rPr>
        <w:t xml:space="preserve"> open architecture to</w:t>
      </w:r>
      <w:r w:rsidR="00DC36AC">
        <w:rPr>
          <w:rFonts w:cs="Times"/>
        </w:rPr>
        <w:t xml:space="preserve"> answer the networking difficulties with the ability to simplify the network configuration automation and provide platform to deploy programmable networks. </w:t>
      </w:r>
      <w:r w:rsidR="00E950C0" w:rsidRPr="00E950C0">
        <w:t xml:space="preserve">The SDN </w:t>
      </w:r>
      <w:r w:rsidR="00E950C0" w:rsidRPr="006A2AA9">
        <w:rPr>
          <w:rFonts w:cs="Times"/>
        </w:rPr>
        <w:t xml:space="preserve">architecture </w:t>
      </w:r>
      <w:r w:rsidR="00E950C0" w:rsidRPr="00E950C0">
        <w:t xml:space="preserve">enhances the degree of abstraction by separating the network data and control planes, in contrast to the </w:t>
      </w:r>
      <w:r w:rsidR="00E950C0" w:rsidRPr="006A2AA9">
        <w:rPr>
          <w:rFonts w:cs="Times"/>
        </w:rPr>
        <w:t xml:space="preserve">conventional distributed </w:t>
      </w:r>
      <w:r w:rsidR="00E950C0" w:rsidRPr="00E950C0">
        <w:t>network architecture, where network devices are closed and vertically</w:t>
      </w:r>
      <w:r w:rsidR="00E950C0">
        <w:t xml:space="preserve"> coupled</w:t>
      </w:r>
      <w:r w:rsidR="00E950C0" w:rsidRPr="00E950C0">
        <w:t>,</w:t>
      </w:r>
      <w:r w:rsidR="00E950C0">
        <w:t xml:space="preserve"> binding the</w:t>
      </w:r>
      <w:r w:rsidR="00E950C0" w:rsidRPr="00E950C0">
        <w:t xml:space="preserve"> software with hardware.</w:t>
      </w:r>
    </w:p>
    <w:p w14:paraId="59614DB8" w14:textId="21FB8F35" w:rsidR="00E950C0" w:rsidRDefault="00F93615" w:rsidP="00F93615">
      <w:pPr>
        <w:jc w:val="center"/>
      </w:pPr>
      <w:r w:rsidRPr="006A2AA9">
        <w:rPr>
          <w:rFonts w:cs="Times"/>
          <w:noProof/>
        </w:rPr>
        <w:drawing>
          <wp:inline distT="0" distB="0" distL="0" distR="0" wp14:anchorId="4AB1B45A" wp14:editId="1E60C135">
            <wp:extent cx="4942392" cy="326199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3"/>
                    <a:srcRect l="7007" t="8050" r="7193" b="8062"/>
                    <a:stretch/>
                  </pic:blipFill>
                  <pic:spPr bwMode="auto">
                    <a:xfrm>
                      <a:off x="0" y="0"/>
                      <a:ext cx="4942703" cy="3262200"/>
                    </a:xfrm>
                    <a:prstGeom prst="rect">
                      <a:avLst/>
                    </a:prstGeom>
                    <a:ln>
                      <a:noFill/>
                    </a:ln>
                    <a:extLst>
                      <a:ext uri="{53640926-AAD7-44D8-BBD7-CCE9431645EC}">
                        <a14:shadowObscured xmlns:a14="http://schemas.microsoft.com/office/drawing/2010/main"/>
                      </a:ext>
                    </a:extLst>
                  </pic:spPr>
                </pic:pic>
              </a:graphicData>
            </a:graphic>
          </wp:inline>
        </w:drawing>
      </w:r>
    </w:p>
    <w:p w14:paraId="7F60217A" w14:textId="77777777" w:rsidR="00F93615" w:rsidRDefault="00F93615" w:rsidP="00FD6381">
      <w:pPr>
        <w:jc w:val="center"/>
      </w:pPr>
    </w:p>
    <w:p w14:paraId="29512BD3" w14:textId="53C348CD" w:rsidR="005D0C69" w:rsidRDefault="00075524" w:rsidP="00354F07">
      <w:r>
        <w:t xml:space="preserve">SDN relies on the concept of </w:t>
      </w:r>
      <w:ins w:id="60" w:author="Peter Gröschke" w:date="2022-09-23T17:28:00Z">
        <w:r w:rsidR="004D670A">
          <w:t xml:space="preserve">a </w:t>
        </w:r>
      </w:ins>
      <w:r>
        <w:t xml:space="preserve">simple forwarding switch, which forwards the packets according to the set of rules. By decoupling the control and the data plane, the network device becomes the </w:t>
      </w:r>
      <w:del w:id="61" w:author="Peter Gröschke" w:date="2022-09-23T17:28:00Z">
        <w:r w:rsidDel="004D670A">
          <w:delText>switch</w:delText>
        </w:r>
      </w:del>
      <w:ins w:id="62" w:author="Peter Gröschke" w:date="2022-09-23T17:28:00Z">
        <w:r w:rsidR="004D670A">
          <w:t>switch,</w:t>
        </w:r>
      </w:ins>
      <w:r>
        <w:t xml:space="preserve"> and all the control </w:t>
      </w:r>
      <w:commentRangeStart w:id="63"/>
      <w:r>
        <w:t xml:space="preserve">logic </w:t>
      </w:r>
      <w:commentRangeEnd w:id="63"/>
      <w:r w:rsidR="004D670A">
        <w:rPr>
          <w:rStyle w:val="CommentReference"/>
        </w:rPr>
        <w:commentReference w:id="63"/>
      </w:r>
      <w:r>
        <w:t xml:space="preserve">is handled by the software controllers. </w:t>
      </w:r>
      <w:r w:rsidR="004F6F51">
        <w:t xml:space="preserve">Because of its </w:t>
      </w:r>
      <w:commentRangeStart w:id="64"/>
      <w:r w:rsidR="004F6F51">
        <w:t>open standardisation</w:t>
      </w:r>
      <w:commentRangeEnd w:id="64"/>
      <w:r w:rsidR="004D670A">
        <w:rPr>
          <w:rStyle w:val="CommentReference"/>
        </w:rPr>
        <w:commentReference w:id="64"/>
      </w:r>
      <w:r w:rsidR="004F6F51">
        <w:t xml:space="preserve">, SDN </w:t>
      </w:r>
      <w:r w:rsidR="004F6F51" w:rsidRPr="004F6F51">
        <w:t>makes it considerably simpler and more flexible for researchers to create and execute new, creative network functions and services.</w:t>
      </w:r>
      <w:r w:rsidR="004F6F51">
        <w:t xml:space="preserve"> These </w:t>
      </w:r>
      <w:r w:rsidR="005D0C69">
        <w:t>features</w:t>
      </w:r>
      <w:r w:rsidR="004F6F51">
        <w:t xml:space="preserve"> of </w:t>
      </w:r>
      <w:r w:rsidR="004F6F51" w:rsidRPr="004F6F51">
        <w:t>SDN are considered</w:t>
      </w:r>
      <w:r w:rsidR="004F6F51">
        <w:t xml:space="preserve"> </w:t>
      </w:r>
      <w:r w:rsidR="004F6F51" w:rsidRPr="004F6F51">
        <w:t xml:space="preserve">to make network management easier and more effective by enabling the network to be managed according to high-level policies that are </w:t>
      </w:r>
      <w:r w:rsidR="005D0C69">
        <w:t>presented as applications.</w:t>
      </w:r>
    </w:p>
    <w:p w14:paraId="5CC68E28" w14:textId="187993AF" w:rsidR="004F6F51" w:rsidRDefault="0015076E" w:rsidP="00354F07">
      <w:pPr>
        <w:rPr>
          <w:rFonts w:cs="Times"/>
        </w:rPr>
      </w:pPr>
      <w:r>
        <w:t>The North</w:t>
      </w:r>
      <w:r w:rsidRPr="004F6F51">
        <w:t>bound interface</w:t>
      </w:r>
      <w:r>
        <w:t xml:space="preserve"> (NBI)</w:t>
      </w:r>
      <w:r w:rsidR="002D06B9">
        <w:t xml:space="preserve"> between the </w:t>
      </w:r>
      <w:del w:id="65" w:author="Peter Gröschke" w:date="2022-09-23T17:43:00Z">
        <w:r w:rsidR="002D06B9" w:rsidDel="00704775">
          <w:delText xml:space="preserve">Application </w:delText>
        </w:r>
      </w:del>
      <w:ins w:id="66" w:author="Peter Gröschke" w:date="2022-09-23T17:43:00Z">
        <w:r w:rsidR="00704775">
          <w:t xml:space="preserve">application </w:t>
        </w:r>
      </w:ins>
      <w:r w:rsidR="002D06B9">
        <w:t xml:space="preserve">plane and </w:t>
      </w:r>
      <w:del w:id="67" w:author="Peter Gröschke" w:date="2022-09-23T17:43:00Z">
        <w:r w:rsidR="002D06B9" w:rsidDel="00704775">
          <w:delText xml:space="preserve">Control </w:delText>
        </w:r>
      </w:del>
      <w:ins w:id="68" w:author="Peter Gröschke" w:date="2022-09-23T17:43:00Z">
        <w:r w:rsidR="00704775">
          <w:t xml:space="preserve">control </w:t>
        </w:r>
      </w:ins>
      <w:r w:rsidR="002D06B9">
        <w:t>plane</w:t>
      </w:r>
      <w:r w:rsidR="007360F7">
        <w:t xml:space="preserve"> is utilised for human interaction or applications with the SDN controller</w:t>
      </w:r>
      <w:ins w:id="69" w:author="Peter Gröschke" w:date="2022-09-23T17:43:00Z">
        <w:r w:rsidR="00704775">
          <w:t>,</w:t>
        </w:r>
      </w:ins>
      <w:r w:rsidRPr="004F6F51">
        <w:t xml:space="preserve"> </w:t>
      </w:r>
      <w:r>
        <w:t xml:space="preserve">and the </w:t>
      </w:r>
      <w:r w:rsidRPr="004F6F51">
        <w:t>Southbound interface</w:t>
      </w:r>
      <w:r w:rsidR="002D06B9">
        <w:t xml:space="preserve"> (SBI) between the Control plane and the Data plane </w:t>
      </w:r>
      <w:r w:rsidR="007360F7">
        <w:t>is</w:t>
      </w:r>
      <w:r w:rsidR="002D06B9">
        <w:t xml:space="preserve"> utilised to </w:t>
      </w:r>
      <w:r w:rsidR="007360F7">
        <w:t>transfer the set of rules to the network devices.</w:t>
      </w:r>
      <w:r w:rsidR="008742B0">
        <w:t xml:space="preserve"> The </w:t>
      </w:r>
      <w:commentRangeStart w:id="70"/>
      <w:r w:rsidR="008742B0">
        <w:t>SBI is capable of</w:t>
      </w:r>
      <w:r w:rsidR="004F6F51" w:rsidRPr="004F6F51">
        <w:t xml:space="preserve"> enabling </w:t>
      </w:r>
      <w:commentRangeEnd w:id="70"/>
      <w:r w:rsidR="00704775">
        <w:rPr>
          <w:rStyle w:val="CommentReference"/>
        </w:rPr>
        <w:commentReference w:id="70"/>
      </w:r>
      <w:r w:rsidR="008742B0">
        <w:t xml:space="preserve">the </w:t>
      </w:r>
      <w:r w:rsidR="004F6F51" w:rsidRPr="004F6F51">
        <w:t>SDN</w:t>
      </w:r>
      <w:r w:rsidR="008742B0">
        <w:t xml:space="preserve"> controller</w:t>
      </w:r>
      <w:r w:rsidR="004F6F51" w:rsidRPr="004F6F51">
        <w:t xml:space="preserve"> to effectively handle the heterogeneity of the underlying infrastructure.</w:t>
      </w:r>
      <w:r w:rsidR="008742B0">
        <w:t xml:space="preserve"> During the initial days of SDN, there was a requirement to develop the common SBI protocol</w:t>
      </w:r>
      <w:r w:rsidR="00B44757">
        <w:t xml:space="preserve"> which is not bound </w:t>
      </w:r>
      <w:commentRangeStart w:id="71"/>
      <w:r w:rsidR="00B44757">
        <w:t xml:space="preserve">with </w:t>
      </w:r>
      <w:commentRangeEnd w:id="71"/>
      <w:r w:rsidR="00704775">
        <w:rPr>
          <w:rStyle w:val="CommentReference"/>
        </w:rPr>
        <w:commentReference w:id="71"/>
      </w:r>
      <w:r w:rsidR="00B44757">
        <w:t>any vendor and satisfies the open standardisation of the SDN.</w:t>
      </w:r>
      <w:r w:rsidR="00964444">
        <w:t xml:space="preserve"> </w:t>
      </w:r>
      <w:commentRangeStart w:id="72"/>
      <w:r w:rsidR="00964444" w:rsidRPr="006A2AA9">
        <w:rPr>
          <w:rFonts w:cs="Times"/>
        </w:rPr>
        <w:t xml:space="preserve">OpenFlow </w:t>
      </w:r>
      <w:commentRangeEnd w:id="72"/>
      <w:r w:rsidR="00DF2E2D">
        <w:rPr>
          <w:rStyle w:val="CommentReference"/>
        </w:rPr>
        <w:commentReference w:id="72"/>
      </w:r>
      <w:r w:rsidR="00964444">
        <w:rPr>
          <w:rFonts w:cs="Times"/>
        </w:rPr>
        <w:t xml:space="preserve">protocol </w:t>
      </w:r>
      <w:r w:rsidR="00964444" w:rsidRPr="006A2AA9">
        <w:rPr>
          <w:rFonts w:cs="Times"/>
        </w:rPr>
        <w:t>developed by the</w:t>
      </w:r>
      <w:r w:rsidR="00EA4F5C">
        <w:rPr>
          <w:rFonts w:cs="Times"/>
        </w:rPr>
        <w:t xml:space="preserve"> ONF, </w:t>
      </w:r>
      <w:r w:rsidR="00F634E9">
        <w:rPr>
          <w:rFonts w:cs="Times"/>
        </w:rPr>
        <w:t>which works</w:t>
      </w:r>
      <w:r w:rsidR="00964444" w:rsidRPr="006A2AA9">
        <w:rPr>
          <w:rFonts w:cs="Times"/>
        </w:rPr>
        <w:t xml:space="preserve"> over a secure channel </w:t>
      </w:r>
      <w:r w:rsidR="00EA4F5C">
        <w:rPr>
          <w:rFonts w:cs="Times"/>
        </w:rPr>
        <w:t xml:space="preserve">of </w:t>
      </w:r>
      <w:r w:rsidR="00964444" w:rsidRPr="006A2AA9">
        <w:rPr>
          <w:rFonts w:cs="Times"/>
        </w:rPr>
        <w:t xml:space="preserve">Transport Layer Security (TLS) </w:t>
      </w:r>
      <w:r w:rsidR="00F634E9">
        <w:rPr>
          <w:rFonts w:cs="Times"/>
        </w:rPr>
        <w:t>with</w:t>
      </w:r>
      <w:r w:rsidR="00964444" w:rsidRPr="006A2AA9">
        <w:rPr>
          <w:rFonts w:cs="Times"/>
        </w:rPr>
        <w:t xml:space="preserve"> Transmission Control Protocol (TCP) port 6633 and 6653 to </w:t>
      </w:r>
      <w:r w:rsidR="00EA4F5C">
        <w:rPr>
          <w:rFonts w:cs="Times"/>
        </w:rPr>
        <w:t xml:space="preserve">update </w:t>
      </w:r>
      <w:r w:rsidR="00964444" w:rsidRPr="006A2AA9">
        <w:rPr>
          <w:rFonts w:cs="Times"/>
        </w:rPr>
        <w:t xml:space="preserve">the </w:t>
      </w:r>
      <w:r w:rsidR="00EA4F5C">
        <w:rPr>
          <w:rFonts w:cs="Times"/>
        </w:rPr>
        <w:t xml:space="preserve">forwarding </w:t>
      </w:r>
      <w:r w:rsidR="00964444" w:rsidRPr="006A2AA9">
        <w:rPr>
          <w:rFonts w:cs="Times"/>
        </w:rPr>
        <w:t xml:space="preserve">flow </w:t>
      </w:r>
      <w:r w:rsidR="00EA4F5C">
        <w:rPr>
          <w:rFonts w:cs="Times"/>
        </w:rPr>
        <w:t xml:space="preserve">rules </w:t>
      </w:r>
      <w:r w:rsidR="00964444" w:rsidRPr="006A2AA9">
        <w:rPr>
          <w:rFonts w:cs="Times"/>
        </w:rPr>
        <w:t>in a OpenFlow networking device.</w:t>
      </w:r>
      <w:r w:rsidR="004B6006">
        <w:rPr>
          <w:rFonts w:cs="Times"/>
        </w:rPr>
        <w:t xml:space="preserve"> The OpenFlow switches</w:t>
      </w:r>
      <w:sdt>
        <w:sdtPr>
          <w:rPr>
            <w:rFonts w:cs="Times"/>
          </w:rPr>
          <w:id w:val="1694419980"/>
          <w:citation/>
        </w:sdtPr>
        <w:sdtContent>
          <w:r w:rsidR="0073636A">
            <w:rPr>
              <w:rFonts w:cs="Times"/>
            </w:rPr>
            <w:fldChar w:fldCharType="begin"/>
          </w:r>
          <w:r w:rsidR="0073636A">
            <w:rPr>
              <w:rFonts w:cs="Times"/>
              <w:lang w:val="en-US"/>
            </w:rPr>
            <w:instrText xml:space="preserve">CITATION Ope15 \l 1033 </w:instrText>
          </w:r>
          <w:r w:rsidR="0073636A">
            <w:rPr>
              <w:rFonts w:cs="Times"/>
            </w:rPr>
            <w:fldChar w:fldCharType="separate"/>
          </w:r>
          <w:r w:rsidR="00973B33">
            <w:rPr>
              <w:rFonts w:cs="Times"/>
              <w:noProof/>
              <w:lang w:val="en-US"/>
            </w:rPr>
            <w:t xml:space="preserve"> </w:t>
          </w:r>
          <w:r w:rsidR="00973B33" w:rsidRPr="00973B33">
            <w:rPr>
              <w:rFonts w:cs="Times"/>
              <w:noProof/>
              <w:lang w:val="en-US"/>
            </w:rPr>
            <w:t>[2]</w:t>
          </w:r>
          <w:r w:rsidR="0073636A">
            <w:rPr>
              <w:rFonts w:cs="Times"/>
            </w:rPr>
            <w:fldChar w:fldCharType="end"/>
          </w:r>
        </w:sdtContent>
      </w:sdt>
      <w:r w:rsidR="0073636A">
        <w:rPr>
          <w:rFonts w:cs="Times"/>
        </w:rPr>
        <w:t xml:space="preserve"> </w:t>
      </w:r>
      <w:r w:rsidR="004B6006">
        <w:rPr>
          <w:rFonts w:cs="Times"/>
        </w:rPr>
        <w:t xml:space="preserve">were developed to support the OpenFlow features like flow tables, group table, meter table, etc. </w:t>
      </w:r>
      <w:r w:rsidR="00283358">
        <w:rPr>
          <w:rFonts w:cs="Times"/>
        </w:rPr>
        <w:t>Seeing the advancement of SDN</w:t>
      </w:r>
      <w:r w:rsidR="00F634E9">
        <w:rPr>
          <w:rFonts w:cs="Times"/>
        </w:rPr>
        <w:t>,</w:t>
      </w:r>
      <w:r w:rsidR="00283358">
        <w:rPr>
          <w:rFonts w:cs="Times"/>
        </w:rPr>
        <w:t xml:space="preserve"> network devices vendor</w:t>
      </w:r>
      <w:r w:rsidR="00F634E9">
        <w:rPr>
          <w:rFonts w:cs="Times"/>
        </w:rPr>
        <w:t>s</w:t>
      </w:r>
      <w:r w:rsidR="00283358">
        <w:rPr>
          <w:rFonts w:cs="Times"/>
        </w:rPr>
        <w:t xml:space="preserve"> also </w:t>
      </w:r>
      <w:r w:rsidR="005905D4">
        <w:rPr>
          <w:rFonts w:cs="Times"/>
        </w:rPr>
        <w:t>developed their devices to be compatible with the SDN standards.</w:t>
      </w:r>
    </w:p>
    <w:p w14:paraId="2DF4AA97" w14:textId="59D78270" w:rsidR="00ED1FD2" w:rsidRDefault="00346F72" w:rsidP="00354F07">
      <w:r w:rsidRPr="006A2AA9">
        <w:rPr>
          <w:rFonts w:cs="Times"/>
        </w:rPr>
        <w:lastRenderedPageBreak/>
        <w:t xml:space="preserve">The </w:t>
      </w:r>
      <w:del w:id="73" w:author="Peter Gröschke" w:date="2022-09-23T17:52:00Z">
        <w:r w:rsidDel="00DF2E2D">
          <w:rPr>
            <w:rFonts w:cs="Times"/>
          </w:rPr>
          <w:delText>A</w:delText>
        </w:r>
        <w:r w:rsidRPr="006A2AA9" w:rsidDel="00DF2E2D">
          <w:rPr>
            <w:rFonts w:cs="Times"/>
          </w:rPr>
          <w:delText xml:space="preserve">pplication </w:delText>
        </w:r>
      </w:del>
      <w:ins w:id="74" w:author="Peter Gröschke" w:date="2022-09-23T17:52:00Z">
        <w:r w:rsidR="00DF2E2D">
          <w:rPr>
            <w:rFonts w:cs="Times"/>
          </w:rPr>
          <w:t>a</w:t>
        </w:r>
        <w:r w:rsidR="00DF2E2D" w:rsidRPr="006A2AA9">
          <w:rPr>
            <w:rFonts w:cs="Times"/>
          </w:rPr>
          <w:t xml:space="preserve">pplication </w:t>
        </w:r>
      </w:ins>
      <w:r w:rsidRPr="006A2AA9">
        <w:rPr>
          <w:rFonts w:cs="Times"/>
        </w:rPr>
        <w:t>plane</w:t>
      </w:r>
      <w:r>
        <w:rPr>
          <w:rFonts w:cs="Times"/>
        </w:rPr>
        <w:t xml:space="preserve"> of </w:t>
      </w:r>
      <w:r w:rsidRPr="006A2AA9">
        <w:rPr>
          <w:rFonts w:cs="Times"/>
        </w:rPr>
        <w:t>SDN</w:t>
      </w:r>
      <w:r>
        <w:rPr>
          <w:rFonts w:cs="Times"/>
        </w:rPr>
        <w:t xml:space="preserve"> </w:t>
      </w:r>
      <w:commentRangeStart w:id="75"/>
      <w:r>
        <w:rPr>
          <w:rFonts w:cs="Times"/>
        </w:rPr>
        <w:t xml:space="preserve">consists of various different applications </w:t>
      </w:r>
      <w:commentRangeEnd w:id="75"/>
      <w:r w:rsidR="00DF2E2D">
        <w:rPr>
          <w:rStyle w:val="CommentReference"/>
        </w:rPr>
        <w:commentReference w:id="75"/>
      </w:r>
      <w:r>
        <w:rPr>
          <w:rFonts w:cs="Times"/>
        </w:rPr>
        <w:t xml:space="preserve">which are designed to implement the network services and features on the underlying network. </w:t>
      </w:r>
      <w:r w:rsidR="007F32F0">
        <w:rPr>
          <w:rFonts w:cs="Times"/>
        </w:rPr>
        <w:t>This plane communicates with the control plane through Northbound interface</w:t>
      </w:r>
      <w:r w:rsidR="000B7EED">
        <w:rPr>
          <w:rFonts w:cs="Times"/>
        </w:rPr>
        <w:t xml:space="preserve"> (NBI)</w:t>
      </w:r>
      <w:r w:rsidR="007F32F0">
        <w:rPr>
          <w:rFonts w:cs="Times"/>
        </w:rPr>
        <w:t xml:space="preserve">. The application learns the </w:t>
      </w:r>
      <w:r w:rsidR="000B7EED">
        <w:rPr>
          <w:rFonts w:cs="Times"/>
        </w:rPr>
        <w:t xml:space="preserve">deployed </w:t>
      </w:r>
      <w:r w:rsidR="007F32F0">
        <w:rPr>
          <w:rFonts w:cs="Times"/>
        </w:rPr>
        <w:t>network topology</w:t>
      </w:r>
      <w:r w:rsidR="000B7EED">
        <w:rPr>
          <w:rFonts w:cs="Times"/>
        </w:rPr>
        <w:t xml:space="preserve"> and requirements of the configured network services through the NBI. Accordingly, SDN applications provide</w:t>
      </w:r>
      <w:del w:id="76" w:author="Peter Gröschke" w:date="2022-09-23T19:23:00Z">
        <w:r w:rsidR="000B7EED" w:rsidDel="00B82DF0">
          <w:rPr>
            <w:rFonts w:cs="Times"/>
          </w:rPr>
          <w:delText>s</w:delText>
        </w:r>
      </w:del>
      <w:r w:rsidR="000B7EED">
        <w:rPr>
          <w:rFonts w:cs="Times"/>
        </w:rPr>
        <w:t xml:space="preserve"> the solution to the SDN controller through NBI and </w:t>
      </w:r>
      <w:ins w:id="77" w:author="Peter Gröschke" w:date="2022-09-23T19:23:00Z">
        <w:r w:rsidR="00B82DF0">
          <w:rPr>
            <w:rFonts w:cs="Times"/>
          </w:rPr>
          <w:t xml:space="preserve">the </w:t>
        </w:r>
      </w:ins>
      <w:r w:rsidR="000B7EED">
        <w:rPr>
          <w:rFonts w:cs="Times"/>
        </w:rPr>
        <w:t xml:space="preserve">controller </w:t>
      </w:r>
      <w:r w:rsidR="00BD731C">
        <w:rPr>
          <w:rFonts w:cs="Times"/>
        </w:rPr>
        <w:t>translates them into controlling commands and forwarding rules for each</w:t>
      </w:r>
      <w:r w:rsidR="00DD4E03">
        <w:rPr>
          <w:rFonts w:cs="Times"/>
        </w:rPr>
        <w:t xml:space="preserve"> of the</w:t>
      </w:r>
      <w:r w:rsidR="00BD731C">
        <w:rPr>
          <w:rFonts w:cs="Times"/>
        </w:rPr>
        <w:t xml:space="preserve"> network device</w:t>
      </w:r>
      <w:ins w:id="78" w:author="Peter Gröschke" w:date="2022-09-23T19:23:00Z">
        <w:r w:rsidR="00B82DF0">
          <w:rPr>
            <w:rFonts w:cs="Times"/>
          </w:rPr>
          <w:t>s</w:t>
        </w:r>
      </w:ins>
      <w:r w:rsidR="00BD731C">
        <w:rPr>
          <w:rFonts w:cs="Times"/>
        </w:rPr>
        <w:t xml:space="preserve"> in the network. </w:t>
      </w:r>
      <w:commentRangeStart w:id="79"/>
      <w:r w:rsidR="00750093">
        <w:rPr>
          <w:rFonts w:cs="Times"/>
        </w:rPr>
        <w:t>Different applications</w:t>
      </w:r>
      <w:r w:rsidR="00C14861">
        <w:rPr>
          <w:rFonts w:cs="Times"/>
        </w:rPr>
        <w:t xml:space="preserve"> exist</w:t>
      </w:r>
      <w:del w:id="80" w:author="Peter Gröschke" w:date="2022-09-23T19:23:00Z">
        <w:r w:rsidR="00C14861" w:rsidDel="00B82DF0">
          <w:rPr>
            <w:rFonts w:cs="Times"/>
          </w:rPr>
          <w:delText>s</w:delText>
        </w:r>
      </w:del>
      <w:r w:rsidR="00C14861">
        <w:rPr>
          <w:rFonts w:cs="Times"/>
        </w:rPr>
        <w:t xml:space="preserve"> </w:t>
      </w:r>
      <w:r w:rsidR="00750093">
        <w:rPr>
          <w:rFonts w:cs="Times"/>
        </w:rPr>
        <w:t>for different SDN controllers</w:t>
      </w:r>
      <w:r w:rsidR="004874C8">
        <w:rPr>
          <w:rFonts w:cs="Times"/>
        </w:rPr>
        <w:t xml:space="preserve"> which are developed</w:t>
      </w:r>
      <w:r w:rsidR="00750093">
        <w:rPr>
          <w:rFonts w:cs="Times"/>
        </w:rPr>
        <w:t xml:space="preserve"> with slightly different structure</w:t>
      </w:r>
      <w:r w:rsidR="004874C8">
        <w:rPr>
          <w:rFonts w:cs="Times"/>
        </w:rPr>
        <w:t>,</w:t>
      </w:r>
      <w:r w:rsidR="00750093">
        <w:rPr>
          <w:rFonts w:cs="Times"/>
        </w:rPr>
        <w:t xml:space="preserve"> </w:t>
      </w:r>
      <w:commentRangeEnd w:id="79"/>
      <w:r w:rsidR="00B82DF0">
        <w:rPr>
          <w:rStyle w:val="CommentReference"/>
        </w:rPr>
        <w:commentReference w:id="79"/>
      </w:r>
      <w:r w:rsidR="004874C8">
        <w:rPr>
          <w:rFonts w:cs="Times"/>
        </w:rPr>
        <w:t xml:space="preserve">depending on the base platform of the controller, </w:t>
      </w:r>
      <w:r w:rsidR="00750093">
        <w:rPr>
          <w:rFonts w:cs="Times"/>
        </w:rPr>
        <w:t>but to support the s</w:t>
      </w:r>
      <w:r w:rsidR="002E2489">
        <w:rPr>
          <w:rFonts w:cs="Times"/>
        </w:rPr>
        <w:t>imilar</w:t>
      </w:r>
      <w:r w:rsidR="00750093">
        <w:rPr>
          <w:rFonts w:cs="Times"/>
        </w:rPr>
        <w:t xml:space="preserve"> network service.</w:t>
      </w:r>
    </w:p>
    <w:p w14:paraId="691BD355" w14:textId="023FFC4B" w:rsidR="00F634E9" w:rsidRDefault="00A15CB7" w:rsidP="00F634E9">
      <w:pPr>
        <w:rPr>
          <w:rFonts w:cs="Times"/>
        </w:rPr>
      </w:pPr>
      <w:r>
        <w:t xml:space="preserve">The </w:t>
      </w:r>
      <w:del w:id="81" w:author="Peter Gröschke" w:date="2022-09-23T19:25:00Z">
        <w:r w:rsidR="00F634E9" w:rsidRPr="006A2AA9" w:rsidDel="00B82DF0">
          <w:rPr>
            <w:rFonts w:cs="Times"/>
          </w:rPr>
          <w:delText xml:space="preserve">Control </w:delText>
        </w:r>
      </w:del>
      <w:ins w:id="82" w:author="Peter Gröschke" w:date="2022-09-23T19:25:00Z">
        <w:r w:rsidR="00B82DF0">
          <w:rPr>
            <w:rFonts w:cs="Times"/>
          </w:rPr>
          <w:t>c</w:t>
        </w:r>
        <w:r w:rsidR="00B82DF0" w:rsidRPr="006A2AA9">
          <w:rPr>
            <w:rFonts w:cs="Times"/>
          </w:rPr>
          <w:t xml:space="preserve">ontrol </w:t>
        </w:r>
      </w:ins>
      <w:r w:rsidR="00F634E9" w:rsidRPr="006A2AA9">
        <w:rPr>
          <w:rFonts w:cs="Times"/>
        </w:rPr>
        <w:t>plane</w:t>
      </w:r>
      <w:r>
        <w:rPr>
          <w:rFonts w:cs="Times"/>
        </w:rPr>
        <w:t xml:space="preserve"> of SDN </w:t>
      </w:r>
      <w:r w:rsidRPr="006A2AA9">
        <w:rPr>
          <w:rFonts w:cs="Times"/>
        </w:rPr>
        <w:t>consists of a centralized software controller</w:t>
      </w:r>
      <w:r w:rsidR="008A6949">
        <w:rPr>
          <w:rFonts w:cs="Times"/>
        </w:rPr>
        <w:t>, which is the core of SDN networks</w:t>
      </w:r>
      <w:r w:rsidR="00CE2469">
        <w:rPr>
          <w:rFonts w:cs="Times"/>
        </w:rPr>
        <w:t xml:space="preserve">. The SDN controller acts as a mediator between the SDN applications and the </w:t>
      </w:r>
      <w:commentRangeStart w:id="83"/>
      <w:r w:rsidR="00CE2469">
        <w:rPr>
          <w:rFonts w:cs="Times"/>
        </w:rPr>
        <w:t>network devices</w:t>
      </w:r>
      <w:commentRangeEnd w:id="83"/>
      <w:r w:rsidR="00B82DF0">
        <w:rPr>
          <w:rStyle w:val="CommentReference"/>
        </w:rPr>
        <w:commentReference w:id="83"/>
      </w:r>
      <w:r w:rsidR="00CE2469">
        <w:rPr>
          <w:rFonts w:cs="Times"/>
        </w:rPr>
        <w:t xml:space="preserve">. The </w:t>
      </w:r>
      <w:commentRangeStart w:id="84"/>
      <w:r w:rsidR="00CE2469">
        <w:rPr>
          <w:rFonts w:cs="Times"/>
        </w:rPr>
        <w:t xml:space="preserve">basic fundamental </w:t>
      </w:r>
      <w:commentRangeEnd w:id="84"/>
      <w:r w:rsidR="00B82DF0">
        <w:rPr>
          <w:rStyle w:val="CommentReference"/>
        </w:rPr>
        <w:commentReference w:id="84"/>
      </w:r>
      <w:r w:rsidR="00CE2469">
        <w:rPr>
          <w:rFonts w:cs="Times"/>
        </w:rPr>
        <w:t xml:space="preserve">function of the SDN controller is to </w:t>
      </w:r>
      <w:commentRangeStart w:id="85"/>
      <w:r w:rsidR="00CE2469">
        <w:rPr>
          <w:rFonts w:cs="Times"/>
        </w:rPr>
        <w:t xml:space="preserve">translate </w:t>
      </w:r>
      <w:commentRangeEnd w:id="85"/>
      <w:r w:rsidR="00B82DF0">
        <w:rPr>
          <w:rStyle w:val="CommentReference"/>
        </w:rPr>
        <w:commentReference w:id="85"/>
      </w:r>
      <w:r w:rsidR="00CE2469">
        <w:rPr>
          <w:rFonts w:cs="Times"/>
        </w:rPr>
        <w:t xml:space="preserve">the requirements of </w:t>
      </w:r>
      <w:del w:id="86" w:author="Peter Gröschke" w:date="2022-09-23T19:27:00Z">
        <w:r w:rsidR="00CE2469" w:rsidDel="00B82DF0">
          <w:rPr>
            <w:rFonts w:cs="Times"/>
          </w:rPr>
          <w:delText>Application</w:delText>
        </w:r>
        <w:r w:rsidR="00AC160D" w:rsidDel="00B82DF0">
          <w:rPr>
            <w:rFonts w:cs="Times"/>
          </w:rPr>
          <w:delText xml:space="preserve"> </w:delText>
        </w:r>
      </w:del>
      <w:ins w:id="87" w:author="Peter Gröschke" w:date="2022-09-23T19:27:00Z">
        <w:r w:rsidR="00B82DF0">
          <w:rPr>
            <w:rFonts w:cs="Times"/>
          </w:rPr>
          <w:t xml:space="preserve">application </w:t>
        </w:r>
      </w:ins>
      <w:r w:rsidR="00AC160D">
        <w:rPr>
          <w:rFonts w:cs="Times"/>
        </w:rPr>
        <w:t>plane</w:t>
      </w:r>
      <w:r w:rsidR="00CE2469">
        <w:rPr>
          <w:rFonts w:cs="Times"/>
        </w:rPr>
        <w:t xml:space="preserve"> </w:t>
      </w:r>
      <w:r w:rsidR="00AC160D">
        <w:rPr>
          <w:rFonts w:cs="Times"/>
        </w:rPr>
        <w:t xml:space="preserve">and </w:t>
      </w:r>
      <w:del w:id="88" w:author="Peter Gröschke" w:date="2022-09-23T19:27:00Z">
        <w:r w:rsidR="00AC160D" w:rsidDel="00B82DF0">
          <w:rPr>
            <w:rFonts w:cs="Times"/>
          </w:rPr>
          <w:delText xml:space="preserve">Data </w:delText>
        </w:r>
      </w:del>
      <w:ins w:id="89" w:author="Peter Gröschke" w:date="2022-09-23T19:27:00Z">
        <w:r w:rsidR="00B82DF0">
          <w:rPr>
            <w:rFonts w:cs="Times"/>
          </w:rPr>
          <w:t xml:space="preserve">data </w:t>
        </w:r>
      </w:ins>
      <w:r w:rsidR="00AC160D">
        <w:rPr>
          <w:rFonts w:cs="Times"/>
        </w:rPr>
        <w:t xml:space="preserve">plane to each other in a way that they understand their role to achieve the basic goal </w:t>
      </w:r>
      <w:r w:rsidR="008744EC">
        <w:rPr>
          <w:rFonts w:cs="Times"/>
        </w:rPr>
        <w:t>of</w:t>
      </w:r>
      <w:r w:rsidR="00AC160D">
        <w:rPr>
          <w:rFonts w:cs="Times"/>
        </w:rPr>
        <w:t xml:space="preserve"> implement</w:t>
      </w:r>
      <w:r w:rsidR="008744EC">
        <w:rPr>
          <w:rFonts w:cs="Times"/>
        </w:rPr>
        <w:t>ing</w:t>
      </w:r>
      <w:r w:rsidR="00AC160D">
        <w:rPr>
          <w:rFonts w:cs="Times"/>
        </w:rPr>
        <w:t xml:space="preserve"> the</w:t>
      </w:r>
      <w:r w:rsidR="000E6012">
        <w:rPr>
          <w:rFonts w:cs="Times"/>
        </w:rPr>
        <w:t xml:space="preserve"> desired</w:t>
      </w:r>
      <w:r w:rsidR="00AC160D">
        <w:rPr>
          <w:rFonts w:cs="Times"/>
        </w:rPr>
        <w:t xml:space="preserve"> network service.</w:t>
      </w:r>
      <w:r w:rsidR="00697B2F">
        <w:rPr>
          <w:rFonts w:cs="Times"/>
        </w:rPr>
        <w:t xml:space="preserve"> </w:t>
      </w:r>
      <w:commentRangeStart w:id="90"/>
      <w:r w:rsidR="00FF63DA">
        <w:rPr>
          <w:rFonts w:cs="Times"/>
        </w:rPr>
        <w:t>Well</w:t>
      </w:r>
      <w:r w:rsidR="000E6012">
        <w:rPr>
          <w:rFonts w:cs="Times"/>
        </w:rPr>
        <w:t>-</w:t>
      </w:r>
      <w:r w:rsidR="00F86415">
        <w:rPr>
          <w:rFonts w:cs="Times"/>
        </w:rPr>
        <w:t>known</w:t>
      </w:r>
      <w:r w:rsidR="00697B2F">
        <w:rPr>
          <w:rFonts w:cs="Times"/>
        </w:rPr>
        <w:t xml:space="preserve"> as </w:t>
      </w:r>
      <w:r w:rsidR="00697B2F" w:rsidRPr="006A2AA9">
        <w:rPr>
          <w:rFonts w:cs="Times"/>
        </w:rPr>
        <w:t>Network Operating System (NOS)</w:t>
      </w:r>
      <w:r w:rsidR="00697B2F">
        <w:rPr>
          <w:rFonts w:cs="Times"/>
        </w:rPr>
        <w:t>,</w:t>
      </w:r>
      <w:commentRangeEnd w:id="90"/>
      <w:r w:rsidR="004A33D8">
        <w:rPr>
          <w:rStyle w:val="CommentReference"/>
        </w:rPr>
        <w:commentReference w:id="90"/>
      </w:r>
      <w:r w:rsidR="00697B2F">
        <w:rPr>
          <w:rFonts w:cs="Times"/>
        </w:rPr>
        <w:t xml:space="preserve"> this plane has the connectivity </w:t>
      </w:r>
      <w:commentRangeStart w:id="91"/>
      <w:r w:rsidR="00697B2F">
        <w:rPr>
          <w:rFonts w:cs="Times"/>
        </w:rPr>
        <w:t>with the Northbound applications</w:t>
      </w:r>
      <w:r w:rsidR="000E6012">
        <w:rPr>
          <w:rFonts w:cs="Times"/>
        </w:rPr>
        <w:t xml:space="preserve"> via NBI</w:t>
      </w:r>
      <w:r w:rsidR="00697B2F">
        <w:rPr>
          <w:rFonts w:cs="Times"/>
        </w:rPr>
        <w:t>, Southbound network devices</w:t>
      </w:r>
      <w:r w:rsidR="000E6012">
        <w:rPr>
          <w:rFonts w:cs="Times"/>
        </w:rPr>
        <w:t xml:space="preserve"> vis SBI</w:t>
      </w:r>
      <w:r w:rsidR="00697B2F">
        <w:rPr>
          <w:rFonts w:cs="Times"/>
        </w:rPr>
        <w:t xml:space="preserve"> </w:t>
      </w:r>
      <w:commentRangeEnd w:id="91"/>
      <w:r w:rsidR="004A33D8">
        <w:rPr>
          <w:rStyle w:val="CommentReference"/>
        </w:rPr>
        <w:commentReference w:id="91"/>
      </w:r>
      <w:commentRangeStart w:id="92"/>
      <w:r w:rsidR="00697B2F">
        <w:rPr>
          <w:rFonts w:cs="Times"/>
        </w:rPr>
        <w:t>and also with the other SDN controllers through East</w:t>
      </w:r>
      <w:r w:rsidR="00AE24ED">
        <w:rPr>
          <w:rFonts w:cs="Times"/>
        </w:rPr>
        <w:t>bound</w:t>
      </w:r>
      <w:r w:rsidR="00697B2F">
        <w:rPr>
          <w:rFonts w:cs="Times"/>
        </w:rPr>
        <w:t xml:space="preserve"> and Westbound interface. To increase the scalability and high availability of the network,</w:t>
      </w:r>
      <w:r w:rsidR="00941C60">
        <w:rPr>
          <w:rFonts w:cs="Times"/>
        </w:rPr>
        <w:t xml:space="preserve"> the best practice</w:t>
      </w:r>
      <w:r w:rsidR="00697B2F">
        <w:rPr>
          <w:rFonts w:cs="Times"/>
        </w:rPr>
        <w:t xml:space="preserve"> </w:t>
      </w:r>
      <w:ins w:id="93" w:author="Peter Gröschke" w:date="2022-09-23T19:34:00Z">
        <w:r w:rsidR="004A33D8">
          <w:rPr>
            <w:rFonts w:cs="Times"/>
          </w:rPr>
          <w:t xml:space="preserve">is to have </w:t>
        </w:r>
      </w:ins>
      <w:r w:rsidR="00697B2F">
        <w:rPr>
          <w:rFonts w:cs="Times"/>
        </w:rPr>
        <w:t xml:space="preserve">multiple SDN controllers </w:t>
      </w:r>
      <w:r w:rsidR="00941C60">
        <w:rPr>
          <w:rFonts w:cs="Times"/>
        </w:rPr>
        <w:t xml:space="preserve">in the network. These controllers communicate with each other over the </w:t>
      </w:r>
      <w:del w:id="94" w:author="Peter Gröschke" w:date="2022-09-23T19:34:00Z">
        <w:r w:rsidR="00941C60" w:rsidDel="004A33D8">
          <w:rPr>
            <w:rFonts w:cs="Times"/>
          </w:rPr>
          <w:delText xml:space="preserve">so </w:delText>
        </w:r>
      </w:del>
      <w:ins w:id="95" w:author="Peter Gröschke" w:date="2022-09-23T19:34:00Z">
        <w:r w:rsidR="004A33D8">
          <w:rPr>
            <w:rFonts w:cs="Times"/>
          </w:rPr>
          <w:t>so-</w:t>
        </w:r>
      </w:ins>
      <w:r w:rsidR="00941C60">
        <w:rPr>
          <w:rFonts w:cs="Times"/>
        </w:rPr>
        <w:t>called East-Westbound interface.</w:t>
      </w:r>
      <w:commentRangeEnd w:id="92"/>
      <w:r w:rsidR="004A33D8">
        <w:rPr>
          <w:rStyle w:val="CommentReference"/>
        </w:rPr>
        <w:commentReference w:id="92"/>
      </w:r>
    </w:p>
    <w:p w14:paraId="4FF3A4CE" w14:textId="58EFBF11" w:rsidR="00F110B1" w:rsidRDefault="00810F4A" w:rsidP="00ED1FD2">
      <w:pPr>
        <w:rPr>
          <w:rFonts w:cs="Times"/>
        </w:rPr>
      </w:pPr>
      <w:r>
        <w:rPr>
          <w:rFonts w:cs="Times"/>
        </w:rPr>
        <w:t xml:space="preserve">The </w:t>
      </w:r>
      <w:commentRangeStart w:id="96"/>
      <w:del w:id="97" w:author="Peter Gröschke" w:date="2022-09-23T19:36:00Z">
        <w:r w:rsidR="00ED1FD2" w:rsidRPr="006A2AA9" w:rsidDel="004A33D8">
          <w:rPr>
            <w:rFonts w:cs="Times"/>
          </w:rPr>
          <w:delText xml:space="preserve">Data </w:delText>
        </w:r>
      </w:del>
      <w:ins w:id="98" w:author="Peter Gröschke" w:date="2022-09-23T19:36:00Z">
        <w:r w:rsidR="004A33D8">
          <w:rPr>
            <w:rFonts w:cs="Times"/>
          </w:rPr>
          <w:t>d</w:t>
        </w:r>
        <w:r w:rsidR="004A33D8" w:rsidRPr="006A2AA9">
          <w:rPr>
            <w:rFonts w:cs="Times"/>
          </w:rPr>
          <w:t xml:space="preserve">ata </w:t>
        </w:r>
      </w:ins>
      <w:r w:rsidR="00ED1FD2" w:rsidRPr="006A2AA9">
        <w:rPr>
          <w:rFonts w:cs="Times"/>
        </w:rPr>
        <w:t>plane</w:t>
      </w:r>
      <w:r w:rsidR="00824DAF">
        <w:rPr>
          <w:rFonts w:cs="Times"/>
        </w:rPr>
        <w:t xml:space="preserve"> </w:t>
      </w:r>
      <w:commentRangeEnd w:id="96"/>
      <w:r w:rsidR="00B82DF0">
        <w:rPr>
          <w:rStyle w:val="CommentReference"/>
        </w:rPr>
        <w:commentReference w:id="96"/>
      </w:r>
      <w:r w:rsidR="00824DAF">
        <w:rPr>
          <w:rFonts w:cs="Times"/>
        </w:rPr>
        <w:t>of SDN</w:t>
      </w:r>
      <w:r>
        <w:rPr>
          <w:rFonts w:cs="Times"/>
        </w:rPr>
        <w:t xml:space="preserve"> consists </w:t>
      </w:r>
      <w:r w:rsidR="00824DAF">
        <w:rPr>
          <w:rFonts w:cs="Times"/>
        </w:rPr>
        <w:t>of the network elements, the only hardware component required in the SDN network.</w:t>
      </w:r>
      <w:r w:rsidR="00FF63DA">
        <w:rPr>
          <w:rFonts w:cs="Times"/>
        </w:rPr>
        <w:t xml:space="preserve"> Also known as Infrastructure layer</w:t>
      </w:r>
      <w:r w:rsidR="00571DEF">
        <w:rPr>
          <w:rFonts w:cs="Times"/>
        </w:rPr>
        <w:t xml:space="preserve">, this plane comprises of network devices, mostly </w:t>
      </w:r>
      <w:commentRangeStart w:id="99"/>
      <w:r w:rsidR="00571DEF">
        <w:rPr>
          <w:rFonts w:cs="Times"/>
        </w:rPr>
        <w:t xml:space="preserve">OpenFlow </w:t>
      </w:r>
      <w:ins w:id="100" w:author="Peter Gröschke" w:date="2022-09-23T19:39:00Z">
        <w:r w:rsidR="004A33D8">
          <w:rPr>
            <w:rFonts w:cs="Times"/>
          </w:rPr>
          <w:t>s</w:t>
        </w:r>
      </w:ins>
      <w:del w:id="101" w:author="Peter Gröschke" w:date="2022-09-23T19:39:00Z">
        <w:r w:rsidR="00571DEF" w:rsidDel="004A33D8">
          <w:rPr>
            <w:rFonts w:cs="Times"/>
          </w:rPr>
          <w:delText>S</w:delText>
        </w:r>
      </w:del>
      <w:r w:rsidR="00571DEF">
        <w:rPr>
          <w:rFonts w:cs="Times"/>
        </w:rPr>
        <w:t>witches</w:t>
      </w:r>
      <w:commentRangeEnd w:id="99"/>
      <w:r w:rsidR="004A33D8">
        <w:rPr>
          <w:rStyle w:val="CommentReference"/>
        </w:rPr>
        <w:commentReference w:id="99"/>
      </w:r>
      <w:r w:rsidR="00571DEF">
        <w:rPr>
          <w:rFonts w:cs="Times"/>
        </w:rPr>
        <w:t>, which are responsible for forwarding the data packets in the network.</w:t>
      </w:r>
      <w:r w:rsidR="00C7637A">
        <w:rPr>
          <w:rFonts w:cs="Times"/>
        </w:rPr>
        <w:t xml:space="preserve"> This plane interacts with SDN controller through </w:t>
      </w:r>
      <w:r w:rsidR="00C7637A">
        <w:t xml:space="preserve">the </w:t>
      </w:r>
      <w:r w:rsidR="00C7637A" w:rsidRPr="004F6F51">
        <w:t>Southbound interface</w:t>
      </w:r>
      <w:r w:rsidR="00C7637A">
        <w:t xml:space="preserve"> (SBI), providing the controller information abou</w:t>
      </w:r>
      <w:r w:rsidR="00FC5E19">
        <w:t>t the link status between the devices, connected host status</w:t>
      </w:r>
      <w:r w:rsidR="00056E1F">
        <w:t xml:space="preserve">, switchport </w:t>
      </w:r>
      <w:r w:rsidR="00EC0E73">
        <w:t>information</w:t>
      </w:r>
      <w:r w:rsidR="00056E1F">
        <w:t>, etc.</w:t>
      </w:r>
      <w:r w:rsidR="00C32AB5">
        <w:t xml:space="preserve"> All the queries</w:t>
      </w:r>
      <w:r w:rsidR="00BF5BFE">
        <w:t xml:space="preserve"> of the network devices</w:t>
      </w:r>
      <w:r w:rsidR="00C32AB5">
        <w:t xml:space="preserve"> about the </w:t>
      </w:r>
      <w:r w:rsidR="00BF5BFE">
        <w:t>received</w:t>
      </w:r>
      <w:r w:rsidR="00C32AB5">
        <w:t xml:space="preserve"> data packet at any switchport</w:t>
      </w:r>
      <w:del w:id="102" w:author="Peter Gröschke" w:date="2022-09-23T19:40:00Z">
        <w:r w:rsidR="00BF5BFE" w:rsidDel="004A33D8">
          <w:delText>,</w:delText>
        </w:r>
      </w:del>
      <w:r w:rsidR="00C32AB5">
        <w:t xml:space="preserve"> are answered by the SDN controller.</w:t>
      </w:r>
      <w:r w:rsidR="00961E78">
        <w:t xml:space="preserve"> </w:t>
      </w:r>
      <w:r w:rsidR="00422CD2">
        <w:t xml:space="preserve">The </w:t>
      </w:r>
      <w:commentRangeStart w:id="103"/>
      <w:r w:rsidR="00422CD2">
        <w:t xml:space="preserve">widely </w:t>
      </w:r>
      <w:r w:rsidR="0038491A">
        <w:t>well-known</w:t>
      </w:r>
      <w:r w:rsidR="00422CD2">
        <w:t xml:space="preserve"> </w:t>
      </w:r>
      <w:commentRangeEnd w:id="103"/>
      <w:r w:rsidR="004A33D8">
        <w:rPr>
          <w:rStyle w:val="CommentReference"/>
        </w:rPr>
        <w:commentReference w:id="103"/>
      </w:r>
      <w:r w:rsidR="00422CD2">
        <w:t xml:space="preserve">SBI protocol, OpenFlow </w:t>
      </w:r>
      <w:r w:rsidR="00F110B1" w:rsidRPr="00F110B1">
        <w:rPr>
          <w:rFonts w:cs="Times"/>
        </w:rPr>
        <w:t>provides</w:t>
      </w:r>
      <w:r w:rsidR="00F110B1">
        <w:rPr>
          <w:rFonts w:cs="Times"/>
        </w:rPr>
        <w:t xml:space="preserve"> </w:t>
      </w:r>
      <w:r w:rsidR="00422CD2" w:rsidRPr="006A2AA9">
        <w:rPr>
          <w:rFonts w:cs="Times"/>
        </w:rPr>
        <w:t>the control plane</w:t>
      </w:r>
      <w:r w:rsidR="00F110B1">
        <w:rPr>
          <w:rFonts w:cs="Times"/>
        </w:rPr>
        <w:t xml:space="preserve"> with the network control </w:t>
      </w:r>
      <w:commentRangeStart w:id="104"/>
      <w:r w:rsidR="00F110B1">
        <w:rPr>
          <w:rFonts w:cs="Times"/>
        </w:rPr>
        <w:t xml:space="preserve">policies </w:t>
      </w:r>
      <w:commentRangeEnd w:id="104"/>
      <w:r w:rsidR="004A33D8">
        <w:rPr>
          <w:rStyle w:val="CommentReference"/>
        </w:rPr>
        <w:commentReference w:id="104"/>
      </w:r>
      <w:r w:rsidR="00F110B1">
        <w:rPr>
          <w:rFonts w:cs="Times"/>
        </w:rPr>
        <w:t>and allows it</w:t>
      </w:r>
      <w:r w:rsidR="00422CD2" w:rsidRPr="006A2AA9">
        <w:rPr>
          <w:rFonts w:cs="Times"/>
        </w:rPr>
        <w:t xml:space="preserve"> to </w:t>
      </w:r>
      <w:r w:rsidR="00F110B1">
        <w:rPr>
          <w:rFonts w:cs="Times"/>
        </w:rPr>
        <w:t xml:space="preserve">configure the forwarding flow rules on the </w:t>
      </w:r>
      <w:commentRangeStart w:id="105"/>
      <w:r w:rsidR="00F110B1">
        <w:rPr>
          <w:rFonts w:cs="Times"/>
        </w:rPr>
        <w:t>Open vSwitches</w:t>
      </w:r>
      <w:commentRangeEnd w:id="105"/>
      <w:r w:rsidR="00281D21">
        <w:rPr>
          <w:rStyle w:val="CommentReference"/>
        </w:rPr>
        <w:commentReference w:id="105"/>
      </w:r>
      <w:r w:rsidR="00F110B1">
        <w:rPr>
          <w:rFonts w:cs="Times"/>
        </w:rPr>
        <w:t>.</w:t>
      </w:r>
    </w:p>
    <w:p w14:paraId="20CC1AF0" w14:textId="70C904C2" w:rsidR="00570840" w:rsidRPr="006A2AA9" w:rsidRDefault="001114FE" w:rsidP="00CF3A0F">
      <w:pPr>
        <w:rPr>
          <w:rFonts w:cs="Times"/>
        </w:rPr>
      </w:pPr>
      <w:r>
        <w:rPr>
          <w:rFonts w:cs="Times"/>
        </w:rPr>
        <w:t>The challenges face</w:t>
      </w:r>
      <w:r w:rsidR="0082550F">
        <w:rPr>
          <w:rFonts w:cs="Times"/>
        </w:rPr>
        <w:t>d</w:t>
      </w:r>
      <w:r>
        <w:rPr>
          <w:rFonts w:cs="Times"/>
        </w:rPr>
        <w:t xml:space="preserve"> by the </w:t>
      </w:r>
      <w:r w:rsidRPr="006A2AA9">
        <w:rPr>
          <w:rFonts w:cs="Times"/>
        </w:rPr>
        <w:t xml:space="preserve">static and inflexible architecture of </w:t>
      </w:r>
      <w:r w:rsidR="0082550F">
        <w:rPr>
          <w:rFonts w:cs="Times"/>
        </w:rPr>
        <w:t xml:space="preserve">the </w:t>
      </w:r>
      <w:r w:rsidRPr="006A2AA9">
        <w:rPr>
          <w:rFonts w:cs="Times"/>
        </w:rPr>
        <w:t>legacy networks</w:t>
      </w:r>
      <w:r w:rsidR="0082550F">
        <w:rPr>
          <w:rFonts w:cs="Times"/>
        </w:rPr>
        <w:t xml:space="preserve"> in this increasing dynamic networking era, SDN provides the opportunity to answer these difficulties and </w:t>
      </w:r>
      <w:commentRangeStart w:id="106"/>
      <w:r w:rsidR="0082550F">
        <w:rPr>
          <w:rFonts w:cs="Times"/>
        </w:rPr>
        <w:t xml:space="preserve">offer great platform for next generation networking. </w:t>
      </w:r>
      <w:commentRangeEnd w:id="106"/>
      <w:r w:rsidR="0064215C">
        <w:rPr>
          <w:rStyle w:val="CommentReference"/>
        </w:rPr>
        <w:commentReference w:id="106"/>
      </w:r>
      <w:r w:rsidR="003B1579" w:rsidRPr="003B1579">
        <w:rPr>
          <w:rFonts w:cs="Times"/>
        </w:rPr>
        <w:t xml:space="preserve">By enabling </w:t>
      </w:r>
      <w:commentRangeStart w:id="107"/>
      <w:r w:rsidR="003B1579" w:rsidRPr="003B1579">
        <w:rPr>
          <w:rFonts w:cs="Times"/>
        </w:rPr>
        <w:t xml:space="preserve">open user-controlled </w:t>
      </w:r>
      <w:commentRangeEnd w:id="107"/>
      <w:r w:rsidR="0064215C">
        <w:rPr>
          <w:rStyle w:val="CommentReference"/>
        </w:rPr>
        <w:commentReference w:id="107"/>
      </w:r>
      <w:r w:rsidR="003B1579" w:rsidRPr="003B1579">
        <w:rPr>
          <w:rFonts w:cs="Times"/>
        </w:rPr>
        <w:t xml:space="preserve">administration of </w:t>
      </w:r>
      <w:r w:rsidR="003B1579">
        <w:rPr>
          <w:rFonts w:cs="Times"/>
        </w:rPr>
        <w:t>the</w:t>
      </w:r>
      <w:r w:rsidR="003B1579" w:rsidRPr="003B1579">
        <w:rPr>
          <w:rFonts w:cs="Times"/>
        </w:rPr>
        <w:t xml:space="preserve"> network, </w:t>
      </w:r>
      <w:commentRangeStart w:id="108"/>
      <w:r w:rsidR="003B1579" w:rsidRPr="003B1579">
        <w:rPr>
          <w:rFonts w:cs="Times"/>
        </w:rPr>
        <w:t xml:space="preserve">SDN aims to execute network operations that cannot be </w:t>
      </w:r>
      <w:r w:rsidR="003B1579">
        <w:rPr>
          <w:rFonts w:cs="Times"/>
        </w:rPr>
        <w:t xml:space="preserve">performed </w:t>
      </w:r>
      <w:r w:rsidR="003B1579" w:rsidRPr="003B1579">
        <w:rPr>
          <w:rFonts w:cs="Times"/>
        </w:rPr>
        <w:t xml:space="preserve">without </w:t>
      </w:r>
      <w:r w:rsidR="003B1579">
        <w:rPr>
          <w:rFonts w:cs="Times"/>
        </w:rPr>
        <w:t>the need of additional</w:t>
      </w:r>
      <w:r w:rsidR="003B1579" w:rsidRPr="003B1579">
        <w:rPr>
          <w:rFonts w:cs="Times"/>
        </w:rPr>
        <w:t xml:space="preserve"> software</w:t>
      </w:r>
      <w:commentRangeEnd w:id="108"/>
      <w:r w:rsidR="008966C4">
        <w:rPr>
          <w:rStyle w:val="CommentReference"/>
        </w:rPr>
        <w:commentReference w:id="108"/>
      </w:r>
      <w:r w:rsidR="003B1579" w:rsidRPr="003B1579">
        <w:rPr>
          <w:rFonts w:cs="Times"/>
        </w:rPr>
        <w:t>.</w:t>
      </w:r>
      <w:r w:rsidR="00E31CFB">
        <w:rPr>
          <w:rFonts w:cs="Times"/>
        </w:rPr>
        <w:t xml:space="preserve"> </w:t>
      </w:r>
      <w:r w:rsidR="003B1579" w:rsidRPr="003B1579">
        <w:rPr>
          <w:rFonts w:cs="Times"/>
        </w:rPr>
        <w:t xml:space="preserve">As a result of the separation of the control plane and data plane, which enables centralized control and simplifies network </w:t>
      </w:r>
      <w:r w:rsidR="00E31CFB">
        <w:t>management</w:t>
      </w:r>
      <w:r w:rsidR="003B1579" w:rsidRPr="003B1579">
        <w:rPr>
          <w:rFonts w:cs="Times"/>
        </w:rPr>
        <w:t xml:space="preserve">, the main </w:t>
      </w:r>
      <w:r w:rsidR="009F4336">
        <w:rPr>
          <w:rFonts w:cs="Times"/>
        </w:rPr>
        <w:t>advantage</w:t>
      </w:r>
      <w:r w:rsidR="003B1579" w:rsidRPr="003B1579">
        <w:rPr>
          <w:rFonts w:cs="Times"/>
        </w:rPr>
        <w:t xml:space="preserve"> of SDN is the logical construction of a </w:t>
      </w:r>
      <w:commentRangeStart w:id="109"/>
      <w:r w:rsidR="003B1579" w:rsidRPr="003B1579">
        <w:rPr>
          <w:rFonts w:cs="Times"/>
        </w:rPr>
        <w:t>centralized controller</w:t>
      </w:r>
      <w:commentRangeEnd w:id="109"/>
      <w:r w:rsidR="008966C4">
        <w:rPr>
          <w:rStyle w:val="CommentReference"/>
        </w:rPr>
        <w:commentReference w:id="109"/>
      </w:r>
      <w:r w:rsidR="003B1579" w:rsidRPr="003B1579">
        <w:rPr>
          <w:rFonts w:cs="Times"/>
        </w:rPr>
        <w:t>.</w:t>
      </w:r>
    </w:p>
    <w:p w14:paraId="6F8EC8EF" w14:textId="13EF37F3" w:rsidR="003B0752" w:rsidRDefault="003B0752" w:rsidP="003B0752">
      <w:pPr>
        <w:pStyle w:val="Heading2"/>
        <w:rPr>
          <w:rFonts w:cs="Times"/>
        </w:rPr>
      </w:pPr>
      <w:bookmarkStart w:id="110" w:name="_Toc108739176"/>
      <w:bookmarkStart w:id="111" w:name="_Toc114792028"/>
      <w:r w:rsidRPr="006A2AA9">
        <w:rPr>
          <w:rFonts w:cs="Times"/>
        </w:rPr>
        <w:t>SDN Controllers</w:t>
      </w:r>
      <w:bookmarkEnd w:id="110"/>
      <w:bookmarkEnd w:id="111"/>
    </w:p>
    <w:p w14:paraId="5B4233A7" w14:textId="5E4C5C91" w:rsidR="004E3097" w:rsidRDefault="00C96106" w:rsidP="004E3097">
      <w:r>
        <w:t xml:space="preserve">The Controller is the key component of the </w:t>
      </w:r>
      <w:del w:id="112" w:author="Peter Gröschke" w:date="2022-09-23T20:09:00Z">
        <w:r w:rsidDel="008966C4">
          <w:delText>Software</w:delText>
        </w:r>
      </w:del>
      <w:ins w:id="113" w:author="Peter Gröschke" w:date="2022-09-23T20:09:00Z">
        <w:r w:rsidR="008966C4">
          <w:t>software</w:t>
        </w:r>
      </w:ins>
      <w:r>
        <w:t>-defined networks.</w:t>
      </w:r>
      <w:r w:rsidR="003435C9">
        <w:t xml:space="preserve"> </w:t>
      </w:r>
      <w:r w:rsidR="005451A9">
        <w:t xml:space="preserve">It resides on the control plane of the SDN architecture and has the complete view of </w:t>
      </w:r>
      <w:commentRangeStart w:id="114"/>
      <w:r w:rsidR="005451A9">
        <w:t xml:space="preserve">applications functionality </w:t>
      </w:r>
      <w:commentRangeEnd w:id="114"/>
      <w:r w:rsidR="008966C4">
        <w:rPr>
          <w:rStyle w:val="CommentReference"/>
        </w:rPr>
        <w:commentReference w:id="114"/>
      </w:r>
      <w:r w:rsidR="005451A9">
        <w:t>and underlying network.</w:t>
      </w:r>
      <w:r w:rsidR="00020BAC">
        <w:t xml:space="preserve"> The</w:t>
      </w:r>
      <w:r w:rsidR="003B486D">
        <w:t xml:space="preserve"> SDN controller </w:t>
      </w:r>
      <w:r w:rsidR="003B486D" w:rsidRPr="00020BAC">
        <w:t>provides flexible and efficient management</w:t>
      </w:r>
      <w:r w:rsidR="003B486D">
        <w:t xml:space="preserve"> of the network with its </w:t>
      </w:r>
      <w:r w:rsidR="00020BAC">
        <w:t>basic operation</w:t>
      </w:r>
      <w:r w:rsidR="003B486D">
        <w:t xml:space="preserve"> of translating the network services learnt from the SDN application</w:t>
      </w:r>
      <w:r w:rsidR="00A765E7">
        <w:t>s</w:t>
      </w:r>
      <w:r w:rsidR="003B486D">
        <w:t xml:space="preserve"> into appropriate forwarding flow rules for the underlying network devices</w:t>
      </w:r>
      <w:r w:rsidR="00A765E7">
        <w:t xml:space="preserve"> </w:t>
      </w:r>
      <w:commentRangeStart w:id="115"/>
      <w:r w:rsidR="00A765E7">
        <w:t xml:space="preserve">and also other way around </w:t>
      </w:r>
      <w:commentRangeEnd w:id="115"/>
      <w:r w:rsidR="008966C4">
        <w:rPr>
          <w:rStyle w:val="CommentReference"/>
        </w:rPr>
        <w:commentReference w:id="115"/>
      </w:r>
      <w:r w:rsidR="00A765E7">
        <w:t>from the network devices to SDN applications.</w:t>
      </w:r>
      <w:r w:rsidR="003B486D">
        <w:t xml:space="preserve"> </w:t>
      </w:r>
      <w:r w:rsidR="00020BAC">
        <w:t>Keeping this functionality in mind,</w:t>
      </w:r>
      <w:r w:rsidR="004A59BC">
        <w:t xml:space="preserve"> over the years</w:t>
      </w:r>
      <w:r w:rsidR="00020BAC">
        <w:t xml:space="preserve"> various open-source SDN controllers were developed by different</w:t>
      </w:r>
      <w:r w:rsidR="004A59BC">
        <w:t xml:space="preserve"> open-source</w:t>
      </w:r>
      <w:r w:rsidR="00020BAC">
        <w:t xml:space="preserve"> communities</w:t>
      </w:r>
      <w:r w:rsidR="00C465BE">
        <w:t xml:space="preserve"> and network device vendors</w:t>
      </w:r>
      <w:r w:rsidR="00020BAC">
        <w:t>.</w:t>
      </w:r>
    </w:p>
    <w:p w14:paraId="67DBF9B3" w14:textId="7C04A574" w:rsidR="006F1CFA" w:rsidRDefault="00FC13A7" w:rsidP="004E3097">
      <w:r w:rsidRPr="00FC13A7">
        <w:t>The first SDN controller</w:t>
      </w:r>
      <w:r w:rsidR="001512A0">
        <w:t xml:space="preserve"> developed</w:t>
      </w:r>
      <w:r w:rsidRPr="00FC13A7">
        <w:t xml:space="preserve"> was </w:t>
      </w:r>
      <w:ins w:id="116" w:author="Peter Gröschke" w:date="2022-09-25T13:35:00Z">
        <w:r w:rsidR="00357E6B">
          <w:t xml:space="preserve">the </w:t>
        </w:r>
      </w:ins>
      <w:r w:rsidRPr="00FC13A7">
        <w:t>NOX</w:t>
      </w:r>
      <w:r w:rsidR="00B86EAD">
        <w:t xml:space="preserve"> controller</w:t>
      </w:r>
      <w:sdt>
        <w:sdtPr>
          <w:id w:val="-1801913629"/>
          <w:citation/>
        </w:sdtPr>
        <w:sdtContent>
          <w:r w:rsidR="00184448">
            <w:fldChar w:fldCharType="begin"/>
          </w:r>
          <w:r w:rsidR="00184448">
            <w:rPr>
              <w:lang w:val="en-US"/>
            </w:rPr>
            <w:instrText xml:space="preserve"> CITATION NOX \l 1033 </w:instrText>
          </w:r>
          <w:r w:rsidR="00184448">
            <w:fldChar w:fldCharType="separate"/>
          </w:r>
          <w:r w:rsidR="00973B33">
            <w:rPr>
              <w:noProof/>
              <w:lang w:val="en-US"/>
            </w:rPr>
            <w:t xml:space="preserve"> </w:t>
          </w:r>
          <w:r w:rsidR="00973B33" w:rsidRPr="00973B33">
            <w:rPr>
              <w:noProof/>
              <w:lang w:val="en-US"/>
            </w:rPr>
            <w:t>[3]</w:t>
          </w:r>
          <w:r w:rsidR="00184448">
            <w:fldChar w:fldCharType="end"/>
          </w:r>
        </w:sdtContent>
      </w:sdt>
      <w:r w:rsidRPr="00FC13A7">
        <w:t xml:space="preserve"> </w:t>
      </w:r>
      <w:r w:rsidR="00393EB2">
        <w:t xml:space="preserve">in 2009 </w:t>
      </w:r>
      <w:r w:rsidRPr="00FC13A7">
        <w:t xml:space="preserve">by </w:t>
      </w:r>
      <w:r w:rsidR="00184448">
        <w:t xml:space="preserve">the </w:t>
      </w:r>
      <w:r w:rsidRPr="00FC13A7">
        <w:t>Nicira</w:t>
      </w:r>
      <w:r w:rsidR="00184448">
        <w:t xml:space="preserve"> Networks</w:t>
      </w:r>
      <w:r w:rsidRPr="00FC13A7">
        <w:t xml:space="preserve"> </w:t>
      </w:r>
      <w:r w:rsidR="00A62274">
        <w:t xml:space="preserve">which </w:t>
      </w:r>
      <w:r w:rsidR="00D36D90">
        <w:t>wa</w:t>
      </w:r>
      <w:r w:rsidR="00A62274">
        <w:t>s</w:t>
      </w:r>
      <w:r w:rsidR="00D36D90">
        <w:t xml:space="preserve"> later acquired </w:t>
      </w:r>
      <w:r w:rsidR="00184448">
        <w:t>by VMware</w:t>
      </w:r>
      <w:r w:rsidR="00D8113C">
        <w:t xml:space="preserve"> </w:t>
      </w:r>
      <w:sdt>
        <w:sdtPr>
          <w:id w:val="-2077271617"/>
          <w:citation/>
        </w:sdtPr>
        <w:sdtContent>
          <w:r w:rsidR="00D8113C">
            <w:fldChar w:fldCharType="begin"/>
          </w:r>
          <w:r w:rsidR="00D8113C">
            <w:rPr>
              <w:lang w:val="en-US"/>
            </w:rPr>
            <w:instrText xml:space="preserve"> CITATION VMw12 \l 1033 </w:instrText>
          </w:r>
          <w:r w:rsidR="00D8113C">
            <w:fldChar w:fldCharType="separate"/>
          </w:r>
          <w:r w:rsidR="00973B33" w:rsidRPr="00973B33">
            <w:rPr>
              <w:noProof/>
              <w:lang w:val="en-US"/>
            </w:rPr>
            <w:t>[4]</w:t>
          </w:r>
          <w:r w:rsidR="00D8113C">
            <w:fldChar w:fldCharType="end"/>
          </w:r>
        </w:sdtContent>
      </w:sdt>
      <w:r w:rsidRPr="00FC13A7">
        <w:t>.</w:t>
      </w:r>
      <w:r w:rsidR="00B86EAD">
        <w:t xml:space="preserve"> The NOX controller was the basic platform for other SDN controllers which were developed later such as</w:t>
      </w:r>
      <w:r w:rsidR="004E6232">
        <w:t xml:space="preserve"> NOX-MT,</w:t>
      </w:r>
      <w:r w:rsidR="00B86EAD">
        <w:t xml:space="preserve"> POX</w:t>
      </w:r>
      <w:sdt>
        <w:sdtPr>
          <w:id w:val="-406075728"/>
          <w:citation/>
        </w:sdtPr>
        <w:sdtContent>
          <w:r w:rsidR="00AC18C8">
            <w:fldChar w:fldCharType="begin"/>
          </w:r>
          <w:r w:rsidR="00AC18C8">
            <w:rPr>
              <w:lang w:val="en-US"/>
            </w:rPr>
            <w:instrText xml:space="preserve"> CITATION POX \l 1033 </w:instrText>
          </w:r>
          <w:r w:rsidR="00AC18C8">
            <w:fldChar w:fldCharType="separate"/>
          </w:r>
          <w:r w:rsidR="00973B33">
            <w:rPr>
              <w:noProof/>
              <w:lang w:val="en-US"/>
            </w:rPr>
            <w:t xml:space="preserve"> </w:t>
          </w:r>
          <w:r w:rsidR="00973B33" w:rsidRPr="00973B33">
            <w:rPr>
              <w:noProof/>
              <w:lang w:val="en-US"/>
            </w:rPr>
            <w:t>[5]</w:t>
          </w:r>
          <w:r w:rsidR="00AC18C8">
            <w:fldChar w:fldCharType="end"/>
          </w:r>
        </w:sdtContent>
      </w:sdt>
      <w:r w:rsidR="00B86EAD">
        <w:t>, ONIX</w:t>
      </w:r>
      <w:sdt>
        <w:sdtPr>
          <w:id w:val="228119235"/>
          <w:citation/>
        </w:sdtPr>
        <w:sdtContent>
          <w:r w:rsidR="00121514">
            <w:fldChar w:fldCharType="begin"/>
          </w:r>
          <w:r w:rsidR="00121514">
            <w:rPr>
              <w:lang w:val="en-US"/>
            </w:rPr>
            <w:instrText xml:space="preserve"> CITATION Tee \l 1033 </w:instrText>
          </w:r>
          <w:r w:rsidR="00121514">
            <w:fldChar w:fldCharType="separate"/>
          </w:r>
          <w:r w:rsidR="00973B33">
            <w:rPr>
              <w:noProof/>
              <w:lang w:val="en-US"/>
            </w:rPr>
            <w:t xml:space="preserve"> </w:t>
          </w:r>
          <w:r w:rsidR="00973B33" w:rsidRPr="00973B33">
            <w:rPr>
              <w:noProof/>
              <w:lang w:val="en-US"/>
            </w:rPr>
            <w:t>[6]</w:t>
          </w:r>
          <w:r w:rsidR="00121514">
            <w:fldChar w:fldCharType="end"/>
          </w:r>
        </w:sdtContent>
      </w:sdt>
      <w:r w:rsidR="00B86EAD">
        <w:t>, Ryu</w:t>
      </w:r>
      <w:sdt>
        <w:sdtPr>
          <w:id w:val="-1982532003"/>
          <w:citation/>
        </w:sdtPr>
        <w:sdtContent>
          <w:r w:rsidR="00121514">
            <w:fldChar w:fldCharType="begin"/>
          </w:r>
          <w:r w:rsidR="00121514">
            <w:rPr>
              <w:lang w:val="en-US"/>
            </w:rPr>
            <w:instrText xml:space="preserve"> CITATION Ryu \l 1033 </w:instrText>
          </w:r>
          <w:r w:rsidR="00121514">
            <w:fldChar w:fldCharType="separate"/>
          </w:r>
          <w:r w:rsidR="00973B33">
            <w:rPr>
              <w:noProof/>
              <w:lang w:val="en-US"/>
            </w:rPr>
            <w:t xml:space="preserve"> </w:t>
          </w:r>
          <w:r w:rsidR="00973B33" w:rsidRPr="00973B33">
            <w:rPr>
              <w:noProof/>
              <w:lang w:val="en-US"/>
            </w:rPr>
            <w:t>[7]</w:t>
          </w:r>
          <w:r w:rsidR="00121514">
            <w:fldChar w:fldCharType="end"/>
          </w:r>
        </w:sdtContent>
      </w:sdt>
      <w:r w:rsidR="00B86EAD">
        <w:t xml:space="preserve"> and Beacon</w:t>
      </w:r>
      <w:r w:rsidR="00C64A4B">
        <w:t xml:space="preserve"> </w:t>
      </w:r>
      <w:sdt>
        <w:sdtPr>
          <w:id w:val="-284965555"/>
          <w:citation/>
        </w:sdtPr>
        <w:sdtContent>
          <w:r w:rsidR="00C64A4B">
            <w:fldChar w:fldCharType="begin"/>
          </w:r>
          <w:r w:rsidR="00C64A4B">
            <w:rPr>
              <w:lang w:val="en-US"/>
            </w:rPr>
            <w:instrText xml:space="preserve"> CITATION Dav10 \l 1033 </w:instrText>
          </w:r>
          <w:r w:rsidR="00C64A4B">
            <w:fldChar w:fldCharType="separate"/>
          </w:r>
          <w:r w:rsidR="00973B33" w:rsidRPr="00973B33">
            <w:rPr>
              <w:noProof/>
              <w:lang w:val="en-US"/>
            </w:rPr>
            <w:t>[8]</w:t>
          </w:r>
          <w:r w:rsidR="00C64A4B">
            <w:fldChar w:fldCharType="end"/>
          </w:r>
        </w:sdtContent>
      </w:sdt>
      <w:r w:rsidR="00B86EAD">
        <w:t xml:space="preserve">. Along the years new features were developed </w:t>
      </w:r>
      <w:r w:rsidR="00AC18C8">
        <w:t>for better functionality of the SDN controller and</w:t>
      </w:r>
      <w:r w:rsidR="009F7ABB">
        <w:t xml:space="preserve"> to overcome the challenges faced by other SDN controllers, </w:t>
      </w:r>
      <w:r w:rsidR="00AC18C8">
        <w:t>new SDN controllers kept emerging. To name few, Floodlight</w:t>
      </w:r>
      <w:sdt>
        <w:sdtPr>
          <w:id w:val="-834135983"/>
          <w:citation/>
        </w:sdtPr>
        <w:sdtContent>
          <w:r w:rsidR="00C64A4B">
            <w:fldChar w:fldCharType="begin"/>
          </w:r>
          <w:r w:rsidR="00C64A4B">
            <w:rPr>
              <w:lang w:val="en-US"/>
            </w:rPr>
            <w:instrText xml:space="preserve"> CITATION Flo \l 1033 </w:instrText>
          </w:r>
          <w:r w:rsidR="00C64A4B">
            <w:fldChar w:fldCharType="separate"/>
          </w:r>
          <w:r w:rsidR="00973B33">
            <w:rPr>
              <w:noProof/>
              <w:lang w:val="en-US"/>
            </w:rPr>
            <w:t xml:space="preserve"> </w:t>
          </w:r>
          <w:r w:rsidR="00973B33" w:rsidRPr="00973B33">
            <w:rPr>
              <w:noProof/>
              <w:lang w:val="en-US"/>
            </w:rPr>
            <w:t>[9]</w:t>
          </w:r>
          <w:r w:rsidR="00C64A4B">
            <w:fldChar w:fldCharType="end"/>
          </w:r>
        </w:sdtContent>
      </w:sdt>
      <w:r w:rsidR="00AC18C8">
        <w:t xml:space="preserve">, </w:t>
      </w:r>
      <w:r w:rsidR="00002272">
        <w:t>OpenDaylight</w:t>
      </w:r>
      <w:r w:rsidR="00C64A4B">
        <w:t xml:space="preserve"> </w:t>
      </w:r>
      <w:sdt>
        <w:sdtPr>
          <w:id w:val="2020194270"/>
          <w:citation/>
        </w:sdtPr>
        <w:sdtContent>
          <w:r w:rsidR="00C64A4B">
            <w:fldChar w:fldCharType="begin"/>
          </w:r>
          <w:r w:rsidR="00C64A4B">
            <w:rPr>
              <w:lang w:val="en-US"/>
            </w:rPr>
            <w:instrText xml:space="preserve"> CITATION Ope1 \l 1033 </w:instrText>
          </w:r>
          <w:r w:rsidR="00C64A4B">
            <w:fldChar w:fldCharType="separate"/>
          </w:r>
          <w:r w:rsidR="00973B33" w:rsidRPr="00973B33">
            <w:rPr>
              <w:noProof/>
              <w:lang w:val="en-US"/>
            </w:rPr>
            <w:t>[10]</w:t>
          </w:r>
          <w:r w:rsidR="00C64A4B">
            <w:fldChar w:fldCharType="end"/>
          </w:r>
        </w:sdtContent>
      </w:sdt>
      <w:r w:rsidR="00AC18C8">
        <w:t>, ONOS</w:t>
      </w:r>
      <w:r w:rsidR="00B94543">
        <w:t xml:space="preserve"> </w:t>
      </w:r>
      <w:sdt>
        <w:sdtPr>
          <w:id w:val="1553266912"/>
          <w:citation/>
        </w:sdtPr>
        <w:sdtContent>
          <w:r w:rsidR="00B94543">
            <w:fldChar w:fldCharType="begin"/>
          </w:r>
          <w:r w:rsidR="00B94543">
            <w:rPr>
              <w:lang w:val="en-US"/>
            </w:rPr>
            <w:instrText xml:space="preserve"> CITATION Ope2 \l 1033 </w:instrText>
          </w:r>
          <w:r w:rsidR="00B94543">
            <w:fldChar w:fldCharType="separate"/>
          </w:r>
          <w:r w:rsidR="00973B33" w:rsidRPr="00973B33">
            <w:rPr>
              <w:noProof/>
              <w:lang w:val="en-US"/>
            </w:rPr>
            <w:t>[11]</w:t>
          </w:r>
          <w:r w:rsidR="00B94543">
            <w:fldChar w:fldCharType="end"/>
          </w:r>
        </w:sdtContent>
      </w:sdt>
      <w:r w:rsidR="004E6232">
        <w:t>,</w:t>
      </w:r>
      <w:r w:rsidR="00AC18C8">
        <w:t xml:space="preserve"> Orion</w:t>
      </w:r>
      <w:r w:rsidR="00627001">
        <w:t xml:space="preserve"> </w:t>
      </w:r>
      <w:sdt>
        <w:sdtPr>
          <w:id w:val="-49074758"/>
          <w:citation/>
        </w:sdtPr>
        <w:sdtContent>
          <w:r w:rsidR="00627001">
            <w:fldChar w:fldCharType="begin"/>
          </w:r>
          <w:r w:rsidR="00627001">
            <w:rPr>
              <w:lang w:val="en-US"/>
            </w:rPr>
            <w:instrText xml:space="preserve"> CITATION Yon \l 1033 </w:instrText>
          </w:r>
          <w:r w:rsidR="00627001">
            <w:fldChar w:fldCharType="separate"/>
          </w:r>
          <w:r w:rsidR="00973B33" w:rsidRPr="00973B33">
            <w:rPr>
              <w:noProof/>
              <w:lang w:val="en-US"/>
            </w:rPr>
            <w:t>[12]</w:t>
          </w:r>
          <w:r w:rsidR="00627001">
            <w:fldChar w:fldCharType="end"/>
          </w:r>
        </w:sdtContent>
      </w:sdt>
      <w:r w:rsidR="004E6232">
        <w:t xml:space="preserve"> Disco </w:t>
      </w:r>
      <w:sdt>
        <w:sdtPr>
          <w:id w:val="1058973398"/>
          <w:citation/>
        </w:sdtPr>
        <w:sdtContent>
          <w:r w:rsidR="004E6232">
            <w:fldChar w:fldCharType="begin"/>
          </w:r>
          <w:r w:rsidR="004E6232">
            <w:rPr>
              <w:lang w:val="en-US"/>
            </w:rPr>
            <w:instrText xml:space="preserve"> CITATION Kev \l 1033 </w:instrText>
          </w:r>
          <w:r w:rsidR="004E6232">
            <w:fldChar w:fldCharType="separate"/>
          </w:r>
          <w:r w:rsidR="00973B33" w:rsidRPr="00973B33">
            <w:rPr>
              <w:noProof/>
              <w:lang w:val="en-US"/>
            </w:rPr>
            <w:t>[13]</w:t>
          </w:r>
          <w:r w:rsidR="004E6232">
            <w:fldChar w:fldCharType="end"/>
          </w:r>
        </w:sdtContent>
      </w:sdt>
      <w:r w:rsidR="004E6232">
        <w:t xml:space="preserve"> and Kandoo </w:t>
      </w:r>
      <w:sdt>
        <w:sdtPr>
          <w:id w:val="347987932"/>
          <w:citation/>
        </w:sdtPr>
        <w:sdtContent>
          <w:r w:rsidR="004E6232">
            <w:fldChar w:fldCharType="begin"/>
          </w:r>
          <w:r w:rsidR="004E6232">
            <w:rPr>
              <w:lang w:val="en-US"/>
            </w:rPr>
            <w:instrText xml:space="preserve"> CITATION Soh \l 1033 </w:instrText>
          </w:r>
          <w:r w:rsidR="004E6232">
            <w:fldChar w:fldCharType="separate"/>
          </w:r>
          <w:r w:rsidR="00973B33" w:rsidRPr="00973B33">
            <w:rPr>
              <w:noProof/>
              <w:lang w:val="en-US"/>
            </w:rPr>
            <w:t>[14]</w:t>
          </w:r>
          <w:r w:rsidR="004E6232">
            <w:fldChar w:fldCharType="end"/>
          </w:r>
        </w:sdtContent>
      </w:sdt>
      <w:r w:rsidR="00AC18C8">
        <w:t>.</w:t>
      </w:r>
      <w:r w:rsidR="00D8459F">
        <w:t xml:space="preserve"> Later</w:t>
      </w:r>
      <w:r w:rsidR="0061648B">
        <w:t>,</w:t>
      </w:r>
      <w:r w:rsidR="00D8459F">
        <w:t xml:space="preserve"> big network device vendors like HPE, Cisco,</w:t>
      </w:r>
      <w:r w:rsidR="000C59A4">
        <w:t xml:space="preserve"> Juniper</w:t>
      </w:r>
      <w:r w:rsidR="00D8459F">
        <w:t xml:space="preserve"> VMware</w:t>
      </w:r>
      <w:r w:rsidR="000C59A4">
        <w:t>, IBM</w:t>
      </w:r>
      <w:r w:rsidR="00471694">
        <w:t xml:space="preserve"> also</w:t>
      </w:r>
      <w:r w:rsidR="00D8459F">
        <w:t xml:space="preserve"> </w:t>
      </w:r>
      <w:r w:rsidR="0084676D" w:rsidRPr="0084676D">
        <w:t xml:space="preserve">participated </w:t>
      </w:r>
      <w:r w:rsidR="0084676D">
        <w:t xml:space="preserve">and </w:t>
      </w:r>
      <w:r w:rsidR="00471694">
        <w:t xml:space="preserve">designed their own approach towards building the </w:t>
      </w:r>
      <w:commentRangeStart w:id="117"/>
      <w:r w:rsidR="00471694">
        <w:t xml:space="preserve">SDWAN </w:t>
      </w:r>
      <w:commentRangeEnd w:id="117"/>
      <w:r w:rsidR="00357E6B">
        <w:rPr>
          <w:rStyle w:val="CommentReference"/>
        </w:rPr>
        <w:commentReference w:id="117"/>
      </w:r>
      <w:r w:rsidR="00471694">
        <w:t>architectures.</w:t>
      </w:r>
      <w:r w:rsidR="00D40978">
        <w:t xml:space="preserve"> Today, </w:t>
      </w:r>
      <w:ins w:id="118" w:author="Peter Gröschke" w:date="2022-09-25T13:39:00Z">
        <w:r w:rsidR="00357E6B">
          <w:t xml:space="preserve">a </w:t>
        </w:r>
      </w:ins>
      <w:r w:rsidR="00D40978">
        <w:t xml:space="preserve">variety of SDN controllers are available for research and evaluation from which the potential </w:t>
      </w:r>
      <w:commentRangeStart w:id="119"/>
      <w:r w:rsidR="00D40978">
        <w:t xml:space="preserve">once </w:t>
      </w:r>
      <w:commentRangeEnd w:id="119"/>
      <w:r w:rsidR="00357E6B">
        <w:rPr>
          <w:rStyle w:val="CommentReference"/>
        </w:rPr>
        <w:commentReference w:id="119"/>
      </w:r>
      <w:r w:rsidR="00D40978">
        <w:t>joined projects with other communities working in same field of interest</w:t>
      </w:r>
      <w:ins w:id="120" w:author="Peter Gröschke" w:date="2022-09-25T13:39:00Z">
        <w:r w:rsidR="00357E6B">
          <w:t>,</w:t>
        </w:r>
      </w:ins>
      <w:r w:rsidR="00D40978">
        <w:t xml:space="preserve"> whereas</w:t>
      </w:r>
      <w:del w:id="121" w:author="Peter Gröschke" w:date="2022-09-25T13:39:00Z">
        <w:r w:rsidR="00D40978" w:rsidDel="00357E6B">
          <w:delText>,</w:delText>
        </w:r>
      </w:del>
      <w:r w:rsidR="00D40978">
        <w:t xml:space="preserve"> some disappeared because of scarcity of contributors and developers.</w:t>
      </w:r>
    </w:p>
    <w:p w14:paraId="16B0DDA3" w14:textId="1A337921" w:rsidR="009728AB" w:rsidRDefault="009728AB" w:rsidP="004E3097"/>
    <w:p w14:paraId="44BD8398" w14:textId="60CE8EB5" w:rsidR="00341578" w:rsidRPr="00CB65C5" w:rsidRDefault="00341578" w:rsidP="00341578">
      <w:pPr>
        <w:jc w:val="center"/>
        <w:rPr>
          <w:i/>
          <w:iCs/>
        </w:rPr>
      </w:pPr>
      <w:r w:rsidRPr="00CB65C5">
        <w:rPr>
          <w:i/>
          <w:iCs/>
          <w:highlight w:val="yellow"/>
        </w:rPr>
        <w:lastRenderedPageBreak/>
        <w:t>Table 2.#</w:t>
      </w:r>
      <w:r w:rsidRPr="00CB65C5">
        <w:rPr>
          <w:i/>
          <w:iCs/>
        </w:rPr>
        <w:t xml:space="preserve"> Popular Open Source SDN </w:t>
      </w:r>
      <w:commentRangeStart w:id="122"/>
      <w:r w:rsidRPr="00CB65C5">
        <w:rPr>
          <w:i/>
          <w:iCs/>
        </w:rPr>
        <w:t>controllers</w:t>
      </w:r>
      <w:commentRangeEnd w:id="122"/>
      <w:r w:rsidR="00357E6B">
        <w:rPr>
          <w:rStyle w:val="CommentReference"/>
        </w:rPr>
        <w:commentReference w:id="122"/>
      </w:r>
    </w:p>
    <w:tbl>
      <w:tblPr>
        <w:tblStyle w:val="TableGrid"/>
        <w:tblW w:w="0" w:type="auto"/>
        <w:jc w:val="center"/>
        <w:tblLook w:val="04A0" w:firstRow="1" w:lastRow="0" w:firstColumn="1" w:lastColumn="0" w:noHBand="0" w:noVBand="1"/>
      </w:tblPr>
      <w:tblGrid>
        <w:gridCol w:w="1995"/>
        <w:gridCol w:w="1690"/>
        <w:gridCol w:w="2268"/>
      </w:tblGrid>
      <w:tr w:rsidR="002E093D" w14:paraId="33D09957" w14:textId="77777777" w:rsidTr="002017B3">
        <w:trPr>
          <w:jc w:val="center"/>
        </w:trPr>
        <w:tc>
          <w:tcPr>
            <w:tcW w:w="1995" w:type="dxa"/>
          </w:tcPr>
          <w:p w14:paraId="33E10D31" w14:textId="2AF09628" w:rsidR="002E093D" w:rsidRPr="00235FED" w:rsidRDefault="002E093D" w:rsidP="00235FED">
            <w:pPr>
              <w:jc w:val="center"/>
              <w:rPr>
                <w:b/>
                <w:bCs/>
              </w:rPr>
            </w:pPr>
            <w:r w:rsidRPr="00235FED">
              <w:rPr>
                <w:b/>
                <w:bCs/>
              </w:rPr>
              <w:t>Controller</w:t>
            </w:r>
          </w:p>
        </w:tc>
        <w:tc>
          <w:tcPr>
            <w:tcW w:w="1690" w:type="dxa"/>
          </w:tcPr>
          <w:p w14:paraId="5BC3E29F" w14:textId="5845AD86" w:rsidR="002E093D" w:rsidRPr="00235FED" w:rsidRDefault="00235FED" w:rsidP="00235FED">
            <w:pPr>
              <w:jc w:val="center"/>
              <w:rPr>
                <w:b/>
                <w:bCs/>
              </w:rPr>
            </w:pPr>
            <w:r w:rsidRPr="00235FED">
              <w:rPr>
                <w:b/>
                <w:bCs/>
              </w:rPr>
              <w:t>Implementa</w:t>
            </w:r>
            <w:r>
              <w:rPr>
                <w:b/>
                <w:bCs/>
              </w:rPr>
              <w:t>t</w:t>
            </w:r>
            <w:r w:rsidRPr="00235FED">
              <w:rPr>
                <w:b/>
                <w:bCs/>
              </w:rPr>
              <w:t>ion</w:t>
            </w:r>
          </w:p>
        </w:tc>
        <w:tc>
          <w:tcPr>
            <w:tcW w:w="2268" w:type="dxa"/>
          </w:tcPr>
          <w:p w14:paraId="04D9D517" w14:textId="12053A9F" w:rsidR="002E093D" w:rsidRPr="00235FED" w:rsidRDefault="002E093D" w:rsidP="00235FED">
            <w:pPr>
              <w:jc w:val="center"/>
              <w:rPr>
                <w:b/>
                <w:bCs/>
              </w:rPr>
            </w:pPr>
            <w:r w:rsidRPr="00235FED">
              <w:rPr>
                <w:b/>
                <w:bCs/>
              </w:rPr>
              <w:t>Developers</w:t>
            </w:r>
          </w:p>
        </w:tc>
      </w:tr>
      <w:tr w:rsidR="002E093D" w14:paraId="7621E1BB" w14:textId="77777777" w:rsidTr="002017B3">
        <w:trPr>
          <w:jc w:val="center"/>
        </w:trPr>
        <w:tc>
          <w:tcPr>
            <w:tcW w:w="1995" w:type="dxa"/>
          </w:tcPr>
          <w:p w14:paraId="64976B1B" w14:textId="08303C16" w:rsidR="002E093D" w:rsidRDefault="002E093D" w:rsidP="00596707">
            <w:r>
              <w:t>ONOS</w:t>
            </w:r>
          </w:p>
        </w:tc>
        <w:tc>
          <w:tcPr>
            <w:tcW w:w="1690" w:type="dxa"/>
          </w:tcPr>
          <w:p w14:paraId="1FF4D61C" w14:textId="013A3900" w:rsidR="002E093D" w:rsidRDefault="00235FED" w:rsidP="00596707">
            <w:r>
              <w:t>Java</w:t>
            </w:r>
          </w:p>
        </w:tc>
        <w:tc>
          <w:tcPr>
            <w:tcW w:w="2268" w:type="dxa"/>
          </w:tcPr>
          <w:p w14:paraId="0EC6A7D9" w14:textId="4552A832" w:rsidR="002E093D" w:rsidRDefault="00235FED" w:rsidP="00596707">
            <w:r>
              <w:t>Open Networking Lab</w:t>
            </w:r>
          </w:p>
        </w:tc>
      </w:tr>
      <w:tr w:rsidR="002E093D" w14:paraId="10E86A57" w14:textId="77777777" w:rsidTr="002017B3">
        <w:trPr>
          <w:jc w:val="center"/>
        </w:trPr>
        <w:tc>
          <w:tcPr>
            <w:tcW w:w="1995" w:type="dxa"/>
          </w:tcPr>
          <w:p w14:paraId="0CDDC217" w14:textId="1DDD1539" w:rsidR="002E093D" w:rsidRDefault="00002272" w:rsidP="00596707">
            <w:r>
              <w:t>OpenDaylight</w:t>
            </w:r>
          </w:p>
        </w:tc>
        <w:tc>
          <w:tcPr>
            <w:tcW w:w="1690" w:type="dxa"/>
          </w:tcPr>
          <w:p w14:paraId="326BA946" w14:textId="21D1BA37" w:rsidR="002E093D" w:rsidRDefault="00235FED" w:rsidP="00596707">
            <w:r>
              <w:t>Java</w:t>
            </w:r>
          </w:p>
        </w:tc>
        <w:tc>
          <w:tcPr>
            <w:tcW w:w="2268" w:type="dxa"/>
          </w:tcPr>
          <w:p w14:paraId="6749AFC1" w14:textId="4A6A5DA0" w:rsidR="002E093D" w:rsidRDefault="00235FED" w:rsidP="00596707">
            <w:r>
              <w:t>The Linux Foundation</w:t>
            </w:r>
          </w:p>
        </w:tc>
      </w:tr>
      <w:tr w:rsidR="002E093D" w14:paraId="64124782" w14:textId="77777777" w:rsidTr="002017B3">
        <w:trPr>
          <w:jc w:val="center"/>
        </w:trPr>
        <w:tc>
          <w:tcPr>
            <w:tcW w:w="1995" w:type="dxa"/>
          </w:tcPr>
          <w:p w14:paraId="3F443C4F" w14:textId="4831A2FA" w:rsidR="002E093D" w:rsidRDefault="002E093D" w:rsidP="00596707">
            <w:r>
              <w:t>Ryu</w:t>
            </w:r>
          </w:p>
        </w:tc>
        <w:tc>
          <w:tcPr>
            <w:tcW w:w="1690" w:type="dxa"/>
          </w:tcPr>
          <w:p w14:paraId="37CA7F16" w14:textId="664903DF" w:rsidR="002E093D" w:rsidRDefault="00235FED" w:rsidP="00596707">
            <w:r>
              <w:t>Python</w:t>
            </w:r>
          </w:p>
        </w:tc>
        <w:tc>
          <w:tcPr>
            <w:tcW w:w="2268" w:type="dxa"/>
          </w:tcPr>
          <w:p w14:paraId="6E7A4768" w14:textId="02FC45B4" w:rsidR="002E093D" w:rsidRDefault="00235FED" w:rsidP="00596707">
            <w:r>
              <w:t>NTT</w:t>
            </w:r>
            <w:r w:rsidR="00B35DDE">
              <w:t xml:space="preserve"> </w:t>
            </w:r>
            <w:r w:rsidR="00B35DDE" w:rsidRPr="00B35DDE">
              <w:t>laboratories</w:t>
            </w:r>
          </w:p>
        </w:tc>
      </w:tr>
      <w:tr w:rsidR="002E093D" w14:paraId="2B89272E" w14:textId="77777777" w:rsidTr="002017B3">
        <w:trPr>
          <w:jc w:val="center"/>
        </w:trPr>
        <w:tc>
          <w:tcPr>
            <w:tcW w:w="1995" w:type="dxa"/>
          </w:tcPr>
          <w:p w14:paraId="2C4E2144" w14:textId="445791B5" w:rsidR="002E093D" w:rsidRDefault="002E093D" w:rsidP="00596707">
            <w:r>
              <w:t>FloodLight</w:t>
            </w:r>
          </w:p>
        </w:tc>
        <w:tc>
          <w:tcPr>
            <w:tcW w:w="1690" w:type="dxa"/>
          </w:tcPr>
          <w:p w14:paraId="4C5EFBC7" w14:textId="02E9B1B4" w:rsidR="002E093D" w:rsidRDefault="00235FED" w:rsidP="00596707">
            <w:r>
              <w:t>Java</w:t>
            </w:r>
          </w:p>
        </w:tc>
        <w:tc>
          <w:tcPr>
            <w:tcW w:w="2268" w:type="dxa"/>
          </w:tcPr>
          <w:p w14:paraId="72EDE578" w14:textId="291DBE41" w:rsidR="002E093D" w:rsidRDefault="00235FED" w:rsidP="00596707">
            <w:r>
              <w:t>Big Switch Networks</w:t>
            </w:r>
          </w:p>
        </w:tc>
      </w:tr>
      <w:tr w:rsidR="002E093D" w14:paraId="0AB8DC93" w14:textId="77777777" w:rsidTr="002017B3">
        <w:trPr>
          <w:jc w:val="center"/>
        </w:trPr>
        <w:tc>
          <w:tcPr>
            <w:tcW w:w="1995" w:type="dxa"/>
          </w:tcPr>
          <w:p w14:paraId="47B0C97B" w14:textId="4CAE01C9" w:rsidR="002E093D" w:rsidRDefault="002E093D" w:rsidP="00596707">
            <w:r>
              <w:t>NOX</w:t>
            </w:r>
          </w:p>
        </w:tc>
        <w:tc>
          <w:tcPr>
            <w:tcW w:w="1690" w:type="dxa"/>
          </w:tcPr>
          <w:p w14:paraId="642E4F3E" w14:textId="38C57CBC" w:rsidR="002E093D" w:rsidRDefault="00235FED" w:rsidP="00596707">
            <w:r>
              <w:t>C++</w:t>
            </w:r>
          </w:p>
        </w:tc>
        <w:tc>
          <w:tcPr>
            <w:tcW w:w="2268" w:type="dxa"/>
          </w:tcPr>
          <w:p w14:paraId="5FA2FC60" w14:textId="17B53B4E" w:rsidR="002E093D" w:rsidRDefault="00235FED" w:rsidP="00596707">
            <w:r>
              <w:t>Nicira</w:t>
            </w:r>
          </w:p>
        </w:tc>
      </w:tr>
      <w:tr w:rsidR="002E093D" w14:paraId="30D67DA0" w14:textId="77777777" w:rsidTr="002017B3">
        <w:trPr>
          <w:jc w:val="center"/>
        </w:trPr>
        <w:tc>
          <w:tcPr>
            <w:tcW w:w="1995" w:type="dxa"/>
          </w:tcPr>
          <w:p w14:paraId="70F2A3E1" w14:textId="3E9AC461" w:rsidR="002E093D" w:rsidRDefault="002E093D" w:rsidP="00596707">
            <w:r>
              <w:t>POX</w:t>
            </w:r>
          </w:p>
        </w:tc>
        <w:tc>
          <w:tcPr>
            <w:tcW w:w="1690" w:type="dxa"/>
          </w:tcPr>
          <w:p w14:paraId="2785DC96" w14:textId="0BF1DD4D" w:rsidR="002E093D" w:rsidRDefault="00235FED" w:rsidP="00596707">
            <w:r>
              <w:t>Python</w:t>
            </w:r>
          </w:p>
        </w:tc>
        <w:tc>
          <w:tcPr>
            <w:tcW w:w="2268" w:type="dxa"/>
          </w:tcPr>
          <w:p w14:paraId="556C250E" w14:textId="3592C407" w:rsidR="002E093D" w:rsidRDefault="00235FED" w:rsidP="00596707">
            <w:r>
              <w:t>Nicira</w:t>
            </w:r>
          </w:p>
        </w:tc>
      </w:tr>
    </w:tbl>
    <w:p w14:paraId="24DA5984" w14:textId="5DC31E24" w:rsidR="002E093D" w:rsidRDefault="002E093D" w:rsidP="00596707"/>
    <w:p w14:paraId="4BA2C92A" w14:textId="08D8C413" w:rsidR="007713E8" w:rsidRDefault="00B07800" w:rsidP="007713E8">
      <w:r>
        <w:t xml:space="preserve">Various SDN controller architecture types </w:t>
      </w:r>
      <w:commentRangeStart w:id="123"/>
      <w:r>
        <w:t>exist</w:t>
      </w:r>
      <w:del w:id="124" w:author="Peter Gröschke" w:date="2022-09-25T13:40:00Z">
        <w:r w:rsidDel="00357E6B">
          <w:delText>s</w:delText>
        </w:r>
      </w:del>
      <w:r>
        <w:t xml:space="preserve"> using which the particular SDN controller is developed</w:t>
      </w:r>
      <w:commentRangeEnd w:id="123"/>
      <w:r w:rsidR="00357E6B">
        <w:rPr>
          <w:rStyle w:val="CommentReference"/>
        </w:rPr>
        <w:commentReference w:id="123"/>
      </w:r>
      <w:r>
        <w:t xml:space="preserve">. </w:t>
      </w:r>
      <w:r w:rsidR="007E279A">
        <w:t xml:space="preserve">To extend the SDN to large networks, </w:t>
      </w:r>
      <w:commentRangeStart w:id="125"/>
      <w:r w:rsidR="007E279A">
        <w:t xml:space="preserve">these </w:t>
      </w:r>
      <w:commentRangeEnd w:id="125"/>
      <w:r w:rsidR="00357E6B">
        <w:rPr>
          <w:rStyle w:val="CommentReference"/>
        </w:rPr>
        <w:commentReference w:id="125"/>
      </w:r>
      <w:r w:rsidR="007E279A">
        <w:t>different architectures were developed. These types include</w:t>
      </w:r>
      <w:r w:rsidR="00ED7906">
        <w:t xml:space="preserve"> Physically</w:t>
      </w:r>
      <w:r w:rsidR="007E279A">
        <w:t xml:space="preserve"> Centralised </w:t>
      </w:r>
      <w:r w:rsidR="00D81BB9">
        <w:t>and</w:t>
      </w:r>
      <w:r w:rsidR="007E279A">
        <w:t xml:space="preserve"> Physical</w:t>
      </w:r>
      <w:r w:rsidR="00ED7906">
        <w:t>ly</w:t>
      </w:r>
      <w:r w:rsidR="007E279A">
        <w:t xml:space="preserve"> Distributed which further </w:t>
      </w:r>
      <w:r w:rsidR="00C941CA">
        <w:t>categorises into</w:t>
      </w:r>
      <w:r w:rsidR="007E279A">
        <w:t xml:space="preserve"> Logically Centralised, Logically Distributed, Flat</w:t>
      </w:r>
      <w:r w:rsidR="00D81BB9">
        <w:t xml:space="preserve"> and</w:t>
      </w:r>
      <w:r w:rsidR="007E279A">
        <w:t xml:space="preserve"> H</w:t>
      </w:r>
      <w:r w:rsidR="00D81BB9">
        <w:t>ierarchical architecture.</w:t>
      </w:r>
      <w:r w:rsidR="00B21F4D">
        <w:t xml:space="preserve"> </w:t>
      </w:r>
      <w:r w:rsidR="00062B53">
        <w:t>In the initial days of SDN, with the aim to have</w:t>
      </w:r>
      <w:r w:rsidR="00D8459F">
        <w:t xml:space="preserve"> a</w:t>
      </w:r>
      <w:r w:rsidR="00062B53">
        <w:t xml:space="preserve"> centralised controlling point of network, the SDN controllers were developed with the </w:t>
      </w:r>
      <w:commentRangeStart w:id="126"/>
      <w:r w:rsidR="00062B53">
        <w:t xml:space="preserve">physically centralised </w:t>
      </w:r>
      <w:commentRangeEnd w:id="126"/>
      <w:r w:rsidR="00357E6B">
        <w:rPr>
          <w:rStyle w:val="CommentReference"/>
        </w:rPr>
        <w:commentReference w:id="126"/>
      </w:r>
      <w:r w:rsidR="00062B53">
        <w:t xml:space="preserve">architecture. However, because of problems like reliability of SDN controller, scalability and high availability of network functions physically distributed architectures were developed. </w:t>
      </w:r>
      <w:r w:rsidR="00B21F4D">
        <w:t xml:space="preserve">Various research and surveys have been carried out, for providing the overview of these architectures </w:t>
      </w:r>
      <w:sdt>
        <w:sdtPr>
          <w:id w:val="-2128842231"/>
          <w:citation/>
        </w:sdtPr>
        <w:sdtContent>
          <w:r w:rsidR="00B21F4D">
            <w:fldChar w:fldCharType="begin"/>
          </w:r>
          <w:r w:rsidR="00B21F4D">
            <w:rPr>
              <w:lang w:val="en-US"/>
            </w:rPr>
            <w:instrText xml:space="preserve"> CITATION Oth16 \l 1033 </w:instrText>
          </w:r>
          <w:r w:rsidR="00B21F4D">
            <w:fldChar w:fldCharType="separate"/>
          </w:r>
          <w:r w:rsidR="00973B33" w:rsidRPr="00973B33">
            <w:rPr>
              <w:noProof/>
              <w:lang w:val="en-US"/>
            </w:rPr>
            <w:t>[15]</w:t>
          </w:r>
          <w:r w:rsidR="00B21F4D">
            <w:fldChar w:fldCharType="end"/>
          </w:r>
        </w:sdtContent>
      </w:sdt>
      <w:r w:rsidR="00B21F4D">
        <w:t>, challenges face</w:t>
      </w:r>
      <w:r w:rsidR="000221C5">
        <w:t>d</w:t>
      </w:r>
      <w:r w:rsidR="00B21F4D">
        <w:t xml:space="preserve"> by these architectures </w:t>
      </w:r>
      <w:sdt>
        <w:sdtPr>
          <w:id w:val="-1279801840"/>
          <w:citation/>
        </w:sdtPr>
        <w:sdtContent>
          <w:r w:rsidR="000221C5">
            <w:fldChar w:fldCharType="begin"/>
          </w:r>
          <w:r w:rsidR="000221C5">
            <w:rPr>
              <w:lang w:val="en-US"/>
            </w:rPr>
            <w:instrText xml:space="preserve"> CITATION Ban17 \l 1033 </w:instrText>
          </w:r>
          <w:r w:rsidR="000221C5">
            <w:fldChar w:fldCharType="separate"/>
          </w:r>
          <w:r w:rsidR="00973B33" w:rsidRPr="00973B33">
            <w:rPr>
              <w:noProof/>
              <w:lang w:val="en-US"/>
            </w:rPr>
            <w:t>[16]</w:t>
          </w:r>
          <w:r w:rsidR="000221C5">
            <w:fldChar w:fldCharType="end"/>
          </w:r>
        </w:sdtContent>
      </w:sdt>
      <w:r w:rsidR="00B21F4D">
        <w:t xml:space="preserve"> and controller selection</w:t>
      </w:r>
      <w:r w:rsidR="000221C5">
        <w:t xml:space="preserve"> criteria</w:t>
      </w:r>
      <w:r w:rsidR="00B21F4D">
        <w:t xml:space="preserve"> </w:t>
      </w:r>
      <w:sdt>
        <w:sdtPr>
          <w:id w:val="1211698101"/>
          <w:citation/>
        </w:sdtPr>
        <w:sdtContent>
          <w:r w:rsidR="000221C5">
            <w:fldChar w:fldCharType="begin"/>
          </w:r>
          <w:r w:rsidR="000221C5">
            <w:rPr>
              <w:lang w:val="en-US"/>
            </w:rPr>
            <w:instrText xml:space="preserve"> CITATION Esm20 \l 1033 </w:instrText>
          </w:r>
          <w:r w:rsidR="000221C5">
            <w:fldChar w:fldCharType="separate"/>
          </w:r>
          <w:r w:rsidR="00973B33" w:rsidRPr="00973B33">
            <w:rPr>
              <w:noProof/>
              <w:lang w:val="en-US"/>
            </w:rPr>
            <w:t>[17]</w:t>
          </w:r>
          <w:r w:rsidR="000221C5">
            <w:fldChar w:fldCharType="end"/>
          </w:r>
        </w:sdtContent>
      </w:sdt>
      <w:r w:rsidR="000221C5">
        <w:t>.</w:t>
      </w:r>
    </w:p>
    <w:p w14:paraId="12899BBB" w14:textId="539C9C68" w:rsidR="008A33AF" w:rsidRPr="0019175C" w:rsidRDefault="000B3D53" w:rsidP="007713E8">
      <w:r>
        <w:t xml:space="preserve">A </w:t>
      </w:r>
      <w:commentRangeStart w:id="127"/>
      <w:r>
        <w:t xml:space="preserve">Physically Centralised architecture of SDN consists of physically centralised Control plane </w:t>
      </w:r>
      <w:commentRangeEnd w:id="127"/>
      <w:r w:rsidR="00357E6B">
        <w:rPr>
          <w:rStyle w:val="CommentReference"/>
        </w:rPr>
        <w:commentReference w:id="127"/>
      </w:r>
      <w:r>
        <w:t xml:space="preserve">with single SDN controller for complete underlying network. The SDN was </w:t>
      </w:r>
      <w:r w:rsidR="00424D5B">
        <w:t xml:space="preserve">drafted with the aim to have a single point of contact to control and manage </w:t>
      </w:r>
      <w:commentRangeStart w:id="128"/>
      <w:del w:id="129" w:author="Peter Gröschke" w:date="2022-09-25T13:44:00Z">
        <w:r w:rsidR="00424D5B" w:rsidDel="00357E6B">
          <w:delText>the every</w:delText>
        </w:r>
      </w:del>
      <w:ins w:id="130" w:author="Peter Gröschke" w:date="2022-09-25T13:44:00Z">
        <w:r w:rsidR="00357E6B">
          <w:t>all</w:t>
        </w:r>
      </w:ins>
      <w:r w:rsidR="00424D5B">
        <w:t xml:space="preserve"> </w:t>
      </w:r>
      <w:commentRangeEnd w:id="128"/>
      <w:r w:rsidR="00357E6B">
        <w:rPr>
          <w:rStyle w:val="CommentReference"/>
        </w:rPr>
        <w:commentReference w:id="128"/>
      </w:r>
      <w:r w:rsidR="00424D5B">
        <w:t>network devices which only contain</w:t>
      </w:r>
      <w:del w:id="131" w:author="Peter Gröschke" w:date="2022-09-25T13:44:00Z">
        <w:r w:rsidR="00424D5B" w:rsidDel="00357E6B">
          <w:delText>s</w:delText>
        </w:r>
      </w:del>
      <w:r w:rsidR="00424D5B">
        <w:t xml:space="preserve"> data planes. </w:t>
      </w:r>
      <w:r w:rsidR="000549B6">
        <w:t xml:space="preserve">However, a single SDN controller for the entire network is an unsafe practice because </w:t>
      </w:r>
      <w:commentRangeStart w:id="132"/>
      <w:r w:rsidR="000549B6">
        <w:t>if the controller breaks down the entire network collapses along with it</w:t>
      </w:r>
      <w:commentRangeEnd w:id="132"/>
      <w:r w:rsidR="00357E6B">
        <w:rPr>
          <w:rStyle w:val="CommentReference"/>
        </w:rPr>
        <w:commentReference w:id="132"/>
      </w:r>
      <w:r w:rsidR="000549B6">
        <w:t>.</w:t>
      </w:r>
      <w:r w:rsidR="006B667B">
        <w:t xml:space="preserve"> Co</w:t>
      </w:r>
      <w:r w:rsidR="006B667B" w:rsidRPr="006B667B">
        <w:t>rrespondingly</w:t>
      </w:r>
      <w:r w:rsidR="006B667B">
        <w:t xml:space="preserve">, </w:t>
      </w:r>
      <w:r w:rsidR="00251AFB">
        <w:t>the managing of complete network devices with all the control packets requests and replies especially</w:t>
      </w:r>
      <w:r w:rsidR="006839B8">
        <w:t>,</w:t>
      </w:r>
      <w:r w:rsidR="00251AFB">
        <w:t xml:space="preserve"> with the OpenFlow protocol</w:t>
      </w:r>
      <w:r w:rsidR="006839B8">
        <w:t xml:space="preserve"> which exchanges a lot of control packets between SDN controller and OpenFlow switches, </w:t>
      </w:r>
      <w:commentRangeStart w:id="133"/>
      <w:r w:rsidR="006839B8">
        <w:t>may create the bottleneck situation for the SDN controller</w:t>
      </w:r>
      <w:commentRangeEnd w:id="133"/>
      <w:r w:rsidR="004E6111">
        <w:rPr>
          <w:rStyle w:val="CommentReference"/>
        </w:rPr>
        <w:commentReference w:id="133"/>
      </w:r>
      <w:r w:rsidR="006839B8">
        <w:t xml:space="preserve">. </w:t>
      </w:r>
      <w:del w:id="134" w:author="Peter Gröschke" w:date="2022-09-25T13:45:00Z">
        <w:r w:rsidR="006839B8" w:rsidDel="004E6111">
          <w:delText>Also</w:delText>
        </w:r>
      </w:del>
      <w:ins w:id="135" w:author="Peter Gröschke" w:date="2022-09-25T13:45:00Z">
        <w:r w:rsidR="004E6111">
          <w:t>Also,</w:t>
        </w:r>
      </w:ins>
      <w:r w:rsidR="006839B8">
        <w:t xml:space="preserve"> to tackle</w:t>
      </w:r>
      <w:r w:rsidR="00903250">
        <w:t xml:space="preserve"> the different requirements of the large networks</w:t>
      </w:r>
      <w:r w:rsidR="006839B8">
        <w:t xml:space="preserve"> such as </w:t>
      </w:r>
      <w:r w:rsidR="00903250">
        <w:t xml:space="preserve">reliability, scalability, high availability, performance guarantee, etc. this centralised architecture of SDN </w:t>
      </w:r>
      <w:commentRangeStart w:id="136"/>
      <w:r w:rsidR="00903250">
        <w:t>doesn’t have a feasible solution</w:t>
      </w:r>
      <w:commentRangeEnd w:id="136"/>
      <w:r w:rsidR="004E6111">
        <w:rPr>
          <w:rStyle w:val="CommentReference"/>
        </w:rPr>
        <w:commentReference w:id="136"/>
      </w:r>
      <w:r w:rsidR="00903250">
        <w:t xml:space="preserve">. All these demands requested for the deploying the </w:t>
      </w:r>
      <w:r w:rsidR="0015137C">
        <w:t>multiple controllers for smooth functioning of the network. The NOX</w:t>
      </w:r>
      <w:r w:rsidR="00641787">
        <w:t xml:space="preserve"> </w:t>
      </w:r>
      <w:sdt>
        <w:sdtPr>
          <w:id w:val="809907916"/>
          <w:citation/>
        </w:sdtPr>
        <w:sdtContent>
          <w:r w:rsidR="00641787">
            <w:fldChar w:fldCharType="begin"/>
          </w:r>
          <w:r w:rsidR="00641787">
            <w:rPr>
              <w:lang w:val="en-US"/>
            </w:rPr>
            <w:instrText xml:space="preserve"> CITATION NOX \l 1033 </w:instrText>
          </w:r>
          <w:r w:rsidR="00641787">
            <w:fldChar w:fldCharType="separate"/>
          </w:r>
          <w:r w:rsidR="00973B33" w:rsidRPr="00973B33">
            <w:rPr>
              <w:noProof/>
              <w:lang w:val="en-US"/>
            </w:rPr>
            <w:t>[3]</w:t>
          </w:r>
          <w:r w:rsidR="00641787">
            <w:fldChar w:fldCharType="end"/>
          </w:r>
        </w:sdtContent>
      </w:sdt>
      <w:r w:rsidR="0015137C">
        <w:t xml:space="preserve">, first SDN controller was developed on this physically centralised </w:t>
      </w:r>
      <w:del w:id="137" w:author="Peter Gröschke" w:date="2022-09-25T17:55:00Z">
        <w:r w:rsidR="002A0A68" w:rsidDel="008A3EAD">
          <w:delText>architecture</w:delText>
        </w:r>
      </w:del>
      <w:ins w:id="138" w:author="Peter Gröschke" w:date="2022-09-25T17:55:00Z">
        <w:r w:rsidR="008A3EAD">
          <w:t>architecture,</w:t>
        </w:r>
      </w:ins>
      <w:r w:rsidR="002A0A68">
        <w:t xml:space="preserve"> but it faced the throughput issues. </w:t>
      </w:r>
      <w:r w:rsidR="00737789">
        <w:t>Later</w:t>
      </w:r>
      <w:r w:rsidR="003B17CE">
        <w:t>,</w:t>
      </w:r>
      <w:r w:rsidR="00737789">
        <w:t xml:space="preserve"> n</w:t>
      </w:r>
      <w:r w:rsidR="002A0A68">
        <w:t>ew versions</w:t>
      </w:r>
      <w:r w:rsidR="00737789">
        <w:t>,</w:t>
      </w:r>
      <w:r w:rsidR="00737789" w:rsidRPr="00737789">
        <w:t xml:space="preserve"> </w:t>
      </w:r>
      <w:r w:rsidR="00737789">
        <w:t xml:space="preserve">NOX-MT and POX </w:t>
      </w:r>
      <w:sdt>
        <w:sdtPr>
          <w:id w:val="-1401443862"/>
          <w:citation/>
        </w:sdtPr>
        <w:sdtContent>
          <w:r w:rsidR="00641787">
            <w:fldChar w:fldCharType="begin"/>
          </w:r>
          <w:r w:rsidR="00641787">
            <w:rPr>
              <w:lang w:val="en-US"/>
            </w:rPr>
            <w:instrText xml:space="preserve"> CITATION POX \l 1033 </w:instrText>
          </w:r>
          <w:r w:rsidR="00641787">
            <w:fldChar w:fldCharType="separate"/>
          </w:r>
          <w:r w:rsidR="00973B33" w:rsidRPr="00973B33">
            <w:rPr>
              <w:noProof/>
              <w:lang w:val="en-US"/>
            </w:rPr>
            <w:t>[5]</w:t>
          </w:r>
          <w:r w:rsidR="00641787">
            <w:fldChar w:fldCharType="end"/>
          </w:r>
        </w:sdtContent>
      </w:sdt>
      <w:r w:rsidR="00641787">
        <w:t xml:space="preserve"> </w:t>
      </w:r>
      <w:r w:rsidR="00737789">
        <w:t xml:space="preserve">controller were developed to tackle this </w:t>
      </w:r>
      <w:commentRangeStart w:id="139"/>
      <w:r w:rsidR="00737789">
        <w:t xml:space="preserve">problem </w:t>
      </w:r>
      <w:commentRangeEnd w:id="139"/>
      <w:r w:rsidR="008A3EAD">
        <w:rPr>
          <w:rStyle w:val="CommentReference"/>
        </w:rPr>
        <w:commentReference w:id="139"/>
      </w:r>
      <w:r w:rsidR="00737789">
        <w:t xml:space="preserve">and provide </w:t>
      </w:r>
      <w:r w:rsidR="00737789" w:rsidRPr="00737789">
        <w:t>comfortable</w:t>
      </w:r>
      <w:r w:rsidR="00737789">
        <w:t xml:space="preserve"> platform for developers. </w:t>
      </w:r>
      <w:r w:rsidR="00A84EAA">
        <w:t>Also</w:t>
      </w:r>
      <w:r w:rsidR="00920903">
        <w:t>,</w:t>
      </w:r>
      <w:r w:rsidR="00A84EAA">
        <w:t xml:space="preserve"> Java based Floodlight</w:t>
      </w:r>
      <w:r w:rsidR="00641787">
        <w:t xml:space="preserve"> </w:t>
      </w:r>
      <w:sdt>
        <w:sdtPr>
          <w:id w:val="-974064771"/>
          <w:citation/>
        </w:sdtPr>
        <w:sdtContent>
          <w:r w:rsidR="00641787">
            <w:fldChar w:fldCharType="begin"/>
          </w:r>
          <w:r w:rsidR="00641787">
            <w:rPr>
              <w:lang w:val="en-US"/>
            </w:rPr>
            <w:instrText xml:space="preserve"> CITATION Flo \l 1033 </w:instrText>
          </w:r>
          <w:r w:rsidR="00641787">
            <w:fldChar w:fldCharType="separate"/>
          </w:r>
          <w:r w:rsidR="00973B33" w:rsidRPr="00973B33">
            <w:rPr>
              <w:noProof/>
              <w:lang w:val="en-US"/>
            </w:rPr>
            <w:t>[9]</w:t>
          </w:r>
          <w:r w:rsidR="00641787">
            <w:fldChar w:fldCharType="end"/>
          </w:r>
        </w:sdtContent>
      </w:sdt>
      <w:r w:rsidR="00A84EAA">
        <w:t xml:space="preserve"> controller by Big Switch Networks</w:t>
      </w:r>
      <w:r w:rsidR="00920903">
        <w:t xml:space="preserve"> </w:t>
      </w:r>
      <w:sdt>
        <w:sdtPr>
          <w:id w:val="-939682460"/>
          <w:citation/>
        </w:sdtPr>
        <w:sdtContent>
          <w:r w:rsidR="00920903">
            <w:fldChar w:fldCharType="begin"/>
          </w:r>
          <w:r w:rsidR="00920903">
            <w:rPr>
              <w:lang w:val="en-US"/>
            </w:rPr>
            <w:instrText xml:space="preserve"> CITATION Ari20 \l 1033 </w:instrText>
          </w:r>
          <w:r w:rsidR="00920903">
            <w:fldChar w:fldCharType="separate"/>
          </w:r>
          <w:r w:rsidR="00973B33" w:rsidRPr="00973B33">
            <w:rPr>
              <w:noProof/>
              <w:lang w:val="en-US"/>
            </w:rPr>
            <w:t>[18]</w:t>
          </w:r>
          <w:r w:rsidR="00920903">
            <w:fldChar w:fldCharType="end"/>
          </w:r>
        </w:sdtContent>
      </w:sdt>
      <w:r w:rsidR="00A84EAA">
        <w:t xml:space="preserve"> and Python based Ryu</w:t>
      </w:r>
      <w:sdt>
        <w:sdtPr>
          <w:id w:val="804972306"/>
          <w:citation/>
        </w:sdtPr>
        <w:sdtContent>
          <w:r w:rsidR="00641787">
            <w:fldChar w:fldCharType="begin"/>
          </w:r>
          <w:r w:rsidR="00641787">
            <w:rPr>
              <w:lang w:val="en-US"/>
            </w:rPr>
            <w:instrText xml:space="preserve"> CITATION Ryu \l 1033 </w:instrText>
          </w:r>
          <w:r w:rsidR="00641787">
            <w:fldChar w:fldCharType="separate"/>
          </w:r>
          <w:r w:rsidR="00973B33">
            <w:rPr>
              <w:noProof/>
              <w:lang w:val="en-US"/>
            </w:rPr>
            <w:t xml:space="preserve"> </w:t>
          </w:r>
          <w:r w:rsidR="00973B33" w:rsidRPr="00973B33">
            <w:rPr>
              <w:noProof/>
              <w:lang w:val="en-US"/>
            </w:rPr>
            <w:t>[7]</w:t>
          </w:r>
          <w:r w:rsidR="00641787">
            <w:fldChar w:fldCharType="end"/>
          </w:r>
        </w:sdtContent>
      </w:sdt>
      <w:r w:rsidR="00A84EAA">
        <w:t xml:space="preserve"> controller were developed by NTT</w:t>
      </w:r>
      <w:r w:rsidR="00B35DDE">
        <w:t xml:space="preserve"> </w:t>
      </w:r>
      <w:r w:rsidR="00B35DDE" w:rsidRPr="00B35DDE">
        <w:t>laboratories</w:t>
      </w:r>
      <w:sdt>
        <w:sdtPr>
          <w:id w:val="1445502716"/>
          <w:citation/>
        </w:sdtPr>
        <w:sdtContent>
          <w:r w:rsidR="00641787">
            <w:fldChar w:fldCharType="begin"/>
          </w:r>
          <w:r w:rsidR="00641787">
            <w:rPr>
              <w:lang w:val="en-US"/>
            </w:rPr>
            <w:instrText xml:space="preserve"> CITATION Rui \l 1033 </w:instrText>
          </w:r>
          <w:r w:rsidR="00641787">
            <w:fldChar w:fldCharType="separate"/>
          </w:r>
          <w:r w:rsidR="00973B33">
            <w:rPr>
              <w:noProof/>
              <w:lang w:val="en-US"/>
            </w:rPr>
            <w:t xml:space="preserve"> </w:t>
          </w:r>
          <w:r w:rsidR="00973B33" w:rsidRPr="00973B33">
            <w:rPr>
              <w:noProof/>
              <w:lang w:val="en-US"/>
            </w:rPr>
            <w:t>[19]</w:t>
          </w:r>
          <w:r w:rsidR="00641787">
            <w:fldChar w:fldCharType="end"/>
          </w:r>
        </w:sdtContent>
      </w:sdt>
      <w:r w:rsidR="00920903">
        <w:t xml:space="preserve">. </w:t>
      </w:r>
      <w:commentRangeStart w:id="140"/>
      <w:r w:rsidR="00920903">
        <w:t xml:space="preserve">All these SDN controllers were developed to </w:t>
      </w:r>
      <w:r w:rsidR="0019175C">
        <w:t>address the issues faced by other SDN controllers though all were developed on the physically centralised architecture of the SDN</w:t>
      </w:r>
      <w:commentRangeEnd w:id="140"/>
      <w:r w:rsidR="008A3EAD">
        <w:rPr>
          <w:rStyle w:val="CommentReference"/>
        </w:rPr>
        <w:commentReference w:id="140"/>
      </w:r>
      <w:r w:rsidR="0019175C">
        <w:t>.</w:t>
      </w:r>
    </w:p>
    <w:p w14:paraId="625F22DD" w14:textId="24816AF8" w:rsidR="0015137C" w:rsidRPr="00FC71EF" w:rsidRDefault="004E3FAA" w:rsidP="0052579B">
      <w:commentRangeStart w:id="141"/>
      <w:r w:rsidRPr="006A2AA9">
        <w:t xml:space="preserve">On the other </w:t>
      </w:r>
      <w:del w:id="142" w:author="Peter Gröschke" w:date="2022-09-25T17:59:00Z">
        <w:r w:rsidRPr="006A2AA9" w:rsidDel="008A3EAD">
          <w:delText>hand</w:delText>
        </w:r>
      </w:del>
      <w:commentRangeEnd w:id="141"/>
      <w:ins w:id="143" w:author="Peter Gröschke" w:date="2022-09-25T17:59:00Z">
        <w:r w:rsidR="008A3EAD" w:rsidRPr="006A2AA9">
          <w:t>hand,</w:t>
        </w:r>
      </w:ins>
      <w:r w:rsidR="008A3EAD">
        <w:rPr>
          <w:rStyle w:val="CommentReference"/>
        </w:rPr>
        <w:commentReference w:id="141"/>
      </w:r>
      <w:del w:id="144" w:author="Peter Gröschke" w:date="2022-09-25T18:00:00Z">
        <w:r w:rsidRPr="006A2AA9" w:rsidDel="008A3EAD">
          <w:delText>,</w:delText>
        </w:r>
      </w:del>
      <w:r>
        <w:t xml:space="preserve"> a </w:t>
      </w:r>
      <w:commentRangeStart w:id="145"/>
      <w:r>
        <w:t xml:space="preserve">Physically Distributed </w:t>
      </w:r>
      <w:commentRangeEnd w:id="145"/>
      <w:r w:rsidR="008A3EAD">
        <w:rPr>
          <w:rStyle w:val="CommentReference"/>
        </w:rPr>
        <w:commentReference w:id="145"/>
      </w:r>
      <w:r>
        <w:t>architecture of SDN was developed</w:t>
      </w:r>
      <w:r w:rsidR="00BD1120">
        <w:t xml:space="preserve">, which promised </w:t>
      </w:r>
      <w:r w:rsidR="00841F7C">
        <w:t xml:space="preserve">to address all the limitations faced by the </w:t>
      </w:r>
      <w:r w:rsidR="00994DB1">
        <w:t>Physically Centralised architec</w:t>
      </w:r>
      <w:r w:rsidR="00076B81">
        <w:t>t</w:t>
      </w:r>
      <w:r w:rsidR="00994DB1">
        <w:t>ed SDN controllers</w:t>
      </w:r>
      <w:r w:rsidR="00076B81">
        <w:t>.</w:t>
      </w:r>
      <w:r w:rsidR="00FC71EF">
        <w:t xml:space="preserve"> As the </w:t>
      </w:r>
      <w:commentRangeStart w:id="146"/>
      <w:r w:rsidR="00FC71EF">
        <w:t>name suggests</w:t>
      </w:r>
      <w:commentRangeEnd w:id="146"/>
      <w:r w:rsidR="008A3EAD">
        <w:rPr>
          <w:rStyle w:val="CommentReference"/>
        </w:rPr>
        <w:commentReference w:id="146"/>
      </w:r>
      <w:r w:rsidR="00FC71EF">
        <w:t>, this architecture consists of physically distributed control points of the network.</w:t>
      </w:r>
      <w:r w:rsidR="0075332F">
        <w:t xml:space="preserve"> The scale-out approach of the control plane was proved to be potential solution to </w:t>
      </w:r>
      <w:r w:rsidR="000C3FC5" w:rsidRPr="000C3FC5">
        <w:t xml:space="preserve">achieve </w:t>
      </w:r>
      <w:r w:rsidR="0075332F">
        <w:t xml:space="preserve">the </w:t>
      </w:r>
      <w:r w:rsidR="000C3FC5">
        <w:t>requirements of the large-scale networks</w:t>
      </w:r>
      <w:r w:rsidR="00C868DB">
        <w:t xml:space="preserve"> </w:t>
      </w:r>
      <w:sdt>
        <w:sdtPr>
          <w:id w:val="1975949555"/>
          <w:citation/>
        </w:sdtPr>
        <w:sdtContent>
          <w:r w:rsidR="00C868DB">
            <w:fldChar w:fldCharType="begin"/>
          </w:r>
          <w:r w:rsidR="00C868DB">
            <w:rPr>
              <w:lang w:val="en-US"/>
            </w:rPr>
            <w:instrText xml:space="preserve"> CITATION Die \l 1033 </w:instrText>
          </w:r>
          <w:r w:rsidR="00C868DB">
            <w:fldChar w:fldCharType="separate"/>
          </w:r>
          <w:r w:rsidR="00973B33" w:rsidRPr="00973B33">
            <w:rPr>
              <w:noProof/>
              <w:lang w:val="en-US"/>
            </w:rPr>
            <w:t>[20]</w:t>
          </w:r>
          <w:r w:rsidR="00C868DB">
            <w:fldChar w:fldCharType="end"/>
          </w:r>
        </w:sdtContent>
      </w:sdt>
      <w:r w:rsidR="000C3FC5">
        <w:t>.</w:t>
      </w:r>
      <w:r w:rsidR="00B92A15">
        <w:rPr>
          <w:b/>
          <w:bCs/>
        </w:rPr>
        <w:t xml:space="preserve"> </w:t>
      </w:r>
      <w:r w:rsidR="00892EEB" w:rsidRPr="00892EEB">
        <w:t xml:space="preserve">The SDN controllers </w:t>
      </w:r>
      <w:r w:rsidR="00892EEB">
        <w:t xml:space="preserve">like ONIX </w:t>
      </w:r>
      <w:sdt>
        <w:sdtPr>
          <w:id w:val="24923733"/>
          <w:citation/>
        </w:sdtPr>
        <w:sdtContent>
          <w:r w:rsidR="00892EEB">
            <w:fldChar w:fldCharType="begin"/>
          </w:r>
          <w:r w:rsidR="00892EEB">
            <w:rPr>
              <w:lang w:val="en-US"/>
            </w:rPr>
            <w:instrText xml:space="preserve"> CITATION Tee \l 1033 </w:instrText>
          </w:r>
          <w:r w:rsidR="00892EEB">
            <w:fldChar w:fldCharType="separate"/>
          </w:r>
          <w:r w:rsidR="00973B33" w:rsidRPr="00973B33">
            <w:rPr>
              <w:noProof/>
              <w:lang w:val="en-US"/>
            </w:rPr>
            <w:t>[6]</w:t>
          </w:r>
          <w:r w:rsidR="00892EEB">
            <w:fldChar w:fldCharType="end"/>
          </w:r>
        </w:sdtContent>
      </w:sdt>
      <w:r w:rsidR="00892EEB">
        <w:t xml:space="preserve">, </w:t>
      </w:r>
      <w:r w:rsidR="00002272">
        <w:t>OpenDaylight</w:t>
      </w:r>
      <w:r w:rsidR="00B16D82">
        <w:t xml:space="preserve"> </w:t>
      </w:r>
      <w:sdt>
        <w:sdtPr>
          <w:id w:val="-1324270680"/>
          <w:citation/>
        </w:sdtPr>
        <w:sdtContent>
          <w:r w:rsidR="00B16D82">
            <w:fldChar w:fldCharType="begin"/>
          </w:r>
          <w:r w:rsidR="00B16D82">
            <w:rPr>
              <w:lang w:val="en-US"/>
            </w:rPr>
            <w:instrText xml:space="preserve"> CITATION Ope1 \l 1033 </w:instrText>
          </w:r>
          <w:r w:rsidR="00B16D82">
            <w:fldChar w:fldCharType="separate"/>
          </w:r>
          <w:r w:rsidR="00973B33" w:rsidRPr="00973B33">
            <w:rPr>
              <w:noProof/>
              <w:lang w:val="en-US"/>
            </w:rPr>
            <w:t>[10]</w:t>
          </w:r>
          <w:r w:rsidR="00B16D82">
            <w:fldChar w:fldCharType="end"/>
          </w:r>
        </w:sdtContent>
      </w:sdt>
      <w:r w:rsidR="00892EEB">
        <w:t>, ONOS</w:t>
      </w:r>
      <w:r w:rsidR="00B16D82">
        <w:t xml:space="preserve"> </w:t>
      </w:r>
      <w:sdt>
        <w:sdtPr>
          <w:id w:val="-368995528"/>
          <w:citation/>
        </w:sdtPr>
        <w:sdtContent>
          <w:r w:rsidR="00B16D82">
            <w:fldChar w:fldCharType="begin"/>
          </w:r>
          <w:r w:rsidR="00B16D82">
            <w:rPr>
              <w:lang w:val="en-US"/>
            </w:rPr>
            <w:instrText xml:space="preserve"> CITATION Ope2 \l 1033 </w:instrText>
          </w:r>
          <w:r w:rsidR="00B16D82">
            <w:fldChar w:fldCharType="separate"/>
          </w:r>
          <w:r w:rsidR="00973B33" w:rsidRPr="00973B33">
            <w:rPr>
              <w:noProof/>
              <w:lang w:val="en-US"/>
            </w:rPr>
            <w:t>[11]</w:t>
          </w:r>
          <w:r w:rsidR="00B16D82">
            <w:fldChar w:fldCharType="end"/>
          </w:r>
        </w:sdtContent>
      </w:sdt>
      <w:r w:rsidR="00B16D82">
        <w:t xml:space="preserve"> and Orion </w:t>
      </w:r>
      <w:sdt>
        <w:sdtPr>
          <w:id w:val="88824266"/>
          <w:citation/>
        </w:sdtPr>
        <w:sdtContent>
          <w:r w:rsidR="00B16D82">
            <w:fldChar w:fldCharType="begin"/>
          </w:r>
          <w:r w:rsidR="00B16D82">
            <w:rPr>
              <w:lang w:val="en-US"/>
            </w:rPr>
            <w:instrText xml:space="preserve"> CITATION Yon \l 1033 </w:instrText>
          </w:r>
          <w:r w:rsidR="00B16D82">
            <w:fldChar w:fldCharType="separate"/>
          </w:r>
          <w:r w:rsidR="00973B33" w:rsidRPr="00973B33">
            <w:rPr>
              <w:noProof/>
              <w:lang w:val="en-US"/>
            </w:rPr>
            <w:t>[12]</w:t>
          </w:r>
          <w:r w:rsidR="00B16D82">
            <w:fldChar w:fldCharType="end"/>
          </w:r>
        </w:sdtContent>
      </w:sdt>
      <w:r w:rsidR="00892EEB">
        <w:t xml:space="preserve"> were developed supporting this architecture</w:t>
      </w:r>
      <w:del w:id="147" w:author="Peter Gröschke" w:date="2022-09-25T18:01:00Z">
        <w:r w:rsidR="00892EEB" w:rsidDel="008A3EAD">
          <w:delText xml:space="preserve"> of the SDN</w:delText>
        </w:r>
      </w:del>
      <w:r w:rsidR="00892EEB">
        <w:t>.</w:t>
      </w:r>
      <w:r w:rsidR="00270D8F">
        <w:t xml:space="preserve"> The Physically Distributed architecture of SDN can be further classified into Logically Centralised and Logically Distributed architecture</w:t>
      </w:r>
      <w:r w:rsidR="008D0553">
        <w:t xml:space="preserve"> </w:t>
      </w:r>
      <w:sdt>
        <w:sdtPr>
          <w:id w:val="-1608198988"/>
          <w:citation/>
        </w:sdtPr>
        <w:sdtContent>
          <w:r w:rsidR="008D0553">
            <w:fldChar w:fldCharType="begin"/>
          </w:r>
          <w:r w:rsidR="008D0553">
            <w:rPr>
              <w:lang w:val="en-US"/>
            </w:rPr>
            <w:instrText xml:space="preserve"> CITATION Oth16 \l 1033 </w:instrText>
          </w:r>
          <w:r w:rsidR="008D0553">
            <w:fldChar w:fldCharType="separate"/>
          </w:r>
          <w:r w:rsidR="00973B33" w:rsidRPr="00973B33">
            <w:rPr>
              <w:noProof/>
              <w:lang w:val="en-US"/>
            </w:rPr>
            <w:t>[15]</w:t>
          </w:r>
          <w:r w:rsidR="008D0553">
            <w:fldChar w:fldCharType="end"/>
          </w:r>
        </w:sdtContent>
      </w:sdt>
      <w:r w:rsidR="00270D8F">
        <w:t xml:space="preserve"> </w:t>
      </w:r>
      <w:r w:rsidR="00112094">
        <w:t>along with</w:t>
      </w:r>
      <w:r w:rsidR="00270D8F">
        <w:t xml:space="preserve"> Flat and Hierarchical architecture</w:t>
      </w:r>
      <w:r w:rsidR="00740C97">
        <w:t xml:space="preserve"> of SDN</w:t>
      </w:r>
      <w:r w:rsidR="00362D68">
        <w:t xml:space="preserve"> </w:t>
      </w:r>
      <w:sdt>
        <w:sdtPr>
          <w:id w:val="1422681453"/>
          <w:citation/>
        </w:sdtPr>
        <w:sdtContent>
          <w:r w:rsidR="00362D68">
            <w:fldChar w:fldCharType="begin"/>
          </w:r>
          <w:r w:rsidR="00362D68">
            <w:rPr>
              <w:lang w:val="en-US"/>
            </w:rPr>
            <w:instrText xml:space="preserve"> CITATION Ban17 \l 1033 </w:instrText>
          </w:r>
          <w:r w:rsidR="00362D68">
            <w:fldChar w:fldCharType="separate"/>
          </w:r>
          <w:r w:rsidR="00973B33" w:rsidRPr="00973B33">
            <w:rPr>
              <w:noProof/>
              <w:lang w:val="en-US"/>
            </w:rPr>
            <w:t>[16]</w:t>
          </w:r>
          <w:r w:rsidR="00362D68">
            <w:fldChar w:fldCharType="end"/>
          </w:r>
        </w:sdtContent>
      </w:sdt>
      <w:r w:rsidR="00270D8F">
        <w:t>.</w:t>
      </w:r>
    </w:p>
    <w:p w14:paraId="14642F7C" w14:textId="422B7DB2" w:rsidR="004E3FAA" w:rsidRDefault="00EF1686" w:rsidP="0052579B">
      <w:r>
        <w:t xml:space="preserve">In </w:t>
      </w:r>
      <w:commentRangeStart w:id="148"/>
      <w:r>
        <w:t>simple words</w:t>
      </w:r>
      <w:commentRangeEnd w:id="148"/>
      <w:r w:rsidR="008A3EAD">
        <w:rPr>
          <w:rStyle w:val="CommentReference"/>
        </w:rPr>
        <w:commentReference w:id="148"/>
      </w:r>
      <w:r>
        <w:t xml:space="preserve">, the Physically distributed-Logically centralised architecture means multiple controllers are deployed in the network but they act like a single controller in terms of operations and functionality. </w:t>
      </w:r>
      <w:r w:rsidR="0052579B">
        <w:t xml:space="preserve">In this type of architecture, multiple controllers are implemented in the </w:t>
      </w:r>
      <w:r w:rsidR="0075459F">
        <w:t>C</w:t>
      </w:r>
      <w:r w:rsidR="0052579B">
        <w:t>ontrol plane of the SDN. These controllers together form a cluster and are able to communicate with each other via East-Westbound interface and with network devices via SBI.</w:t>
      </w:r>
      <w:r w:rsidR="001205C4">
        <w:t xml:space="preserve"> A cluster formed of these controllers,</w:t>
      </w:r>
      <w:r w:rsidR="0052579B">
        <w:t xml:space="preserve"> distribute network control operations among themselves. All the controllers have the complete</w:t>
      </w:r>
      <w:r w:rsidR="00A149DC">
        <w:t xml:space="preserve"> global</w:t>
      </w:r>
      <w:r w:rsidR="0052579B">
        <w:t xml:space="preserve"> view of network topology</w:t>
      </w:r>
      <w:r w:rsidR="001205C4">
        <w:t xml:space="preserve"> but may or may not have the controlling authority of all the network devices.</w:t>
      </w:r>
      <w:r w:rsidR="0052579B">
        <w:t xml:space="preserve"> </w:t>
      </w:r>
      <w:commentRangeStart w:id="149"/>
      <w:r w:rsidR="001205C4">
        <w:t>The network devices are generally distributed among all the controllers to achieve highest performance guarantee</w:t>
      </w:r>
      <w:commentRangeEnd w:id="149"/>
      <w:r w:rsidR="008A3EAD">
        <w:rPr>
          <w:rStyle w:val="CommentReference"/>
        </w:rPr>
        <w:commentReference w:id="149"/>
      </w:r>
      <w:r w:rsidR="001205C4">
        <w:t>.</w:t>
      </w:r>
      <w:r w:rsidR="00A37344">
        <w:t xml:space="preserve"> </w:t>
      </w:r>
      <w:r w:rsidR="005B7A2F">
        <w:t xml:space="preserve">SDN controllers such as ONIX, </w:t>
      </w:r>
      <w:r w:rsidR="00002272">
        <w:t>OpenDaylight</w:t>
      </w:r>
      <w:r w:rsidR="005B7A2F">
        <w:t xml:space="preserve"> and ONOS were developed on the basis of this type of architecture.</w:t>
      </w:r>
    </w:p>
    <w:p w14:paraId="07EB3BC7" w14:textId="54B76677" w:rsidR="00CD63E3" w:rsidRDefault="008F11F1" w:rsidP="009205E7">
      <w:r>
        <w:lastRenderedPageBreak/>
        <w:t xml:space="preserve">Whereas, in Physically distributed-Logically distributed architecture, </w:t>
      </w:r>
      <w:r w:rsidR="002E32C9">
        <w:t>the Control plane is physically as well logically separated in the network.</w:t>
      </w:r>
      <w:r w:rsidR="008E6BFE">
        <w:t xml:space="preserve"> In this type of architecture, multiple controllers form a cluster </w:t>
      </w:r>
      <w:del w:id="150" w:author="Peter Gröschke" w:date="2022-09-25T18:05:00Z">
        <w:r w:rsidR="008E6BFE" w:rsidDel="001B7B8C">
          <w:delText>together</w:delText>
        </w:r>
      </w:del>
      <w:ins w:id="151" w:author="Peter Gröschke" w:date="2022-09-25T18:05:00Z">
        <w:r w:rsidR="001B7B8C">
          <w:t>together,</w:t>
        </w:r>
      </w:ins>
      <w:r w:rsidR="008E6BFE">
        <w:t xml:space="preserve"> but all the controllers may or may not have the complete view of the network</w:t>
      </w:r>
      <w:commentRangeStart w:id="152"/>
      <w:r w:rsidR="008E6BFE">
        <w:t xml:space="preserve">. </w:t>
      </w:r>
      <w:commentRangeStart w:id="153"/>
      <w:r w:rsidR="00A149DC">
        <w:t>Generally, every controller has a</w:t>
      </w:r>
      <w:r w:rsidR="0046085D">
        <w:t xml:space="preserve"> view of</w:t>
      </w:r>
      <w:r w:rsidR="00A149DC">
        <w:t xml:space="preserve"> </w:t>
      </w:r>
      <w:r w:rsidR="0046085D">
        <w:t xml:space="preserve">some section of the network and </w:t>
      </w:r>
      <w:r w:rsidR="00A16D50">
        <w:t xml:space="preserve">only </w:t>
      </w:r>
      <w:r w:rsidR="0046085D">
        <w:t>has the controlling authority of the network devices associated in that section of the network</w:t>
      </w:r>
      <w:commentRangeEnd w:id="153"/>
      <w:r w:rsidR="001B7B8C">
        <w:rPr>
          <w:rStyle w:val="CommentReference"/>
        </w:rPr>
        <w:commentReference w:id="153"/>
      </w:r>
      <w:commentRangeEnd w:id="152"/>
      <w:r w:rsidR="00156AB4">
        <w:rPr>
          <w:rStyle w:val="CommentReference"/>
        </w:rPr>
        <w:commentReference w:id="152"/>
      </w:r>
      <w:r w:rsidR="0046085D">
        <w:t>.</w:t>
      </w:r>
      <w:r w:rsidR="00024A1A">
        <w:t xml:space="preserve"> All the controllers communicate with each other and share the necessary network service information with each other.</w:t>
      </w:r>
      <w:r w:rsidR="009205E7">
        <w:t xml:space="preserve"> SDN controllers such as DISCO </w:t>
      </w:r>
      <w:sdt>
        <w:sdtPr>
          <w:id w:val="1046105152"/>
          <w:citation/>
        </w:sdtPr>
        <w:sdtContent>
          <w:r w:rsidR="009205E7">
            <w:fldChar w:fldCharType="begin"/>
          </w:r>
          <w:r w:rsidR="009205E7">
            <w:rPr>
              <w:lang w:val="en-US"/>
            </w:rPr>
            <w:instrText xml:space="preserve"> CITATION Kev \l 1033 </w:instrText>
          </w:r>
          <w:r w:rsidR="009205E7">
            <w:fldChar w:fldCharType="separate"/>
          </w:r>
          <w:r w:rsidR="00973B33" w:rsidRPr="00973B33">
            <w:rPr>
              <w:noProof/>
              <w:lang w:val="en-US"/>
            </w:rPr>
            <w:t>[13]</w:t>
          </w:r>
          <w:r w:rsidR="009205E7">
            <w:fldChar w:fldCharType="end"/>
          </w:r>
        </w:sdtContent>
      </w:sdt>
      <w:r w:rsidR="009205E7">
        <w:t xml:space="preserve"> and AtlanticWave </w:t>
      </w:r>
      <w:sdt>
        <w:sdtPr>
          <w:id w:val="966551120"/>
          <w:citation/>
        </w:sdtPr>
        <w:sdtContent>
          <w:r w:rsidR="00C657C5">
            <w:fldChar w:fldCharType="begin"/>
          </w:r>
          <w:r w:rsidR="00C657C5">
            <w:rPr>
              <w:lang w:val="en-US"/>
            </w:rPr>
            <w:instrText xml:space="preserve"> CITATION Atl \l 1033 </w:instrText>
          </w:r>
          <w:r w:rsidR="00C657C5">
            <w:fldChar w:fldCharType="separate"/>
          </w:r>
          <w:r w:rsidR="00973B33" w:rsidRPr="00973B33">
            <w:rPr>
              <w:noProof/>
              <w:lang w:val="en-US"/>
            </w:rPr>
            <w:t>[21]</w:t>
          </w:r>
          <w:r w:rsidR="00C657C5">
            <w:fldChar w:fldCharType="end"/>
          </w:r>
        </w:sdtContent>
      </w:sdt>
      <w:r w:rsidR="009205E7">
        <w:t xml:space="preserve"> were developed on the basis of this type of architecture.</w:t>
      </w:r>
      <w:r w:rsidR="00836A16">
        <w:t xml:space="preserve"> These were the two SDN architectures defining the logical centralisation and logical distribution of the controllers present in the Control plane of the SDN. T</w:t>
      </w:r>
      <w:r w:rsidR="00D14A42">
        <w:t>o classify the working of Control plane itself, t</w:t>
      </w:r>
      <w:r w:rsidR="00836A16">
        <w:t>wo more architecture types were proposed</w:t>
      </w:r>
      <w:r w:rsidR="00D14A42">
        <w:t xml:space="preserve"> and they were Flat architecture and Hierarchical architecture</w:t>
      </w:r>
      <w:r w:rsidR="008D0553">
        <w:t xml:space="preserve"> </w:t>
      </w:r>
      <w:sdt>
        <w:sdtPr>
          <w:id w:val="557911225"/>
          <w:citation/>
        </w:sdtPr>
        <w:sdtContent>
          <w:r w:rsidR="008D0553">
            <w:fldChar w:fldCharType="begin"/>
          </w:r>
          <w:r w:rsidR="008D0553">
            <w:rPr>
              <w:lang w:val="en-US"/>
            </w:rPr>
            <w:instrText xml:space="preserve"> CITATION Ban17 \l 1033 </w:instrText>
          </w:r>
          <w:r w:rsidR="008D0553">
            <w:fldChar w:fldCharType="separate"/>
          </w:r>
          <w:r w:rsidR="00973B33" w:rsidRPr="00973B33">
            <w:rPr>
              <w:noProof/>
              <w:lang w:val="en-US"/>
            </w:rPr>
            <w:t>[16]</w:t>
          </w:r>
          <w:r w:rsidR="008D0553">
            <w:fldChar w:fldCharType="end"/>
          </w:r>
        </w:sdtContent>
      </w:sdt>
      <w:r w:rsidR="00D14A42">
        <w:t xml:space="preserve">. </w:t>
      </w:r>
    </w:p>
    <w:p w14:paraId="7EF3BF09" w14:textId="0020D7D7" w:rsidR="009205E7" w:rsidRPr="00DC45CA" w:rsidRDefault="00EA4000" w:rsidP="009205E7">
      <w:r>
        <w:t>The Flat architecture</w:t>
      </w:r>
      <w:ins w:id="154" w:author="Peter Gröschke" w:date="2022-09-25T19:07:00Z">
        <w:r w:rsidR="00156AB4">
          <w:t>,</w:t>
        </w:r>
      </w:ins>
      <w:r>
        <w:t xml:space="preserve"> also known as horizontal architecture</w:t>
      </w:r>
      <w:ins w:id="155" w:author="Peter Gröschke" w:date="2022-09-25T19:07:00Z">
        <w:r w:rsidR="00156AB4">
          <w:t>,</w:t>
        </w:r>
      </w:ins>
      <w:r>
        <w:t xml:space="preserve"> consists of controllers arranged in the horizontal approach in the Control plane of the SDN.</w:t>
      </w:r>
      <w:r w:rsidR="00DC45CA">
        <w:t xml:space="preserve"> The Control plane has a single layer of </w:t>
      </w:r>
      <w:del w:id="156" w:author="Peter Gröschke" w:date="2022-09-25T19:07:00Z">
        <w:r w:rsidR="00DC45CA" w:rsidDel="00156AB4">
          <w:delText>operation</w:delText>
        </w:r>
      </w:del>
      <w:ins w:id="157" w:author="Peter Gröschke" w:date="2022-09-25T19:07:00Z">
        <w:r w:rsidR="00156AB4">
          <w:t>operation,</w:t>
        </w:r>
      </w:ins>
      <w:r w:rsidR="00DC45CA">
        <w:t xml:space="preserve"> and every controller is part of that one layer. Generally, the controllers</w:t>
      </w:r>
      <w:r w:rsidR="00277B2C">
        <w:t xml:space="preserve"> are divided into section</w:t>
      </w:r>
      <w:ins w:id="158" w:author="Peter Gröschke" w:date="2022-09-25T19:07:00Z">
        <w:r w:rsidR="00156AB4">
          <w:t>s</w:t>
        </w:r>
      </w:ins>
      <w:r w:rsidR="00277B2C">
        <w:t xml:space="preserve"> of networks </w:t>
      </w:r>
      <w:commentRangeStart w:id="159"/>
      <w:r w:rsidR="00277B2C">
        <w:t>and are responsible for controlling the operations of the respective</w:t>
      </w:r>
      <w:r w:rsidR="00F11A41">
        <w:t xml:space="preserve"> section of the</w:t>
      </w:r>
      <w:r w:rsidR="00277B2C">
        <w:t xml:space="preserve"> networks</w:t>
      </w:r>
      <w:commentRangeEnd w:id="159"/>
      <w:r w:rsidR="00156AB4">
        <w:rPr>
          <w:rStyle w:val="CommentReference"/>
        </w:rPr>
        <w:commentReference w:id="159"/>
      </w:r>
      <w:r w:rsidR="00277B2C">
        <w:t>.</w:t>
      </w:r>
      <w:r w:rsidR="00207889">
        <w:t xml:space="preserve"> However, some controllers are developed to suit the Flat architecture but </w:t>
      </w:r>
      <w:commentRangeStart w:id="160"/>
      <w:r w:rsidR="00207889">
        <w:t xml:space="preserve">all the controllers have the global view of the </w:t>
      </w:r>
      <w:r w:rsidR="00D20301">
        <w:t>network</w:t>
      </w:r>
      <w:commentRangeEnd w:id="160"/>
      <w:r w:rsidR="00156AB4">
        <w:rPr>
          <w:rStyle w:val="CommentReference"/>
        </w:rPr>
        <w:commentReference w:id="160"/>
      </w:r>
      <w:r w:rsidR="00D20301">
        <w:t xml:space="preserve">. </w:t>
      </w:r>
      <w:r w:rsidR="000F5501">
        <w:t xml:space="preserve">Arranging controllers in the flat approach has the benefits like increase the scalability of the network, decrease in control latency and improved resiliency. </w:t>
      </w:r>
      <w:r w:rsidR="007C08A0">
        <w:t xml:space="preserve">SDN controllers such as ONIX, </w:t>
      </w:r>
      <w:r w:rsidR="00002272">
        <w:t>OpenDaylight</w:t>
      </w:r>
      <w:r w:rsidR="007C08A0">
        <w:t xml:space="preserve"> and ONOS </w:t>
      </w:r>
      <w:commentRangeStart w:id="161"/>
      <w:r w:rsidR="007C08A0">
        <w:t>are part of th</w:t>
      </w:r>
      <w:r w:rsidR="002751FB">
        <w:t>is</w:t>
      </w:r>
      <w:r w:rsidR="007C08A0">
        <w:t xml:space="preserve"> </w:t>
      </w:r>
      <w:commentRangeEnd w:id="161"/>
      <w:r w:rsidR="00156AB4">
        <w:rPr>
          <w:rStyle w:val="CommentReference"/>
        </w:rPr>
        <w:commentReference w:id="161"/>
      </w:r>
      <w:r w:rsidR="007C08A0">
        <w:t>Flat architecture of SDN.</w:t>
      </w:r>
    </w:p>
    <w:p w14:paraId="7411E15F" w14:textId="16E1A27A" w:rsidR="0059315D" w:rsidRPr="006A2AA9" w:rsidRDefault="006D5D5E" w:rsidP="001A1047">
      <w:r>
        <w:t>On the other hand, the H</w:t>
      </w:r>
      <w:r w:rsidRPr="006A2AA9">
        <w:t>ierarchical architecture</w:t>
      </w:r>
      <w:r>
        <w:t xml:space="preserve"> of SDN consists of several layers of the Control plane. This type of architecture is also known as vertical architecture because the controllers are arranged in the vertical approach. </w:t>
      </w:r>
      <w:r w:rsidR="002B753E">
        <w:t>The controllers are partitioned on the multiple levels, generally two or three, as per the requirements of the network.</w:t>
      </w:r>
      <w:r w:rsidR="00AD2489">
        <w:t xml:space="preserve"> As per the deployment, all the controllers may or may not have the complete view of the network</w:t>
      </w:r>
      <w:r w:rsidR="00ED57E2">
        <w:t xml:space="preserve">. </w:t>
      </w:r>
      <w:r w:rsidR="000A1667">
        <w:t xml:space="preserve">Arranging controllers in the </w:t>
      </w:r>
      <w:r w:rsidR="000A1667" w:rsidRPr="006A2AA9">
        <w:t xml:space="preserve">hierarchical </w:t>
      </w:r>
      <w:r w:rsidR="000A1667">
        <w:t>approach further increases the scalability and performance of the network.</w:t>
      </w:r>
      <w:r w:rsidR="00DA69AA">
        <w:t xml:space="preserve"> SDN controllers such as Kandoo </w:t>
      </w:r>
      <w:sdt>
        <w:sdtPr>
          <w:id w:val="-1586143601"/>
          <w:citation/>
        </w:sdtPr>
        <w:sdtContent>
          <w:r w:rsidR="00DA69AA">
            <w:fldChar w:fldCharType="begin"/>
          </w:r>
          <w:r w:rsidR="00DA69AA">
            <w:rPr>
              <w:lang w:val="en-US"/>
            </w:rPr>
            <w:instrText xml:space="preserve"> CITATION Soh \l 1033 </w:instrText>
          </w:r>
          <w:r w:rsidR="00DA69AA">
            <w:fldChar w:fldCharType="separate"/>
          </w:r>
          <w:r w:rsidR="00973B33" w:rsidRPr="00973B33">
            <w:rPr>
              <w:noProof/>
              <w:lang w:val="en-US"/>
            </w:rPr>
            <w:t>[14]</w:t>
          </w:r>
          <w:r w:rsidR="00DA69AA">
            <w:fldChar w:fldCharType="end"/>
          </w:r>
        </w:sdtContent>
      </w:sdt>
      <w:r w:rsidR="00DA69AA">
        <w:t xml:space="preserve"> and </w:t>
      </w:r>
      <w:commentRangeStart w:id="162"/>
      <w:r w:rsidR="00DA69AA">
        <w:t xml:space="preserve">Orion </w:t>
      </w:r>
      <w:commentRangeEnd w:id="162"/>
      <w:r w:rsidR="00156AB4">
        <w:rPr>
          <w:rStyle w:val="CommentReference"/>
        </w:rPr>
        <w:commentReference w:id="162"/>
      </w:r>
      <w:sdt>
        <w:sdtPr>
          <w:id w:val="1703285843"/>
          <w:citation/>
        </w:sdtPr>
        <w:sdtContent>
          <w:r w:rsidR="00DA69AA">
            <w:fldChar w:fldCharType="begin"/>
          </w:r>
          <w:r w:rsidR="00DA69AA">
            <w:rPr>
              <w:lang w:val="en-US"/>
            </w:rPr>
            <w:instrText xml:space="preserve"> CITATION Yon \l 1033 </w:instrText>
          </w:r>
          <w:r w:rsidR="00DA69AA">
            <w:fldChar w:fldCharType="separate"/>
          </w:r>
          <w:r w:rsidR="00973B33" w:rsidRPr="00973B33">
            <w:rPr>
              <w:noProof/>
              <w:lang w:val="en-US"/>
            </w:rPr>
            <w:t>[12]</w:t>
          </w:r>
          <w:r w:rsidR="00DA69AA">
            <w:fldChar w:fldCharType="end"/>
          </w:r>
        </w:sdtContent>
      </w:sdt>
      <w:r w:rsidR="00DA69AA">
        <w:t xml:space="preserve"> are part of this </w:t>
      </w:r>
      <w:r w:rsidR="00D82FE5">
        <w:t>H</w:t>
      </w:r>
      <w:r w:rsidR="00D82FE5" w:rsidRPr="006A2AA9">
        <w:t xml:space="preserve">ierarchical </w:t>
      </w:r>
      <w:r w:rsidR="00DA69AA">
        <w:t>architecture of SDN.</w:t>
      </w:r>
      <w:r w:rsidR="00EE67D7">
        <w:t xml:space="preserve"> </w:t>
      </w:r>
    </w:p>
    <w:p w14:paraId="53BF78A7" w14:textId="76B38DD3" w:rsidR="003B0752" w:rsidRDefault="003B0752" w:rsidP="003B0752">
      <w:pPr>
        <w:pStyle w:val="Heading3"/>
        <w:rPr>
          <w:rFonts w:cs="Times"/>
          <w:lang w:val="en-GB"/>
        </w:rPr>
      </w:pPr>
      <w:bookmarkStart w:id="163" w:name="_Toc108739177"/>
      <w:bookmarkStart w:id="164" w:name="_Toc114792029"/>
      <w:r w:rsidRPr="006A2AA9">
        <w:rPr>
          <w:rFonts w:cs="Times"/>
          <w:lang w:val="en-GB"/>
        </w:rPr>
        <w:t>ONOS</w:t>
      </w:r>
      <w:bookmarkEnd w:id="163"/>
      <w:r w:rsidR="008E77EF">
        <w:rPr>
          <w:rFonts w:cs="Times"/>
          <w:lang w:val="en-GB"/>
        </w:rPr>
        <w:t xml:space="preserve"> Controller</w:t>
      </w:r>
      <w:bookmarkEnd w:id="164"/>
    </w:p>
    <w:p w14:paraId="4CC1E8A7" w14:textId="78BB4E05" w:rsidR="009E3E47" w:rsidRDefault="00E669A1" w:rsidP="009E3E47">
      <w:r>
        <w:t>The Open Network Operating System (ONOS)</w:t>
      </w:r>
      <w:r w:rsidR="001F170B">
        <w:t xml:space="preserve"> </w:t>
      </w:r>
      <w:sdt>
        <w:sdtPr>
          <w:id w:val="1417370488"/>
          <w:citation/>
        </w:sdtPr>
        <w:sdtContent>
          <w:r w:rsidR="001F170B">
            <w:fldChar w:fldCharType="begin"/>
          </w:r>
          <w:r w:rsidR="001F170B">
            <w:rPr>
              <w:lang w:val="en-US"/>
            </w:rPr>
            <w:instrText xml:space="preserve"> CITATION Ope2 \l 1033 </w:instrText>
          </w:r>
          <w:r w:rsidR="001F170B">
            <w:fldChar w:fldCharType="separate"/>
          </w:r>
          <w:r w:rsidR="00973B33" w:rsidRPr="00973B33">
            <w:rPr>
              <w:noProof/>
              <w:lang w:val="en-US"/>
            </w:rPr>
            <w:t>[11]</w:t>
          </w:r>
          <w:r w:rsidR="001F170B">
            <w:fldChar w:fldCharType="end"/>
          </w:r>
        </w:sdtContent>
      </w:sdt>
      <w:r>
        <w:t xml:space="preserve"> controller was developed by Open Networking Lab (ON.Lab)</w:t>
      </w:r>
      <w:r w:rsidR="001F170B">
        <w:t xml:space="preserve"> </w:t>
      </w:r>
      <w:sdt>
        <w:sdtPr>
          <w:id w:val="-415176599"/>
          <w:citation/>
        </w:sdtPr>
        <w:sdtContent>
          <w:r w:rsidR="001F170B">
            <w:fldChar w:fldCharType="begin"/>
          </w:r>
          <w:r w:rsidR="001F170B">
            <w:rPr>
              <w:lang w:val="en-US"/>
            </w:rPr>
            <w:instrText xml:space="preserve"> CITATION Ope \l 1033 </w:instrText>
          </w:r>
          <w:r w:rsidR="001F170B">
            <w:fldChar w:fldCharType="separate"/>
          </w:r>
          <w:r w:rsidR="00973B33" w:rsidRPr="00973B33">
            <w:rPr>
              <w:noProof/>
              <w:lang w:val="en-US"/>
            </w:rPr>
            <w:t>[1]</w:t>
          </w:r>
          <w:r w:rsidR="001F170B">
            <w:fldChar w:fldCharType="end"/>
          </w:r>
        </w:sdtContent>
      </w:sdt>
      <w:r>
        <w:t xml:space="preserve"> in 2014. Later in 2015, ONOS joined </w:t>
      </w:r>
      <w:r w:rsidR="00683C01">
        <w:t>the Linux Foundation</w:t>
      </w:r>
      <w:r w:rsidR="00DA24BF">
        <w:t xml:space="preserve"> </w:t>
      </w:r>
      <w:sdt>
        <w:sdtPr>
          <w:id w:val="521606688"/>
          <w:citation/>
        </w:sdtPr>
        <w:sdtContent>
          <w:r w:rsidR="00DA24BF">
            <w:fldChar w:fldCharType="begin"/>
          </w:r>
          <w:r w:rsidR="00DA24BF">
            <w:rPr>
              <w:lang w:val="en-US"/>
            </w:rPr>
            <w:instrText xml:space="preserve"> CITATION Lin \l 1033 </w:instrText>
          </w:r>
          <w:r w:rsidR="00DA24BF">
            <w:fldChar w:fldCharType="separate"/>
          </w:r>
          <w:r w:rsidR="00973B33" w:rsidRPr="00973B33">
            <w:rPr>
              <w:noProof/>
              <w:lang w:val="en-US"/>
            </w:rPr>
            <w:t>[22]</w:t>
          </w:r>
          <w:r w:rsidR="00DA24BF">
            <w:fldChar w:fldCharType="end"/>
          </w:r>
        </w:sdtContent>
      </w:sdt>
      <w:r w:rsidR="00683C01">
        <w:t xml:space="preserve"> organisation for its project collaboration.</w:t>
      </w:r>
      <w:r w:rsidR="00AC1B39">
        <w:t xml:space="preserve"> The ONOS source code was written in Java and was released to start the </w:t>
      </w:r>
      <w:ins w:id="165" w:author="Peter Gröschke" w:date="2022-09-25T19:14:00Z">
        <w:r w:rsidR="00156AB4">
          <w:t xml:space="preserve">ONOS </w:t>
        </w:r>
      </w:ins>
      <w:del w:id="166" w:author="Peter Gröschke" w:date="2022-09-25T19:14:00Z">
        <w:r w:rsidR="00AC1B39" w:rsidDel="00156AB4">
          <w:delText>open source</w:delText>
        </w:r>
      </w:del>
      <w:ins w:id="167" w:author="Peter Gröschke" w:date="2022-09-25T19:14:00Z">
        <w:r w:rsidR="00156AB4">
          <w:t>open-source</w:t>
        </w:r>
      </w:ins>
      <w:r w:rsidR="00AC1B39">
        <w:t xml:space="preserve"> community.</w:t>
      </w:r>
      <w:r w:rsidR="0048699B">
        <w:t xml:space="preserve"> </w:t>
      </w:r>
      <w:r w:rsidR="0048699B" w:rsidRPr="0048699B">
        <w:t>ONOS is distributed under the Apache 2.0 license.</w:t>
      </w:r>
      <w:r w:rsidR="00BE42EA">
        <w:t xml:space="preserve"> </w:t>
      </w:r>
      <w:r w:rsidR="006A59F2">
        <w:t>ONOS was developed on Physically distributed and Logically centralised architecture of SDN and supports the Flat architecture of the Control plane.</w:t>
      </w:r>
      <w:r w:rsidR="005423BE">
        <w:t xml:space="preserve"> </w:t>
      </w:r>
      <w:commentRangeStart w:id="168"/>
      <w:r w:rsidR="009E3E47">
        <w:t>ONOS has been optimized to overcome the difficulties such as network scalability, reliability and high performance through its distributed architecture.</w:t>
      </w:r>
      <w:r w:rsidR="00C64100">
        <w:t xml:space="preserve"> </w:t>
      </w:r>
      <w:commentRangeEnd w:id="168"/>
      <w:r w:rsidR="00156AB4">
        <w:rPr>
          <w:rStyle w:val="CommentReference"/>
        </w:rPr>
        <w:commentReference w:id="168"/>
      </w:r>
    </w:p>
    <w:p w14:paraId="5FFA1F37" w14:textId="024BC12C" w:rsidR="0029475B" w:rsidRDefault="00843B73" w:rsidP="00247C4F">
      <w:r>
        <w:t xml:space="preserve">ONOS </w:t>
      </w:r>
      <w:r w:rsidR="00EA4534">
        <w:t>is designed</w:t>
      </w:r>
      <w:r>
        <w:t xml:space="preserve"> on</w:t>
      </w:r>
      <w:r w:rsidR="00EA4534">
        <w:t xml:space="preserve"> four basic </w:t>
      </w:r>
      <w:commentRangeStart w:id="169"/>
      <w:r w:rsidR="00EA4534">
        <w:t xml:space="preserve">modules </w:t>
      </w:r>
      <w:commentRangeEnd w:id="169"/>
      <w:r w:rsidR="00156AB4">
        <w:rPr>
          <w:rStyle w:val="CommentReference"/>
        </w:rPr>
        <w:commentReference w:id="169"/>
      </w:r>
      <w:r w:rsidR="00EA4534">
        <w:t>named, Code modularity, Configurability, Separation of Concern and Protocol agnosticism.</w:t>
      </w:r>
      <w:r w:rsidR="00A11BAF">
        <w:t xml:space="preserve"> </w:t>
      </w:r>
      <w:r w:rsidR="003430B6">
        <w:t>These modules provide the developers of the controller an organised platform to install the new services or protocols on the ONOS</w:t>
      </w:r>
      <w:r w:rsidR="00F73390">
        <w:t xml:space="preserve"> </w:t>
      </w:r>
      <w:sdt>
        <w:sdtPr>
          <w:id w:val="444119115"/>
          <w:citation/>
        </w:sdtPr>
        <w:sdtContent>
          <w:r w:rsidR="00F73390">
            <w:fldChar w:fldCharType="begin"/>
          </w:r>
          <w:r w:rsidR="00F73390">
            <w:rPr>
              <w:lang w:val="en-US"/>
            </w:rPr>
            <w:instrText xml:space="preserve"> CITATION ONO \l 1033 </w:instrText>
          </w:r>
          <w:r w:rsidR="00F73390">
            <w:fldChar w:fldCharType="separate"/>
          </w:r>
          <w:r w:rsidR="00973B33" w:rsidRPr="00973B33">
            <w:rPr>
              <w:noProof/>
              <w:lang w:val="en-US"/>
            </w:rPr>
            <w:t>[23]</w:t>
          </w:r>
          <w:r w:rsidR="00F73390">
            <w:fldChar w:fldCharType="end"/>
          </w:r>
        </w:sdtContent>
      </w:sdt>
      <w:r w:rsidR="003430B6">
        <w:t xml:space="preserve">. </w:t>
      </w:r>
      <w:r w:rsidR="0029475B">
        <w:t xml:space="preserve">ONOS operates on several </w:t>
      </w:r>
      <w:r w:rsidR="00EA4534">
        <w:t xml:space="preserve">subsystems </w:t>
      </w:r>
      <w:r w:rsidR="002C164D">
        <w:t>that function together to provide the network services.</w:t>
      </w:r>
      <w:r w:rsidR="00550841">
        <w:t xml:space="preserve"> </w:t>
      </w:r>
      <w:r w:rsidR="00A14A1E">
        <w:t>These subsystems are</w:t>
      </w:r>
      <w:r w:rsidR="00956675">
        <w:t>:</w:t>
      </w:r>
    </w:p>
    <w:p w14:paraId="6C450923" w14:textId="558A3519" w:rsidR="00B6216B" w:rsidRDefault="00B6216B" w:rsidP="00B6216B">
      <w:pPr>
        <w:pStyle w:val="ListParagraph"/>
        <w:numPr>
          <w:ilvl w:val="0"/>
          <w:numId w:val="29"/>
        </w:numPr>
      </w:pPr>
      <w:r>
        <w:t>Application Subsystem - to deploy applications and provide accessibility to the controller.</w:t>
      </w:r>
    </w:p>
    <w:p w14:paraId="7155B177" w14:textId="08CE454B" w:rsidR="00550841" w:rsidRDefault="00550841" w:rsidP="00A14A1E">
      <w:pPr>
        <w:pStyle w:val="ListParagraph"/>
        <w:numPr>
          <w:ilvl w:val="0"/>
          <w:numId w:val="29"/>
        </w:numPr>
      </w:pPr>
      <w:r>
        <w:t xml:space="preserve">Device Subsystem </w:t>
      </w:r>
      <w:r w:rsidR="00C62FC9">
        <w:t>-</w:t>
      </w:r>
      <w:r w:rsidR="00A14A1E">
        <w:t xml:space="preserve"> to manage the</w:t>
      </w:r>
      <w:r>
        <w:t xml:space="preserve"> inventory of</w:t>
      </w:r>
      <w:r w:rsidR="00A14A1E">
        <w:t xml:space="preserve"> network</w:t>
      </w:r>
      <w:r>
        <w:t xml:space="preserve"> devices.</w:t>
      </w:r>
    </w:p>
    <w:p w14:paraId="4F04DE3A" w14:textId="21CA782C" w:rsidR="00B6216B" w:rsidRDefault="00B6216B" w:rsidP="00B6216B">
      <w:pPr>
        <w:pStyle w:val="ListParagraph"/>
        <w:numPr>
          <w:ilvl w:val="0"/>
          <w:numId w:val="29"/>
        </w:numPr>
      </w:pPr>
      <w:r>
        <w:t>Host Subsystem - to manage the inventory of end-points or hosts.</w:t>
      </w:r>
    </w:p>
    <w:p w14:paraId="7F861B3C" w14:textId="04E62B9C" w:rsidR="00550841" w:rsidRDefault="00550841" w:rsidP="00A14A1E">
      <w:pPr>
        <w:pStyle w:val="ListParagraph"/>
        <w:numPr>
          <w:ilvl w:val="0"/>
          <w:numId w:val="29"/>
        </w:numPr>
      </w:pPr>
      <w:r>
        <w:t xml:space="preserve">Link Subsystem - </w:t>
      </w:r>
      <w:r w:rsidR="00A14A1E">
        <w:t xml:space="preserve">to manage </w:t>
      </w:r>
      <w:r>
        <w:t>the inventory of links</w:t>
      </w:r>
      <w:r w:rsidR="00C62FC9">
        <w:t xml:space="preserve"> between the network devices</w:t>
      </w:r>
      <w:r>
        <w:t>.</w:t>
      </w:r>
    </w:p>
    <w:p w14:paraId="7EFDB377" w14:textId="2BF40A0B" w:rsidR="00550841" w:rsidRDefault="00550841" w:rsidP="00A14A1E">
      <w:pPr>
        <w:pStyle w:val="ListParagraph"/>
        <w:numPr>
          <w:ilvl w:val="0"/>
          <w:numId w:val="29"/>
        </w:numPr>
      </w:pPr>
      <w:r>
        <w:t xml:space="preserve">Topology Subsystem - </w:t>
      </w:r>
      <w:r w:rsidR="00A14A1E">
        <w:t xml:space="preserve">to manage </w:t>
      </w:r>
      <w:r>
        <w:t>time-ordered snapshots of network graph views.</w:t>
      </w:r>
    </w:p>
    <w:p w14:paraId="65DAD610" w14:textId="6D16A662" w:rsidR="00550841" w:rsidRDefault="00550841" w:rsidP="00A14A1E">
      <w:pPr>
        <w:pStyle w:val="ListParagraph"/>
        <w:numPr>
          <w:ilvl w:val="0"/>
          <w:numId w:val="29"/>
        </w:numPr>
      </w:pPr>
      <w:r>
        <w:t xml:space="preserve">PathService </w:t>
      </w:r>
      <w:r w:rsidR="00D073C9">
        <w:t>-</w:t>
      </w:r>
      <w:r>
        <w:t xml:space="preserve"> </w:t>
      </w:r>
      <w:r w:rsidR="00D073C9">
        <w:t>to find</w:t>
      </w:r>
      <w:r>
        <w:t xml:space="preserve"> paths between </w:t>
      </w:r>
      <w:r w:rsidR="00D073C9">
        <w:t xml:space="preserve">network </w:t>
      </w:r>
      <w:r>
        <w:t xml:space="preserve">devices or between </w:t>
      </w:r>
      <w:r w:rsidR="00D073C9">
        <w:t>end-points.</w:t>
      </w:r>
    </w:p>
    <w:p w14:paraId="17530B24" w14:textId="5CC0A778" w:rsidR="00550841" w:rsidRDefault="00550841" w:rsidP="00A14A1E">
      <w:pPr>
        <w:pStyle w:val="ListParagraph"/>
        <w:numPr>
          <w:ilvl w:val="0"/>
          <w:numId w:val="29"/>
        </w:numPr>
      </w:pPr>
      <w:r>
        <w:t xml:space="preserve">FlowRule Subsystem - </w:t>
      </w:r>
      <w:r w:rsidR="00A14A1E">
        <w:t xml:space="preserve">to manage </w:t>
      </w:r>
      <w:r>
        <w:t>inventory of the flow rules</w:t>
      </w:r>
      <w:r w:rsidR="00D073C9">
        <w:t>.</w:t>
      </w:r>
    </w:p>
    <w:p w14:paraId="07A286F6" w14:textId="21680DB8" w:rsidR="00550841" w:rsidRDefault="00550841" w:rsidP="00A14A1E">
      <w:pPr>
        <w:pStyle w:val="ListParagraph"/>
        <w:numPr>
          <w:ilvl w:val="0"/>
          <w:numId w:val="29"/>
        </w:numPr>
      </w:pPr>
      <w:r>
        <w:t xml:space="preserve">Packet Subsystem </w:t>
      </w:r>
      <w:r w:rsidR="00D073C9">
        <w:t>- to translate the packets information into applications services.</w:t>
      </w:r>
    </w:p>
    <w:p w14:paraId="2FE30517" w14:textId="4B277B35" w:rsidR="008C1569" w:rsidRDefault="008C1569" w:rsidP="00A14A1E">
      <w:pPr>
        <w:pStyle w:val="ListParagraph"/>
        <w:numPr>
          <w:ilvl w:val="0"/>
          <w:numId w:val="29"/>
        </w:numPr>
      </w:pPr>
      <w:r>
        <w:t xml:space="preserve">Intent Subsystem </w:t>
      </w:r>
      <w:r w:rsidR="00B6216B">
        <w:t>-</w:t>
      </w:r>
      <w:r>
        <w:t xml:space="preserve"> to translate applications </w:t>
      </w:r>
      <w:r w:rsidR="00B6216B">
        <w:t>outputs into control commands for network devices.</w:t>
      </w:r>
    </w:p>
    <w:p w14:paraId="61D456E9" w14:textId="7BEFF318" w:rsidR="00B6216B" w:rsidRDefault="00B6216B" w:rsidP="00B6216B">
      <w:pPr>
        <w:pStyle w:val="ListParagraph"/>
        <w:numPr>
          <w:ilvl w:val="0"/>
          <w:numId w:val="29"/>
        </w:numPr>
      </w:pPr>
      <w:r>
        <w:t>Tunnel Subsystem - to support tunnel setup for applications.</w:t>
      </w:r>
    </w:p>
    <w:p w14:paraId="5D6441EA" w14:textId="11CB1224" w:rsidR="003C582B" w:rsidRDefault="00E658DC" w:rsidP="00247C4F">
      <w:r>
        <w:t>These subsystems further contain</w:t>
      </w:r>
      <w:del w:id="170" w:author="Peter Gröschke" w:date="2022-09-25T19:18:00Z">
        <w:r w:rsidDel="00E83216">
          <w:delText>s</w:delText>
        </w:r>
      </w:del>
      <w:r>
        <w:t xml:space="preserve"> </w:t>
      </w:r>
      <w:commentRangeStart w:id="171"/>
      <w:r>
        <w:t>components which are designed to function together and provide the required service</w:t>
      </w:r>
      <w:commentRangeEnd w:id="171"/>
      <w:r w:rsidR="00E83216">
        <w:rPr>
          <w:rStyle w:val="CommentReference"/>
        </w:rPr>
        <w:commentReference w:id="171"/>
      </w:r>
      <w:r>
        <w:t>. Along with this, the ONOS functionality is further divided into seven tiers out of which major three are Application tier, Core (Control plane) tier and Network tier.</w:t>
      </w:r>
      <w:r w:rsidR="00794AC8">
        <w:t xml:space="preserve"> All of these subsystems function on at least one of these major tiers</w:t>
      </w:r>
      <w:r w:rsidR="00D70F8D">
        <w:t xml:space="preserve"> and</w:t>
      </w:r>
      <w:r w:rsidR="00E22228">
        <w:t xml:space="preserve"> </w:t>
      </w:r>
      <w:sdt>
        <w:sdtPr>
          <w:id w:val="-1823800139"/>
          <w:citation/>
        </w:sdtPr>
        <w:sdtContent>
          <w:r w:rsidR="00E22228">
            <w:fldChar w:fldCharType="begin"/>
          </w:r>
          <w:r w:rsidR="00E22228">
            <w:rPr>
              <w:lang w:val="en-US"/>
            </w:rPr>
            <w:instrText xml:space="preserve"> CITATION Sys \l 1033 </w:instrText>
          </w:r>
          <w:r w:rsidR="00E22228">
            <w:fldChar w:fldCharType="separate"/>
          </w:r>
          <w:r w:rsidR="00973B33" w:rsidRPr="00973B33">
            <w:rPr>
              <w:noProof/>
              <w:lang w:val="en-US"/>
            </w:rPr>
            <w:t>[24]</w:t>
          </w:r>
          <w:r w:rsidR="00E22228">
            <w:fldChar w:fldCharType="end"/>
          </w:r>
        </w:sdtContent>
      </w:sdt>
      <w:r w:rsidR="00E22228">
        <w:t xml:space="preserve"> provides the detailed functionality of the</w:t>
      </w:r>
      <w:r w:rsidR="002611AE">
        <w:t>se</w:t>
      </w:r>
      <w:r w:rsidR="00E22228">
        <w:t xml:space="preserve"> subsystems along these tiers. </w:t>
      </w:r>
    </w:p>
    <w:p w14:paraId="735DCF74" w14:textId="77777777" w:rsidR="003C582B" w:rsidRDefault="003C582B" w:rsidP="00247C4F"/>
    <w:p w14:paraId="7CCEB0E9" w14:textId="1D7545B8" w:rsidR="00BC7566" w:rsidRDefault="00597FE8" w:rsidP="003C582B">
      <w:pPr>
        <w:jc w:val="center"/>
      </w:pPr>
      <w:r w:rsidRPr="00597FE8">
        <w:rPr>
          <w:noProof/>
        </w:rPr>
        <w:lastRenderedPageBreak/>
        <w:drawing>
          <wp:inline distT="0" distB="0" distL="0" distR="0" wp14:anchorId="03016E4D" wp14:editId="7B140DA9">
            <wp:extent cx="5760720" cy="2855595"/>
            <wp:effectExtent l="0" t="0" r="0" b="1905"/>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4"/>
                    <a:stretch>
                      <a:fillRect/>
                    </a:stretch>
                  </pic:blipFill>
                  <pic:spPr>
                    <a:xfrm>
                      <a:off x="0" y="0"/>
                      <a:ext cx="5760720" cy="2855595"/>
                    </a:xfrm>
                    <a:prstGeom prst="rect">
                      <a:avLst/>
                    </a:prstGeom>
                  </pic:spPr>
                </pic:pic>
              </a:graphicData>
            </a:graphic>
          </wp:inline>
        </w:drawing>
      </w:r>
    </w:p>
    <w:p w14:paraId="3700579F" w14:textId="3A1BE012" w:rsidR="003C582B" w:rsidRDefault="00000000" w:rsidP="003C582B">
      <w:pPr>
        <w:jc w:val="center"/>
      </w:pPr>
      <w:sdt>
        <w:sdtPr>
          <w:id w:val="1013272127"/>
          <w:citation/>
        </w:sdtPr>
        <w:sdtContent>
          <w:r w:rsidR="00801D1B">
            <w:fldChar w:fldCharType="begin"/>
          </w:r>
          <w:r w:rsidR="00801D1B">
            <w:rPr>
              <w:lang w:val="en-US"/>
            </w:rPr>
            <w:instrText xml:space="preserve"> CITATION Sys \l 1033 </w:instrText>
          </w:r>
          <w:r w:rsidR="00801D1B">
            <w:fldChar w:fldCharType="separate"/>
          </w:r>
          <w:r w:rsidR="00973B33" w:rsidRPr="00973B33">
            <w:rPr>
              <w:noProof/>
              <w:lang w:val="en-US"/>
            </w:rPr>
            <w:t>[24]</w:t>
          </w:r>
          <w:r w:rsidR="00801D1B">
            <w:fldChar w:fldCharType="end"/>
          </w:r>
        </w:sdtContent>
      </w:sdt>
    </w:p>
    <w:p w14:paraId="7F895CFE" w14:textId="3FC52518" w:rsidR="00BC7566" w:rsidRDefault="00A04636" w:rsidP="00247C4F">
      <w:r>
        <w:t xml:space="preserve">Over the years, the ONOS has been developed to support the majority </w:t>
      </w:r>
      <w:commentRangeStart w:id="172"/>
      <w:r>
        <w:t xml:space="preserve">of the protocols </w:t>
      </w:r>
      <w:commentRangeEnd w:id="172"/>
      <w:r w:rsidR="00E83216">
        <w:rPr>
          <w:rStyle w:val="CommentReference"/>
        </w:rPr>
        <w:commentReference w:id="172"/>
      </w:r>
      <w:r>
        <w:t xml:space="preserve">and network services. Till the </w:t>
      </w:r>
      <w:r w:rsidR="00242F23">
        <w:t>date</w:t>
      </w:r>
      <w:r>
        <w:t xml:space="preserve"> of</w:t>
      </w:r>
      <w:r w:rsidR="00242F23">
        <w:t xml:space="preserve"> this</w:t>
      </w:r>
      <w:r>
        <w:t xml:space="preserve"> thesis, there were 22 major releases with the latest version 2.7.0 named X-wing released on 16</w:t>
      </w:r>
      <w:r w:rsidR="00242F23" w:rsidRPr="00242F23">
        <w:rPr>
          <w:vertAlign w:val="superscript"/>
        </w:rPr>
        <w:t>th</w:t>
      </w:r>
      <w:r w:rsidR="00242F23">
        <w:t xml:space="preserve"> </w:t>
      </w:r>
      <w:r>
        <w:t xml:space="preserve">July </w:t>
      </w:r>
      <w:commentRangeStart w:id="173"/>
      <w:r>
        <w:t>2021</w:t>
      </w:r>
      <w:commentRangeEnd w:id="173"/>
      <w:r w:rsidR="00E83216">
        <w:rPr>
          <w:rStyle w:val="CommentReference"/>
        </w:rPr>
        <w:commentReference w:id="173"/>
      </w:r>
      <w:r>
        <w:t>.</w:t>
      </w:r>
      <w:r w:rsidR="00AF453E">
        <w:t xml:space="preserve"> </w:t>
      </w:r>
      <w:r w:rsidR="007D49B7">
        <w:t>ONOS community seek to release the new or updated versions of ONOS of each quarterly basis.</w:t>
      </w:r>
      <w:r w:rsidR="00571BF6">
        <w:t xml:space="preserve"> For the research, development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t>Proper guides have been documented to install the ONOS in each environment along with necessary prerequisites and configuration</w:t>
      </w:r>
      <w:r w:rsidR="00365C3E">
        <w:t xml:space="preserve"> </w:t>
      </w:r>
      <w:sdt>
        <w:sdtPr>
          <w:id w:val="-1089931753"/>
          <w:citation/>
        </w:sdtPr>
        <w:sdtContent>
          <w:r w:rsidR="00365C3E">
            <w:fldChar w:fldCharType="begin"/>
          </w:r>
          <w:r w:rsidR="00365C3E">
            <w:rPr>
              <w:lang w:val="en-US"/>
            </w:rPr>
            <w:instrText xml:space="preserve"> CITATION Gui \l 1033 </w:instrText>
          </w:r>
          <w:r w:rsidR="00365C3E">
            <w:fldChar w:fldCharType="separate"/>
          </w:r>
          <w:r w:rsidR="00973B33" w:rsidRPr="00973B33">
            <w:rPr>
              <w:noProof/>
              <w:lang w:val="en-US"/>
            </w:rPr>
            <w:t>[25]</w:t>
          </w:r>
          <w:r w:rsidR="00365C3E">
            <w:fldChar w:fldCharType="end"/>
          </w:r>
        </w:sdtContent>
      </w:sdt>
      <w:r w:rsidR="008A7AB4">
        <w:t>.</w:t>
      </w:r>
    </w:p>
    <w:p w14:paraId="4C37EA71" w14:textId="273817D3" w:rsidR="006B7404" w:rsidRDefault="006B7404" w:rsidP="00247C4F">
      <w:r>
        <w:t>T</w:t>
      </w:r>
      <w:r w:rsidR="00801D1B">
        <w:t>he ONF has developed and provided the great platform t</w:t>
      </w:r>
      <w:r>
        <w:t xml:space="preserve">o strengthen the open-source community </w:t>
      </w:r>
      <w:r w:rsidR="00801D1B">
        <w:t>building together the next generation networks.</w:t>
      </w:r>
    </w:p>
    <w:p w14:paraId="6BA50725" w14:textId="353431BD" w:rsidR="006B7404" w:rsidRDefault="006B7404" w:rsidP="00801D1B">
      <w:pPr>
        <w:jc w:val="center"/>
      </w:pPr>
      <w:r w:rsidRPr="006B7404">
        <w:rPr>
          <w:noProof/>
        </w:rPr>
        <w:drawing>
          <wp:inline distT="0" distB="0" distL="0" distR="0" wp14:anchorId="03794FF1" wp14:editId="10AF9591">
            <wp:extent cx="5667632" cy="3577255"/>
            <wp:effectExtent l="0" t="0" r="0"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stretch>
                      <a:fillRect/>
                    </a:stretch>
                  </pic:blipFill>
                  <pic:spPr>
                    <a:xfrm>
                      <a:off x="0" y="0"/>
                      <a:ext cx="5675738" cy="3582371"/>
                    </a:xfrm>
                    <a:prstGeom prst="rect">
                      <a:avLst/>
                    </a:prstGeom>
                  </pic:spPr>
                </pic:pic>
              </a:graphicData>
            </a:graphic>
          </wp:inline>
        </w:drawing>
      </w:r>
    </w:p>
    <w:p w14:paraId="0A626C97" w14:textId="6981A89D" w:rsidR="00801D1B" w:rsidRDefault="00000000" w:rsidP="00801D1B">
      <w:pPr>
        <w:jc w:val="center"/>
      </w:pPr>
      <w:sdt>
        <w:sdtPr>
          <w:id w:val="-1582208442"/>
          <w:citation/>
        </w:sdtPr>
        <w:sdtContent>
          <w:r w:rsidR="00801D1B">
            <w:fldChar w:fldCharType="begin"/>
          </w:r>
          <w:r w:rsidR="00801D1B">
            <w:rPr>
              <w:lang w:val="en-US"/>
            </w:rPr>
            <w:instrText xml:space="preserve"> CITATION Ope \l 1033 </w:instrText>
          </w:r>
          <w:r w:rsidR="00801D1B">
            <w:fldChar w:fldCharType="separate"/>
          </w:r>
          <w:r w:rsidR="00973B33" w:rsidRPr="00973B33">
            <w:rPr>
              <w:noProof/>
              <w:lang w:val="en-US"/>
            </w:rPr>
            <w:t>[1]</w:t>
          </w:r>
          <w:r w:rsidR="00801D1B">
            <w:fldChar w:fldCharType="end"/>
          </w:r>
        </w:sdtContent>
      </w:sdt>
    </w:p>
    <w:p w14:paraId="73847402" w14:textId="3A93E8F4" w:rsidR="00BC7566" w:rsidRDefault="00002272" w:rsidP="003B0752">
      <w:pPr>
        <w:pStyle w:val="Heading3"/>
        <w:rPr>
          <w:rFonts w:cs="Times"/>
          <w:lang w:val="en-GB"/>
        </w:rPr>
      </w:pPr>
      <w:bookmarkStart w:id="174" w:name="_Toc114792030"/>
      <w:r>
        <w:rPr>
          <w:rFonts w:cs="Times"/>
          <w:lang w:val="en-GB"/>
        </w:rPr>
        <w:lastRenderedPageBreak/>
        <w:t>OpenDaylight</w:t>
      </w:r>
      <w:r w:rsidR="008E77EF">
        <w:rPr>
          <w:rFonts w:cs="Times"/>
          <w:lang w:val="en-GB"/>
        </w:rPr>
        <w:t xml:space="preserve"> Controller</w:t>
      </w:r>
      <w:bookmarkEnd w:id="174"/>
    </w:p>
    <w:p w14:paraId="290E301F" w14:textId="366D31C6" w:rsidR="00BF00DA" w:rsidRDefault="008E77EF" w:rsidP="00216DD6">
      <w:r>
        <w:t xml:space="preserve">The </w:t>
      </w:r>
      <w:r w:rsidR="00002272">
        <w:t>OpenDaylight</w:t>
      </w:r>
      <w:r>
        <w:t xml:space="preserve"> (ODL)</w:t>
      </w:r>
      <w:r w:rsidR="00DA24BF">
        <w:t xml:space="preserve"> </w:t>
      </w:r>
      <w:sdt>
        <w:sdtPr>
          <w:id w:val="-54479821"/>
          <w:citation/>
        </w:sdtPr>
        <w:sdtContent>
          <w:r w:rsidR="00DA24BF">
            <w:fldChar w:fldCharType="begin"/>
          </w:r>
          <w:r w:rsidR="00DA24BF">
            <w:rPr>
              <w:lang w:val="en-US"/>
            </w:rPr>
            <w:instrText xml:space="preserve"> CITATION Ope1 \l 1033 </w:instrText>
          </w:r>
          <w:r w:rsidR="00DA24BF">
            <w:fldChar w:fldCharType="separate"/>
          </w:r>
          <w:r w:rsidR="00973B33" w:rsidRPr="00973B33">
            <w:rPr>
              <w:noProof/>
              <w:lang w:val="en-US"/>
            </w:rPr>
            <w:t>[10]</w:t>
          </w:r>
          <w:r w:rsidR="00DA24BF">
            <w:fldChar w:fldCharType="end"/>
          </w:r>
        </w:sdtContent>
      </w:sdt>
      <w:r>
        <w:t xml:space="preserve"> controller was developed</w:t>
      </w:r>
      <w:r w:rsidR="00BF00DA">
        <w:t xml:space="preserve"> as a project</w:t>
      </w:r>
      <w:r>
        <w:t xml:space="preserve"> by </w:t>
      </w:r>
      <w:r w:rsidR="00DA24BF">
        <w:t xml:space="preserve">Linux Foundation </w:t>
      </w:r>
      <w:sdt>
        <w:sdtPr>
          <w:id w:val="1505175712"/>
          <w:citation/>
        </w:sdtPr>
        <w:sdtContent>
          <w:r w:rsidR="00DA24BF">
            <w:fldChar w:fldCharType="begin"/>
          </w:r>
          <w:r w:rsidR="00DA24BF">
            <w:rPr>
              <w:lang w:val="en-US"/>
            </w:rPr>
            <w:instrText xml:space="preserve"> CITATION Lin \l 1033 </w:instrText>
          </w:r>
          <w:r w:rsidR="00DA24BF">
            <w:fldChar w:fldCharType="separate"/>
          </w:r>
          <w:r w:rsidR="00973B33" w:rsidRPr="00973B33">
            <w:rPr>
              <w:noProof/>
              <w:lang w:val="en-US"/>
            </w:rPr>
            <w:t>[22]</w:t>
          </w:r>
          <w:r w:rsidR="00DA24BF">
            <w:fldChar w:fldCharType="end"/>
          </w:r>
        </w:sdtContent>
      </w:sdt>
      <w:r w:rsidR="00DA24BF">
        <w:t xml:space="preserve"> </w:t>
      </w:r>
      <w:r>
        <w:t>in 2014.</w:t>
      </w:r>
      <w:r w:rsidR="00DA24BF">
        <w:t xml:space="preserve"> </w:t>
      </w:r>
      <w:r w:rsidR="00BF00DA">
        <w:t>The objective of the project was to create a</w:t>
      </w:r>
      <w:r w:rsidR="00914BCE">
        <w:t>n</w:t>
      </w:r>
      <w:r w:rsidR="00BF00DA">
        <w:t xml:space="preserve"> open-source platform to advance the implementation and innovation of S</w:t>
      </w:r>
      <w:r w:rsidR="00BF00DA" w:rsidRPr="00BF00DA">
        <w:t xml:space="preserve">oftware-defined </w:t>
      </w:r>
      <w:r w:rsidR="00BF00DA">
        <w:t>N</w:t>
      </w:r>
      <w:r w:rsidR="00BF00DA" w:rsidRPr="00BF00DA">
        <w:t xml:space="preserve">etworking (SDN) and </w:t>
      </w:r>
      <w:r w:rsidR="00BF00DA">
        <w:t>N</w:t>
      </w:r>
      <w:r w:rsidR="00BF00DA" w:rsidRPr="00BF00DA">
        <w:t xml:space="preserve">etwork </w:t>
      </w:r>
      <w:del w:id="175" w:author="Peter Gröschke" w:date="2022-09-25T19:23:00Z">
        <w:r w:rsidR="00BF00DA" w:rsidRPr="00BF00DA" w:rsidDel="00E83216">
          <w:delText>functions</w:delText>
        </w:r>
        <w:r w:rsidR="00BF00DA" w:rsidDel="00E83216">
          <w:delText xml:space="preserve"> </w:delText>
        </w:r>
      </w:del>
      <w:ins w:id="176" w:author="Peter Gröschke" w:date="2022-09-25T19:23:00Z">
        <w:r w:rsidR="00E83216">
          <w:t>F</w:t>
        </w:r>
        <w:r w:rsidR="00E83216" w:rsidRPr="00BF00DA">
          <w:t>unctions</w:t>
        </w:r>
        <w:r w:rsidR="00E83216">
          <w:t xml:space="preserve"> </w:t>
        </w:r>
      </w:ins>
      <w:r w:rsidR="00BF00DA">
        <w:t>V</w:t>
      </w:r>
      <w:r w:rsidR="00BF00DA" w:rsidRPr="00BF00DA">
        <w:t>irtualization (NFV)</w:t>
      </w:r>
      <w:r w:rsidR="00302F1F">
        <w:t xml:space="preserve">. </w:t>
      </w:r>
      <w:r w:rsidR="00AE5A4F">
        <w:t xml:space="preserve">The </w:t>
      </w:r>
      <w:r w:rsidR="00002272">
        <w:t xml:space="preserve">OpenDaylight </w:t>
      </w:r>
      <w:r w:rsidR="00AE5A4F">
        <w:t>source code was written in Java.</w:t>
      </w:r>
      <w:r w:rsidR="000931AA">
        <w:t xml:space="preserve"> </w:t>
      </w:r>
      <w:r w:rsidR="00002272">
        <w:t xml:space="preserve">OpenDaylight </w:t>
      </w:r>
      <w:r w:rsidR="000931AA">
        <w:t xml:space="preserve">was crafted using Physically distributed and Logically centralised architecture of SDN and supports the Flat architecture of the Control plane. </w:t>
      </w:r>
    </w:p>
    <w:p w14:paraId="6BF79159" w14:textId="5B65E859" w:rsidR="00EF3F07" w:rsidRDefault="00002272" w:rsidP="00EF3F07">
      <w:r>
        <w:t>OpenDaylight</w:t>
      </w:r>
      <w:r w:rsidR="00DB1C1B">
        <w:t xml:space="preserve"> was developed as </w:t>
      </w:r>
      <w:r w:rsidR="00DB1C1B" w:rsidRPr="00DB1C1B">
        <w:t xml:space="preserve">model-driven controller using </w:t>
      </w:r>
      <w:commentRangeStart w:id="177"/>
      <w:r w:rsidR="00DB1C1B" w:rsidRPr="00DB1C1B">
        <w:t xml:space="preserve">YANG </w:t>
      </w:r>
      <w:commentRangeEnd w:id="177"/>
      <w:r w:rsidR="00E83216">
        <w:rPr>
          <w:rStyle w:val="CommentReference"/>
        </w:rPr>
        <w:commentReference w:id="177"/>
      </w:r>
      <w:r w:rsidR="00DB1C1B" w:rsidRPr="00DB1C1B">
        <w:t>as its modelling language</w:t>
      </w:r>
      <w:r>
        <w:t>.</w:t>
      </w:r>
      <w:r w:rsidR="009A47E2">
        <w:t xml:space="preserve"> The controller operated on the three main technologies which are OSGI, Karaf and YANG. </w:t>
      </w:r>
      <w:r w:rsidR="00DC28AA">
        <w:t xml:space="preserve">The </w:t>
      </w:r>
      <w:r w:rsidR="00DC28AA" w:rsidRPr="00DC28AA">
        <w:t>Open Service Gateway Initiative</w:t>
      </w:r>
      <w:r w:rsidR="00DC28AA">
        <w:t xml:space="preserve"> (</w:t>
      </w:r>
      <w:commentRangeStart w:id="178"/>
      <w:r w:rsidR="00DC28AA">
        <w:t>OSGI</w:t>
      </w:r>
      <w:commentRangeEnd w:id="178"/>
      <w:r w:rsidR="00E83216">
        <w:rPr>
          <w:rStyle w:val="CommentReference"/>
        </w:rPr>
        <w:commentReference w:id="178"/>
      </w:r>
      <w:r w:rsidR="00DC28AA">
        <w:t>)</w:t>
      </w:r>
      <w:r w:rsidR="00EF3F07">
        <w:t xml:space="preserve"> is a Java framework operating at the back-end of OpenDaylight and allowing it to manage bundles and packages for exchanging information.</w:t>
      </w:r>
      <w:r w:rsidR="00247C24">
        <w:t xml:space="preserve"> </w:t>
      </w:r>
      <w:commentRangeStart w:id="179"/>
      <w:r w:rsidR="00247C24">
        <w:t xml:space="preserve">Karaf </w:t>
      </w:r>
      <w:commentRangeEnd w:id="179"/>
      <w:r w:rsidR="00E83216">
        <w:rPr>
          <w:rStyle w:val="CommentReference"/>
        </w:rPr>
        <w:commentReference w:id="179"/>
      </w:r>
      <w:r w:rsidR="00247C24">
        <w:t xml:space="preserve">is an OSGI’s application container which helps OpenDaylight’s operations of packaging and installing applications. </w:t>
      </w:r>
      <w:r w:rsidR="00945B89" w:rsidRPr="00945B89">
        <w:t>Yet Another Next Generation (YANG) is a data modelling language</w:t>
      </w:r>
      <w:r w:rsidR="00945B89">
        <w:t xml:space="preserve"> used by the controller’s applications to </w:t>
      </w:r>
      <w:r w:rsidR="003263A9">
        <w:t>configure the models.</w:t>
      </w:r>
      <w:r w:rsidR="00956675">
        <w:t xml:space="preserve"> Similar to ONOS, OpenDaylight is developed to function on modular subsystems. Major subsystems of OpenDayLight are:</w:t>
      </w:r>
    </w:p>
    <w:p w14:paraId="6F9FEF08" w14:textId="0A8454E2" w:rsidR="00956675" w:rsidRDefault="00956675" w:rsidP="00C72A43">
      <w:pPr>
        <w:pStyle w:val="ListParagraph"/>
        <w:numPr>
          <w:ilvl w:val="0"/>
          <w:numId w:val="30"/>
        </w:numPr>
      </w:pPr>
      <w:r>
        <w:t xml:space="preserve">Config Subsystem </w:t>
      </w:r>
      <w:r w:rsidR="00C72A43">
        <w:t>-</w:t>
      </w:r>
      <w:r>
        <w:t xml:space="preserve"> a</w:t>
      </w:r>
      <w:r w:rsidR="00C72A43">
        <w:t xml:space="preserve"> framework to configure, activate and inject dependencies.</w:t>
      </w:r>
    </w:p>
    <w:p w14:paraId="65A1F3D3" w14:textId="4C7B0216" w:rsidR="00956675" w:rsidRDefault="00956675" w:rsidP="006021A7">
      <w:pPr>
        <w:pStyle w:val="ListParagraph"/>
        <w:numPr>
          <w:ilvl w:val="0"/>
          <w:numId w:val="30"/>
        </w:numPr>
      </w:pPr>
      <w:r>
        <w:t xml:space="preserve">MD-SAL </w:t>
      </w:r>
      <w:r w:rsidR="006021A7">
        <w:t>-</w:t>
      </w:r>
      <w:r w:rsidR="00C72A43">
        <w:t xml:space="preserve"> (</w:t>
      </w:r>
      <w:r w:rsidR="00C72A43" w:rsidRPr="00C72A43">
        <w:t>Model-Driven Service Abstraction Layer</w:t>
      </w:r>
      <w:r w:rsidR="00C72A43">
        <w:t>)</w:t>
      </w:r>
      <w:r>
        <w:t xml:space="preserve"> </w:t>
      </w:r>
      <w:r w:rsidR="00C72A43">
        <w:t xml:space="preserve">a functionality to notify </w:t>
      </w:r>
      <w:r w:rsidR="006021A7">
        <w:t>applications and data storage.</w:t>
      </w:r>
    </w:p>
    <w:p w14:paraId="6F8F82F5" w14:textId="0B75F0EA" w:rsidR="00956675" w:rsidRDefault="00956675" w:rsidP="00EF3F07">
      <w:pPr>
        <w:pStyle w:val="ListParagraph"/>
        <w:numPr>
          <w:ilvl w:val="0"/>
          <w:numId w:val="30"/>
        </w:numPr>
      </w:pPr>
      <w:r>
        <w:t xml:space="preserve">MD-SAL Clustering </w:t>
      </w:r>
      <w:r w:rsidR="006021A7">
        <w:t>- a functionality to from cluster and provide access to modelled data.</w:t>
      </w:r>
    </w:p>
    <w:p w14:paraId="15D804EE" w14:textId="6D4713BF" w:rsidR="00BC630F" w:rsidRDefault="00192DA0" w:rsidP="00BC630F">
      <w:r>
        <w:t>The functionality of OpenDaylight can be categorised into three tier architecture consisting of MD-SAL, Modular and Multiprotocol</w:t>
      </w:r>
      <w:r w:rsidR="00D662C1">
        <w:t xml:space="preserve"> tier</w:t>
      </w:r>
      <w:r>
        <w:t xml:space="preserve"> and S3P. </w:t>
      </w:r>
      <w:r w:rsidR="00F811BF">
        <w:t>MD-SAL is the core of the OpenDaylight controller</w:t>
      </w:r>
      <w:r w:rsidR="00F44D74">
        <w:t xml:space="preserve"> whose basic function is to communicate between the network devices and applications. </w:t>
      </w:r>
      <w:r w:rsidR="00516C54">
        <w:t>Various components operate with MD-SAL to exchange YANG modelled data for the network services.</w:t>
      </w:r>
      <w:r w:rsidR="003561F4">
        <w:t xml:space="preserve"> </w:t>
      </w:r>
      <w:r w:rsidR="00C526B1">
        <w:t xml:space="preserve">Modular and Multiprotocol tier </w:t>
      </w:r>
      <w:r w:rsidR="00DB0BFF">
        <w:t xml:space="preserve">provides the developers a flexible platform to design own applications and modules as per the requirement. </w:t>
      </w:r>
      <w:r w:rsidR="003D5B94">
        <w:t xml:space="preserve">OpenDaylight supports various Southbound interface protocols like OpenFlow, OVSDB, NETCONF, BGP, etc. These protocols and the network services can be individually selected and </w:t>
      </w:r>
      <w:r w:rsidR="003D5B94" w:rsidRPr="003D5B94">
        <w:t>bundled</w:t>
      </w:r>
      <w:r w:rsidR="003D5B94">
        <w:t xml:space="preserve"> together as per the requirements of the use case. </w:t>
      </w:r>
      <w:r w:rsidR="00707AAF">
        <w:t>The</w:t>
      </w:r>
      <w:del w:id="180" w:author="Peter Gröschke" w:date="2022-09-25T19:26:00Z">
        <w:r w:rsidR="00707AAF" w:rsidDel="00E83216">
          <w:delText xml:space="preserve"> </w:delText>
        </w:r>
      </w:del>
      <w:r w:rsidR="0034669D">
        <w:t xml:space="preserve"> </w:t>
      </w:r>
      <w:commentRangeStart w:id="181"/>
      <w:r w:rsidR="0034669D">
        <w:t>Security</w:t>
      </w:r>
      <w:commentRangeEnd w:id="181"/>
      <w:r w:rsidR="00E83216">
        <w:rPr>
          <w:rStyle w:val="CommentReference"/>
        </w:rPr>
        <w:commentReference w:id="181"/>
      </w:r>
      <w:r w:rsidR="0034669D">
        <w:t>, Scalability, Stability and Performance</w:t>
      </w:r>
      <w:r w:rsidR="00707AAF">
        <w:t xml:space="preserve"> or S3P are the major fields where OpenDaylight community focuses on.</w:t>
      </w:r>
      <w:r w:rsidR="00BE0563">
        <w:t xml:space="preserve"> The community groups perform tests on the controller as satisfy the requirement</w:t>
      </w:r>
      <w:r w:rsidR="003428E2">
        <w:t>s</w:t>
      </w:r>
      <w:r w:rsidR="00BE0563">
        <w:t xml:space="preserve"> of the use cases.</w:t>
      </w:r>
      <w:r w:rsidR="007916D7">
        <w:t xml:space="preserve"> </w:t>
      </w:r>
      <w:sdt>
        <w:sdtPr>
          <w:id w:val="1200053498"/>
          <w:citation/>
        </w:sdtPr>
        <w:sdtContent>
          <w:r w:rsidR="007916D7">
            <w:fldChar w:fldCharType="begin"/>
          </w:r>
          <w:r w:rsidR="007916D7">
            <w:rPr>
              <w:lang w:val="en-US"/>
            </w:rPr>
            <w:instrText xml:space="preserve"> CITATION Ope3 \l 1033 </w:instrText>
          </w:r>
          <w:r w:rsidR="007916D7">
            <w:fldChar w:fldCharType="separate"/>
          </w:r>
          <w:r w:rsidR="00973B33" w:rsidRPr="00973B33">
            <w:rPr>
              <w:noProof/>
              <w:lang w:val="en-US"/>
            </w:rPr>
            <w:t>[26]</w:t>
          </w:r>
          <w:r w:rsidR="007916D7">
            <w:fldChar w:fldCharType="end"/>
          </w:r>
        </w:sdtContent>
      </w:sdt>
      <w:r w:rsidR="007916D7">
        <w:t xml:space="preserve"> provides the detailed overview of these functionalities.</w:t>
      </w:r>
    </w:p>
    <w:p w14:paraId="580A7FF5" w14:textId="4AAC3FAC" w:rsidR="0034669D" w:rsidRDefault="00FA3658" w:rsidP="00935C67">
      <w:pPr>
        <w:jc w:val="center"/>
      </w:pPr>
      <w:r>
        <w:rPr>
          <w:noProof/>
        </w:rPr>
        <w:drawing>
          <wp:inline distT="0" distB="0" distL="0" distR="0" wp14:anchorId="3F0E432C" wp14:editId="59C47376">
            <wp:extent cx="5646234" cy="2927196"/>
            <wp:effectExtent l="0" t="0" r="0" b="6985"/>
            <wp:docPr id="19" name="Picture 1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with medium confidence"/>
                    <pic:cNvPicPr>
                      <a:picLocks noChangeAspect="1" noChangeArrowheads="1"/>
                    </pic:cNvPicPr>
                  </pic:nvPicPr>
                  <pic:blipFill rotWithShape="1">
                    <a:blip r:embed="rId16">
                      <a:extLst>
                        <a:ext uri="{28A0092B-C50C-407E-A947-70E740481C1C}">
                          <a14:useLocalDpi xmlns:a14="http://schemas.microsoft.com/office/drawing/2010/main" val="0"/>
                        </a:ext>
                      </a:extLst>
                    </a:blip>
                    <a:srcRect l="1355" t="2067" r="620" b="7481"/>
                    <a:stretch/>
                  </pic:blipFill>
                  <pic:spPr bwMode="auto">
                    <a:xfrm>
                      <a:off x="0" y="0"/>
                      <a:ext cx="5646950" cy="2927567"/>
                    </a:xfrm>
                    <a:prstGeom prst="rect">
                      <a:avLst/>
                    </a:prstGeom>
                    <a:noFill/>
                    <a:ln>
                      <a:noFill/>
                    </a:ln>
                    <a:extLst>
                      <a:ext uri="{53640926-AAD7-44D8-BBD7-CCE9431645EC}">
                        <a14:shadowObscured xmlns:a14="http://schemas.microsoft.com/office/drawing/2010/main"/>
                      </a:ext>
                    </a:extLst>
                  </pic:spPr>
                </pic:pic>
              </a:graphicData>
            </a:graphic>
          </wp:inline>
        </w:drawing>
      </w:r>
    </w:p>
    <w:p w14:paraId="4D138891" w14:textId="52D18799" w:rsidR="00781D57" w:rsidRDefault="00000000" w:rsidP="00935C67">
      <w:pPr>
        <w:jc w:val="center"/>
      </w:pPr>
      <w:sdt>
        <w:sdtPr>
          <w:id w:val="-913160897"/>
          <w:citation/>
        </w:sdtPr>
        <w:sdtContent>
          <w:r w:rsidR="00134E26">
            <w:fldChar w:fldCharType="begin"/>
          </w:r>
          <w:r w:rsidR="00134E26">
            <w:rPr>
              <w:lang w:val="en-US"/>
            </w:rPr>
            <w:instrText xml:space="preserve"> CITATION Ope1 \l 1033 </w:instrText>
          </w:r>
          <w:r w:rsidR="00134E26">
            <w:fldChar w:fldCharType="separate"/>
          </w:r>
          <w:r w:rsidR="00973B33" w:rsidRPr="00973B33">
            <w:rPr>
              <w:noProof/>
              <w:lang w:val="en-US"/>
            </w:rPr>
            <w:t>[10]</w:t>
          </w:r>
          <w:r w:rsidR="00134E26">
            <w:fldChar w:fldCharType="end"/>
          </w:r>
        </w:sdtContent>
      </w:sdt>
    </w:p>
    <w:p w14:paraId="13A750B1" w14:textId="3CCB76B6" w:rsidR="003D44BE" w:rsidRDefault="003D44BE" w:rsidP="003D44BE">
      <w:r>
        <w:t xml:space="preserve">Till the date of this thesis, there were 16 major releases with the latest version </w:t>
      </w:r>
      <w:r w:rsidRPr="00242F23">
        <w:t xml:space="preserve">Sulfur-SR1 </w:t>
      </w:r>
      <w:r>
        <w:t>released on 13</w:t>
      </w:r>
      <w:r w:rsidRPr="00242F23">
        <w:rPr>
          <w:vertAlign w:val="superscript"/>
        </w:rPr>
        <w:t>th</w:t>
      </w:r>
      <w:r>
        <w:t xml:space="preserve"> May </w:t>
      </w:r>
      <w:commentRangeStart w:id="182"/>
      <w:r>
        <w:t>2021</w:t>
      </w:r>
      <w:commentRangeEnd w:id="182"/>
      <w:r w:rsidR="002F6CC0">
        <w:rPr>
          <w:rStyle w:val="CommentReference"/>
        </w:rPr>
        <w:commentReference w:id="182"/>
      </w:r>
      <w:r>
        <w:t xml:space="preserve">.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fldChar w:fldCharType="begin"/>
          </w:r>
          <w:r>
            <w:rPr>
              <w:lang w:val="en-US"/>
            </w:rPr>
            <w:instrText xml:space="preserve"> CITATION Get \l 1033 </w:instrText>
          </w:r>
          <w:r>
            <w:fldChar w:fldCharType="separate"/>
          </w:r>
          <w:r w:rsidR="00973B33" w:rsidRPr="00973B33">
            <w:rPr>
              <w:noProof/>
              <w:lang w:val="en-US"/>
            </w:rPr>
            <w:t>[27]</w:t>
          </w:r>
          <w:r>
            <w:fldChar w:fldCharType="end"/>
          </w:r>
        </w:sdtContent>
      </w:sdt>
      <w:r>
        <w:t>.</w:t>
      </w:r>
    </w:p>
    <w:p w14:paraId="3B636CA9" w14:textId="0F5139A7" w:rsidR="003B0752" w:rsidRPr="006A2AA9" w:rsidRDefault="003B0752" w:rsidP="003B0752">
      <w:pPr>
        <w:pStyle w:val="Heading3"/>
        <w:rPr>
          <w:rFonts w:cs="Times"/>
          <w:lang w:val="en-GB"/>
        </w:rPr>
      </w:pPr>
      <w:bookmarkStart w:id="183" w:name="_Toc108739179"/>
      <w:bookmarkStart w:id="184" w:name="_Toc114792031"/>
      <w:r w:rsidRPr="006A2AA9">
        <w:rPr>
          <w:rFonts w:cs="Times"/>
          <w:lang w:val="en-GB"/>
        </w:rPr>
        <w:lastRenderedPageBreak/>
        <w:t>Ryu</w:t>
      </w:r>
      <w:bookmarkEnd w:id="183"/>
      <w:r w:rsidR="008E77EF">
        <w:rPr>
          <w:rFonts w:cs="Times"/>
          <w:lang w:val="en-GB"/>
        </w:rPr>
        <w:t xml:space="preserve"> </w:t>
      </w:r>
      <w:commentRangeStart w:id="185"/>
      <w:r w:rsidR="008E77EF">
        <w:rPr>
          <w:rFonts w:cs="Times"/>
          <w:lang w:val="en-GB"/>
        </w:rPr>
        <w:t>Controller</w:t>
      </w:r>
      <w:bookmarkEnd w:id="184"/>
      <w:commentRangeEnd w:id="185"/>
      <w:r w:rsidR="002F6CC0">
        <w:rPr>
          <w:rStyle w:val="CommentReference"/>
          <w:lang w:val="en-GB"/>
        </w:rPr>
        <w:commentReference w:id="185"/>
      </w:r>
    </w:p>
    <w:p w14:paraId="4FA65F31" w14:textId="4304D516" w:rsidR="004A0E4B" w:rsidRDefault="00A60369" w:rsidP="004A0E4B">
      <w:r>
        <w:t>The Ryu controller</w:t>
      </w:r>
      <w:r w:rsidR="001B4B12">
        <w:t xml:space="preserve"> </w:t>
      </w:r>
      <w:sdt>
        <w:sdtPr>
          <w:id w:val="-207724587"/>
          <w:citation/>
        </w:sdtPr>
        <w:sdtContent>
          <w:r w:rsidR="001B4B12">
            <w:fldChar w:fldCharType="begin"/>
          </w:r>
          <w:r w:rsidR="001B4B12" w:rsidRPr="003C20F4">
            <w:instrText xml:space="preserve"> CITATION Ryu \l 1033 </w:instrText>
          </w:r>
          <w:r w:rsidR="001B4B12">
            <w:fldChar w:fldCharType="separate"/>
          </w:r>
          <w:r w:rsidR="00973B33">
            <w:rPr>
              <w:noProof/>
            </w:rPr>
            <w:t>[7]</w:t>
          </w:r>
          <w:r w:rsidR="001B4B12">
            <w:fldChar w:fldCharType="end"/>
          </w:r>
        </w:sdtContent>
      </w:sdt>
      <w:r>
        <w:t xml:space="preserve"> was developed by Nippon Telegraph and Telephone Corporation (NTT)</w:t>
      </w:r>
      <w:r w:rsidR="003C20F4">
        <w:t xml:space="preserve"> Laboratories</w:t>
      </w:r>
      <w:sdt>
        <w:sdtPr>
          <w:id w:val="339971632"/>
          <w:citation/>
        </w:sdtPr>
        <w:sdtContent>
          <w:r w:rsidR="001B4B12">
            <w:fldChar w:fldCharType="begin"/>
          </w:r>
          <w:r w:rsidR="001B4B12" w:rsidRPr="003C20F4">
            <w:instrText xml:space="preserve"> CITATION Rui \l 1033 </w:instrText>
          </w:r>
          <w:r w:rsidR="001B4B12">
            <w:fldChar w:fldCharType="separate"/>
          </w:r>
          <w:r w:rsidR="00973B33">
            <w:rPr>
              <w:noProof/>
            </w:rPr>
            <w:t xml:space="preserve"> [19]</w:t>
          </w:r>
          <w:r w:rsidR="001B4B12">
            <w:fldChar w:fldCharType="end"/>
          </w:r>
        </w:sdtContent>
      </w:sdt>
      <w:r>
        <w:t xml:space="preserve"> of Japan in 2013.</w:t>
      </w:r>
      <w:r w:rsidR="00095D06">
        <w:t xml:space="preserve"> </w:t>
      </w:r>
      <w:r w:rsidR="003C20F4">
        <w:t>The Ryu controller’s source code was written in Python and</w:t>
      </w:r>
      <w:r w:rsidR="003C20F4" w:rsidRPr="0048699B">
        <w:t xml:space="preserve"> is distributed under the Apache 2.0 license.</w:t>
      </w:r>
      <w:r w:rsidR="003C20F4">
        <w:t xml:space="preserve"> </w:t>
      </w:r>
      <w:r w:rsidR="004208D0">
        <w:t xml:space="preserve">The Ryu controller </w:t>
      </w:r>
      <w:r w:rsidR="003C20F4">
        <w:t>was crafted using Physically centralised architecture of SDN</w:t>
      </w:r>
      <w:r w:rsidR="004208D0">
        <w:t>.</w:t>
      </w:r>
    </w:p>
    <w:p w14:paraId="2D1BE102" w14:textId="7D06E9E2" w:rsidR="006275C4" w:rsidRDefault="00A60369" w:rsidP="004A0E4B">
      <w:bookmarkStart w:id="186" w:name="_Hlk115395032"/>
      <w:r w:rsidRPr="00A60369">
        <w:t>Ryu is a component-based software</w:t>
      </w:r>
      <w:r w:rsidR="006275C4">
        <w:t>-</w:t>
      </w:r>
      <w:r w:rsidRPr="00A60369">
        <w:t>defined networking framework.</w:t>
      </w:r>
      <w:r w:rsidR="00455799">
        <w:t xml:space="preserve"> </w:t>
      </w:r>
      <w:bookmarkEnd w:id="186"/>
      <w:r w:rsidR="00455799">
        <w:t>The Ryu framework was</w:t>
      </w:r>
      <w:r w:rsidR="006275C4">
        <w:t xml:space="preserve"> designed</w:t>
      </w:r>
      <w:r w:rsidR="00455799">
        <w:t xml:space="preserve"> to provide </w:t>
      </w:r>
      <w:r w:rsidR="006275C4">
        <w:t>the</w:t>
      </w:r>
      <w:r w:rsidR="00455799">
        <w:t xml:space="preserve"> platform for building the SDN applications</w:t>
      </w:r>
      <w:r w:rsidR="006A4593">
        <w:t>,</w:t>
      </w:r>
      <w:r w:rsidR="006275C4">
        <w:t xml:space="preserve"> </w:t>
      </w:r>
      <w:r w:rsidR="00455799">
        <w:t xml:space="preserve">useful </w:t>
      </w:r>
      <w:del w:id="187" w:author="Peter Gröschke" w:date="2022-09-25T19:28:00Z">
        <w:r w:rsidR="00455799" w:rsidDel="002F6CC0">
          <w:delText>libraries</w:delText>
        </w:r>
      </w:del>
      <w:ins w:id="188" w:author="Peter Gröschke" w:date="2022-09-25T19:28:00Z">
        <w:r w:rsidR="002F6CC0">
          <w:t>libraries,</w:t>
        </w:r>
      </w:ins>
      <w:r w:rsidR="006A4593">
        <w:t xml:space="preserve"> and well-defined API</w:t>
      </w:r>
      <w:r w:rsidR="00455799">
        <w:t>.</w:t>
      </w:r>
      <w:r w:rsidR="006275C4">
        <w:t xml:space="preserve"> Ryu provides the bunch of components which are useful for developing the SDN applications. </w:t>
      </w:r>
      <w:r w:rsidR="00082B07">
        <w:t xml:space="preserve">The major components and libraries </w:t>
      </w:r>
      <w:del w:id="189" w:author="Peter Gröschke" w:date="2022-09-25T19:28:00Z">
        <w:r w:rsidR="00082B07" w:rsidDel="002F6CC0">
          <w:delText xml:space="preserve"> </w:delText>
        </w:r>
      </w:del>
      <w:r w:rsidR="00082B07">
        <w:t>of Ryu framework are:</w:t>
      </w:r>
    </w:p>
    <w:p w14:paraId="4183D504" w14:textId="3D3CD225" w:rsidR="00082B07" w:rsidRDefault="00082B07" w:rsidP="00082B07">
      <w:pPr>
        <w:pStyle w:val="ListParagraph"/>
        <w:numPr>
          <w:ilvl w:val="0"/>
          <w:numId w:val="31"/>
        </w:numPr>
      </w:pPr>
      <w:r>
        <w:t>OF REST- to configure network devices through REST APIs.</w:t>
      </w:r>
    </w:p>
    <w:p w14:paraId="6156BBF1" w14:textId="6A6E734D" w:rsidR="00082B07" w:rsidRDefault="00082B07" w:rsidP="00082B07">
      <w:pPr>
        <w:pStyle w:val="ListParagraph"/>
        <w:numPr>
          <w:ilvl w:val="0"/>
          <w:numId w:val="31"/>
        </w:numPr>
      </w:pPr>
      <w:r>
        <w:t xml:space="preserve">VRRP </w:t>
      </w:r>
      <w:r w:rsidR="00135AB9">
        <w:t>-</w:t>
      </w:r>
      <w:r>
        <w:t xml:space="preserve"> to add virtual router redundancy protocol to support OpenFlow switches.</w:t>
      </w:r>
    </w:p>
    <w:p w14:paraId="2A4A408B" w14:textId="0B70F4BC" w:rsidR="00492AF6" w:rsidRDefault="00492AF6" w:rsidP="00082B07">
      <w:pPr>
        <w:pStyle w:val="ListParagraph"/>
        <w:numPr>
          <w:ilvl w:val="0"/>
          <w:numId w:val="31"/>
        </w:numPr>
      </w:pPr>
      <w:r w:rsidRPr="00492AF6">
        <w:t>OpenStack Quantum</w:t>
      </w:r>
      <w:r>
        <w:t xml:space="preserve"> - to provide network-as-as-service</w:t>
      </w:r>
      <w:r w:rsidR="00CE16C7">
        <w:t xml:space="preserve"> with OpenStack</w:t>
      </w:r>
      <w:r>
        <w:t>.</w:t>
      </w:r>
    </w:p>
    <w:p w14:paraId="1F1BB567" w14:textId="39A66FE4" w:rsidR="00DB4346" w:rsidRDefault="00DB4346" w:rsidP="00082B07">
      <w:pPr>
        <w:pStyle w:val="ListParagraph"/>
        <w:numPr>
          <w:ilvl w:val="0"/>
          <w:numId w:val="31"/>
        </w:numPr>
      </w:pPr>
      <w:r>
        <w:t>Stats component - to visualise and analyse the statistics of switches and stores the data.</w:t>
      </w:r>
    </w:p>
    <w:p w14:paraId="3754FBC1" w14:textId="216095B4" w:rsidR="00082B07" w:rsidRDefault="00082B07" w:rsidP="00082B07">
      <w:pPr>
        <w:pStyle w:val="ListParagraph"/>
        <w:numPr>
          <w:ilvl w:val="0"/>
          <w:numId w:val="31"/>
        </w:numPr>
      </w:pPr>
      <w:r>
        <w:t xml:space="preserve">Topology component </w:t>
      </w:r>
      <w:r w:rsidR="00135AB9">
        <w:t>-</w:t>
      </w:r>
      <w:r>
        <w:t xml:space="preserve"> to determine links in the network and create topology along with path calculation features.</w:t>
      </w:r>
    </w:p>
    <w:p w14:paraId="7478C7F8" w14:textId="61B4D881" w:rsidR="00082B07" w:rsidRDefault="00135AB9" w:rsidP="00082B07">
      <w:pPr>
        <w:pStyle w:val="ListParagraph"/>
        <w:numPr>
          <w:ilvl w:val="0"/>
          <w:numId w:val="31"/>
        </w:numPr>
      </w:pPr>
      <w:r>
        <w:t>Topology viewer - to show topology and flows dynamically.</w:t>
      </w:r>
    </w:p>
    <w:p w14:paraId="7FA2FAAB" w14:textId="5B69D9F4" w:rsidR="00F70556" w:rsidRDefault="002C386D" w:rsidP="004A0E4B">
      <w:r>
        <w:t xml:space="preserve">Other components and libraries such as </w:t>
      </w:r>
      <w:commentRangeStart w:id="190"/>
      <w:r>
        <w:t>Firewall</w:t>
      </w:r>
      <w:commentRangeEnd w:id="190"/>
      <w:r w:rsidR="002F6CC0">
        <w:rPr>
          <w:rStyle w:val="CommentReference"/>
        </w:rPr>
        <w:commentReference w:id="190"/>
      </w:r>
      <w:r>
        <w:t xml:space="preserve">, </w:t>
      </w:r>
      <w:del w:id="191" w:author="Peter Gröschke" w:date="2022-09-25T19:31:00Z">
        <w:r w:rsidDel="002F6CC0">
          <w:delText xml:space="preserve">L2 </w:delText>
        </w:r>
      </w:del>
      <w:ins w:id="192" w:author="Peter Gröschke" w:date="2022-09-25T19:31:00Z">
        <w:r w:rsidR="002F6CC0">
          <w:t xml:space="preserve">layer 2 </w:t>
        </w:r>
      </w:ins>
      <w:r>
        <w:t>switch, HA with Zookeeper, Endpoint and CLI are also part of the Ryu framework</w:t>
      </w:r>
      <w:r w:rsidR="00914880">
        <w:t xml:space="preserve"> </w:t>
      </w:r>
      <w:sdt>
        <w:sdtPr>
          <w:id w:val="90356419"/>
          <w:citation/>
        </w:sdtPr>
        <w:sdtContent>
          <w:r w:rsidR="00914880">
            <w:fldChar w:fldCharType="begin"/>
          </w:r>
          <w:r w:rsidR="00914880">
            <w:rPr>
              <w:lang w:val="en-US"/>
            </w:rPr>
            <w:instrText xml:space="preserve"> CITATION FUJ \l 1033 </w:instrText>
          </w:r>
          <w:r w:rsidR="00914880">
            <w:fldChar w:fldCharType="separate"/>
          </w:r>
          <w:r w:rsidR="00973B33" w:rsidRPr="00973B33">
            <w:rPr>
              <w:noProof/>
              <w:lang w:val="en-US"/>
            </w:rPr>
            <w:t>[28]</w:t>
          </w:r>
          <w:r w:rsidR="00914880">
            <w:fldChar w:fldCharType="end"/>
          </w:r>
        </w:sdtContent>
      </w:sdt>
      <w:r>
        <w:t>.</w:t>
      </w:r>
      <w:r w:rsidR="00D56448">
        <w:t xml:space="preserve"> Among the initial applications of Ryu controller were GRE tunnelling, VLAN support, Topology discovery and MAC based segregation. </w:t>
      </w:r>
    </w:p>
    <w:p w14:paraId="7B511DE0" w14:textId="424D1698" w:rsidR="00D833D5" w:rsidRDefault="006275C4" w:rsidP="004A0E4B">
      <w:r>
        <w:t xml:space="preserve">The main aim of </w:t>
      </w:r>
      <w:del w:id="193" w:author="Peter Gröschke" w:date="2022-09-25T19:31:00Z">
        <w:r w:rsidDel="002F6CC0">
          <w:delText xml:space="preserve">the </w:delText>
        </w:r>
      </w:del>
      <w:r w:rsidR="005A2190">
        <w:t>Ryu was to become the standard network controller of cloud software like OpenStack. R</w:t>
      </w:r>
      <w:r w:rsidR="00914880">
        <w:t>y</w:t>
      </w:r>
      <w:r w:rsidR="005A2190">
        <w:t xml:space="preserve">u plugin was merged into the OpenStack </w:t>
      </w:r>
      <w:commentRangeStart w:id="194"/>
      <w:r w:rsidR="005A2190">
        <w:t>Essex</w:t>
      </w:r>
      <w:r w:rsidR="00914880">
        <w:t xml:space="preserve"> </w:t>
      </w:r>
      <w:commentRangeEnd w:id="194"/>
      <w:r w:rsidR="002F6CC0">
        <w:rPr>
          <w:rStyle w:val="CommentReference"/>
        </w:rPr>
        <w:commentReference w:id="194"/>
      </w:r>
      <w:sdt>
        <w:sdtPr>
          <w:id w:val="1234976748"/>
          <w:citation/>
        </w:sdtPr>
        <w:sdtContent>
          <w:r w:rsidR="00914880">
            <w:fldChar w:fldCharType="begin"/>
          </w:r>
          <w:r w:rsidR="00914880">
            <w:rPr>
              <w:lang w:val="en-US"/>
            </w:rPr>
            <w:instrText xml:space="preserve"> CITATION Kaz \l 1033 </w:instrText>
          </w:r>
          <w:r w:rsidR="00914880">
            <w:fldChar w:fldCharType="separate"/>
          </w:r>
          <w:r w:rsidR="00973B33" w:rsidRPr="00973B33">
            <w:rPr>
              <w:noProof/>
              <w:lang w:val="en-US"/>
            </w:rPr>
            <w:t>[29]</w:t>
          </w:r>
          <w:r w:rsidR="00914880">
            <w:fldChar w:fldCharType="end"/>
          </w:r>
        </w:sdtContent>
      </w:sdt>
      <w:r w:rsidR="005A2190">
        <w:t xml:space="preserve">. </w:t>
      </w:r>
      <w:r w:rsidR="00C52A07">
        <w:t xml:space="preserve">Ryu provides OpenStack tunnelling based isolations and flat </w:t>
      </w:r>
      <w:del w:id="195" w:author="Peter Gröschke" w:date="2022-09-25T19:31:00Z">
        <w:r w:rsidR="00C52A07" w:rsidDel="002F6CC0">
          <w:delText xml:space="preserve">layer </w:delText>
        </w:r>
      </w:del>
      <w:ins w:id="196" w:author="Peter Gröschke" w:date="2022-09-25T19:31:00Z">
        <w:r w:rsidR="002F6CC0">
          <w:t>layer </w:t>
        </w:r>
      </w:ins>
      <w:r w:rsidR="00C52A07">
        <w:t xml:space="preserve">2 networks </w:t>
      </w:r>
      <w:del w:id="197" w:author="Peter Gröschke" w:date="2022-09-25T19:28:00Z">
        <w:r w:rsidDel="002F6CC0">
          <w:delText xml:space="preserve"> </w:delText>
        </w:r>
      </w:del>
      <w:r w:rsidR="00C52A07">
        <w:t>regardless of the underlying network.</w:t>
      </w:r>
      <w:r w:rsidR="00B70886">
        <w:t xml:space="preserve"> Further</w:t>
      </w:r>
      <w:ins w:id="198" w:author="Peter Gröschke" w:date="2022-09-25T19:31:00Z">
        <w:r w:rsidR="002F6CC0">
          <w:t>more,</w:t>
        </w:r>
      </w:ins>
      <w:r w:rsidR="00B70886">
        <w:t xml:space="preserve"> the Ryu framework was developed to perform </w:t>
      </w:r>
      <w:del w:id="199" w:author="Peter Gröschke" w:date="2022-09-25T19:31:00Z">
        <w:r w:rsidR="00B70886" w:rsidDel="002F6CC0">
          <w:delText xml:space="preserve">Traffic </w:delText>
        </w:r>
      </w:del>
      <w:ins w:id="200" w:author="Peter Gröschke" w:date="2022-09-25T19:31:00Z">
        <w:r w:rsidR="002F6CC0">
          <w:t xml:space="preserve">traffic </w:t>
        </w:r>
      </w:ins>
      <w:r w:rsidR="00B70886">
        <w:t>monitoring and provide QoS in the network</w:t>
      </w:r>
      <w:r w:rsidR="00763751">
        <w:t xml:space="preserve"> </w:t>
      </w:r>
      <w:sdt>
        <w:sdtPr>
          <w:id w:val="1201751050"/>
          <w:citation/>
        </w:sdtPr>
        <w:sdtContent>
          <w:r w:rsidR="00763751">
            <w:fldChar w:fldCharType="begin"/>
          </w:r>
          <w:r w:rsidR="00763751">
            <w:rPr>
              <w:lang w:val="en-US"/>
            </w:rPr>
            <w:instrText xml:space="preserve"> CITATION Ryu1 \l 1033 </w:instrText>
          </w:r>
          <w:r w:rsidR="00763751">
            <w:fldChar w:fldCharType="separate"/>
          </w:r>
          <w:r w:rsidR="00973B33" w:rsidRPr="00973B33">
            <w:rPr>
              <w:noProof/>
              <w:lang w:val="en-US"/>
            </w:rPr>
            <w:t>[30]</w:t>
          </w:r>
          <w:r w:rsidR="00763751">
            <w:fldChar w:fldCharType="end"/>
          </w:r>
        </w:sdtContent>
      </w:sdt>
      <w:r w:rsidR="00B70886">
        <w:t>.</w:t>
      </w:r>
    </w:p>
    <w:p w14:paraId="4AEADAC0" w14:textId="662D1C1A" w:rsidR="00B841F7" w:rsidRDefault="00B841F7" w:rsidP="004A0E4B">
      <w:r>
        <w:t xml:space="preserve">The Ryu can be downloaded </w:t>
      </w:r>
      <w:ins w:id="201" w:author="Peter Gröschke" w:date="2022-09-25T19:34:00Z">
        <w:r w:rsidR="002F6CC0">
          <w:t xml:space="preserve">as a </w:t>
        </w:r>
      </w:ins>
      <w:r>
        <w:t xml:space="preserve">Python package </w:t>
      </w:r>
      <w:del w:id="202" w:author="Peter Gröschke" w:date="2022-09-25T19:34:00Z">
        <w:r w:rsidDel="002F6CC0">
          <w:delText>and also from the</w:delText>
        </w:r>
      </w:del>
      <w:ins w:id="203" w:author="Peter Gröschke" w:date="2022-09-25T19:34:00Z">
        <w:r w:rsidR="002F6CC0">
          <w:t>as well as a</w:t>
        </w:r>
      </w:ins>
      <w:r>
        <w:t xml:space="preserve"> source code</w:t>
      </w:r>
      <w:ins w:id="204" w:author="Peter Gröschke" w:date="2022-09-25T19:34:00Z">
        <w:r w:rsidR="002F6CC0">
          <w:t xml:space="preserve"> repository</w:t>
        </w:r>
      </w:ins>
      <w:r>
        <w:t xml:space="preserve"> </w:t>
      </w:r>
      <w:sdt>
        <w:sdtPr>
          <w:id w:val="-528177751"/>
          <w:citation/>
        </w:sdtPr>
        <w:sdtContent>
          <w:r w:rsidR="00302E53">
            <w:fldChar w:fldCharType="begin"/>
          </w:r>
          <w:r w:rsidR="00302E53">
            <w:rPr>
              <w:lang w:val="en-US"/>
            </w:rPr>
            <w:instrText xml:space="preserve"> CITATION Fau \l 1033 </w:instrText>
          </w:r>
          <w:r w:rsidR="00302E53">
            <w:fldChar w:fldCharType="separate"/>
          </w:r>
          <w:r w:rsidR="00973B33" w:rsidRPr="00973B33">
            <w:rPr>
              <w:noProof/>
              <w:lang w:val="en-US"/>
            </w:rPr>
            <w:t>[31]</w:t>
          </w:r>
          <w:r w:rsidR="00302E53">
            <w:fldChar w:fldCharType="end"/>
          </w:r>
        </w:sdtContent>
      </w:sdt>
      <w:r>
        <w:t>.</w:t>
      </w:r>
      <w:r w:rsidR="00302E53">
        <w:t xml:space="preserve"> The detailed information guides for installation, configuration and templates for creating Ryu applications </w:t>
      </w:r>
      <w:del w:id="205" w:author="Peter Gröschke" w:date="2022-09-25T19:34:00Z">
        <w:r w:rsidR="00302E53" w:rsidDel="002F6CC0">
          <w:delText xml:space="preserve">can </w:delText>
        </w:r>
      </w:del>
      <w:ins w:id="206" w:author="Peter Gröschke" w:date="2022-09-25T19:34:00Z">
        <w:r w:rsidR="002F6CC0">
          <w:t xml:space="preserve">are </w:t>
        </w:r>
      </w:ins>
      <w:r w:rsidR="00302E53">
        <w:t xml:space="preserve">well documented </w:t>
      </w:r>
      <w:sdt>
        <w:sdtPr>
          <w:id w:val="-850173132"/>
          <w:citation/>
        </w:sdtPr>
        <w:sdtContent>
          <w:r w:rsidR="00302E53">
            <w:fldChar w:fldCharType="begin"/>
          </w:r>
          <w:r w:rsidR="00302E53">
            <w:rPr>
              <w:lang w:val="en-US"/>
            </w:rPr>
            <w:instrText xml:space="preserve"> CITATION Wel \l 1033 </w:instrText>
          </w:r>
          <w:r w:rsidR="00302E53">
            <w:fldChar w:fldCharType="separate"/>
          </w:r>
          <w:r w:rsidR="00973B33" w:rsidRPr="00973B33">
            <w:rPr>
              <w:noProof/>
              <w:lang w:val="en-US"/>
            </w:rPr>
            <w:t>[32]</w:t>
          </w:r>
          <w:r w:rsidR="00302E53">
            <w:fldChar w:fldCharType="end"/>
          </w:r>
        </w:sdtContent>
      </w:sdt>
      <w:r w:rsidR="00302E53">
        <w:t>.</w:t>
      </w:r>
    </w:p>
    <w:p w14:paraId="3C9D4B1D" w14:textId="1B960D72" w:rsidR="00D833D5" w:rsidRDefault="004D2441" w:rsidP="004D2441">
      <w:pPr>
        <w:jc w:val="center"/>
      </w:pPr>
      <w:commentRangeStart w:id="207"/>
      <w:r w:rsidRPr="004D2441">
        <w:rPr>
          <w:noProof/>
        </w:rPr>
        <w:drawing>
          <wp:inline distT="0" distB="0" distL="0" distR="0" wp14:anchorId="1DE96B99" wp14:editId="12E43AFA">
            <wp:extent cx="5609967" cy="356698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7"/>
                    <a:srcRect r="2617" b="1675"/>
                    <a:stretch/>
                  </pic:blipFill>
                  <pic:spPr bwMode="auto">
                    <a:xfrm>
                      <a:off x="0" y="0"/>
                      <a:ext cx="5609967" cy="3566984"/>
                    </a:xfrm>
                    <a:prstGeom prst="rect">
                      <a:avLst/>
                    </a:prstGeom>
                    <a:ln>
                      <a:noFill/>
                    </a:ln>
                    <a:extLst>
                      <a:ext uri="{53640926-AAD7-44D8-BBD7-CCE9431645EC}">
                        <a14:shadowObscured xmlns:a14="http://schemas.microsoft.com/office/drawing/2010/main"/>
                      </a:ext>
                    </a:extLst>
                  </pic:spPr>
                </pic:pic>
              </a:graphicData>
            </a:graphic>
          </wp:inline>
        </w:drawing>
      </w:r>
      <w:commentRangeEnd w:id="207"/>
      <w:r w:rsidR="002F6CC0">
        <w:rPr>
          <w:rStyle w:val="CommentReference"/>
        </w:rPr>
        <w:commentReference w:id="207"/>
      </w:r>
    </w:p>
    <w:p w14:paraId="668E8602" w14:textId="625D5253" w:rsidR="00845050" w:rsidRDefault="00000000" w:rsidP="004D2441">
      <w:pPr>
        <w:jc w:val="center"/>
      </w:pPr>
      <w:sdt>
        <w:sdtPr>
          <w:id w:val="1098995706"/>
          <w:citation/>
        </w:sdtPr>
        <w:sdtContent>
          <w:r w:rsidR="00845050">
            <w:fldChar w:fldCharType="begin"/>
          </w:r>
          <w:r w:rsidR="00845050">
            <w:rPr>
              <w:lang w:val="en-US"/>
            </w:rPr>
            <w:instrText xml:space="preserve"> CITATION Rui \l 1033 </w:instrText>
          </w:r>
          <w:r w:rsidR="00845050">
            <w:fldChar w:fldCharType="separate"/>
          </w:r>
          <w:r w:rsidR="00973B33" w:rsidRPr="00973B33">
            <w:rPr>
              <w:noProof/>
              <w:lang w:val="en-US"/>
            </w:rPr>
            <w:t>[19]</w:t>
          </w:r>
          <w:r w:rsidR="00845050">
            <w:fldChar w:fldCharType="end"/>
          </w:r>
        </w:sdtContent>
      </w:sdt>
    </w:p>
    <w:p w14:paraId="0AA1E97D" w14:textId="77777777" w:rsidR="004D2441" w:rsidRDefault="004D2441" w:rsidP="004D2441">
      <w:pPr>
        <w:jc w:val="center"/>
      </w:pPr>
    </w:p>
    <w:p w14:paraId="724238B3" w14:textId="71862229" w:rsidR="004208D0" w:rsidRDefault="004208D0" w:rsidP="004A0E4B"/>
    <w:p w14:paraId="734D784D" w14:textId="2AC2C110" w:rsidR="00D22F8D" w:rsidRPr="006A2AA9" w:rsidRDefault="00891A5A" w:rsidP="002C79D7">
      <w:pPr>
        <w:pStyle w:val="Heading2"/>
      </w:pPr>
      <w:bookmarkStart w:id="208" w:name="_Toc114792032"/>
      <w:r>
        <w:lastRenderedPageBreak/>
        <w:t>S</w:t>
      </w:r>
      <w:r w:rsidR="00D22F8D" w:rsidRPr="006A2AA9">
        <w:t>oftware Switches</w:t>
      </w:r>
      <w:bookmarkEnd w:id="208"/>
    </w:p>
    <w:p w14:paraId="418CEC04" w14:textId="7EF35757" w:rsidR="00F47CAF" w:rsidRDefault="00AE1106" w:rsidP="007967CC">
      <w:pPr>
        <w:tabs>
          <w:tab w:val="left" w:pos="1134"/>
        </w:tabs>
      </w:pPr>
      <w:r>
        <w:t xml:space="preserve">The traditional network switches build with network operating system consisting the packet forwarding knowledge and routing intelligence were not suited for the functionality of Software-defined networks. </w:t>
      </w:r>
      <w:r w:rsidR="00F47CAF">
        <w:t xml:space="preserve">The requirement for decoupling of control plane and data plane lead to the development of </w:t>
      </w:r>
      <w:commentRangeStart w:id="209"/>
      <w:r w:rsidR="00F47CAF">
        <w:t xml:space="preserve">some </w:t>
      </w:r>
      <w:commentRangeEnd w:id="209"/>
      <w:r w:rsidR="00BC5CAA">
        <w:rPr>
          <w:rStyle w:val="CommentReference"/>
        </w:rPr>
        <w:commentReference w:id="209"/>
      </w:r>
      <w:r w:rsidR="00F47CAF">
        <w:t xml:space="preserve">new switches which were </w:t>
      </w:r>
      <w:commentRangeStart w:id="210"/>
      <w:r w:rsidR="00C269DE">
        <w:t>built</w:t>
      </w:r>
      <w:r w:rsidR="00F47CAF">
        <w:t xml:space="preserve"> </w:t>
      </w:r>
      <w:commentRangeEnd w:id="210"/>
      <w:r w:rsidR="00BC5CAA">
        <w:rPr>
          <w:rStyle w:val="CommentReference"/>
        </w:rPr>
        <w:commentReference w:id="210"/>
      </w:r>
      <w:r w:rsidR="00F47CAF">
        <w:t>to support</w:t>
      </w:r>
      <w:r w:rsidR="00EC6862">
        <w:t xml:space="preserve"> the</w:t>
      </w:r>
      <w:r w:rsidR="00F47CAF">
        <w:t xml:space="preserve"> </w:t>
      </w:r>
      <w:r w:rsidR="003A7BC8">
        <w:t>Southbound interface protocols</w:t>
      </w:r>
      <w:r w:rsidR="00F47CAF">
        <w:t xml:space="preserve">. The basic functionality of these switches </w:t>
      </w:r>
      <w:r w:rsidR="001D2D28">
        <w:t>i</w:t>
      </w:r>
      <w:r w:rsidR="00F47CAF">
        <w:t xml:space="preserve">s to forward the data packets in the network as instructed by the SDN controller. </w:t>
      </w:r>
      <w:commentRangeStart w:id="211"/>
      <w:r w:rsidR="001D2D28">
        <w:t xml:space="preserve">When </w:t>
      </w:r>
      <w:del w:id="212" w:author="Peter Gröschke" w:date="2022-09-25T19:42:00Z">
        <w:r w:rsidR="001D2D28" w:rsidDel="00BC5CAA">
          <w:delText xml:space="preserve">the </w:delText>
        </w:r>
      </w:del>
      <w:ins w:id="213" w:author="Peter Gröschke" w:date="2022-09-25T19:42:00Z">
        <w:r w:rsidR="00BC5CAA">
          <w:t xml:space="preserve">a </w:t>
        </w:r>
      </w:ins>
      <w:r w:rsidR="001D2D28">
        <w:t xml:space="preserve">new type of packet arrives at the switchport, </w:t>
      </w:r>
      <w:ins w:id="214" w:author="Peter Gröschke" w:date="2022-09-25T19:42:00Z">
        <w:r w:rsidR="00BC5CAA">
          <w:t xml:space="preserve">the </w:t>
        </w:r>
      </w:ins>
      <w:r w:rsidR="001D2D28">
        <w:t xml:space="preserve">switch encapsulates the received packet into </w:t>
      </w:r>
      <w:ins w:id="215" w:author="Peter Gröschke" w:date="2022-09-25T19:42:00Z">
        <w:r w:rsidR="00BC5CAA">
          <w:t xml:space="preserve">an </w:t>
        </w:r>
      </w:ins>
      <w:r w:rsidR="001D2D28">
        <w:t xml:space="preserve">OpenFlow protocol packet and forwards that packet to the SDN controller for processing and knowing the way to handle that packet. </w:t>
      </w:r>
      <w:ins w:id="216" w:author="Peter Gröschke" w:date="2022-09-25T19:43:00Z">
        <w:r w:rsidR="00BC5CAA">
          <w:t xml:space="preserve">The </w:t>
        </w:r>
      </w:ins>
      <w:r w:rsidR="00B6275D">
        <w:t>SDN controller processes the received packet and instructs the switch with</w:t>
      </w:r>
      <w:r w:rsidR="00E81B51">
        <w:t xml:space="preserve"> controlling</w:t>
      </w:r>
      <w:r w:rsidR="00B6275D">
        <w:t xml:space="preserve"> commands to forward or discard the received packet.</w:t>
      </w:r>
      <w:r w:rsidR="00E81B51">
        <w:t xml:space="preserve"> Along with this SDN controller also register</w:t>
      </w:r>
      <w:ins w:id="217" w:author="Peter Gröschke" w:date="2022-09-25T19:43:00Z">
        <w:r w:rsidR="00BC5CAA">
          <w:t>s</w:t>
        </w:r>
      </w:ins>
      <w:r w:rsidR="00E81B51">
        <w:t xml:space="preserve"> </w:t>
      </w:r>
      <w:del w:id="218" w:author="Peter Gröschke" w:date="2022-09-25T19:43:00Z">
        <w:r w:rsidR="00E81B51" w:rsidDel="00BC5CAA">
          <w:delText xml:space="preserve">some </w:delText>
        </w:r>
      </w:del>
      <w:ins w:id="219" w:author="Peter Gröschke" w:date="2022-09-25T19:43:00Z">
        <w:r w:rsidR="00BC5CAA">
          <w:t xml:space="preserve">a </w:t>
        </w:r>
      </w:ins>
      <w:r w:rsidR="00E81B51">
        <w:t>set of forwarding flow rules on the switch</w:t>
      </w:r>
      <w:commentRangeEnd w:id="211"/>
      <w:r w:rsidR="00BC5CAA">
        <w:rPr>
          <w:rStyle w:val="CommentReference"/>
        </w:rPr>
        <w:commentReference w:id="211"/>
      </w:r>
      <w:r w:rsidR="00E81B51">
        <w:t>.</w:t>
      </w:r>
      <w:r w:rsidR="00E53B02">
        <w:t xml:space="preserve"> </w:t>
      </w:r>
      <w:r w:rsidR="00F47CAF">
        <w:t xml:space="preserve">Switches consists of some </w:t>
      </w:r>
      <w:r w:rsidR="0072594D">
        <w:t>memory to store</w:t>
      </w:r>
      <w:r w:rsidR="00F90345">
        <w:t xml:space="preserve"> set of</w:t>
      </w:r>
      <w:r w:rsidR="0072594D">
        <w:t xml:space="preserve"> basic forwarding flow rules information, so that the SDN controller is not overpopulated with the control packets for each packet.</w:t>
      </w:r>
    </w:p>
    <w:p w14:paraId="75BCE37E" w14:textId="79B33A37" w:rsidR="009C187C" w:rsidRDefault="009454F0" w:rsidP="009C187C">
      <w:pPr>
        <w:tabs>
          <w:tab w:val="left" w:pos="1134"/>
        </w:tabs>
      </w:pPr>
      <w:r>
        <w:t>C</w:t>
      </w:r>
      <w:r w:rsidRPr="009454F0">
        <w:t>onsidering</w:t>
      </w:r>
      <w:r>
        <w:t xml:space="preserve"> this functionality</w:t>
      </w:r>
      <w:ins w:id="220" w:author="Peter Gröschke" w:date="2022-09-25T19:50:00Z">
        <w:r w:rsidR="00010466">
          <w:t>,</w:t>
        </w:r>
      </w:ins>
      <w:r>
        <w:t xml:space="preserve"> various different switches were developed to support </w:t>
      </w:r>
      <w:del w:id="221" w:author="Peter Gröschke" w:date="2022-09-25T19:50:00Z">
        <w:r w:rsidDel="00010466">
          <w:delText xml:space="preserve">the new </w:delText>
        </w:r>
      </w:del>
      <w:r>
        <w:t xml:space="preserve">Southbound interface protocols, mainly OpenFlow. Some of the developed OpenFlow switches are </w:t>
      </w:r>
      <w:r w:rsidR="00B37A13">
        <w:t>Open vSwitch</w:t>
      </w:r>
      <w:r w:rsidR="00903A65">
        <w:t xml:space="preserve"> </w:t>
      </w:r>
      <w:sdt>
        <w:sdtPr>
          <w:id w:val="-825436035"/>
          <w:citation/>
        </w:sdtPr>
        <w:sdtContent>
          <w:r w:rsidR="00903A65">
            <w:fldChar w:fldCharType="begin"/>
          </w:r>
          <w:r w:rsidR="00903A65">
            <w:rPr>
              <w:lang w:val="en-US"/>
            </w:rPr>
            <w:instrText xml:space="preserve"> CITATION Ope4 \l 1033 </w:instrText>
          </w:r>
          <w:r w:rsidR="00903A65">
            <w:fldChar w:fldCharType="separate"/>
          </w:r>
          <w:r w:rsidR="00973B33" w:rsidRPr="00973B33">
            <w:rPr>
              <w:noProof/>
              <w:lang w:val="en-US"/>
            </w:rPr>
            <w:t>[33]</w:t>
          </w:r>
          <w:r w:rsidR="00903A65">
            <w:fldChar w:fldCharType="end"/>
          </w:r>
        </w:sdtContent>
      </w:sdt>
      <w:r w:rsidR="00B37A13">
        <w:t>, Pica8</w:t>
      </w:r>
      <w:r w:rsidR="00903A65">
        <w:t xml:space="preserve"> </w:t>
      </w:r>
      <w:sdt>
        <w:sdtPr>
          <w:id w:val="-78137060"/>
          <w:citation/>
        </w:sdtPr>
        <w:sdtContent>
          <w:r w:rsidR="00903A65">
            <w:fldChar w:fldCharType="begin"/>
          </w:r>
          <w:r w:rsidR="00903A65">
            <w:rPr>
              <w:lang w:val="en-US"/>
            </w:rPr>
            <w:instrText xml:space="preserve"> CITATION Pic \l 1033 </w:instrText>
          </w:r>
          <w:r w:rsidR="00903A65">
            <w:fldChar w:fldCharType="separate"/>
          </w:r>
          <w:r w:rsidR="00973B33" w:rsidRPr="00973B33">
            <w:rPr>
              <w:noProof/>
              <w:lang w:val="en-US"/>
            </w:rPr>
            <w:t>[34]</w:t>
          </w:r>
          <w:r w:rsidR="00903A65">
            <w:fldChar w:fldCharType="end"/>
          </w:r>
        </w:sdtContent>
      </w:sdt>
      <w:r w:rsidR="00FA5D2E">
        <w:t>,</w:t>
      </w:r>
      <w:r w:rsidR="007D1405">
        <w:t xml:space="preserve"> </w:t>
      </w:r>
      <w:r w:rsidR="00FA5D2E">
        <w:t>OpenFlow</w:t>
      </w:r>
      <w:r w:rsidR="00B37A13">
        <w:t xml:space="preserve"> </w:t>
      </w:r>
      <w:r w:rsidR="000F08CE" w:rsidRPr="00EE7865">
        <w:t>SoftSwitch</w:t>
      </w:r>
      <w:r w:rsidR="000F08CE">
        <w:t xml:space="preserve"> </w:t>
      </w:r>
      <w:r w:rsidR="00EE7865" w:rsidRPr="00EE7865">
        <w:t>1</w:t>
      </w:r>
      <w:r w:rsidR="000F08CE">
        <w:t>.</w:t>
      </w:r>
      <w:r w:rsidR="00EE7865" w:rsidRPr="00EE7865">
        <w:t>3</w:t>
      </w:r>
      <w:sdt>
        <w:sdtPr>
          <w:id w:val="-711658383"/>
          <w:citation/>
        </w:sdtPr>
        <w:sdtContent>
          <w:r w:rsidR="00903A65">
            <w:fldChar w:fldCharType="begin"/>
          </w:r>
          <w:r w:rsidR="00903A65">
            <w:rPr>
              <w:lang w:val="en-US"/>
            </w:rPr>
            <w:instrText xml:space="preserve"> CITATION Ope5 \l 1033 </w:instrText>
          </w:r>
          <w:r w:rsidR="00903A65">
            <w:fldChar w:fldCharType="separate"/>
          </w:r>
          <w:r w:rsidR="00973B33">
            <w:rPr>
              <w:noProof/>
              <w:lang w:val="en-US"/>
            </w:rPr>
            <w:t xml:space="preserve"> </w:t>
          </w:r>
          <w:r w:rsidR="00973B33" w:rsidRPr="00973B33">
            <w:rPr>
              <w:noProof/>
              <w:lang w:val="en-US"/>
            </w:rPr>
            <w:t>[35]</w:t>
          </w:r>
          <w:r w:rsidR="00903A65">
            <w:fldChar w:fldCharType="end"/>
          </w:r>
        </w:sdtContent>
      </w:sdt>
      <w:r w:rsidR="00903A65">
        <w:t xml:space="preserve"> </w:t>
      </w:r>
      <w:r w:rsidR="00EE7865">
        <w:t xml:space="preserve">, </w:t>
      </w:r>
      <w:r w:rsidR="00EE7865" w:rsidRPr="00EE7865">
        <w:t>LINC</w:t>
      </w:r>
      <w:r w:rsidR="00903A65">
        <w:t xml:space="preserve"> </w:t>
      </w:r>
      <w:sdt>
        <w:sdtPr>
          <w:id w:val="790247305"/>
          <w:citation/>
        </w:sdtPr>
        <w:sdtContent>
          <w:r w:rsidR="00903A65">
            <w:fldChar w:fldCharType="begin"/>
          </w:r>
          <w:r w:rsidR="00903A65">
            <w:rPr>
              <w:lang w:val="en-US"/>
            </w:rPr>
            <w:instrText xml:space="preserve"> CITATION LIN \l 1033 </w:instrText>
          </w:r>
          <w:r w:rsidR="00903A65">
            <w:fldChar w:fldCharType="separate"/>
          </w:r>
          <w:r w:rsidR="00973B33" w:rsidRPr="00973B33">
            <w:rPr>
              <w:noProof/>
              <w:lang w:val="en-US"/>
            </w:rPr>
            <w:t>[36]</w:t>
          </w:r>
          <w:r w:rsidR="00903A65">
            <w:fldChar w:fldCharType="end"/>
          </w:r>
        </w:sdtContent>
      </w:sdt>
      <w:r w:rsidR="001B6769">
        <w:t xml:space="preserve"> and</w:t>
      </w:r>
      <w:r w:rsidR="00EE7865">
        <w:t xml:space="preserve"> </w:t>
      </w:r>
      <w:r w:rsidR="00EE7865" w:rsidRPr="00EE7865">
        <w:t>Indigo Virtual Switch (IVS)</w:t>
      </w:r>
      <w:r w:rsidR="00903A65">
        <w:t xml:space="preserve"> </w:t>
      </w:r>
      <w:sdt>
        <w:sdtPr>
          <w:id w:val="-1136802506"/>
          <w:citation/>
        </w:sdtPr>
        <w:sdtContent>
          <w:r w:rsidR="00903A65">
            <w:fldChar w:fldCharType="begin"/>
          </w:r>
          <w:r w:rsidR="00903A65">
            <w:rPr>
              <w:lang w:val="en-US"/>
            </w:rPr>
            <w:instrText xml:space="preserve"> CITATION Ind \l 1033 </w:instrText>
          </w:r>
          <w:r w:rsidR="00903A65">
            <w:fldChar w:fldCharType="separate"/>
          </w:r>
          <w:r w:rsidR="00973B33" w:rsidRPr="00973B33">
            <w:rPr>
              <w:noProof/>
              <w:lang w:val="en-US"/>
            </w:rPr>
            <w:t>[37]</w:t>
          </w:r>
          <w:r w:rsidR="00903A65">
            <w:fldChar w:fldCharType="end"/>
          </w:r>
        </w:sdtContent>
      </w:sdt>
      <w:r w:rsidR="00343469">
        <w:t>.</w:t>
      </w:r>
      <w:r w:rsidR="00F139E7">
        <w:t xml:space="preserve"> First OpenFlow switch was developed </w:t>
      </w:r>
      <w:r w:rsidR="00341FA9">
        <w:t xml:space="preserve">in 2009 to support the OpenFlow protocol version 1.0. </w:t>
      </w:r>
      <w:r w:rsidR="003305DC">
        <w:t xml:space="preserve">With the advancement of OpenFlow protocol, OpenFlow </w:t>
      </w:r>
      <w:r w:rsidR="003305DC" w:rsidRPr="00EE7865">
        <w:t>SoftSwitch</w:t>
      </w:r>
      <w:r w:rsidR="003305DC">
        <w:t xml:space="preserve"> </w:t>
      </w:r>
      <w:r w:rsidR="003305DC" w:rsidRPr="00EE7865">
        <w:t>1</w:t>
      </w:r>
      <w:r w:rsidR="003305DC">
        <w:t>.</w:t>
      </w:r>
      <w:r w:rsidR="003305DC" w:rsidRPr="00EE7865">
        <w:t>3</w:t>
      </w:r>
      <w:r w:rsidR="003305DC">
        <w:t xml:space="preserve"> was designed to support the most stable version of OpenFlow </w:t>
      </w:r>
      <w:r w:rsidR="00044CE7">
        <w:t>protocol</w:t>
      </w:r>
      <w:r w:rsidR="003305DC">
        <w:t xml:space="preserve"> 1.3. </w:t>
      </w:r>
      <w:r w:rsidR="00DD4B73">
        <w:t xml:space="preserve">It supported the components like OFdatapath, OFlib, Dpctl and OFprotocol. </w:t>
      </w:r>
      <w:commentRangeStart w:id="222"/>
      <w:r w:rsidR="0076549B">
        <w:t>Pica8</w:t>
      </w:r>
      <w:commentRangeEnd w:id="222"/>
      <w:r w:rsidR="00010466">
        <w:rPr>
          <w:rStyle w:val="CommentReference"/>
        </w:rPr>
        <w:commentReference w:id="222"/>
      </w:r>
      <w:r w:rsidR="0076549B">
        <w:t>, a</w:t>
      </w:r>
      <w:r w:rsidR="0076549B" w:rsidRPr="0076549B">
        <w:t>n open</w:t>
      </w:r>
      <w:r w:rsidR="00C73F0E">
        <w:t xml:space="preserve"> switch </w:t>
      </w:r>
      <w:r w:rsidR="0076549B" w:rsidRPr="0076549B">
        <w:t xml:space="preserve">software platform for hardware switching chips that includes </w:t>
      </w:r>
      <w:r w:rsidR="00C73F0E">
        <w:t>the</w:t>
      </w:r>
      <w:r w:rsidR="0076549B" w:rsidRPr="0076549B">
        <w:t xml:space="preserve"> L2</w:t>
      </w:r>
      <w:r w:rsidR="00C73F0E">
        <w:t xml:space="preserve"> and </w:t>
      </w:r>
      <w:r w:rsidR="0076549B" w:rsidRPr="0076549B">
        <w:t>L3 stack and support for OpenFlow</w:t>
      </w:r>
      <w:r w:rsidR="0076549B">
        <w:t xml:space="preserve"> protocol.</w:t>
      </w:r>
      <w:r w:rsidR="00C73F0E">
        <w:t xml:space="preserve"> It provides </w:t>
      </w:r>
      <w:r w:rsidR="00C73F0E" w:rsidRPr="00C73F0E">
        <w:t>an OpenFlow-compatible NOS that runs on a range of white box switch hardware</w:t>
      </w:r>
      <w:r w:rsidR="00C73F0E">
        <w:t xml:space="preserve">. </w:t>
      </w:r>
      <w:r w:rsidR="009C187C">
        <w:t>LINC is an open-source project to develop OpenFlow software switches. It is written in Erlang and has modular architecture. LINC supports OpenFlow protocol versions 1.2, 1.3 and 1.4.</w:t>
      </w:r>
      <w:r w:rsidR="00DD4B73">
        <w:t xml:space="preserve"> </w:t>
      </w:r>
      <w:r w:rsidR="009C187C">
        <w:t>Indigo Virtual Switch is an open-source pure OpenFlow virtual switch developed for high performance and minimal administration.</w:t>
      </w:r>
    </w:p>
    <w:p w14:paraId="19AA4729" w14:textId="09F62275" w:rsidR="00011F57" w:rsidRDefault="0076549B" w:rsidP="00651BAD">
      <w:pPr>
        <w:tabs>
          <w:tab w:val="left" w:pos="1134"/>
        </w:tabs>
      </w:pPr>
      <w:r>
        <w:t>Among these</w:t>
      </w:r>
      <w:r w:rsidR="008B25FC">
        <w:t xml:space="preserve"> software switches, Open vSwitch gained </w:t>
      </w:r>
      <w:del w:id="223" w:author="Peter Gröschke" w:date="2022-09-25T19:51:00Z">
        <w:r w:rsidR="008B25FC" w:rsidDel="00010466">
          <w:delText xml:space="preserve">the </w:delText>
        </w:r>
      </w:del>
      <w:r w:rsidR="008B25FC">
        <w:t xml:space="preserve">more popularity for its </w:t>
      </w:r>
      <w:r w:rsidR="00472371" w:rsidRPr="00472371">
        <w:t>multi-server virtuali</w:t>
      </w:r>
      <w:r w:rsidR="004E7FD6">
        <w:t>s</w:t>
      </w:r>
      <w:r w:rsidR="00472371" w:rsidRPr="00472371">
        <w:t>ation deployments</w:t>
      </w:r>
      <w:r w:rsidR="001C5EB5">
        <w:t xml:space="preserve"> in</w:t>
      </w:r>
      <w:r w:rsidR="00E876A3">
        <w:t xml:space="preserve"> </w:t>
      </w:r>
      <w:r w:rsidR="00E876A3" w:rsidRPr="00E876A3">
        <w:t>large scale virtuali</w:t>
      </w:r>
      <w:r w:rsidR="004E7FD6">
        <w:t>s</w:t>
      </w:r>
      <w:r w:rsidR="00E876A3" w:rsidRPr="00E876A3">
        <w:t>ed environments</w:t>
      </w:r>
      <w:r w:rsidR="00472371">
        <w:t xml:space="preserve">. It is designed to support </w:t>
      </w:r>
      <w:commentRangeStart w:id="224"/>
      <w:r w:rsidR="008B25FC">
        <w:t>multilayer production quality</w:t>
      </w:r>
      <w:r w:rsidR="00472371">
        <w:t xml:space="preserve"> </w:t>
      </w:r>
      <w:commentRangeEnd w:id="224"/>
      <w:r w:rsidR="00010466">
        <w:rPr>
          <w:rStyle w:val="CommentReference"/>
        </w:rPr>
        <w:commentReference w:id="224"/>
      </w:r>
      <w:r w:rsidR="00472371">
        <w:t>and</w:t>
      </w:r>
      <w:r w:rsidR="0022603F">
        <w:t xml:space="preserve"> is</w:t>
      </w:r>
      <w:r w:rsidR="0022603F" w:rsidRPr="0048699B">
        <w:t xml:space="preserve"> distributed under the Apache 2.0 license.</w:t>
      </w:r>
      <w:r w:rsidR="007942AC">
        <w:t xml:space="preserve"> It supports vast variety of </w:t>
      </w:r>
      <w:r w:rsidR="00D61189">
        <w:t>o</w:t>
      </w:r>
      <w:r w:rsidR="007942AC">
        <w:t xml:space="preserve">perating systems such as Windows and Linux distribution like </w:t>
      </w:r>
      <w:r w:rsidR="007942AC" w:rsidRPr="007942AC">
        <w:t>Ubuntu, Debian, Fedora and openSUSE.</w:t>
      </w:r>
      <w:r w:rsidR="002F2921">
        <w:t xml:space="preserve"> </w:t>
      </w:r>
      <w:sdt>
        <w:sdtPr>
          <w:id w:val="1175147754"/>
          <w:citation/>
        </w:sdtPr>
        <w:sdtContent>
          <w:r w:rsidR="002F2921">
            <w:fldChar w:fldCharType="begin"/>
          </w:r>
          <w:r w:rsidR="002F2921">
            <w:rPr>
              <w:lang w:val="en-US"/>
            </w:rPr>
            <w:instrText xml:space="preserve"> CITATION Why \l 1033 </w:instrText>
          </w:r>
          <w:r w:rsidR="002F2921">
            <w:fldChar w:fldCharType="separate"/>
          </w:r>
          <w:r w:rsidR="00973B33" w:rsidRPr="00973B33">
            <w:rPr>
              <w:noProof/>
              <w:lang w:val="en-US"/>
            </w:rPr>
            <w:t>[38]</w:t>
          </w:r>
          <w:r w:rsidR="002F2921">
            <w:fldChar w:fldCharType="end"/>
          </w:r>
        </w:sdtContent>
      </w:sdt>
      <w:r w:rsidR="007942AC" w:rsidRPr="007942AC">
        <w:t xml:space="preserve"> Open vSwitch also support</w:t>
      </w:r>
      <w:r w:rsidR="007942AC">
        <w:t>s</w:t>
      </w:r>
      <w:r w:rsidR="007942AC" w:rsidRPr="007942AC">
        <w:t xml:space="preserve"> </w:t>
      </w:r>
      <w:r w:rsidR="007942AC">
        <w:t>the</w:t>
      </w:r>
      <w:r w:rsidR="007942AC" w:rsidRPr="007942AC">
        <w:t xml:space="preserve"> FreeBSD and NetBSD</w:t>
      </w:r>
      <w:r w:rsidR="007942AC">
        <w:t xml:space="preserve"> operating systems</w:t>
      </w:r>
      <w:r w:rsidR="007942AC" w:rsidRPr="007942AC">
        <w:t>.</w:t>
      </w:r>
      <w:r w:rsidR="004C6F7D">
        <w:t xml:space="preserve"> Open vSwitch </w:t>
      </w:r>
      <w:r w:rsidR="00805F83">
        <w:t>utilizes</w:t>
      </w:r>
      <w:r w:rsidR="004C6F7D">
        <w:t xml:space="preserve"> OpenFlow protocol to support the efficient management, virtual switch configuration and</w:t>
      </w:r>
      <w:r w:rsidR="00805F83">
        <w:t xml:space="preserve"> deploy</w:t>
      </w:r>
      <w:r w:rsidR="004C6F7D">
        <w:t xml:space="preserve"> QoS policies </w:t>
      </w:r>
      <w:r w:rsidR="00805F83">
        <w:t>required</w:t>
      </w:r>
      <w:r w:rsidR="004C6F7D">
        <w:t xml:space="preserve"> to be </w:t>
      </w:r>
      <w:r w:rsidR="00805F83">
        <w:t>implemented</w:t>
      </w:r>
      <w:r w:rsidR="004C6F7D">
        <w:t xml:space="preserve"> across a large</w:t>
      </w:r>
      <w:r w:rsidR="00805F83">
        <w:t xml:space="preserve"> scale networks</w:t>
      </w:r>
      <w:r w:rsidR="004C6F7D">
        <w:t xml:space="preserve">. </w:t>
      </w:r>
      <w:r w:rsidR="00041DB5">
        <w:t>Along the new releases of OpenFlow protocol versions, the Open vSwitch versions were developed to support the latest versions of OpenFlow.</w:t>
      </w:r>
      <w:r w:rsidR="00137473">
        <w:t xml:space="preserve"> </w:t>
      </w:r>
      <w:r w:rsidR="009C58B1">
        <w:t>Currently,</w:t>
      </w:r>
      <w:r w:rsidR="00137473">
        <w:t xml:space="preserve"> it supports all the versions of OpenFlow protocol.</w:t>
      </w:r>
      <w:r w:rsidR="0015143D">
        <w:t xml:space="preserve"> </w:t>
      </w:r>
      <w:r w:rsidR="00751283">
        <w:t>As well, it supports other standard management protocols such as SNMP or NETCONF. Additionally, Open vSwitch provides interfaces to monitoring protocols such as NetFlow</w:t>
      </w:r>
      <w:r w:rsidR="00137473">
        <w:t xml:space="preserve">. Open vSwitch is primary switch for virtual SDN network emulator environment like Mininet. </w:t>
      </w:r>
      <w:r w:rsidR="00011F57">
        <w:t>The foll</w:t>
      </w:r>
      <w:r w:rsidR="00DF7F84">
        <w:t>owing table lists the</w:t>
      </w:r>
      <w:r w:rsidR="00185C0C">
        <w:t xml:space="preserve"> overview of OpenFlow protocol</w:t>
      </w:r>
      <w:r w:rsidR="00DF7F84">
        <w:t xml:space="preserve"> versions supported by each version of </w:t>
      </w:r>
      <w:commentRangeStart w:id="225"/>
      <w:r w:rsidR="00DF7F84">
        <w:t>Open vSwitch</w:t>
      </w:r>
      <w:commentRangeEnd w:id="225"/>
      <w:r w:rsidR="00010466">
        <w:rPr>
          <w:rStyle w:val="CommentReference"/>
        </w:rPr>
        <w:commentReference w:id="225"/>
      </w:r>
      <w:r w:rsidR="00DF7F84">
        <w:t>.</w:t>
      </w:r>
    </w:p>
    <w:p w14:paraId="714B1DD2" w14:textId="1FE21F7A" w:rsidR="00924EF3" w:rsidRPr="00924EF3" w:rsidRDefault="00924EF3" w:rsidP="00924EF3">
      <w:pPr>
        <w:jc w:val="center"/>
        <w:rPr>
          <w:i/>
          <w:iCs/>
        </w:rPr>
      </w:pPr>
      <w:r w:rsidRPr="00924EF3">
        <w:rPr>
          <w:i/>
          <w:iCs/>
        </w:rPr>
        <w:t>Open vSwitch versions supporting OpenFlow protocol versions</w:t>
      </w:r>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14:paraId="5F0E5D05" w14:textId="77777777" w:rsidTr="00011F57">
        <w:trPr>
          <w:jc w:val="center"/>
        </w:trPr>
        <w:tc>
          <w:tcPr>
            <w:tcW w:w="2410" w:type="dxa"/>
          </w:tcPr>
          <w:p w14:paraId="3DABAA4F" w14:textId="29A270CB" w:rsidR="00940DB7" w:rsidRPr="001849D8" w:rsidRDefault="00940DB7" w:rsidP="001849D8">
            <w:pPr>
              <w:jc w:val="center"/>
              <w:rPr>
                <w:b/>
                <w:bCs/>
              </w:rPr>
            </w:pPr>
            <w:r w:rsidRPr="001849D8">
              <w:rPr>
                <w:b/>
                <w:bCs/>
              </w:rPr>
              <w:t>Open vSwitch version</w:t>
            </w:r>
          </w:p>
        </w:tc>
        <w:tc>
          <w:tcPr>
            <w:tcW w:w="851" w:type="dxa"/>
          </w:tcPr>
          <w:p w14:paraId="7DB169C5" w14:textId="1C3C59DD" w:rsidR="00940DB7" w:rsidRPr="001849D8" w:rsidRDefault="00940DB7" w:rsidP="001849D8">
            <w:pPr>
              <w:jc w:val="center"/>
              <w:rPr>
                <w:b/>
                <w:bCs/>
              </w:rPr>
            </w:pPr>
            <w:r w:rsidRPr="001849D8">
              <w:rPr>
                <w:b/>
                <w:bCs/>
              </w:rPr>
              <w:t>OF 1.0</w:t>
            </w:r>
          </w:p>
        </w:tc>
        <w:tc>
          <w:tcPr>
            <w:tcW w:w="850" w:type="dxa"/>
          </w:tcPr>
          <w:p w14:paraId="1A3398F0" w14:textId="7C48D9D1" w:rsidR="00940DB7" w:rsidRPr="001849D8" w:rsidRDefault="00940DB7" w:rsidP="001849D8">
            <w:pPr>
              <w:jc w:val="center"/>
              <w:rPr>
                <w:b/>
                <w:bCs/>
              </w:rPr>
            </w:pPr>
            <w:r w:rsidRPr="001849D8">
              <w:rPr>
                <w:b/>
                <w:bCs/>
              </w:rPr>
              <w:t>OF 1.1</w:t>
            </w:r>
          </w:p>
        </w:tc>
        <w:tc>
          <w:tcPr>
            <w:tcW w:w="851" w:type="dxa"/>
          </w:tcPr>
          <w:p w14:paraId="487EF818" w14:textId="51A81B5B" w:rsidR="00940DB7" w:rsidRPr="001849D8" w:rsidRDefault="00940DB7" w:rsidP="001849D8">
            <w:pPr>
              <w:jc w:val="center"/>
              <w:rPr>
                <w:b/>
                <w:bCs/>
              </w:rPr>
            </w:pPr>
            <w:r w:rsidRPr="001849D8">
              <w:rPr>
                <w:b/>
                <w:bCs/>
              </w:rPr>
              <w:t>OF 1.2</w:t>
            </w:r>
          </w:p>
        </w:tc>
        <w:tc>
          <w:tcPr>
            <w:tcW w:w="850" w:type="dxa"/>
          </w:tcPr>
          <w:p w14:paraId="4A008071" w14:textId="3ED2375C" w:rsidR="00940DB7" w:rsidRPr="001849D8" w:rsidRDefault="00940DB7" w:rsidP="001849D8">
            <w:pPr>
              <w:jc w:val="center"/>
              <w:rPr>
                <w:b/>
                <w:bCs/>
              </w:rPr>
            </w:pPr>
            <w:r w:rsidRPr="001849D8">
              <w:rPr>
                <w:b/>
                <w:bCs/>
              </w:rPr>
              <w:t>OF 1.3</w:t>
            </w:r>
          </w:p>
        </w:tc>
        <w:tc>
          <w:tcPr>
            <w:tcW w:w="851" w:type="dxa"/>
          </w:tcPr>
          <w:p w14:paraId="104C5315" w14:textId="7411BF5E" w:rsidR="00940DB7" w:rsidRPr="001849D8" w:rsidRDefault="00940DB7" w:rsidP="001849D8">
            <w:pPr>
              <w:jc w:val="center"/>
              <w:rPr>
                <w:b/>
                <w:bCs/>
              </w:rPr>
            </w:pPr>
            <w:r w:rsidRPr="001849D8">
              <w:rPr>
                <w:b/>
                <w:bCs/>
              </w:rPr>
              <w:t>OF 1.4</w:t>
            </w:r>
          </w:p>
        </w:tc>
        <w:tc>
          <w:tcPr>
            <w:tcW w:w="816" w:type="dxa"/>
          </w:tcPr>
          <w:p w14:paraId="5B1C12E9" w14:textId="328C8D08" w:rsidR="00940DB7" w:rsidRPr="001849D8" w:rsidRDefault="00940DB7" w:rsidP="001849D8">
            <w:pPr>
              <w:jc w:val="center"/>
              <w:rPr>
                <w:b/>
                <w:bCs/>
              </w:rPr>
            </w:pPr>
            <w:r w:rsidRPr="001849D8">
              <w:rPr>
                <w:b/>
                <w:bCs/>
              </w:rPr>
              <w:t>OF 1.5</w:t>
            </w:r>
          </w:p>
        </w:tc>
      </w:tr>
      <w:tr w:rsidR="00940DB7" w14:paraId="0BC4E557" w14:textId="77777777" w:rsidTr="00011F57">
        <w:trPr>
          <w:jc w:val="center"/>
        </w:trPr>
        <w:tc>
          <w:tcPr>
            <w:tcW w:w="2410" w:type="dxa"/>
          </w:tcPr>
          <w:p w14:paraId="451363A1" w14:textId="0631CC1C" w:rsidR="00940DB7" w:rsidRDefault="00940DB7" w:rsidP="002C79D7">
            <w:r>
              <w:t>1.9 and earlier</w:t>
            </w:r>
          </w:p>
        </w:tc>
        <w:tc>
          <w:tcPr>
            <w:tcW w:w="851" w:type="dxa"/>
          </w:tcPr>
          <w:p w14:paraId="13E1F706" w14:textId="203B09A7" w:rsidR="00940DB7" w:rsidRDefault="001849D8" w:rsidP="002C79D7">
            <w:r>
              <w:t xml:space="preserve">Yes </w:t>
            </w:r>
          </w:p>
        </w:tc>
        <w:tc>
          <w:tcPr>
            <w:tcW w:w="850" w:type="dxa"/>
          </w:tcPr>
          <w:p w14:paraId="5ECE6B5B" w14:textId="23F01FF1" w:rsidR="00940DB7" w:rsidRDefault="001849D8" w:rsidP="002C79D7">
            <w:r>
              <w:t>No</w:t>
            </w:r>
          </w:p>
        </w:tc>
        <w:tc>
          <w:tcPr>
            <w:tcW w:w="851" w:type="dxa"/>
          </w:tcPr>
          <w:p w14:paraId="2FF97B85" w14:textId="09E18050" w:rsidR="00940DB7" w:rsidRDefault="001849D8" w:rsidP="002C79D7">
            <w:r>
              <w:t>No</w:t>
            </w:r>
          </w:p>
        </w:tc>
        <w:tc>
          <w:tcPr>
            <w:tcW w:w="850" w:type="dxa"/>
          </w:tcPr>
          <w:p w14:paraId="110461A7" w14:textId="2B04315D" w:rsidR="00940DB7" w:rsidRDefault="001849D8" w:rsidP="002C79D7">
            <w:r>
              <w:t>No</w:t>
            </w:r>
          </w:p>
        </w:tc>
        <w:tc>
          <w:tcPr>
            <w:tcW w:w="851" w:type="dxa"/>
          </w:tcPr>
          <w:p w14:paraId="70231051" w14:textId="5AE68E61" w:rsidR="00940DB7" w:rsidRDefault="001849D8" w:rsidP="002C79D7">
            <w:r>
              <w:t>No</w:t>
            </w:r>
          </w:p>
        </w:tc>
        <w:tc>
          <w:tcPr>
            <w:tcW w:w="816" w:type="dxa"/>
          </w:tcPr>
          <w:p w14:paraId="0C35ECAA" w14:textId="59F11805" w:rsidR="00940DB7" w:rsidRDefault="001849D8" w:rsidP="002C79D7">
            <w:r>
              <w:t>No</w:t>
            </w:r>
          </w:p>
        </w:tc>
      </w:tr>
      <w:tr w:rsidR="00940DB7" w14:paraId="641BDDF7" w14:textId="77777777" w:rsidTr="00011F57">
        <w:trPr>
          <w:jc w:val="center"/>
        </w:trPr>
        <w:tc>
          <w:tcPr>
            <w:tcW w:w="2410" w:type="dxa"/>
          </w:tcPr>
          <w:p w14:paraId="1B9EFB32" w14:textId="6C5E33D5" w:rsidR="00940DB7" w:rsidRDefault="00940DB7" w:rsidP="002C79D7">
            <w:r>
              <w:t>1.10 and 1.11</w:t>
            </w:r>
          </w:p>
        </w:tc>
        <w:tc>
          <w:tcPr>
            <w:tcW w:w="851" w:type="dxa"/>
          </w:tcPr>
          <w:p w14:paraId="3D1776AB" w14:textId="47AAFF54" w:rsidR="00940DB7" w:rsidRDefault="001849D8" w:rsidP="002C79D7">
            <w:r>
              <w:t>Yes</w:t>
            </w:r>
          </w:p>
        </w:tc>
        <w:tc>
          <w:tcPr>
            <w:tcW w:w="850" w:type="dxa"/>
          </w:tcPr>
          <w:p w14:paraId="48305F3A" w14:textId="5859D8DD" w:rsidR="00940DB7" w:rsidRDefault="001849D8" w:rsidP="002C79D7">
            <w:r>
              <w:t>No</w:t>
            </w:r>
          </w:p>
        </w:tc>
        <w:tc>
          <w:tcPr>
            <w:tcW w:w="851" w:type="dxa"/>
          </w:tcPr>
          <w:p w14:paraId="02C21D80" w14:textId="56F0221D" w:rsidR="00940DB7" w:rsidRDefault="001849D8" w:rsidP="002C79D7">
            <w:r>
              <w:t>*</w:t>
            </w:r>
          </w:p>
        </w:tc>
        <w:tc>
          <w:tcPr>
            <w:tcW w:w="850" w:type="dxa"/>
          </w:tcPr>
          <w:p w14:paraId="6BF25A6A" w14:textId="22E89A75" w:rsidR="00940DB7" w:rsidRDefault="001849D8" w:rsidP="002C79D7">
            <w:r>
              <w:t>*</w:t>
            </w:r>
          </w:p>
        </w:tc>
        <w:tc>
          <w:tcPr>
            <w:tcW w:w="851" w:type="dxa"/>
          </w:tcPr>
          <w:p w14:paraId="4B838713" w14:textId="11337087" w:rsidR="00940DB7" w:rsidRDefault="001849D8" w:rsidP="002C79D7">
            <w:r>
              <w:t>No</w:t>
            </w:r>
          </w:p>
        </w:tc>
        <w:tc>
          <w:tcPr>
            <w:tcW w:w="816" w:type="dxa"/>
          </w:tcPr>
          <w:p w14:paraId="0FE1CA55" w14:textId="68131CBB" w:rsidR="00940DB7" w:rsidRDefault="001849D8" w:rsidP="002C79D7">
            <w:r>
              <w:t>No</w:t>
            </w:r>
          </w:p>
        </w:tc>
      </w:tr>
      <w:tr w:rsidR="00940DB7" w14:paraId="4A89D1B0" w14:textId="77777777" w:rsidTr="00011F57">
        <w:trPr>
          <w:jc w:val="center"/>
        </w:trPr>
        <w:tc>
          <w:tcPr>
            <w:tcW w:w="2410" w:type="dxa"/>
          </w:tcPr>
          <w:p w14:paraId="1C1F4AB0" w14:textId="7F5EC1ED" w:rsidR="00940DB7" w:rsidRDefault="00940DB7" w:rsidP="002C79D7">
            <w:r>
              <w:t>2.0 and 2.1</w:t>
            </w:r>
          </w:p>
        </w:tc>
        <w:tc>
          <w:tcPr>
            <w:tcW w:w="851" w:type="dxa"/>
          </w:tcPr>
          <w:p w14:paraId="7781025F" w14:textId="4A188CA1" w:rsidR="00940DB7" w:rsidRDefault="001849D8" w:rsidP="002C79D7">
            <w:r>
              <w:t>Yes</w:t>
            </w:r>
          </w:p>
        </w:tc>
        <w:tc>
          <w:tcPr>
            <w:tcW w:w="850" w:type="dxa"/>
          </w:tcPr>
          <w:p w14:paraId="2B44FECF" w14:textId="555985C8" w:rsidR="00940DB7" w:rsidRDefault="001849D8" w:rsidP="002C79D7">
            <w:r>
              <w:t>*</w:t>
            </w:r>
          </w:p>
        </w:tc>
        <w:tc>
          <w:tcPr>
            <w:tcW w:w="851" w:type="dxa"/>
          </w:tcPr>
          <w:p w14:paraId="10F00E43" w14:textId="50A7494E" w:rsidR="00940DB7" w:rsidRDefault="001849D8" w:rsidP="002C79D7">
            <w:r>
              <w:t>*</w:t>
            </w:r>
          </w:p>
        </w:tc>
        <w:tc>
          <w:tcPr>
            <w:tcW w:w="850" w:type="dxa"/>
          </w:tcPr>
          <w:p w14:paraId="645FE99E" w14:textId="5626A083" w:rsidR="00940DB7" w:rsidRDefault="001849D8" w:rsidP="002C79D7">
            <w:r>
              <w:t>*</w:t>
            </w:r>
          </w:p>
        </w:tc>
        <w:tc>
          <w:tcPr>
            <w:tcW w:w="851" w:type="dxa"/>
          </w:tcPr>
          <w:p w14:paraId="4E9244F7" w14:textId="7D70B66B" w:rsidR="00940DB7" w:rsidRDefault="001849D8" w:rsidP="002C79D7">
            <w:r>
              <w:t>No</w:t>
            </w:r>
          </w:p>
        </w:tc>
        <w:tc>
          <w:tcPr>
            <w:tcW w:w="816" w:type="dxa"/>
          </w:tcPr>
          <w:p w14:paraId="5C6C8727" w14:textId="4042277F" w:rsidR="00940DB7" w:rsidRDefault="001849D8" w:rsidP="002C79D7">
            <w:r>
              <w:t>No</w:t>
            </w:r>
          </w:p>
        </w:tc>
      </w:tr>
      <w:tr w:rsidR="00940DB7" w14:paraId="3DFE12E2" w14:textId="77777777" w:rsidTr="00011F57">
        <w:trPr>
          <w:jc w:val="center"/>
        </w:trPr>
        <w:tc>
          <w:tcPr>
            <w:tcW w:w="2410" w:type="dxa"/>
          </w:tcPr>
          <w:p w14:paraId="243E23B5" w14:textId="2DEF49F3" w:rsidR="00940DB7" w:rsidRDefault="00940DB7" w:rsidP="002C79D7">
            <w:r>
              <w:t>2.2</w:t>
            </w:r>
          </w:p>
        </w:tc>
        <w:tc>
          <w:tcPr>
            <w:tcW w:w="851" w:type="dxa"/>
          </w:tcPr>
          <w:p w14:paraId="7EEC9743" w14:textId="2AD7CB17" w:rsidR="00940DB7" w:rsidRDefault="001849D8" w:rsidP="002C79D7">
            <w:r>
              <w:t>Yes</w:t>
            </w:r>
          </w:p>
        </w:tc>
        <w:tc>
          <w:tcPr>
            <w:tcW w:w="850" w:type="dxa"/>
          </w:tcPr>
          <w:p w14:paraId="5573F49A" w14:textId="666E1BED" w:rsidR="00940DB7" w:rsidRDefault="001849D8" w:rsidP="002C79D7">
            <w:r>
              <w:t>*</w:t>
            </w:r>
          </w:p>
        </w:tc>
        <w:tc>
          <w:tcPr>
            <w:tcW w:w="851" w:type="dxa"/>
          </w:tcPr>
          <w:p w14:paraId="5C7B9D2C" w14:textId="3CB41CAA" w:rsidR="00940DB7" w:rsidRDefault="001849D8" w:rsidP="002C79D7">
            <w:r>
              <w:t>*</w:t>
            </w:r>
          </w:p>
        </w:tc>
        <w:tc>
          <w:tcPr>
            <w:tcW w:w="850" w:type="dxa"/>
          </w:tcPr>
          <w:p w14:paraId="0D498A0A" w14:textId="6113F83A" w:rsidR="00940DB7" w:rsidRDefault="001849D8" w:rsidP="002C79D7">
            <w:r>
              <w:t>*</w:t>
            </w:r>
          </w:p>
        </w:tc>
        <w:tc>
          <w:tcPr>
            <w:tcW w:w="851" w:type="dxa"/>
          </w:tcPr>
          <w:p w14:paraId="59414812" w14:textId="04EB9617" w:rsidR="00940DB7" w:rsidRDefault="001849D8" w:rsidP="002C79D7">
            <w:r>
              <w:t>*</w:t>
            </w:r>
          </w:p>
        </w:tc>
        <w:tc>
          <w:tcPr>
            <w:tcW w:w="816" w:type="dxa"/>
          </w:tcPr>
          <w:p w14:paraId="3876BB59" w14:textId="65B5A799" w:rsidR="00940DB7" w:rsidRDefault="001849D8" w:rsidP="002C79D7">
            <w:r>
              <w:t>*</w:t>
            </w:r>
          </w:p>
        </w:tc>
      </w:tr>
      <w:tr w:rsidR="00940DB7" w14:paraId="63F24840" w14:textId="77777777" w:rsidTr="00011F57">
        <w:trPr>
          <w:jc w:val="center"/>
        </w:trPr>
        <w:tc>
          <w:tcPr>
            <w:tcW w:w="2410" w:type="dxa"/>
          </w:tcPr>
          <w:p w14:paraId="572741DD" w14:textId="1EC29B06" w:rsidR="00940DB7" w:rsidRDefault="00940DB7" w:rsidP="002C79D7">
            <w:r>
              <w:t>2.3 and 2.4</w:t>
            </w:r>
          </w:p>
        </w:tc>
        <w:tc>
          <w:tcPr>
            <w:tcW w:w="851" w:type="dxa"/>
          </w:tcPr>
          <w:p w14:paraId="1816AC5B" w14:textId="3396F996" w:rsidR="00940DB7" w:rsidRDefault="001849D8" w:rsidP="002C79D7">
            <w:r>
              <w:t>Yes</w:t>
            </w:r>
          </w:p>
        </w:tc>
        <w:tc>
          <w:tcPr>
            <w:tcW w:w="850" w:type="dxa"/>
          </w:tcPr>
          <w:p w14:paraId="38DED635" w14:textId="5B9B8515" w:rsidR="00940DB7" w:rsidRDefault="001849D8" w:rsidP="002C79D7">
            <w:r>
              <w:t>Yes</w:t>
            </w:r>
          </w:p>
        </w:tc>
        <w:tc>
          <w:tcPr>
            <w:tcW w:w="851" w:type="dxa"/>
          </w:tcPr>
          <w:p w14:paraId="57CC7D1A" w14:textId="148C0B55" w:rsidR="00940DB7" w:rsidRDefault="001849D8" w:rsidP="002C79D7">
            <w:r>
              <w:t>Yes</w:t>
            </w:r>
          </w:p>
        </w:tc>
        <w:tc>
          <w:tcPr>
            <w:tcW w:w="850" w:type="dxa"/>
          </w:tcPr>
          <w:p w14:paraId="5AE84415" w14:textId="2CD0E24D" w:rsidR="00940DB7" w:rsidRDefault="001849D8" w:rsidP="002C79D7">
            <w:r>
              <w:t>Yes</w:t>
            </w:r>
          </w:p>
        </w:tc>
        <w:tc>
          <w:tcPr>
            <w:tcW w:w="851" w:type="dxa"/>
          </w:tcPr>
          <w:p w14:paraId="1B88BA37" w14:textId="5CE9AD58" w:rsidR="00940DB7" w:rsidRDefault="001849D8" w:rsidP="002C79D7">
            <w:r>
              <w:t>*</w:t>
            </w:r>
          </w:p>
        </w:tc>
        <w:tc>
          <w:tcPr>
            <w:tcW w:w="816" w:type="dxa"/>
          </w:tcPr>
          <w:p w14:paraId="675C88A0" w14:textId="4586F6C4" w:rsidR="00940DB7" w:rsidRDefault="001849D8" w:rsidP="002C79D7">
            <w:r>
              <w:t>*</w:t>
            </w:r>
          </w:p>
        </w:tc>
      </w:tr>
      <w:tr w:rsidR="00940DB7" w14:paraId="095D199D" w14:textId="77777777" w:rsidTr="00011F57">
        <w:trPr>
          <w:jc w:val="center"/>
        </w:trPr>
        <w:tc>
          <w:tcPr>
            <w:tcW w:w="2410" w:type="dxa"/>
          </w:tcPr>
          <w:p w14:paraId="60CAAF31" w14:textId="486DFD6B" w:rsidR="00940DB7" w:rsidRDefault="00940DB7" w:rsidP="002C79D7">
            <w:r>
              <w:t>2.5, 2.6 and 2.7</w:t>
            </w:r>
          </w:p>
        </w:tc>
        <w:tc>
          <w:tcPr>
            <w:tcW w:w="851" w:type="dxa"/>
          </w:tcPr>
          <w:p w14:paraId="5AAFD2E0" w14:textId="41F1CD3A" w:rsidR="00940DB7" w:rsidRDefault="001849D8" w:rsidP="002C79D7">
            <w:r>
              <w:t>Yes</w:t>
            </w:r>
          </w:p>
        </w:tc>
        <w:tc>
          <w:tcPr>
            <w:tcW w:w="850" w:type="dxa"/>
          </w:tcPr>
          <w:p w14:paraId="2639C0AE" w14:textId="784D6239" w:rsidR="00940DB7" w:rsidRDefault="001849D8" w:rsidP="002C79D7">
            <w:r>
              <w:t>Yes</w:t>
            </w:r>
          </w:p>
        </w:tc>
        <w:tc>
          <w:tcPr>
            <w:tcW w:w="851" w:type="dxa"/>
          </w:tcPr>
          <w:p w14:paraId="10A19CDE" w14:textId="57A95B41" w:rsidR="00940DB7" w:rsidRDefault="001849D8" w:rsidP="002C79D7">
            <w:r>
              <w:t>Yes</w:t>
            </w:r>
          </w:p>
        </w:tc>
        <w:tc>
          <w:tcPr>
            <w:tcW w:w="850" w:type="dxa"/>
          </w:tcPr>
          <w:p w14:paraId="230BB955" w14:textId="2D4435CE" w:rsidR="00940DB7" w:rsidRDefault="001849D8" w:rsidP="002C79D7">
            <w:r>
              <w:t>Yes</w:t>
            </w:r>
          </w:p>
        </w:tc>
        <w:tc>
          <w:tcPr>
            <w:tcW w:w="851" w:type="dxa"/>
          </w:tcPr>
          <w:p w14:paraId="13D1ACB3" w14:textId="0BAC03A1" w:rsidR="00940DB7" w:rsidRDefault="001849D8" w:rsidP="002C79D7">
            <w:r>
              <w:t>*</w:t>
            </w:r>
          </w:p>
        </w:tc>
        <w:tc>
          <w:tcPr>
            <w:tcW w:w="816" w:type="dxa"/>
          </w:tcPr>
          <w:p w14:paraId="6DDB190E" w14:textId="2933DBE0" w:rsidR="00940DB7" w:rsidRDefault="001849D8" w:rsidP="002C79D7">
            <w:r>
              <w:t>*</w:t>
            </w:r>
          </w:p>
        </w:tc>
      </w:tr>
      <w:tr w:rsidR="00940DB7" w14:paraId="739BA793" w14:textId="77777777" w:rsidTr="00011F57">
        <w:trPr>
          <w:jc w:val="center"/>
        </w:trPr>
        <w:tc>
          <w:tcPr>
            <w:tcW w:w="2410" w:type="dxa"/>
          </w:tcPr>
          <w:p w14:paraId="53AC4253" w14:textId="661C1244" w:rsidR="00940DB7" w:rsidRDefault="00940DB7" w:rsidP="002C79D7">
            <w:r>
              <w:t>2.8, 2.9, 2.10 and 2.11</w:t>
            </w:r>
          </w:p>
        </w:tc>
        <w:tc>
          <w:tcPr>
            <w:tcW w:w="851" w:type="dxa"/>
          </w:tcPr>
          <w:p w14:paraId="12793D07" w14:textId="745B0CD3" w:rsidR="00940DB7" w:rsidRDefault="001849D8" w:rsidP="002C79D7">
            <w:r>
              <w:t>Yes</w:t>
            </w:r>
          </w:p>
        </w:tc>
        <w:tc>
          <w:tcPr>
            <w:tcW w:w="850" w:type="dxa"/>
          </w:tcPr>
          <w:p w14:paraId="5026E4F9" w14:textId="4BBE1E9D" w:rsidR="00940DB7" w:rsidRDefault="001849D8" w:rsidP="002C79D7">
            <w:r>
              <w:t>Yes</w:t>
            </w:r>
          </w:p>
        </w:tc>
        <w:tc>
          <w:tcPr>
            <w:tcW w:w="851" w:type="dxa"/>
          </w:tcPr>
          <w:p w14:paraId="7F2AFD78" w14:textId="171EADDF" w:rsidR="00940DB7" w:rsidRDefault="001849D8" w:rsidP="002C79D7">
            <w:r>
              <w:t>Yes</w:t>
            </w:r>
          </w:p>
        </w:tc>
        <w:tc>
          <w:tcPr>
            <w:tcW w:w="850" w:type="dxa"/>
          </w:tcPr>
          <w:p w14:paraId="2F4ADCB5" w14:textId="0F011503" w:rsidR="00940DB7" w:rsidRDefault="001849D8" w:rsidP="002C79D7">
            <w:r>
              <w:t>Yes</w:t>
            </w:r>
          </w:p>
        </w:tc>
        <w:tc>
          <w:tcPr>
            <w:tcW w:w="851" w:type="dxa"/>
          </w:tcPr>
          <w:p w14:paraId="6601C5D2" w14:textId="79E04F04" w:rsidR="00940DB7" w:rsidRDefault="001849D8" w:rsidP="002C79D7">
            <w:r>
              <w:t>Yes</w:t>
            </w:r>
          </w:p>
        </w:tc>
        <w:tc>
          <w:tcPr>
            <w:tcW w:w="816" w:type="dxa"/>
          </w:tcPr>
          <w:p w14:paraId="6D0F00B9" w14:textId="44F20CC0" w:rsidR="00940DB7" w:rsidRDefault="001849D8" w:rsidP="002C79D7">
            <w:r>
              <w:t>*</w:t>
            </w:r>
          </w:p>
        </w:tc>
      </w:tr>
      <w:tr w:rsidR="00940DB7" w14:paraId="13FD5D40" w14:textId="77777777" w:rsidTr="00011F57">
        <w:trPr>
          <w:jc w:val="center"/>
        </w:trPr>
        <w:tc>
          <w:tcPr>
            <w:tcW w:w="2410" w:type="dxa"/>
          </w:tcPr>
          <w:p w14:paraId="57917DA8" w14:textId="4CE2327F" w:rsidR="00940DB7" w:rsidRDefault="00940DB7" w:rsidP="000D0ACC">
            <w:pPr>
              <w:tabs>
                <w:tab w:val="center" w:pos="1097"/>
              </w:tabs>
            </w:pPr>
            <w:r>
              <w:t>2.12</w:t>
            </w:r>
            <w:r w:rsidR="000D0ACC">
              <w:t xml:space="preserve"> and later</w:t>
            </w:r>
            <w:r w:rsidR="000D0ACC">
              <w:tab/>
            </w:r>
          </w:p>
        </w:tc>
        <w:tc>
          <w:tcPr>
            <w:tcW w:w="851" w:type="dxa"/>
          </w:tcPr>
          <w:p w14:paraId="038E8B26" w14:textId="6407E3ED" w:rsidR="00940DB7" w:rsidRDefault="001849D8" w:rsidP="002C79D7">
            <w:r>
              <w:t>Yes</w:t>
            </w:r>
          </w:p>
        </w:tc>
        <w:tc>
          <w:tcPr>
            <w:tcW w:w="850" w:type="dxa"/>
          </w:tcPr>
          <w:p w14:paraId="0E7CE09D" w14:textId="1DBFDCE2" w:rsidR="00940DB7" w:rsidRDefault="001849D8" w:rsidP="002C79D7">
            <w:r>
              <w:t>Yes</w:t>
            </w:r>
          </w:p>
        </w:tc>
        <w:tc>
          <w:tcPr>
            <w:tcW w:w="851" w:type="dxa"/>
          </w:tcPr>
          <w:p w14:paraId="67C1962A" w14:textId="68B119C7" w:rsidR="00940DB7" w:rsidRDefault="001849D8" w:rsidP="002C79D7">
            <w:r>
              <w:t>Yes</w:t>
            </w:r>
          </w:p>
        </w:tc>
        <w:tc>
          <w:tcPr>
            <w:tcW w:w="850" w:type="dxa"/>
          </w:tcPr>
          <w:p w14:paraId="08AAACC4" w14:textId="6D36E3BF" w:rsidR="00940DB7" w:rsidRDefault="001849D8" w:rsidP="002C79D7">
            <w:r>
              <w:t>Yes</w:t>
            </w:r>
          </w:p>
        </w:tc>
        <w:tc>
          <w:tcPr>
            <w:tcW w:w="851" w:type="dxa"/>
          </w:tcPr>
          <w:p w14:paraId="16B29713" w14:textId="6DCC0B46" w:rsidR="00940DB7" w:rsidRDefault="001849D8" w:rsidP="002C79D7">
            <w:r>
              <w:t>Yes</w:t>
            </w:r>
          </w:p>
        </w:tc>
        <w:tc>
          <w:tcPr>
            <w:tcW w:w="816" w:type="dxa"/>
          </w:tcPr>
          <w:p w14:paraId="5C5A6C66" w14:textId="47D9640E" w:rsidR="00940DB7" w:rsidRDefault="001849D8" w:rsidP="002C79D7">
            <w:r>
              <w:t>Yes</w:t>
            </w:r>
          </w:p>
        </w:tc>
      </w:tr>
    </w:tbl>
    <w:p w14:paraId="3F13C67D" w14:textId="31B68F46" w:rsidR="00F5081F" w:rsidRDefault="00011F57" w:rsidP="00F5081F">
      <w:pPr>
        <w:pStyle w:val="ListParagraph"/>
        <w:ind w:left="360"/>
        <w:jc w:val="center"/>
      </w:pPr>
      <w:r>
        <w:t>* - Supported but some features are missing</w:t>
      </w:r>
    </w:p>
    <w:p w14:paraId="704C53A7" w14:textId="77777777" w:rsidR="003B0752" w:rsidRPr="006A2AA9" w:rsidRDefault="003B0752" w:rsidP="003B0752">
      <w:pPr>
        <w:pStyle w:val="Heading2"/>
        <w:rPr>
          <w:rFonts w:cs="Times"/>
        </w:rPr>
      </w:pPr>
      <w:bookmarkStart w:id="226" w:name="_Toc108739180"/>
      <w:bookmarkStart w:id="227" w:name="_Toc114792033"/>
      <w:r w:rsidRPr="006A2AA9">
        <w:rPr>
          <w:rFonts w:cs="Times"/>
        </w:rPr>
        <w:lastRenderedPageBreak/>
        <w:t>Virtual Emulated Environment</w:t>
      </w:r>
      <w:bookmarkEnd w:id="226"/>
      <w:bookmarkEnd w:id="227"/>
    </w:p>
    <w:p w14:paraId="3B3219B7" w14:textId="10C520F5" w:rsidR="003B0752" w:rsidRDefault="003B0752" w:rsidP="003B0752">
      <w:pPr>
        <w:pStyle w:val="Heading3"/>
        <w:rPr>
          <w:rFonts w:cs="Times"/>
          <w:lang w:val="en-GB"/>
        </w:rPr>
      </w:pPr>
      <w:bookmarkStart w:id="228" w:name="_Toc108739181"/>
      <w:bookmarkStart w:id="229" w:name="_Toc114792034"/>
      <w:r w:rsidRPr="006A2AA9">
        <w:rPr>
          <w:rFonts w:cs="Times"/>
          <w:lang w:val="en-GB"/>
        </w:rPr>
        <w:t>Mininet</w:t>
      </w:r>
      <w:bookmarkEnd w:id="228"/>
      <w:bookmarkEnd w:id="229"/>
    </w:p>
    <w:p w14:paraId="43BFE29F" w14:textId="54CD1DA9" w:rsidR="00397261" w:rsidRDefault="00BF4AAA" w:rsidP="00BF4AAA">
      <w:pPr>
        <w:rPr>
          <w:rFonts w:cs="Times"/>
        </w:rPr>
      </w:pPr>
      <w:r>
        <w:t>Mininet</w:t>
      </w:r>
      <w:r w:rsidR="00802184">
        <w:t xml:space="preserve"> </w:t>
      </w:r>
      <w:sdt>
        <w:sdtPr>
          <w:id w:val="-1386866651"/>
          <w:citation/>
        </w:sdtPr>
        <w:sdtContent>
          <w:r w:rsidR="00802184">
            <w:fldChar w:fldCharType="begin"/>
          </w:r>
          <w:r w:rsidR="00802184">
            <w:rPr>
              <w:lang w:val="en-US"/>
            </w:rPr>
            <w:instrText xml:space="preserve"> CITATION Min \l 1033 </w:instrText>
          </w:r>
          <w:r w:rsidR="00802184">
            <w:fldChar w:fldCharType="separate"/>
          </w:r>
          <w:r w:rsidR="00973B33" w:rsidRPr="00973B33">
            <w:rPr>
              <w:noProof/>
              <w:lang w:val="en-US"/>
            </w:rPr>
            <w:t>[39]</w:t>
          </w:r>
          <w:r w:rsidR="00802184">
            <w:fldChar w:fldCharType="end"/>
          </w:r>
        </w:sdtContent>
      </w:sdt>
      <w:r>
        <w:t xml:space="preserve"> is a software developed specially to implement the software-</w:t>
      </w:r>
      <w:r w:rsidRPr="006A2AA9">
        <w:rPr>
          <w:rFonts w:cs="Times"/>
        </w:rPr>
        <w:t xml:space="preserve">defined </w:t>
      </w:r>
      <w:r>
        <w:t xml:space="preserve">networks. It is a network emulator designed to create </w:t>
      </w:r>
      <w:r w:rsidR="00397261">
        <w:t xml:space="preserve">the desired SDN network topology and analyse the performance of desired component. Mininet provides the </w:t>
      </w:r>
      <w:del w:id="230" w:author="Peter Gröschke" w:date="2022-09-25T19:54:00Z">
        <w:r w:rsidR="00397261" w:rsidDel="00010466">
          <w:delText xml:space="preserve">ready </w:delText>
        </w:r>
      </w:del>
      <w:ins w:id="231" w:author="Peter Gröschke" w:date="2022-09-25T19:54:00Z">
        <w:r w:rsidR="00010466">
          <w:t>ready-</w:t>
        </w:r>
      </w:ins>
      <w:del w:id="232" w:author="Peter Gröschke" w:date="2022-09-25T19:54:00Z">
        <w:r w:rsidR="00397261" w:rsidDel="00010466">
          <w:delText xml:space="preserve">to </w:delText>
        </w:r>
      </w:del>
      <w:ins w:id="233" w:author="Peter Gröschke" w:date="2022-09-25T19:54:00Z">
        <w:r w:rsidR="00010466">
          <w:t>to-</w:t>
        </w:r>
      </w:ins>
      <w:r w:rsidR="00397261">
        <w:t xml:space="preserve">deploy network testbed for the SDN applications developers </w:t>
      </w:r>
      <w:r w:rsidR="00397261" w:rsidRPr="006A2AA9">
        <w:rPr>
          <w:rFonts w:cs="Times"/>
        </w:rPr>
        <w:t>without the need to set up a physical environment.</w:t>
      </w:r>
      <w:r w:rsidR="00397261">
        <w:rPr>
          <w:rFonts w:cs="Times"/>
        </w:rPr>
        <w:t xml:space="preserve"> </w:t>
      </w:r>
    </w:p>
    <w:p w14:paraId="758E0D06" w14:textId="04012F0D" w:rsidR="00BF4AAA" w:rsidRDefault="00B45B1F" w:rsidP="00BF4AAA">
      <w:r>
        <w:rPr>
          <w:rFonts w:cs="Times"/>
        </w:rPr>
        <w:t>Mininet created the realistic virtual network consisting of SDN controller, OpenFlow switches and host devices. All these network elements run on</w:t>
      </w:r>
      <w:r w:rsidR="00465158">
        <w:rPr>
          <w:rFonts w:cs="Times"/>
        </w:rPr>
        <w:t xml:space="preserve"> </w:t>
      </w:r>
      <w:commentRangeStart w:id="234"/>
      <w:r w:rsidR="00465158">
        <w:rPr>
          <w:rFonts w:cs="Times"/>
        </w:rPr>
        <w:t>real</w:t>
      </w:r>
      <w:r>
        <w:rPr>
          <w:rFonts w:cs="Times"/>
        </w:rPr>
        <w:t xml:space="preserve"> </w:t>
      </w:r>
      <w:commentRangeEnd w:id="234"/>
      <w:r w:rsidR="00010466">
        <w:rPr>
          <w:rStyle w:val="CommentReference"/>
        </w:rPr>
        <w:commentReference w:id="234"/>
      </w:r>
      <w:r>
        <w:rPr>
          <w:rFonts w:cs="Times"/>
        </w:rPr>
        <w:t>kernel</w:t>
      </w:r>
      <w:r w:rsidR="00465158">
        <w:rPr>
          <w:rFonts w:cs="Times"/>
        </w:rPr>
        <w:t xml:space="preserve"> along with application code, everything on a single machine.</w:t>
      </w:r>
      <w:r w:rsidR="00F71556">
        <w:rPr>
          <w:rFonts w:cs="Times"/>
        </w:rPr>
        <w:t xml:space="preserve"> </w:t>
      </w:r>
      <w:r w:rsidR="00F71556" w:rsidRPr="006A2AA9">
        <w:t xml:space="preserve">It also includes a CLI that is </w:t>
      </w:r>
      <w:del w:id="235" w:author="Peter Gröschke" w:date="2022-09-25T19:55:00Z">
        <w:r w:rsidR="00F71556" w:rsidRPr="006A2AA9" w:rsidDel="00010466">
          <w:delText xml:space="preserve">topology </w:delText>
        </w:r>
      </w:del>
      <w:ins w:id="236" w:author="Peter Gröschke" w:date="2022-09-25T19:55:00Z">
        <w:r w:rsidR="00010466" w:rsidRPr="006A2AA9">
          <w:t>topology</w:t>
        </w:r>
        <w:r w:rsidR="00010466">
          <w:t>-</w:t>
        </w:r>
      </w:ins>
      <w:r w:rsidR="00F71556" w:rsidRPr="006A2AA9">
        <w:t xml:space="preserve">aware and </w:t>
      </w:r>
      <w:del w:id="237" w:author="Peter Gröschke" w:date="2022-09-25T19:55:00Z">
        <w:r w:rsidR="00F71556" w:rsidRPr="006A2AA9" w:rsidDel="00010466">
          <w:delText xml:space="preserve">OpenFlow </w:delText>
        </w:r>
      </w:del>
      <w:ins w:id="238" w:author="Peter Gröschke" w:date="2022-09-25T19:55:00Z">
        <w:r w:rsidR="00010466" w:rsidRPr="006A2AA9">
          <w:t>OpenFlow</w:t>
        </w:r>
        <w:r w:rsidR="00010466">
          <w:t>-</w:t>
        </w:r>
      </w:ins>
      <w:r w:rsidR="00F71556" w:rsidRPr="006A2AA9">
        <w:t>aware,</w:t>
      </w:r>
      <w:r w:rsidR="00F71556">
        <w:t xml:space="preserve"> which makes it easier for developers f</w:t>
      </w:r>
      <w:r w:rsidR="00F71556" w:rsidRPr="006A2AA9">
        <w:t>or debugging and analysing the complete network.</w:t>
      </w:r>
      <w:r w:rsidR="00E92134">
        <w:t xml:space="preserve"> </w:t>
      </w:r>
      <w:r w:rsidR="006D1E3F">
        <w:t xml:space="preserve">Mininet supports various SDN controllers such as </w:t>
      </w:r>
      <w:r w:rsidR="006D1E3F" w:rsidRPr="006A2AA9">
        <w:t>OpenFlow controller</w:t>
      </w:r>
      <w:r w:rsidR="006D1E3F">
        <w:t xml:space="preserve">, </w:t>
      </w:r>
      <w:r w:rsidR="006D1E3F" w:rsidRPr="006A2AA9">
        <w:t>OpenFlow reference controller, Open vSwitch’s ovs-controller, NOX and Ryu.</w:t>
      </w:r>
      <w:r w:rsidR="006D1E3F">
        <w:t xml:space="preserve"> </w:t>
      </w:r>
      <w:r w:rsidR="00287CA1">
        <w:t xml:space="preserve">A desired SDN controller can be selected for implementing the SDN network. Furthermore, Mininet provides the option to connect the network with the external SDN controller which might also be running on different machine. </w:t>
      </w:r>
      <w:r w:rsidR="009B0235" w:rsidRPr="006A2AA9">
        <w:t>By default, Mininet runs Open vSwitch in OpenFlow mode, which requires an OpenFlow controller.</w:t>
      </w:r>
    </w:p>
    <w:p w14:paraId="1852AF3D" w14:textId="77777777" w:rsidR="00333599" w:rsidRDefault="0099154A" w:rsidP="0099154A">
      <w:r>
        <w:t>Mininet supports creation of many different topologies and running different tests on the network.</w:t>
      </w:r>
      <w:r w:rsidR="00EB364F">
        <w:t xml:space="preserve"> Mininet is developed with in-built network topologies</w:t>
      </w:r>
      <w:r w:rsidR="002104C7">
        <w:t xml:space="preserve"> like linear and tree topology</w:t>
      </w:r>
      <w:r w:rsidR="00EB364F">
        <w:t xml:space="preserve"> that can be selected while initiating the network. </w:t>
      </w:r>
      <w:r w:rsidR="005200B2">
        <w:t>Also, the desired custom topologies can be created specifying the details of the network devices and links between them.</w:t>
      </w:r>
      <w:r w:rsidR="009C0887">
        <w:t xml:space="preserve"> </w:t>
      </w:r>
      <w:r w:rsidR="00563898">
        <w:t xml:space="preserve">With just simple command of </w:t>
      </w:r>
      <w:r w:rsidR="00563898" w:rsidRPr="00563898">
        <w:rPr>
          <w:i/>
          <w:iCs/>
        </w:rPr>
        <w:t>sudo mn</w:t>
      </w:r>
      <w:r w:rsidR="00563898">
        <w:rPr>
          <w:i/>
          <w:iCs/>
        </w:rPr>
        <w:t xml:space="preserve"> </w:t>
      </w:r>
      <w:r w:rsidR="00563898">
        <w:t>the SDN network can be deployed consisting of two hosts, one Open vSwitch and one OpenFlow controller</w:t>
      </w:r>
      <w:r w:rsidR="00E92134">
        <w:t>.</w:t>
      </w:r>
    </w:p>
    <w:p w14:paraId="0A2AAB9C" w14:textId="4F840F7B" w:rsidR="00326614" w:rsidRPr="00BF4AAA" w:rsidRDefault="0099154A" w:rsidP="0099154A">
      <w:r>
        <w:t>When the Mininet is instructe</w:t>
      </w:r>
      <w:commentRangeStart w:id="239"/>
      <w:r>
        <w:t xml:space="preserve">d to create the network, by default, the switches and the controller are put in the root namespace of </w:t>
      </w:r>
      <w:commentRangeEnd w:id="239"/>
      <w:r w:rsidR="00010466">
        <w:rPr>
          <w:rStyle w:val="CommentReference"/>
        </w:rPr>
        <w:commentReference w:id="239"/>
      </w:r>
      <w:r>
        <w:t>the machine whereas only the hosts are put in their own separate namespaces.</w:t>
      </w:r>
      <w:r w:rsidR="005A4FDA">
        <w:t xml:space="preserve"> </w:t>
      </w:r>
      <w:r>
        <w:t xml:space="preserve">Nevertheless, the switches can be initiated in their own namespace, by passing the </w:t>
      </w:r>
      <w:r w:rsidRPr="00F5081F">
        <w:rPr>
          <w:i/>
          <w:iCs/>
        </w:rPr>
        <w:t>--innamespace</w:t>
      </w:r>
      <w:r>
        <w:t xml:space="preserve"> argument while starting the Mininet. This option does provide an example of how to isolate different switches. In terms of functionality this results in, the switches will talk to the controller through a separately bridged control connection instead of using a loopback interface.</w:t>
      </w:r>
      <w:r w:rsidR="00163DD4">
        <w:t xml:space="preserve"> </w:t>
      </w:r>
      <w:r w:rsidR="00970660">
        <w:t xml:space="preserve">Mininet also provides the access to </w:t>
      </w:r>
      <w:r w:rsidR="00FE6070">
        <w:t xml:space="preserve">the CLI of </w:t>
      </w:r>
      <w:r w:rsidR="00970660">
        <w:t>these network elements created in different namespaces</w:t>
      </w:r>
      <w:r w:rsidR="00326614">
        <w:t xml:space="preserve"> to </w:t>
      </w:r>
      <w:r w:rsidR="00FE6070">
        <w:t>get the network view from respective network element’s point of view.</w:t>
      </w:r>
    </w:p>
    <w:p w14:paraId="3A18B41A" w14:textId="11FF4AA5" w:rsidR="00167DEE" w:rsidRDefault="00163DD4" w:rsidP="003B0752">
      <w:pPr>
        <w:rPr>
          <w:rFonts w:cs="Times"/>
        </w:rPr>
      </w:pPr>
      <w:r>
        <w:rPr>
          <w:rFonts w:cs="Times"/>
        </w:rPr>
        <w:t>Mininet</w:t>
      </w:r>
      <w:r w:rsidR="003B0752" w:rsidRPr="006A2AA9">
        <w:rPr>
          <w:rFonts w:cs="Times"/>
        </w:rPr>
        <w:t xml:space="preserve"> also gives the flexibility to integrate </w:t>
      </w:r>
      <w:del w:id="240" w:author="Peter Gröschke" w:date="2022-09-25T19:58:00Z">
        <w:r w:rsidR="003B0752" w:rsidRPr="006A2AA9" w:rsidDel="00126269">
          <w:rPr>
            <w:rFonts w:cs="Times"/>
          </w:rPr>
          <w:delText xml:space="preserve">python </w:delText>
        </w:r>
      </w:del>
      <w:ins w:id="241" w:author="Peter Gröschke" w:date="2022-09-25T19:58:00Z">
        <w:r w:rsidR="00126269">
          <w:rPr>
            <w:rFonts w:cs="Times"/>
          </w:rPr>
          <w:t>P</w:t>
        </w:r>
        <w:r w:rsidR="00126269" w:rsidRPr="006A2AA9">
          <w:rPr>
            <w:rFonts w:cs="Times"/>
          </w:rPr>
          <w:t xml:space="preserve">ython </w:t>
        </w:r>
      </w:ins>
      <w:r w:rsidR="003B0752" w:rsidRPr="006A2AA9">
        <w:rPr>
          <w:rFonts w:cs="Times"/>
        </w:rPr>
        <w:t>API, thereby paving the way for creating and experimenting with networks. Mininet is majorly used as a learning tool to test, experiment, and learn a</w:t>
      </w:r>
      <w:commentRangeStart w:id="242"/>
      <w:r w:rsidR="003B0752" w:rsidRPr="006A2AA9">
        <w:rPr>
          <w:rFonts w:cs="Times"/>
        </w:rPr>
        <w:t>bout software-defined networks and it is preferable because it is very fast and helps to create customizable topologies</w:t>
      </w:r>
      <w:commentRangeEnd w:id="242"/>
      <w:r w:rsidR="00126269">
        <w:rPr>
          <w:rStyle w:val="CommentReference"/>
        </w:rPr>
        <w:commentReference w:id="242"/>
      </w:r>
      <w:r w:rsidR="003B0752" w:rsidRPr="006A2AA9">
        <w:rPr>
          <w:rFonts w:cs="Times"/>
        </w:rPr>
        <w:t>.</w:t>
      </w:r>
    </w:p>
    <w:p w14:paraId="7E4B9FBA" w14:textId="578D85C5" w:rsidR="00326614" w:rsidRDefault="00326614" w:rsidP="003B0752">
      <w:r>
        <w:t xml:space="preserve">Mininet is available to be installed as a packet or from the source code. The community has created a </w:t>
      </w:r>
      <w:r w:rsidR="00BB55D5">
        <w:t xml:space="preserve">VM image pre-installed with Mininet over the Ubuntu operating system </w:t>
      </w:r>
      <w:sdt>
        <w:sdtPr>
          <w:id w:val="-2067795492"/>
          <w:citation/>
        </w:sdtPr>
        <w:sdtContent>
          <w:r w:rsidR="00BB55D5">
            <w:fldChar w:fldCharType="begin"/>
          </w:r>
          <w:r w:rsidR="00BB55D5">
            <w:rPr>
              <w:lang w:val="en-US"/>
            </w:rPr>
            <w:instrText xml:space="preserve"> CITATION Dow \l 1033 </w:instrText>
          </w:r>
          <w:r w:rsidR="00BB55D5">
            <w:fldChar w:fldCharType="separate"/>
          </w:r>
          <w:r w:rsidR="00973B33" w:rsidRPr="00973B33">
            <w:rPr>
              <w:noProof/>
              <w:lang w:val="en-US"/>
            </w:rPr>
            <w:t>[40]</w:t>
          </w:r>
          <w:r w:rsidR="00BB55D5">
            <w:fldChar w:fldCharType="end"/>
          </w:r>
        </w:sdtContent>
      </w:sdt>
      <w:r w:rsidR="00BB55D5">
        <w:t xml:space="preserve">. The Mininet VM image supports all varieties of hypervisors like VirtualBox, KVM, Qemu, Microsoft Hyper-V, VMware Fusion and VMware Workstation Player. </w:t>
      </w:r>
    </w:p>
    <w:p w14:paraId="08946EB8" w14:textId="2FFCCB74" w:rsidR="007B271B" w:rsidRPr="006A2AA9" w:rsidRDefault="007B271B" w:rsidP="003B0752">
      <w:pPr>
        <w:rPr>
          <w:rFonts w:cs="Times"/>
        </w:rPr>
      </w:pPr>
      <w:r>
        <w:t>Due to the single server implementation of Mininet, it faced performance challenges.</w:t>
      </w:r>
      <w:r w:rsidR="008012C3">
        <w:t xml:space="preserve"> To resolve this problem,</w:t>
      </w:r>
      <w:r>
        <w:t xml:space="preserve"> Maxinet </w:t>
      </w:r>
      <w:sdt>
        <w:sdtPr>
          <w:id w:val="2041318033"/>
          <w:citation/>
        </w:sdtPr>
        <w:sdtContent>
          <w:r>
            <w:fldChar w:fldCharType="begin"/>
          </w:r>
          <w:r>
            <w:rPr>
              <w:lang w:val="en-US"/>
            </w:rPr>
            <w:instrText xml:space="preserve"> CITATION Wet \l 1033 </w:instrText>
          </w:r>
          <w:r>
            <w:fldChar w:fldCharType="separate"/>
          </w:r>
          <w:r w:rsidR="00973B33" w:rsidRPr="00973B33">
            <w:rPr>
              <w:noProof/>
              <w:lang w:val="en-US"/>
            </w:rPr>
            <w:t>[41]</w:t>
          </w:r>
          <w:r>
            <w:fldChar w:fldCharType="end"/>
          </w:r>
        </w:sdtContent>
      </w:sdt>
      <w:r>
        <w:t xml:space="preserve"> an extension of Mininet and Distributed OpenFlow Testbed (DOT)</w:t>
      </w:r>
      <w:r w:rsidR="00D41927">
        <w:t xml:space="preserve"> </w:t>
      </w:r>
      <w:sdt>
        <w:sdtPr>
          <w:id w:val="-1716885636"/>
          <w:citation/>
        </w:sdtPr>
        <w:sdtContent>
          <w:r w:rsidR="00D41927">
            <w:fldChar w:fldCharType="begin"/>
          </w:r>
          <w:r w:rsidR="00D41927">
            <w:rPr>
              <w:lang w:val="en-US"/>
            </w:rPr>
            <w:instrText xml:space="preserve"> CITATION Aru \l 1033 </w:instrText>
          </w:r>
          <w:r w:rsidR="00D41927">
            <w:fldChar w:fldCharType="separate"/>
          </w:r>
          <w:r w:rsidR="00973B33" w:rsidRPr="00973B33">
            <w:rPr>
              <w:noProof/>
              <w:lang w:val="en-US"/>
            </w:rPr>
            <w:t>[42]</w:t>
          </w:r>
          <w:r w:rsidR="00D41927">
            <w:fldChar w:fldCharType="end"/>
          </w:r>
        </w:sdtContent>
      </w:sdt>
      <w:r>
        <w:t xml:space="preserve"> </w:t>
      </w:r>
      <w:del w:id="243" w:author="Peter Gröschke" w:date="2022-09-25T19:57:00Z">
        <w:r w:rsidDel="00126269">
          <w:delText xml:space="preserve">were </w:delText>
        </w:r>
      </w:del>
      <w:ins w:id="244" w:author="Peter Gröschke" w:date="2022-09-25T19:57:00Z">
        <w:r w:rsidR="00126269">
          <w:t xml:space="preserve">was </w:t>
        </w:r>
      </w:ins>
      <w:r>
        <w:t>developed.</w:t>
      </w:r>
    </w:p>
    <w:p w14:paraId="1081AF1F" w14:textId="46232ECB" w:rsidR="003B0752" w:rsidRPr="006A2AA9" w:rsidRDefault="003B0752" w:rsidP="003B0752">
      <w:pPr>
        <w:rPr>
          <w:rFonts w:cs="Times"/>
        </w:rPr>
      </w:pPr>
      <w:r w:rsidRPr="006A2AA9">
        <w:rPr>
          <w:rFonts w:cs="Times"/>
        </w:rPr>
        <w:t>Advantages of Mininet:</w:t>
      </w:r>
    </w:p>
    <w:p w14:paraId="5A27E631" w14:textId="77777777" w:rsidR="003B0752" w:rsidRPr="006A2AA9" w:rsidRDefault="003B0752">
      <w:pPr>
        <w:pStyle w:val="ListParagraph"/>
        <w:numPr>
          <w:ilvl w:val="0"/>
          <w:numId w:val="9"/>
        </w:numPr>
        <w:spacing w:before="240"/>
        <w:rPr>
          <w:rFonts w:cs="Times"/>
        </w:rPr>
      </w:pPr>
      <w:r w:rsidRPr="006A2AA9">
        <w:rPr>
          <w:rFonts w:cs="Times"/>
        </w:rPr>
        <w:t>It is very fast and takes very little time for booting.</w:t>
      </w:r>
    </w:p>
    <w:p w14:paraId="47B6CCE7" w14:textId="77777777" w:rsidR="003B0752" w:rsidRPr="006A2AA9" w:rsidRDefault="003B0752">
      <w:pPr>
        <w:pStyle w:val="ListParagraph"/>
        <w:numPr>
          <w:ilvl w:val="0"/>
          <w:numId w:val="9"/>
        </w:numPr>
        <w:spacing w:before="240"/>
        <w:rPr>
          <w:rFonts w:cs="Times"/>
        </w:rPr>
      </w:pPr>
      <w:r w:rsidRPr="006A2AA9">
        <w:rPr>
          <w:rFonts w:cs="Times"/>
        </w:rPr>
        <w:t>It is easy to install and use.</w:t>
      </w:r>
    </w:p>
    <w:p w14:paraId="4ADF915C" w14:textId="77777777" w:rsidR="003B0752" w:rsidRPr="006A2AA9" w:rsidRDefault="003B0752">
      <w:pPr>
        <w:pStyle w:val="ListParagraph"/>
        <w:numPr>
          <w:ilvl w:val="0"/>
          <w:numId w:val="9"/>
        </w:numPr>
        <w:spacing w:before="240"/>
        <w:rPr>
          <w:rFonts w:cs="Times"/>
        </w:rPr>
      </w:pPr>
      <w:r w:rsidRPr="006A2AA9">
        <w:rPr>
          <w:rFonts w:cs="Times"/>
        </w:rPr>
        <w:t>It saves money because the emulators are cost-effective instead of testing with hardware devices.</w:t>
      </w:r>
    </w:p>
    <w:p w14:paraId="05263561" w14:textId="54217567" w:rsidR="00BF2971" w:rsidRDefault="003B0752" w:rsidP="00BF2971">
      <w:pPr>
        <w:pStyle w:val="ListParagraph"/>
        <w:numPr>
          <w:ilvl w:val="0"/>
          <w:numId w:val="9"/>
        </w:numPr>
        <w:spacing w:before="240"/>
        <w:rPr>
          <w:rFonts w:cs="Times"/>
        </w:rPr>
      </w:pPr>
      <w:r w:rsidRPr="006A2AA9">
        <w:rPr>
          <w:rFonts w:cs="Times"/>
        </w:rPr>
        <w:t>It is also very easy to connect with other network devices.</w:t>
      </w:r>
    </w:p>
    <w:p w14:paraId="1B007960" w14:textId="0E29235B" w:rsidR="00BF2971" w:rsidRDefault="00BF2971" w:rsidP="00BF2971">
      <w:pPr>
        <w:rPr>
          <w:rFonts w:cs="Times"/>
        </w:rPr>
      </w:pPr>
      <w:r>
        <w:rPr>
          <w:rFonts w:cs="Times"/>
        </w:rPr>
        <w:t>Disa</w:t>
      </w:r>
      <w:r w:rsidRPr="006A2AA9">
        <w:rPr>
          <w:rFonts w:cs="Times"/>
        </w:rPr>
        <w:t>dvantages of Mininet:</w:t>
      </w:r>
    </w:p>
    <w:p w14:paraId="6F56A7F9" w14:textId="60C22588" w:rsidR="003B0752" w:rsidRPr="00167DEE" w:rsidRDefault="00AF422B" w:rsidP="00E9512D">
      <w:pPr>
        <w:pStyle w:val="ListParagraph"/>
        <w:numPr>
          <w:ilvl w:val="0"/>
          <w:numId w:val="33"/>
        </w:numPr>
      </w:pPr>
      <w:r w:rsidRPr="00A514A3">
        <w:rPr>
          <w:rFonts w:cs="Times"/>
        </w:rPr>
        <w:t>Deployed network elements cannot exceed the CPU and bandwidth available on host machine.</w:t>
      </w:r>
    </w:p>
    <w:p w14:paraId="1326B551" w14:textId="7DB41EF2" w:rsidR="00167DEE" w:rsidRPr="00167DEE" w:rsidRDefault="00167DEE" w:rsidP="00E9512D">
      <w:pPr>
        <w:pStyle w:val="ListParagraph"/>
        <w:numPr>
          <w:ilvl w:val="0"/>
          <w:numId w:val="33"/>
        </w:numPr>
      </w:pPr>
      <w:r>
        <w:rPr>
          <w:rFonts w:cs="Times"/>
        </w:rPr>
        <w:t>Single server implementation gave rise to the performance problems.</w:t>
      </w:r>
    </w:p>
    <w:p w14:paraId="021425C6" w14:textId="7A96064D" w:rsidR="00167DEE" w:rsidRPr="00A514A3" w:rsidRDefault="00333599" w:rsidP="00C97A1F">
      <w:pPr>
        <w:pStyle w:val="ListParagraph"/>
        <w:numPr>
          <w:ilvl w:val="0"/>
          <w:numId w:val="33"/>
        </w:numPr>
      </w:pPr>
      <w:r>
        <w:t>A</w:t>
      </w:r>
      <w:r w:rsidRPr="00333599">
        <w:t>ll Mininet hosts share the host file system and PID space</w:t>
      </w:r>
      <w:r w:rsidR="004C5F35">
        <w:t>, a careful assessment of running daemons is required for process of debugging.</w:t>
      </w:r>
    </w:p>
    <w:p w14:paraId="6A76F237" w14:textId="229360F3" w:rsidR="003B0752" w:rsidRPr="006A2AA9" w:rsidRDefault="003B0752" w:rsidP="003B0752">
      <w:pPr>
        <w:pStyle w:val="Heading3"/>
        <w:rPr>
          <w:rFonts w:cs="Times"/>
          <w:lang w:val="en-GB"/>
        </w:rPr>
      </w:pPr>
      <w:bookmarkStart w:id="245" w:name="_Toc108739182"/>
      <w:bookmarkStart w:id="246" w:name="_Toc114792035"/>
      <w:r w:rsidRPr="006A2AA9">
        <w:rPr>
          <w:rFonts w:cs="Times"/>
          <w:lang w:val="en-GB"/>
        </w:rPr>
        <w:lastRenderedPageBreak/>
        <w:t>GNS3</w:t>
      </w:r>
      <w:bookmarkEnd w:id="245"/>
      <w:bookmarkEnd w:id="246"/>
    </w:p>
    <w:p w14:paraId="7037246F" w14:textId="4332E920" w:rsidR="003B0752" w:rsidRPr="006A2AA9" w:rsidRDefault="003B0752" w:rsidP="003B0752">
      <w:r w:rsidRPr="006A2AA9">
        <w:t>GNS3 (Graphical Network Simulation 3)</w:t>
      </w:r>
      <w:r w:rsidR="00DF42E2">
        <w:t xml:space="preserve"> </w:t>
      </w:r>
      <w:sdt>
        <w:sdtPr>
          <w:id w:val="1246770135"/>
          <w:citation/>
        </w:sdtPr>
        <w:sdtContent>
          <w:r w:rsidR="00DF42E2">
            <w:fldChar w:fldCharType="begin"/>
          </w:r>
          <w:r w:rsidR="00DF42E2">
            <w:rPr>
              <w:lang w:val="en-US"/>
            </w:rPr>
            <w:instrText xml:space="preserve"> CITATION Gra \l 1033 </w:instrText>
          </w:r>
          <w:r w:rsidR="00DF42E2">
            <w:fldChar w:fldCharType="separate"/>
          </w:r>
          <w:r w:rsidR="00973B33" w:rsidRPr="00973B33">
            <w:rPr>
              <w:noProof/>
              <w:lang w:val="en-US"/>
            </w:rPr>
            <w:t>[43]</w:t>
          </w:r>
          <w:r w:rsidR="00DF42E2">
            <w:fldChar w:fldCharType="end"/>
          </w:r>
        </w:sdtContent>
      </w:sdt>
      <w:r w:rsidRPr="006A2AA9">
        <w:t xml:space="preserve"> is an open source, free network software emulator, which emulates and interconnects networking devices, including routers, switches, firewalls, and other devices which are interconnectable within OSI model. GNS3 is used to configure, test and troubleshoot virtual and real networks. Latest version (Version 2.2.3</w:t>
      </w:r>
      <w:r w:rsidR="002F48C7">
        <w:t>4</w:t>
      </w:r>
      <w:r w:rsidRPr="006A2AA9">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2FEA07EA" w:rsidR="003B0752" w:rsidRPr="006A2AA9" w:rsidRDefault="003B0752" w:rsidP="003B0752">
      <w:r w:rsidRPr="006A2AA9">
        <w:t xml:space="preserve">GNS3 emulates the hardware of a device and runs real images in the virtual device, so it can be used to design complex networks and </w:t>
      </w:r>
      <w:r w:rsidR="00DF42E2">
        <w:t>perform</w:t>
      </w:r>
      <w:r w:rsidRPr="006A2AA9">
        <w:t xml:space="preserve"> simulations about them. Since it runs real images, it is necessary to have the images of the devices to be simulated. GNS3 offers</w:t>
      </w:r>
      <w:r w:rsidR="00DF42E2">
        <w:t xml:space="preserve"> a marketplace </w:t>
      </w:r>
      <w:sdt>
        <w:sdtPr>
          <w:id w:val="-626316023"/>
          <w:citation/>
        </w:sdtPr>
        <w:sdtContent>
          <w:r w:rsidR="00DF42E2">
            <w:fldChar w:fldCharType="begin"/>
          </w:r>
          <w:r w:rsidR="00DF42E2">
            <w:rPr>
              <w:lang w:val="en-US"/>
            </w:rPr>
            <w:instrText xml:space="preserve"> CITATION GNS \l 1033 </w:instrText>
          </w:r>
          <w:r w:rsidR="00DF42E2">
            <w:fldChar w:fldCharType="separate"/>
          </w:r>
          <w:r w:rsidR="00973B33" w:rsidRPr="00973B33">
            <w:rPr>
              <w:noProof/>
              <w:lang w:val="en-US"/>
            </w:rPr>
            <w:t>[44]</w:t>
          </w:r>
          <w:r w:rsidR="00DF42E2">
            <w:fldChar w:fldCharType="end"/>
          </w:r>
        </w:sdtContent>
      </w:sdt>
      <w:r w:rsidRPr="006A2AA9">
        <w:t xml:space="preserve"> on </w:t>
      </w:r>
      <w:r w:rsidR="00DF42E2">
        <w:t>its</w:t>
      </w:r>
      <w:r w:rsidRPr="006A2AA9">
        <w:t xml:space="preserve"> official website</w:t>
      </w:r>
      <w:r w:rsidR="00DF42E2">
        <w:t xml:space="preserve"> which is basically a platform for</w:t>
      </w:r>
      <w:r w:rsidRPr="006A2AA9">
        <w:t xml:space="preserve"> different appliances that </w:t>
      </w:r>
      <w:r w:rsidR="00DF42E2">
        <w:t>are</w:t>
      </w:r>
      <w:r w:rsidRPr="006A2AA9">
        <w:t xml:space="preserve"> </w:t>
      </w:r>
      <w:r w:rsidR="00110ADD">
        <w:t>pre-</w:t>
      </w:r>
      <w:r w:rsidRPr="006A2AA9">
        <w:t>configured image</w:t>
      </w:r>
      <w:r w:rsidR="00110ADD">
        <w:t>s</w:t>
      </w:r>
      <w:r w:rsidRPr="006A2AA9">
        <w:t xml:space="preserve"> and can be used to emulate a</w:t>
      </w:r>
      <w:r w:rsidR="00110ADD">
        <w:t xml:space="preserve"> network</w:t>
      </w:r>
      <w:r w:rsidRPr="006A2AA9">
        <w:t xml:space="preserve"> </w:t>
      </w:r>
      <w:commentRangeStart w:id="247"/>
      <w:r w:rsidRPr="006A2AA9">
        <w:t>device</w:t>
      </w:r>
      <w:commentRangeEnd w:id="247"/>
      <w:r w:rsidR="00126269">
        <w:rPr>
          <w:rStyle w:val="CommentReference"/>
        </w:rPr>
        <w:commentReference w:id="247"/>
      </w:r>
      <w:r w:rsidRPr="006A2AA9">
        <w:t>.</w:t>
      </w:r>
    </w:p>
    <w:p w14:paraId="061E1E3F" w14:textId="77777777" w:rsidR="003B0752" w:rsidRPr="006A2AA9" w:rsidRDefault="003B0752" w:rsidP="003B0752">
      <w:r w:rsidRPr="006A2AA9">
        <w:t>GNS3 consists of two software components:</w:t>
      </w:r>
    </w:p>
    <w:p w14:paraId="4C7B1261" w14:textId="77777777" w:rsidR="003B0752" w:rsidRPr="006A2AA9" w:rsidRDefault="003B0752" w:rsidP="00B456BA">
      <w:pPr>
        <w:pStyle w:val="ListParagraph"/>
        <w:numPr>
          <w:ilvl w:val="0"/>
          <w:numId w:val="32"/>
        </w:numPr>
        <w:spacing w:before="240"/>
      </w:pPr>
      <w:r w:rsidRPr="006A2AA9">
        <w:t>Client part: The GNS3-all-in-one software (GUI)</w:t>
      </w:r>
    </w:p>
    <w:p w14:paraId="287CF59F" w14:textId="77777777" w:rsidR="003B0752" w:rsidRPr="006A2AA9" w:rsidRDefault="003B0752" w:rsidP="00B456BA">
      <w:pPr>
        <w:pStyle w:val="ListParagraph"/>
        <w:numPr>
          <w:ilvl w:val="0"/>
          <w:numId w:val="32"/>
        </w:numPr>
        <w:spacing w:before="240"/>
      </w:pPr>
      <w:r w:rsidRPr="006A2AA9">
        <w:t>Server part: The GNS3 virtual machine (GNS3 VM)</w:t>
      </w:r>
    </w:p>
    <w:p w14:paraId="5CE79B31" w14:textId="77777777" w:rsidR="003B0752" w:rsidRPr="006A2AA9" w:rsidRDefault="003B0752" w:rsidP="003B0752">
      <w:r w:rsidRPr="006A2AA9">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6A2AA9" w:rsidRDefault="003B0752">
      <w:pPr>
        <w:pStyle w:val="ListParagraph"/>
        <w:numPr>
          <w:ilvl w:val="0"/>
          <w:numId w:val="13"/>
        </w:numPr>
        <w:spacing w:before="240"/>
      </w:pPr>
      <w:r w:rsidRPr="006A2AA9">
        <w:t>Local GNS3 server: run on the same PC where the GUI is installed.</w:t>
      </w:r>
    </w:p>
    <w:p w14:paraId="094D341C" w14:textId="77777777" w:rsidR="003B0752" w:rsidRPr="006A2AA9" w:rsidRDefault="003B0752">
      <w:pPr>
        <w:pStyle w:val="ListParagraph"/>
        <w:numPr>
          <w:ilvl w:val="0"/>
          <w:numId w:val="13"/>
        </w:numPr>
        <w:spacing w:before="240"/>
      </w:pPr>
      <w:r w:rsidRPr="006A2AA9">
        <w:t>Local GNS3 VM: run on the same PC using virtualization software such as VirtualBox or VMware.</w:t>
      </w:r>
    </w:p>
    <w:p w14:paraId="71D4D017" w14:textId="77777777" w:rsidR="003B0752" w:rsidRPr="006A2AA9" w:rsidRDefault="003B0752">
      <w:pPr>
        <w:pStyle w:val="ListParagraph"/>
        <w:numPr>
          <w:ilvl w:val="0"/>
          <w:numId w:val="13"/>
        </w:numPr>
        <w:spacing w:before="240"/>
      </w:pPr>
      <w:r w:rsidRPr="006A2AA9">
        <w:t xml:space="preserve">Remote GNS3 VM: run remotely using VMware </w:t>
      </w:r>
      <w:proofErr w:type="spellStart"/>
      <w:r w:rsidRPr="006A2AA9">
        <w:t>ESXi</w:t>
      </w:r>
      <w:proofErr w:type="spellEnd"/>
      <w:r w:rsidRPr="006A2AA9">
        <w:t xml:space="preserve"> or in the cloud.</w:t>
      </w:r>
    </w:p>
    <w:p w14:paraId="0C3FEBDC" w14:textId="7DE89A63" w:rsidR="003B0752" w:rsidRPr="006A2AA9" w:rsidRDefault="002F48C7" w:rsidP="003B0752">
      <w:r>
        <w:t xml:space="preserve">Both of these GNS3 software components are easy to install and configure </w:t>
      </w:r>
      <w:sdt>
        <w:sdtPr>
          <w:id w:val="-553843589"/>
          <w:citation/>
        </w:sdtPr>
        <w:sdtContent>
          <w:r>
            <w:fldChar w:fldCharType="begin"/>
          </w:r>
          <w:r>
            <w:rPr>
              <w:lang w:val="en-US"/>
            </w:rPr>
            <w:instrText xml:space="preserve"> CITATION GNS1 \l 1033 </w:instrText>
          </w:r>
          <w:r>
            <w:fldChar w:fldCharType="separate"/>
          </w:r>
          <w:r w:rsidR="00973B33" w:rsidRPr="00973B33">
            <w:rPr>
              <w:noProof/>
              <w:lang w:val="en-US"/>
            </w:rPr>
            <w:t>[45]</w:t>
          </w:r>
          <w:r>
            <w:fldChar w:fldCharType="end"/>
          </w:r>
        </w:sdtContent>
      </w:sdt>
      <w:r>
        <w:t xml:space="preserve">. </w:t>
      </w:r>
      <w:r w:rsidR="003B0752" w:rsidRPr="006A2AA9">
        <w:t>For this Thesis VirtualBox was preferred to host the devices on the GNS3 VM.</w:t>
      </w:r>
    </w:p>
    <w:p w14:paraId="0B4800CF" w14:textId="77777777" w:rsidR="003B0752" w:rsidRPr="006A2AA9" w:rsidRDefault="003B0752" w:rsidP="003B0752">
      <w:r w:rsidRPr="006A2AA9">
        <w:rPr>
          <w:rFonts w:cs="Times"/>
        </w:rPr>
        <w:t>Advantages of GNS3:</w:t>
      </w:r>
    </w:p>
    <w:p w14:paraId="7DF712F4" w14:textId="2DF3AC93" w:rsidR="003B0752" w:rsidRPr="006A2AA9" w:rsidRDefault="003B0752" w:rsidP="002F48C7">
      <w:pPr>
        <w:pStyle w:val="ListParagraph"/>
        <w:numPr>
          <w:ilvl w:val="0"/>
          <w:numId w:val="10"/>
        </w:numPr>
        <w:spacing w:before="240"/>
        <w:rPr>
          <w:rFonts w:cs="Times"/>
        </w:rPr>
      </w:pPr>
      <w:r w:rsidRPr="006A2AA9">
        <w:rPr>
          <w:rFonts w:cs="Times"/>
        </w:rPr>
        <w:t>Free and Open Source software</w:t>
      </w:r>
    </w:p>
    <w:p w14:paraId="0A9F05A4" w14:textId="38765485" w:rsidR="003B0752" w:rsidRDefault="003B0752">
      <w:pPr>
        <w:pStyle w:val="ListParagraph"/>
        <w:numPr>
          <w:ilvl w:val="0"/>
          <w:numId w:val="10"/>
        </w:numPr>
        <w:spacing w:before="240"/>
        <w:rPr>
          <w:rFonts w:cs="Times"/>
        </w:rPr>
      </w:pPr>
      <w:r w:rsidRPr="006A2AA9">
        <w:rPr>
          <w:rFonts w:cs="Times"/>
        </w:rPr>
        <w:t xml:space="preserve">No limitation on number of devices (only limitation is the </w:t>
      </w:r>
      <w:r w:rsidR="002F48C7">
        <w:rPr>
          <w:rFonts w:cs="Times"/>
        </w:rPr>
        <w:t>host</w:t>
      </w:r>
      <w:r w:rsidRPr="006A2AA9">
        <w:rPr>
          <w:rFonts w:cs="Times"/>
        </w:rPr>
        <w:t xml:space="preserve"> hardware: CPU and memory)</w:t>
      </w:r>
    </w:p>
    <w:p w14:paraId="2E954783" w14:textId="6E009400" w:rsidR="007B286F" w:rsidRPr="007B286F" w:rsidRDefault="009C7DAE" w:rsidP="007B286F">
      <w:pPr>
        <w:pStyle w:val="ListParagraph"/>
        <w:numPr>
          <w:ilvl w:val="0"/>
          <w:numId w:val="10"/>
        </w:numPr>
        <w:spacing w:before="240"/>
        <w:rPr>
          <w:rFonts w:cs="Times"/>
        </w:rPr>
      </w:pPr>
      <w:r>
        <w:rPr>
          <w:rFonts w:cs="Times"/>
        </w:rPr>
        <w:t>Free s</w:t>
      </w:r>
      <w:r w:rsidR="007B286F" w:rsidRPr="006A2AA9">
        <w:rPr>
          <w:rFonts w:cs="Times"/>
        </w:rPr>
        <w:t>oftware from multiple vendors available</w:t>
      </w:r>
    </w:p>
    <w:p w14:paraId="11A826BE" w14:textId="77777777" w:rsidR="003B0752" w:rsidRPr="006A2AA9" w:rsidRDefault="003B0752">
      <w:pPr>
        <w:pStyle w:val="ListParagraph"/>
        <w:numPr>
          <w:ilvl w:val="0"/>
          <w:numId w:val="10"/>
        </w:numPr>
        <w:spacing w:before="240"/>
        <w:rPr>
          <w:rFonts w:cs="Times"/>
        </w:rPr>
      </w:pPr>
      <w:r w:rsidRPr="006A2AA9">
        <w:rPr>
          <w:rFonts w:cs="Times"/>
        </w:rPr>
        <w:t>Supports multiple switching options (Open vSwitch, Cumulus Linux Switches, IOU/IOL Layer 2 images, VIRL IOSvL2):</w:t>
      </w:r>
    </w:p>
    <w:p w14:paraId="7AE30968" w14:textId="77777777" w:rsidR="003B0752" w:rsidRPr="006A2AA9" w:rsidRDefault="003B0752">
      <w:pPr>
        <w:pStyle w:val="ListParagraph"/>
        <w:numPr>
          <w:ilvl w:val="0"/>
          <w:numId w:val="10"/>
        </w:numPr>
        <w:spacing w:before="240"/>
        <w:rPr>
          <w:rFonts w:cs="Times"/>
        </w:rPr>
      </w:pPr>
      <w:r w:rsidRPr="006A2AA9">
        <w:rPr>
          <w:rFonts w:cs="Times"/>
        </w:rPr>
        <w:t>Supports all VIRL images (</w:t>
      </w:r>
      <w:proofErr w:type="spellStart"/>
      <w:r w:rsidRPr="006A2AA9">
        <w:rPr>
          <w:rFonts w:cs="Times"/>
        </w:rPr>
        <w:t>IOSv</w:t>
      </w:r>
      <w:proofErr w:type="spellEnd"/>
      <w:r w:rsidRPr="006A2AA9">
        <w:rPr>
          <w:rFonts w:cs="Times"/>
        </w:rPr>
        <w:t>, IOSvL2, IOS-</w:t>
      </w:r>
      <w:proofErr w:type="spellStart"/>
      <w:r w:rsidRPr="006A2AA9">
        <w:rPr>
          <w:rFonts w:cs="Times"/>
        </w:rPr>
        <w:t>XRv</w:t>
      </w:r>
      <w:proofErr w:type="spellEnd"/>
      <w:r w:rsidRPr="006A2AA9">
        <w:rPr>
          <w:rFonts w:cs="Times"/>
        </w:rPr>
        <w:t>, CSR1000v, NX-</w:t>
      </w:r>
      <w:proofErr w:type="spellStart"/>
      <w:r w:rsidRPr="006A2AA9">
        <w:rPr>
          <w:rFonts w:cs="Times"/>
        </w:rPr>
        <w:t>OSv</w:t>
      </w:r>
      <w:proofErr w:type="spellEnd"/>
      <w:r w:rsidRPr="006A2AA9">
        <w:rPr>
          <w:rFonts w:cs="Times"/>
        </w:rPr>
        <w:t xml:space="preserve">, </w:t>
      </w:r>
      <w:proofErr w:type="spellStart"/>
      <w:r w:rsidRPr="006A2AA9">
        <w:rPr>
          <w:rFonts w:cs="Times"/>
        </w:rPr>
        <w:t>ASAv</w:t>
      </w:r>
      <w:proofErr w:type="spellEnd"/>
      <w:r w:rsidRPr="006A2AA9">
        <w:rPr>
          <w:rFonts w:cs="Times"/>
        </w:rPr>
        <w:t>)</w:t>
      </w:r>
    </w:p>
    <w:p w14:paraId="72ECD86F" w14:textId="77777777" w:rsidR="003B0752" w:rsidRPr="006A2AA9" w:rsidRDefault="003B0752">
      <w:pPr>
        <w:pStyle w:val="ListParagraph"/>
        <w:numPr>
          <w:ilvl w:val="0"/>
          <w:numId w:val="10"/>
        </w:numPr>
        <w:spacing w:before="240"/>
        <w:rPr>
          <w:rFonts w:cs="Times"/>
        </w:rPr>
      </w:pPr>
      <w:r w:rsidRPr="006A2AA9">
        <w:rPr>
          <w:rFonts w:cs="Times"/>
        </w:rPr>
        <w:t>Supports multi-vendor environments</w:t>
      </w:r>
    </w:p>
    <w:p w14:paraId="03380BB2" w14:textId="77777777" w:rsidR="003B0752" w:rsidRPr="006A2AA9" w:rsidRDefault="003B0752">
      <w:pPr>
        <w:pStyle w:val="ListParagraph"/>
        <w:numPr>
          <w:ilvl w:val="0"/>
          <w:numId w:val="10"/>
        </w:numPr>
        <w:spacing w:before="240"/>
        <w:rPr>
          <w:rFonts w:cs="Times"/>
        </w:rPr>
      </w:pPr>
      <w:r w:rsidRPr="006A2AA9">
        <w:rPr>
          <w:rFonts w:cs="Times"/>
        </w:rPr>
        <w:t>Can be run with or without hypervisors</w:t>
      </w:r>
    </w:p>
    <w:p w14:paraId="18255866" w14:textId="1A35A2B8" w:rsidR="003B0752" w:rsidRPr="006A2AA9" w:rsidRDefault="003B0752">
      <w:pPr>
        <w:pStyle w:val="ListParagraph"/>
        <w:numPr>
          <w:ilvl w:val="0"/>
          <w:numId w:val="10"/>
        </w:numPr>
        <w:spacing w:before="240"/>
        <w:rPr>
          <w:rFonts w:cs="Times"/>
        </w:rPr>
      </w:pPr>
      <w:r w:rsidRPr="006A2AA9">
        <w:rPr>
          <w:rFonts w:cs="Times"/>
        </w:rPr>
        <w:t xml:space="preserve">Supports both free and commercial hypervisors (VirtualBox, </w:t>
      </w:r>
      <w:r w:rsidR="005C3788" w:rsidRPr="006A2AA9">
        <w:rPr>
          <w:rFonts w:cs="Times"/>
        </w:rPr>
        <w:t>Hyper V</w:t>
      </w:r>
      <w:r w:rsidRPr="006A2AA9">
        <w:rPr>
          <w:rFonts w:cs="Times"/>
        </w:rPr>
        <w:t>, VMware workstation, Fusion)</w:t>
      </w:r>
    </w:p>
    <w:p w14:paraId="4D84B0FB" w14:textId="36149AD0" w:rsidR="003B0752" w:rsidRPr="006A2AA9" w:rsidRDefault="00EB0C7B" w:rsidP="002D29D3">
      <w:pPr>
        <w:pStyle w:val="ListParagraph"/>
        <w:numPr>
          <w:ilvl w:val="0"/>
          <w:numId w:val="10"/>
        </w:numPr>
        <w:spacing w:before="240"/>
        <w:rPr>
          <w:rFonts w:cs="Times"/>
        </w:rPr>
      </w:pPr>
      <w:r>
        <w:rPr>
          <w:rFonts w:cs="Times"/>
        </w:rPr>
        <w:t>P</w:t>
      </w:r>
      <w:r w:rsidR="003B0752" w:rsidRPr="006A2AA9">
        <w:rPr>
          <w:rFonts w:cs="Times"/>
        </w:rPr>
        <w:t>re-configured and optimized appliances available to simplify deployment</w:t>
      </w:r>
    </w:p>
    <w:p w14:paraId="20897C0E" w14:textId="5EF729AD" w:rsidR="003B0752" w:rsidRPr="006A2AA9" w:rsidRDefault="003B0752">
      <w:pPr>
        <w:pStyle w:val="ListParagraph"/>
        <w:numPr>
          <w:ilvl w:val="0"/>
          <w:numId w:val="10"/>
        </w:numPr>
        <w:spacing w:before="240"/>
        <w:rPr>
          <w:rFonts w:cs="Times"/>
        </w:rPr>
      </w:pPr>
      <w:r w:rsidRPr="006A2AA9">
        <w:rPr>
          <w:rFonts w:cs="Times"/>
        </w:rPr>
        <w:t>Large and active community</w:t>
      </w:r>
    </w:p>
    <w:p w14:paraId="5568F5EF" w14:textId="42428D07" w:rsidR="003B0752" w:rsidRPr="006A2AA9" w:rsidRDefault="003B0752" w:rsidP="003B0752">
      <w:pPr>
        <w:rPr>
          <w:rFonts w:cs="Times"/>
        </w:rPr>
      </w:pPr>
      <w:r w:rsidRPr="006A2AA9">
        <w:rPr>
          <w:rFonts w:cs="Times"/>
        </w:rPr>
        <w:t>Disadvantages</w:t>
      </w:r>
      <w:r w:rsidR="007974D7">
        <w:rPr>
          <w:rFonts w:cs="Times"/>
        </w:rPr>
        <w:t xml:space="preserve"> </w:t>
      </w:r>
      <w:r w:rsidR="007974D7" w:rsidRPr="006A2AA9">
        <w:rPr>
          <w:rFonts w:cs="Times"/>
        </w:rPr>
        <w:t>of GNS3</w:t>
      </w:r>
      <w:r w:rsidRPr="006A2AA9">
        <w:rPr>
          <w:rFonts w:cs="Times"/>
        </w:rPr>
        <w:t>:</w:t>
      </w:r>
    </w:p>
    <w:p w14:paraId="36AFAB4A" w14:textId="16C176E7" w:rsidR="003B0752" w:rsidRPr="006A2AA9" w:rsidRDefault="003B0752">
      <w:pPr>
        <w:pStyle w:val="ListParagraph"/>
        <w:numPr>
          <w:ilvl w:val="0"/>
          <w:numId w:val="11"/>
        </w:numPr>
        <w:spacing w:before="240"/>
        <w:rPr>
          <w:rFonts w:cs="Times"/>
        </w:rPr>
      </w:pPr>
      <w:r w:rsidRPr="006A2AA9">
        <w:rPr>
          <w:rFonts w:cs="Times"/>
        </w:rPr>
        <w:t xml:space="preserve">Cisco as well as other software images </w:t>
      </w:r>
      <w:r w:rsidR="00AF58FA">
        <w:rPr>
          <w:rFonts w:cs="Times"/>
        </w:rPr>
        <w:t>are required</w:t>
      </w:r>
      <w:r w:rsidRPr="006A2AA9">
        <w:rPr>
          <w:rFonts w:cs="Times"/>
        </w:rPr>
        <w:t xml:space="preserve"> to be supplied by user (download from Cisco.com, or purchase VIRL license, or copy from physical device).</w:t>
      </w:r>
    </w:p>
    <w:p w14:paraId="0C4B0B14" w14:textId="0FBD5AC7" w:rsidR="003B0752" w:rsidRPr="006A2AA9" w:rsidRDefault="003B0752">
      <w:pPr>
        <w:pStyle w:val="ListParagraph"/>
        <w:numPr>
          <w:ilvl w:val="0"/>
          <w:numId w:val="11"/>
        </w:numPr>
        <w:spacing w:before="240"/>
        <w:rPr>
          <w:rFonts w:cs="Times"/>
        </w:rPr>
      </w:pPr>
      <w:r w:rsidRPr="006A2AA9">
        <w:rPr>
          <w:rFonts w:cs="Times"/>
        </w:rPr>
        <w:t xml:space="preserve">Not a self-contained </w:t>
      </w:r>
      <w:del w:id="248" w:author="Peter Gröschke" w:date="2022-09-25T20:01:00Z">
        <w:r w:rsidRPr="006A2AA9" w:rsidDel="00126269">
          <w:rPr>
            <w:rFonts w:cs="Times"/>
          </w:rPr>
          <w:delText>package, but</w:delText>
        </w:r>
      </w:del>
      <w:ins w:id="249" w:author="Peter Gröschke" w:date="2022-09-25T20:01:00Z">
        <w:r w:rsidR="00126269" w:rsidRPr="006A2AA9">
          <w:rPr>
            <w:rFonts w:cs="Times"/>
          </w:rPr>
          <w:t>package but</w:t>
        </w:r>
      </w:ins>
      <w:r w:rsidRPr="006A2AA9">
        <w:rPr>
          <w:rFonts w:cs="Times"/>
        </w:rPr>
        <w:t xml:space="preserve"> requires a local installation of software (GUI).</w:t>
      </w:r>
    </w:p>
    <w:p w14:paraId="14D247EA" w14:textId="4397D309" w:rsidR="00914445" w:rsidRPr="006A2AA9" w:rsidRDefault="003B0752">
      <w:pPr>
        <w:pStyle w:val="ListParagraph"/>
        <w:numPr>
          <w:ilvl w:val="0"/>
          <w:numId w:val="11"/>
        </w:numPr>
        <w:spacing w:before="240"/>
        <w:rPr>
          <w:rFonts w:cs="Times"/>
        </w:rPr>
      </w:pPr>
      <w:r w:rsidRPr="006A2AA9">
        <w:rPr>
          <w:rFonts w:cs="Times"/>
        </w:rPr>
        <w:t>GNS3 can be affected by PC’s setup and limitations because of local installation (firewall and security settings, company laptop policies etc.).</w:t>
      </w:r>
    </w:p>
    <w:p w14:paraId="3287CD99" w14:textId="77777777" w:rsidR="005C3788" w:rsidRPr="006A2AA9" w:rsidRDefault="005C3788" w:rsidP="007214BC">
      <w:pPr>
        <w:spacing w:before="240"/>
        <w:rPr>
          <w:rFonts w:cs="Times"/>
        </w:rPr>
      </w:pPr>
    </w:p>
    <w:p w14:paraId="67F73370" w14:textId="716C91BB" w:rsidR="00914445" w:rsidRDefault="00914445" w:rsidP="00914445">
      <w:pPr>
        <w:pStyle w:val="Heading2"/>
      </w:pPr>
      <w:bookmarkStart w:id="250" w:name="_Toc114792036"/>
      <w:r w:rsidRPr="006A2AA9">
        <w:lastRenderedPageBreak/>
        <w:t>OpenFlow</w:t>
      </w:r>
      <w:r w:rsidR="00E97372" w:rsidRPr="006A2AA9">
        <w:t xml:space="preserve"> Protocol</w:t>
      </w:r>
      <w:bookmarkEnd w:id="250"/>
    </w:p>
    <w:p w14:paraId="39D7D17F" w14:textId="65312777" w:rsidR="00674430" w:rsidRDefault="00674430" w:rsidP="00674430">
      <w:r>
        <w:t>The most commonly used Southbound interface protocol</w:t>
      </w:r>
      <w:r w:rsidR="00BF3227">
        <w:t xml:space="preserve"> in SDN architecture is OpenFlow protocol</w:t>
      </w:r>
      <w:r w:rsidR="00F72325">
        <w:t xml:space="preserve">. </w:t>
      </w:r>
      <w:r w:rsidR="008B17E1">
        <w:t xml:space="preserve">OpenFlow protocol was designed by Nick McKeown’s team from </w:t>
      </w:r>
      <w:r w:rsidR="008B17E1" w:rsidRPr="008B17E1">
        <w:t>Stanford University</w:t>
      </w:r>
      <w:r w:rsidR="008B17E1">
        <w:t xml:space="preserve"> in 200</w:t>
      </w:r>
      <w:r w:rsidR="00CB5044">
        <w:t>7</w:t>
      </w:r>
      <w:r w:rsidR="008B17E1">
        <w:t xml:space="preserve"> </w:t>
      </w:r>
      <w:sdt>
        <w:sdtPr>
          <w:id w:val="-2135467487"/>
          <w:citation/>
        </w:sdtPr>
        <w:sdtContent>
          <w:r w:rsidR="008B17E1">
            <w:fldChar w:fldCharType="begin"/>
          </w:r>
          <w:r w:rsidR="008B17E1">
            <w:rPr>
              <w:lang w:val="en-US"/>
            </w:rPr>
            <w:instrText xml:space="preserve"> CITATION Nic \l 1033 </w:instrText>
          </w:r>
          <w:r w:rsidR="008B17E1">
            <w:fldChar w:fldCharType="separate"/>
          </w:r>
          <w:r w:rsidR="00973B33" w:rsidRPr="00973B33">
            <w:rPr>
              <w:noProof/>
              <w:lang w:val="en-US"/>
            </w:rPr>
            <w:t>[46]</w:t>
          </w:r>
          <w:r w:rsidR="008B17E1">
            <w:fldChar w:fldCharType="end"/>
          </w:r>
        </w:sdtContent>
      </w:sdt>
      <w:r w:rsidR="00B344F7">
        <w:t xml:space="preserve"> w</w:t>
      </w:r>
      <w:r w:rsidR="001E6968">
        <w:t>ith the</w:t>
      </w:r>
      <w:r w:rsidR="00B344F7">
        <w:t xml:space="preserve"> basic</w:t>
      </w:r>
      <w:r w:rsidR="001E6968">
        <w:t xml:space="preserve"> idea to centrally manage the global policies, a </w:t>
      </w:r>
      <w:r w:rsidR="001E6968" w:rsidRPr="001E6968">
        <w:rPr>
          <w:i/>
          <w:iCs/>
        </w:rPr>
        <w:t>flow-based network</w:t>
      </w:r>
      <w:r w:rsidR="001E6968">
        <w:t xml:space="preserve"> was proposed</w:t>
      </w:r>
      <w:r w:rsidR="001B4C87">
        <w:t xml:space="preserve"> which eventually </w:t>
      </w:r>
      <w:r w:rsidR="00882E70">
        <w:t>gained the popularity in</w:t>
      </w:r>
      <w:r w:rsidR="001B4C87">
        <w:t xml:space="preserve"> the software-defined networks</w:t>
      </w:r>
      <w:r w:rsidR="001E6968">
        <w:t>.</w:t>
      </w:r>
      <w:r w:rsidR="001B4C87">
        <w:t xml:space="preserve"> </w:t>
      </w:r>
      <w:r w:rsidR="00A25364">
        <w:t>A</w:t>
      </w:r>
      <w:r w:rsidR="00D36B5E">
        <w:t xml:space="preserve">fter the </w:t>
      </w:r>
      <w:r w:rsidR="00A25364">
        <w:t>establishment</w:t>
      </w:r>
      <w:r w:rsidR="00D36B5E">
        <w:t xml:space="preserve"> of Open Network Foundation (ONF) for standardi</w:t>
      </w:r>
      <w:r w:rsidR="00A25364">
        <w:t>sing the emerging network technologies, OpenFlow protocol went through rapid growth and development.</w:t>
      </w:r>
      <w:r w:rsidR="000F31E9">
        <w:t xml:space="preserve"> </w:t>
      </w:r>
    </w:p>
    <w:p w14:paraId="78521F47" w14:textId="025910AE" w:rsidR="00AC7ED9" w:rsidRDefault="00B24665" w:rsidP="00674430">
      <w:r>
        <w:t>Over the years new features were developed to support the different network services.</w:t>
      </w:r>
      <w:r w:rsidR="003F7504">
        <w:t xml:space="preserve"> Six different versions of protocol</w:t>
      </w:r>
      <w:r w:rsidR="00F507DA">
        <w:t xml:space="preserve"> from version 1.0 till version 1.5</w:t>
      </w:r>
      <w:r w:rsidR="003F7504">
        <w:t xml:space="preserve"> </w:t>
      </w:r>
      <w:r w:rsidR="00250418">
        <w:t>and later updated versions after few modifications were released</w:t>
      </w:r>
      <w:r w:rsidR="000B3A83">
        <w:t>.</w:t>
      </w:r>
      <w:r w:rsidR="00250418">
        <w:t xml:space="preserve"> </w:t>
      </w:r>
      <w:r w:rsidR="00AF473E">
        <w:t>The first version</w:t>
      </w:r>
      <w:r w:rsidR="00857E0A">
        <w:t xml:space="preserve"> </w:t>
      </w:r>
      <w:sdt>
        <w:sdtPr>
          <w:id w:val="-1726984390"/>
          <w:citation/>
        </w:sdtPr>
        <w:sdtContent>
          <w:r w:rsidR="00857E0A">
            <w:fldChar w:fldCharType="begin"/>
          </w:r>
          <w:r w:rsidR="00857E0A">
            <w:rPr>
              <w:lang w:val="en-US"/>
            </w:rPr>
            <w:instrText xml:space="preserve"> CITATION Ope09 \l 1033 </w:instrText>
          </w:r>
          <w:r w:rsidR="00857E0A">
            <w:fldChar w:fldCharType="separate"/>
          </w:r>
          <w:r w:rsidR="00973B33" w:rsidRPr="00973B33">
            <w:rPr>
              <w:noProof/>
              <w:lang w:val="en-US"/>
            </w:rPr>
            <w:t>[47]</w:t>
          </w:r>
          <w:r w:rsidR="00857E0A">
            <w:fldChar w:fldCharType="end"/>
          </w:r>
        </w:sdtContent>
      </w:sdt>
      <w:r w:rsidR="00AF473E">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w:t>
      </w:r>
      <w:commentRangeStart w:id="251"/>
      <w:r w:rsidR="00AF473E">
        <w:t xml:space="preserve">multiple flow tables, group tables, pipeline processing </w:t>
      </w:r>
      <w:commentRangeEnd w:id="251"/>
      <w:r w:rsidR="00FC60F5">
        <w:rPr>
          <w:rStyle w:val="CommentReference"/>
        </w:rPr>
        <w:commentReference w:id="251"/>
      </w:r>
      <w:r w:rsidR="00AF473E">
        <w:t>along with support for VLAN and MPLS service were added to the second major release</w:t>
      </w:r>
      <w:r w:rsidR="00857E0A">
        <w:t xml:space="preserve"> </w:t>
      </w:r>
      <w:sdt>
        <w:sdtPr>
          <w:id w:val="1246840684"/>
          <w:citation/>
        </w:sdtPr>
        <w:sdtContent>
          <w:r w:rsidR="00857E0A">
            <w:fldChar w:fldCharType="begin"/>
          </w:r>
          <w:r w:rsidR="00857E0A">
            <w:rPr>
              <w:lang w:val="en-US"/>
            </w:rPr>
            <w:instrText xml:space="preserve"> CITATION Ope111 \l 1033 </w:instrText>
          </w:r>
          <w:r w:rsidR="00857E0A">
            <w:fldChar w:fldCharType="separate"/>
          </w:r>
          <w:r w:rsidR="00973B33" w:rsidRPr="00973B33">
            <w:rPr>
              <w:noProof/>
              <w:lang w:val="en-US"/>
            </w:rPr>
            <w:t>[48]</w:t>
          </w:r>
          <w:r w:rsidR="00857E0A">
            <w:fldChar w:fldCharType="end"/>
          </w:r>
        </w:sdtContent>
      </w:sdt>
      <w:r w:rsidR="00AF473E">
        <w:t xml:space="preserve"> of the protocol. </w:t>
      </w:r>
      <w:r w:rsidR="000A7285">
        <w:t>The next 1.2</w:t>
      </w:r>
      <w:r w:rsidR="003D17D7">
        <w:t xml:space="preserve"> version</w:t>
      </w:r>
      <w:r w:rsidR="00857E0A">
        <w:t xml:space="preserve"> </w:t>
      </w:r>
      <w:sdt>
        <w:sdtPr>
          <w:id w:val="-1011985806"/>
          <w:citation/>
        </w:sdtPr>
        <w:sdtContent>
          <w:r w:rsidR="00857E0A">
            <w:fldChar w:fldCharType="begin"/>
          </w:r>
          <w:r w:rsidR="00857E0A">
            <w:rPr>
              <w:lang w:val="en-US"/>
            </w:rPr>
            <w:instrText xml:space="preserve"> CITATION Ope11 \l 1033 </w:instrText>
          </w:r>
          <w:r w:rsidR="00857E0A">
            <w:fldChar w:fldCharType="separate"/>
          </w:r>
          <w:r w:rsidR="00973B33" w:rsidRPr="00973B33">
            <w:rPr>
              <w:noProof/>
              <w:lang w:val="en-US"/>
            </w:rPr>
            <w:t>[49]</w:t>
          </w:r>
          <w:r w:rsidR="00857E0A">
            <w:fldChar w:fldCharType="end"/>
          </w:r>
        </w:sdtContent>
      </w:sdt>
      <w:r w:rsidR="000A7285">
        <w:t xml:space="preserve"> release</w:t>
      </w:r>
      <w:r w:rsidR="003D17D7">
        <w:t>d</w:t>
      </w:r>
      <w:r w:rsidR="000A7285">
        <w:t xml:space="preserve"> extended the support for IPv6 addressing scheme and additional matching capabilities were added. </w:t>
      </w:r>
      <w:r w:rsidR="00BB13F8">
        <w:t>The OpenFlow version 1.3</w:t>
      </w:r>
      <w:r w:rsidR="00857E0A">
        <w:t xml:space="preserve"> </w:t>
      </w:r>
      <w:sdt>
        <w:sdtPr>
          <w:id w:val="-1250029292"/>
          <w:citation/>
        </w:sdtPr>
        <w:sdtContent>
          <w:r w:rsidR="00857E0A">
            <w:fldChar w:fldCharType="begin"/>
          </w:r>
          <w:r w:rsidR="00857E0A">
            <w:rPr>
              <w:lang w:val="en-US"/>
            </w:rPr>
            <w:instrText xml:space="preserve"> CITATION Ope12 \l 1033 </w:instrText>
          </w:r>
          <w:r w:rsidR="00857E0A">
            <w:fldChar w:fldCharType="separate"/>
          </w:r>
          <w:r w:rsidR="00973B33" w:rsidRPr="00973B33">
            <w:rPr>
              <w:noProof/>
              <w:lang w:val="en-US"/>
            </w:rPr>
            <w:t>[50]</w:t>
          </w:r>
          <w:r w:rsidR="00857E0A">
            <w:fldChar w:fldCharType="end"/>
          </w:r>
        </w:sdtContent>
      </w:sdt>
      <w:r w:rsidR="00BB13F8">
        <w:t xml:space="preserve"> </w:t>
      </w:r>
      <w:r w:rsidR="00465ED6">
        <w:t>introduced new features like meter table to support QoS, extended support for multiple controllers for better load balancing and support for IPv6 header extension.</w:t>
      </w:r>
      <w:r w:rsidR="00D608AE">
        <w:t xml:space="preserve"> </w:t>
      </w:r>
      <w:r w:rsidR="003D17D7">
        <w:t>The next 1.4 version</w:t>
      </w:r>
      <w:r w:rsidR="00C4699A">
        <w:t xml:space="preserve"> </w:t>
      </w:r>
      <w:sdt>
        <w:sdtPr>
          <w:id w:val="-1097318172"/>
          <w:citation/>
        </w:sdtPr>
        <w:sdtContent>
          <w:r w:rsidR="00C4699A">
            <w:fldChar w:fldCharType="begin"/>
          </w:r>
          <w:r w:rsidR="00C4699A">
            <w:rPr>
              <w:lang w:val="en-US"/>
            </w:rPr>
            <w:instrText xml:space="preserve"> CITATION Ope13 \l 1033 </w:instrText>
          </w:r>
          <w:r w:rsidR="00C4699A">
            <w:fldChar w:fldCharType="separate"/>
          </w:r>
          <w:r w:rsidR="00973B33" w:rsidRPr="00973B33">
            <w:rPr>
              <w:noProof/>
              <w:lang w:val="en-US"/>
            </w:rPr>
            <w:t>[51]</w:t>
          </w:r>
          <w:r w:rsidR="00C4699A">
            <w:fldChar w:fldCharType="end"/>
          </w:r>
        </w:sdtContent>
      </w:sdt>
      <w:r w:rsidR="003D17D7">
        <w:t xml:space="preserve"> released </w:t>
      </w:r>
      <w:commentRangeStart w:id="252"/>
      <w:r w:rsidR="00C1380D">
        <w:t>added bundle mechanism and support for table synchronization</w:t>
      </w:r>
      <w:commentRangeEnd w:id="252"/>
      <w:r w:rsidR="00FC60F5">
        <w:rPr>
          <w:rStyle w:val="CommentReference"/>
        </w:rPr>
        <w:commentReference w:id="252"/>
      </w:r>
      <w:r w:rsidR="00C1380D">
        <w:t xml:space="preserve">. </w:t>
      </w:r>
      <w:del w:id="253" w:author="Peter Gröschke" w:date="2022-09-26T12:18:00Z">
        <w:r w:rsidR="00C1380D" w:rsidDel="00304A09">
          <w:delText>Also</w:delText>
        </w:r>
      </w:del>
      <w:ins w:id="254" w:author="Peter Gröschke" w:date="2022-09-26T12:18:00Z">
        <w:r w:rsidR="00304A09">
          <w:t>Also,</w:t>
        </w:r>
      </w:ins>
      <w:r w:rsidR="00C1380D">
        <w:t xml:space="preserve"> the default TCP port of protocol was changed from 6633 to 6653. The last major release of protocol, version 1.5</w:t>
      </w:r>
      <w:r w:rsidR="00C4699A">
        <w:t xml:space="preserve"> </w:t>
      </w:r>
      <w:sdt>
        <w:sdtPr>
          <w:id w:val="695729238"/>
          <w:citation/>
        </w:sdtPr>
        <w:sdtContent>
          <w:r w:rsidR="00C4699A">
            <w:fldChar w:fldCharType="begin"/>
          </w:r>
          <w:r w:rsidR="00C4699A">
            <w:rPr>
              <w:lang w:val="en-US"/>
            </w:rPr>
            <w:instrText xml:space="preserve"> CITATION Ope14 \l 1033 </w:instrText>
          </w:r>
          <w:r w:rsidR="00C4699A">
            <w:fldChar w:fldCharType="separate"/>
          </w:r>
          <w:r w:rsidR="00973B33" w:rsidRPr="00973B33">
            <w:rPr>
              <w:noProof/>
              <w:lang w:val="en-US"/>
            </w:rPr>
            <w:t>[52]</w:t>
          </w:r>
          <w:r w:rsidR="00C4699A">
            <w:fldChar w:fldCharType="end"/>
          </w:r>
        </w:sdtContent>
      </w:sdt>
      <w:ins w:id="255" w:author="Peter Gröschke" w:date="2022-09-26T12:19:00Z">
        <w:r w:rsidR="00304A09">
          <w:t>,</w:t>
        </w:r>
      </w:ins>
      <w:r w:rsidR="00C1380D">
        <w:t xml:space="preserve"> added egress table and modified pipeline to be aware of packet type. The </w:t>
      </w:r>
      <w:r w:rsidR="00AC7ED9">
        <w:t>modified</w:t>
      </w:r>
      <w:r w:rsidR="00C1380D">
        <w:t xml:space="preserve"> version of OpenFlow protocol 1.5.1 added the new error in flow-mod type for unmatched meter ID</w:t>
      </w:r>
      <w:sdt>
        <w:sdtPr>
          <w:id w:val="-162317863"/>
          <w:citation/>
        </w:sdtPr>
        <w:sdtContent>
          <w:r w:rsidR="00C4699A">
            <w:fldChar w:fldCharType="begin"/>
          </w:r>
          <w:r w:rsidR="00C4699A">
            <w:rPr>
              <w:lang w:val="en-US"/>
            </w:rPr>
            <w:instrText xml:space="preserve"> CITATION Ope15 \l 1033 </w:instrText>
          </w:r>
          <w:r w:rsidR="00C4699A">
            <w:fldChar w:fldCharType="separate"/>
          </w:r>
          <w:r w:rsidR="00973B33">
            <w:rPr>
              <w:noProof/>
              <w:lang w:val="en-US"/>
            </w:rPr>
            <w:t xml:space="preserve"> </w:t>
          </w:r>
          <w:r w:rsidR="00973B33" w:rsidRPr="00973B33">
            <w:rPr>
              <w:noProof/>
              <w:lang w:val="en-US"/>
            </w:rPr>
            <w:t>[2]</w:t>
          </w:r>
          <w:r w:rsidR="00C4699A">
            <w:fldChar w:fldCharType="end"/>
          </w:r>
        </w:sdtContent>
      </w:sdt>
      <w:r w:rsidR="00C1380D">
        <w:t>.</w:t>
      </w:r>
      <w:r w:rsidR="00AC7ED9">
        <w:t xml:space="preserve"> The latest</w:t>
      </w:r>
      <w:r w:rsidR="00C1380D">
        <w:t xml:space="preserve"> </w:t>
      </w:r>
      <w:r w:rsidR="00AC7ED9" w:rsidRPr="00AC7ED9">
        <w:t xml:space="preserve">version 1.6 </w:t>
      </w:r>
      <w:r w:rsidR="00AC7ED9">
        <w:t xml:space="preserve">was released in </w:t>
      </w:r>
      <w:r w:rsidR="00AC7ED9" w:rsidRPr="00AC7ED9">
        <w:t xml:space="preserve">2016, but </w:t>
      </w:r>
      <w:commentRangeStart w:id="256"/>
      <w:r w:rsidR="00AC7ED9">
        <w:t xml:space="preserve">it is only </w:t>
      </w:r>
      <w:r w:rsidR="00AC7ED9" w:rsidRPr="00AC7ED9">
        <w:t>accessible to ONF's members</w:t>
      </w:r>
      <w:commentRangeEnd w:id="256"/>
      <w:r w:rsidR="00304A09">
        <w:rPr>
          <w:rStyle w:val="CommentReference"/>
        </w:rPr>
        <w:commentReference w:id="256"/>
      </w:r>
      <w:r w:rsidR="00AC7ED9" w:rsidRPr="00AC7ED9">
        <w:t>.</w:t>
      </w:r>
    </w:p>
    <w:p w14:paraId="3D985B98" w14:textId="30884F2C" w:rsidR="00197B77" w:rsidRDefault="00C1380D" w:rsidP="00674430">
      <w:r>
        <w:t>The following table displays the major features released in each version of protocol.</w:t>
      </w:r>
    </w:p>
    <w:p w14:paraId="43F3EC8E" w14:textId="59B8E5C5" w:rsidR="00584D0B" w:rsidRPr="00D608AE" w:rsidRDefault="00D608AE" w:rsidP="00D608AE">
      <w:pPr>
        <w:jc w:val="center"/>
        <w:rPr>
          <w:i/>
          <w:iCs/>
        </w:rPr>
      </w:pPr>
      <w:r w:rsidRPr="00D608AE">
        <w:rPr>
          <w:i/>
          <w:iCs/>
        </w:rPr>
        <w:t>Major modifications in OpenFlow protocol versions</w:t>
      </w:r>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Default="00584D0B" w:rsidP="00E50A70">
            <w:pPr>
              <w:jc w:val="center"/>
            </w:pPr>
            <w:r w:rsidRPr="00197B77">
              <w:rPr>
                <w:lang w:val="en-US"/>
              </w:rPr>
              <w:t>Version 1.0</w:t>
            </w:r>
          </w:p>
        </w:tc>
        <w:tc>
          <w:tcPr>
            <w:tcW w:w="1548" w:type="dxa"/>
          </w:tcPr>
          <w:p w14:paraId="10AF76A5" w14:textId="13E6B928"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1.1</w:t>
            </w:r>
          </w:p>
        </w:tc>
        <w:tc>
          <w:tcPr>
            <w:tcW w:w="1548" w:type="dxa"/>
          </w:tcPr>
          <w:p w14:paraId="366756E2" w14:textId="1559F0E7"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1.2</w:t>
            </w:r>
          </w:p>
        </w:tc>
        <w:tc>
          <w:tcPr>
            <w:tcW w:w="1548" w:type="dxa"/>
          </w:tcPr>
          <w:p w14:paraId="357CE5C2" w14:textId="367B7854"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1.3</w:t>
            </w:r>
          </w:p>
        </w:tc>
        <w:tc>
          <w:tcPr>
            <w:tcW w:w="1548" w:type="dxa"/>
          </w:tcPr>
          <w:p w14:paraId="13870C29" w14:textId="39C40103"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1.4</w:t>
            </w:r>
          </w:p>
        </w:tc>
        <w:tc>
          <w:tcPr>
            <w:tcW w:w="1548" w:type="dxa"/>
          </w:tcPr>
          <w:p w14:paraId="3EEA3BB7" w14:textId="2F67A968"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1.5</w:t>
            </w:r>
          </w:p>
        </w:tc>
      </w:tr>
      <w:tr w:rsidR="00584D0B"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E50A70" w:rsidRDefault="00584D0B" w:rsidP="00584D0B">
            <w:pPr>
              <w:jc w:val="left"/>
              <w:rPr>
                <w:b w:val="0"/>
                <w:bCs w:val="0"/>
              </w:rPr>
            </w:pPr>
            <w:r w:rsidRPr="00E50A70">
              <w:rPr>
                <w:b w:val="0"/>
                <w:bCs w:val="0"/>
                <w:lang w:val="en-US"/>
              </w:rPr>
              <w:t>Single flow table entry</w:t>
            </w:r>
          </w:p>
        </w:tc>
        <w:tc>
          <w:tcPr>
            <w:tcW w:w="1548" w:type="dxa"/>
          </w:tcPr>
          <w:p w14:paraId="6B2E2D53" w14:textId="0152C983"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Multiple flow table</w:t>
            </w:r>
          </w:p>
        </w:tc>
        <w:tc>
          <w:tcPr>
            <w:tcW w:w="1548" w:type="dxa"/>
          </w:tcPr>
          <w:p w14:paraId="658DBB6B" w14:textId="60094BD4"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IPv6</w:t>
            </w:r>
          </w:p>
        </w:tc>
        <w:tc>
          <w:tcPr>
            <w:tcW w:w="1548" w:type="dxa"/>
          </w:tcPr>
          <w:p w14:paraId="095BD1DD" w14:textId="5FAEE86B"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IPv6 extension header</w:t>
            </w:r>
          </w:p>
        </w:tc>
        <w:tc>
          <w:tcPr>
            <w:tcW w:w="1548" w:type="dxa"/>
          </w:tcPr>
          <w:p w14:paraId="228EC488" w14:textId="54174575"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Add in bundle mechanism</w:t>
            </w:r>
          </w:p>
        </w:tc>
        <w:tc>
          <w:tcPr>
            <w:tcW w:w="1548" w:type="dxa"/>
          </w:tcPr>
          <w:p w14:paraId="5A16668D" w14:textId="1BD08B9F"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Egress table</w:t>
            </w:r>
          </w:p>
        </w:tc>
      </w:tr>
      <w:tr w:rsidR="00CE15E5"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E50A70" w:rsidRDefault="00CE15E5" w:rsidP="00CE15E5">
            <w:pPr>
              <w:jc w:val="left"/>
              <w:rPr>
                <w:b w:val="0"/>
                <w:bCs w:val="0"/>
              </w:rPr>
            </w:pPr>
            <w:r w:rsidRPr="00E50A70">
              <w:rPr>
                <w:b w:val="0"/>
                <w:bCs w:val="0"/>
                <w:lang w:val="en-US"/>
              </w:rPr>
              <w:t>Single Controller</w:t>
            </w:r>
          </w:p>
        </w:tc>
        <w:tc>
          <w:tcPr>
            <w:tcW w:w="1548" w:type="dxa"/>
          </w:tcPr>
          <w:p w14:paraId="45DF484F" w14:textId="0402E3C1"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Group table</w:t>
            </w:r>
          </w:p>
        </w:tc>
        <w:tc>
          <w:tcPr>
            <w:tcW w:w="1548" w:type="dxa"/>
          </w:tcPr>
          <w:p w14:paraId="21E5E354" w14:textId="56AC7408"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 xml:space="preserve">Extensible </w:t>
            </w:r>
            <w:r w:rsidR="00CA7B45">
              <w:rPr>
                <w:lang w:val="en-US"/>
              </w:rPr>
              <w:t>match</w:t>
            </w:r>
            <w:r w:rsidRPr="00E50A70">
              <w:rPr>
                <w:lang w:val="en-US"/>
              </w:rPr>
              <w:t xml:space="preserve"> support</w:t>
            </w:r>
          </w:p>
        </w:tc>
        <w:tc>
          <w:tcPr>
            <w:tcW w:w="1548" w:type="dxa"/>
          </w:tcPr>
          <w:p w14:paraId="0B4EE52F" w14:textId="6E7B7518"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Flow meter</w:t>
            </w:r>
          </w:p>
        </w:tc>
        <w:tc>
          <w:tcPr>
            <w:tcW w:w="1548" w:type="dxa"/>
          </w:tcPr>
          <w:p w14:paraId="6CBB037A" w14:textId="11480B2A"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Table synchronization</w:t>
            </w:r>
          </w:p>
        </w:tc>
        <w:tc>
          <w:tcPr>
            <w:tcW w:w="1548" w:type="dxa"/>
          </w:tcPr>
          <w:p w14:paraId="5D81637E" w14:textId="13E0FE09"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Packet type aware Pipeline</w:t>
            </w:r>
          </w:p>
        </w:tc>
      </w:tr>
      <w:tr w:rsidR="00CE15E5"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E50A70" w:rsidRDefault="00CE15E5" w:rsidP="00CE15E5">
            <w:pPr>
              <w:jc w:val="left"/>
              <w:rPr>
                <w:b w:val="0"/>
                <w:bCs w:val="0"/>
              </w:rPr>
            </w:pPr>
            <w:r w:rsidRPr="00E50A70">
              <w:rPr>
                <w:b w:val="0"/>
                <w:bCs w:val="0"/>
                <w:lang w:val="en-US"/>
              </w:rPr>
              <w:t>Support for IPv4</w:t>
            </w:r>
          </w:p>
        </w:tc>
        <w:tc>
          <w:tcPr>
            <w:tcW w:w="1548" w:type="dxa"/>
          </w:tcPr>
          <w:p w14:paraId="6E9363F6" w14:textId="7DE80833"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Virtual ports</w:t>
            </w:r>
          </w:p>
        </w:tc>
        <w:tc>
          <w:tcPr>
            <w:tcW w:w="1548" w:type="dxa"/>
          </w:tcPr>
          <w:p w14:paraId="276ECBBB" w14:textId="0FB229DB"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Simplified behaviour of flow-mod request</w:t>
            </w:r>
          </w:p>
        </w:tc>
        <w:tc>
          <w:tcPr>
            <w:tcW w:w="1548" w:type="dxa"/>
          </w:tcPr>
          <w:p w14:paraId="608A860B" w14:textId="7EF25114"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Table miss</w:t>
            </w:r>
          </w:p>
        </w:tc>
        <w:tc>
          <w:tcPr>
            <w:tcW w:w="1548" w:type="dxa"/>
          </w:tcPr>
          <w:p w14:paraId="3D454E48" w14:textId="2470A026"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Change default TCP port to 6653</w:t>
            </w:r>
          </w:p>
        </w:tc>
        <w:tc>
          <w:tcPr>
            <w:tcW w:w="1548" w:type="dxa"/>
          </w:tcPr>
          <w:p w14:paraId="26D8E46B" w14:textId="311D76A9"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Extensible flow entry statistics</w:t>
            </w:r>
          </w:p>
        </w:tc>
      </w:tr>
      <w:tr w:rsidR="00CE15E5"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E50A70" w:rsidRDefault="00CE15E5" w:rsidP="00CE15E5">
            <w:pPr>
              <w:jc w:val="left"/>
              <w:rPr>
                <w:b w:val="0"/>
                <w:bCs w:val="0"/>
              </w:rPr>
            </w:pPr>
          </w:p>
        </w:tc>
        <w:tc>
          <w:tcPr>
            <w:tcW w:w="1548" w:type="dxa"/>
          </w:tcPr>
          <w:p w14:paraId="670C1B2F" w14:textId="052851FE"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Pipeline Processing</w:t>
            </w:r>
          </w:p>
        </w:tc>
        <w:tc>
          <w:tcPr>
            <w:tcW w:w="1548" w:type="dxa"/>
          </w:tcPr>
          <w:p w14:paraId="567BB69C" w14:textId="4AEE0BFD"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On demand flow counters</w:t>
            </w:r>
          </w:p>
        </w:tc>
        <w:tc>
          <w:tcPr>
            <w:tcW w:w="1548" w:type="dxa"/>
          </w:tcPr>
          <w:p w14:paraId="604575AA"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E50A70" w:rsidRDefault="00CE15E5" w:rsidP="00CE15E5">
            <w:pPr>
              <w:jc w:val="left"/>
              <w:rPr>
                <w:b w:val="0"/>
                <w:bCs w:val="0"/>
              </w:rPr>
            </w:pPr>
          </w:p>
        </w:tc>
        <w:tc>
          <w:tcPr>
            <w:tcW w:w="1548" w:type="dxa"/>
          </w:tcPr>
          <w:p w14:paraId="5F92BFA8" w14:textId="76DE2C40"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VLAN and MPLS</w:t>
            </w:r>
          </w:p>
        </w:tc>
        <w:tc>
          <w:tcPr>
            <w:tcW w:w="1548" w:type="dxa"/>
          </w:tcPr>
          <w:p w14:paraId="1BCF76D6" w14:textId="294EC05A"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Default="00584D0B" w:rsidP="00584D0B">
      <w:pPr>
        <w:jc w:val="left"/>
      </w:pPr>
    </w:p>
    <w:p w14:paraId="6F80E08A" w14:textId="3F42522D" w:rsidR="00A769D0" w:rsidRDefault="00F30926" w:rsidP="00A326C8">
      <w:r>
        <w:t xml:space="preserve">The OpenFlow protocol allows the SDN controller to control the OpenFlow switch networks </w:t>
      </w:r>
      <w:r w:rsidR="00951110">
        <w:t xml:space="preserve">without the need to disclose the source code of switches. OpenFlow functions on the different components. </w:t>
      </w:r>
      <w:r w:rsidR="00A769D0">
        <w:t>The main components of the OpenFlow protocol are Flow table, Group table, Meter table and OpenFlow channel.</w:t>
      </w:r>
      <w:r w:rsidR="00166633">
        <w:t xml:space="preserve"> </w:t>
      </w:r>
      <w:r w:rsidR="00461963">
        <w:t>OpenFlow channels</w:t>
      </w:r>
      <w:r w:rsidR="00F964F6">
        <w:t xml:space="preserve"> act</w:t>
      </w:r>
      <w:del w:id="257" w:author="Peter Gröschke" w:date="2022-09-26T16:20:00Z">
        <w:r w:rsidR="00F964F6" w:rsidDel="00FC60F5">
          <w:delText>s</w:delText>
        </w:r>
      </w:del>
      <w:r w:rsidR="00F964F6">
        <w:t xml:space="preserve"> as</w:t>
      </w:r>
      <w:del w:id="258" w:author="Peter Gröschke" w:date="2022-09-26T16:20:00Z">
        <w:r w:rsidR="00F964F6" w:rsidDel="00FC60F5">
          <w:delText xml:space="preserve"> an</w:delText>
        </w:r>
      </w:del>
      <w:r w:rsidR="00F964F6">
        <w:t xml:space="preserve"> interface</w:t>
      </w:r>
      <w:ins w:id="259" w:author="Peter Gröschke" w:date="2022-09-26T16:20:00Z">
        <w:r w:rsidR="00FC60F5">
          <w:t>s</w:t>
        </w:r>
      </w:ins>
      <w:r w:rsidR="00F964F6">
        <w:t xml:space="preserve"> to connect the </w:t>
      </w:r>
      <w:r w:rsidR="00A326C8">
        <w:t>OpenFlow</w:t>
      </w:r>
      <w:r w:rsidR="00F964F6">
        <w:t xml:space="preserve"> switches with the </w:t>
      </w:r>
      <w:r w:rsidR="00A326C8">
        <w:t>SDN controllers.</w:t>
      </w:r>
      <w:r w:rsidR="00461963">
        <w:t xml:space="preserve"> </w:t>
      </w:r>
      <w:r w:rsidR="00A326C8">
        <w:t>D</w:t>
      </w:r>
      <w:r w:rsidR="00461963">
        <w:t>ifferent channels</w:t>
      </w:r>
      <w:r w:rsidR="00A326C8">
        <w:t xml:space="preserve"> are used to set up</w:t>
      </w:r>
      <w:r w:rsidR="00461963">
        <w:t xml:space="preserve"> </w:t>
      </w:r>
      <w:r w:rsidR="00A326C8">
        <w:t>the connection with</w:t>
      </w:r>
      <w:r w:rsidR="00461963">
        <w:t xml:space="preserve"> different SDN controllers</w:t>
      </w:r>
      <w:r w:rsidR="007818C2">
        <w:t xml:space="preserve"> connected</w:t>
      </w:r>
      <w:r w:rsidR="0050711B">
        <w:t xml:space="preserve"> in the control plane of SDN.</w:t>
      </w:r>
      <w:r w:rsidR="007F0FFD">
        <w:t xml:space="preserve"> </w:t>
      </w:r>
      <w:r w:rsidR="00BF650C">
        <w:t>The flow table and group table perform packe</w:t>
      </w:r>
      <w:r w:rsidR="00E4238F">
        <w:t>t</w:t>
      </w:r>
      <w:r w:rsidR="00BF650C">
        <w:t xml:space="preserve"> lookups and forwarding. </w:t>
      </w:r>
      <w:r w:rsidR="00BF20CE">
        <w:t>The flow table consists of flow entries and group table consists of group entries. To define the per-flow meters, the meter table consists of meter entries</w:t>
      </w:r>
      <w:r w:rsidR="00937905">
        <w:t xml:space="preserve"> which help set up the required QoS policies.</w:t>
      </w:r>
      <w:r w:rsidR="00BF20CE">
        <w:t xml:space="preserve"> </w:t>
      </w:r>
    </w:p>
    <w:p w14:paraId="423E0EAD" w14:textId="61C5E633" w:rsidR="00FA086B" w:rsidRDefault="00FA086B" w:rsidP="00A326C8"/>
    <w:p w14:paraId="001D2D30" w14:textId="77777777" w:rsidR="00FA086B" w:rsidRDefault="00FA086B" w:rsidP="00A326C8"/>
    <w:p w14:paraId="27C19045" w14:textId="63604FF2" w:rsidR="00BF20CE" w:rsidRDefault="00B77F24" w:rsidP="00A326C8">
      <w:r>
        <w:lastRenderedPageBreak/>
        <w:t>The following figure displays the main components utilised by OpenFlow protocol.</w:t>
      </w:r>
    </w:p>
    <w:p w14:paraId="7ACB9429" w14:textId="00E7ED4E" w:rsidR="000B3A83" w:rsidRDefault="00A769D0" w:rsidP="00951110">
      <w:pPr>
        <w:jc w:val="center"/>
      </w:pPr>
      <w:r w:rsidRPr="00A769D0">
        <w:rPr>
          <w:noProof/>
        </w:rPr>
        <w:drawing>
          <wp:inline distT="0" distB="0" distL="0" distR="0" wp14:anchorId="366BE7E6" wp14:editId="24559930">
            <wp:extent cx="3163258" cy="2611395"/>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18"/>
                    <a:stretch>
                      <a:fillRect/>
                    </a:stretch>
                  </pic:blipFill>
                  <pic:spPr>
                    <a:xfrm>
                      <a:off x="0" y="0"/>
                      <a:ext cx="3189194" cy="2632806"/>
                    </a:xfrm>
                    <a:prstGeom prst="rect">
                      <a:avLst/>
                    </a:prstGeom>
                  </pic:spPr>
                </pic:pic>
              </a:graphicData>
            </a:graphic>
          </wp:inline>
        </w:drawing>
      </w:r>
    </w:p>
    <w:p w14:paraId="5C877C83" w14:textId="029B2DA2" w:rsidR="00B77F24" w:rsidRDefault="00000000" w:rsidP="00951110">
      <w:pPr>
        <w:jc w:val="center"/>
      </w:pPr>
      <w:sdt>
        <w:sdtPr>
          <w:id w:val="613940084"/>
          <w:citation/>
        </w:sdtPr>
        <w:sdtContent>
          <w:r w:rsidR="00B77F24">
            <w:fldChar w:fldCharType="begin"/>
          </w:r>
          <w:r w:rsidR="00B77F24">
            <w:rPr>
              <w:lang w:val="en-US"/>
            </w:rPr>
            <w:instrText xml:space="preserve"> CITATION Ope15 \l 1033 </w:instrText>
          </w:r>
          <w:r w:rsidR="00B77F24">
            <w:fldChar w:fldCharType="separate"/>
          </w:r>
          <w:r w:rsidR="00973B33" w:rsidRPr="00973B33">
            <w:rPr>
              <w:noProof/>
              <w:lang w:val="en-US"/>
            </w:rPr>
            <w:t>[2]</w:t>
          </w:r>
          <w:r w:rsidR="00B77F24">
            <w:fldChar w:fldCharType="end"/>
          </w:r>
        </w:sdtContent>
      </w:sdt>
    </w:p>
    <w:p w14:paraId="2F286611" w14:textId="1A24603E" w:rsidR="00A36F96" w:rsidRPr="00970478" w:rsidRDefault="00CA7F26" w:rsidP="00A326C8">
      <w:r>
        <w:t>When the data packet arrives at the switchport of OpenFlow switch, it reviews the packet header and checks the flow table for matching</w:t>
      </w:r>
      <w:del w:id="260" w:author="Peter Gröschke" w:date="2022-09-26T16:21:00Z">
        <w:r w:rsidDel="00FC60F5">
          <w:delText xml:space="preserve"> of</w:delText>
        </w:r>
      </w:del>
      <w:r>
        <w:t xml:space="preserve"> flow entry</w:t>
      </w:r>
      <w:ins w:id="261" w:author="Peter Gröschke" w:date="2022-09-26T16:21:00Z">
        <w:r w:rsidR="00FC60F5">
          <w:t>/entries</w:t>
        </w:r>
      </w:ins>
      <w:r>
        <w:t xml:space="preserve">. An OpenFlow switch should at least have one flow table </w:t>
      </w:r>
      <w:r w:rsidR="008B3B44">
        <w:t xml:space="preserve">but can </w:t>
      </w:r>
      <w:del w:id="262" w:author="Peter Gröschke" w:date="2022-09-26T16:21:00Z">
        <w:r w:rsidR="008B3B44" w:rsidDel="00FC60F5">
          <w:delText xml:space="preserve">consists </w:delText>
        </w:r>
      </w:del>
      <w:ins w:id="263" w:author="Peter Gröschke" w:date="2022-09-26T16:21:00Z">
        <w:r w:rsidR="00FC60F5">
          <w:t xml:space="preserve">support </w:t>
        </w:r>
      </w:ins>
      <w:r w:rsidR="008B3B44">
        <w:t>of multiple flow tables.</w:t>
      </w:r>
      <w:r>
        <w:t xml:space="preserve"> The flow table </w:t>
      </w:r>
      <w:r w:rsidR="008B3B44">
        <w:t xml:space="preserve">consists of multiple flow entries and can have </w:t>
      </w:r>
      <w:r w:rsidR="008B3B44" w:rsidRPr="006A2AA9">
        <w:t>maximum of 65535 flow entries</w:t>
      </w:r>
      <w:r w:rsidR="008B3B44">
        <w:t xml:space="preserve"> in a single flow table.</w:t>
      </w:r>
      <w:r w:rsidR="00970478">
        <w:t xml:space="preserve"> All the flow tables are numbered, starting from flow table 0 and are arranged in the pipeline.</w:t>
      </w:r>
      <w:r w:rsidR="009937EB">
        <w:t xml:space="preserve"> When the packet is checked for flow entry</w:t>
      </w:r>
      <w:r w:rsidR="004B770F">
        <w:t>, the match fields such as packet header, ingress port, source and destination addresses are checked. If the flow entry of the match fields is found, as per the action set instructions, action is performed on the packet. The action set can consist</w:t>
      </w:r>
      <w:del w:id="264" w:author="Peter Gröschke" w:date="2022-09-26T16:22:00Z">
        <w:r w:rsidR="004B770F" w:rsidDel="00FC60F5">
          <w:delText>s</w:delText>
        </w:r>
      </w:del>
      <w:r w:rsidR="004B770F">
        <w:t xml:space="preserve"> of actions such as</w:t>
      </w:r>
      <w:del w:id="265" w:author="Peter Gröschke" w:date="2022-09-26T16:22:00Z">
        <w:r w:rsidR="004B770F" w:rsidDel="00FC60F5">
          <w:delText>,</w:delText>
        </w:r>
      </w:del>
      <w:r w:rsidR="004B770F">
        <w:t xml:space="preserve"> to instruct </w:t>
      </w:r>
      <w:commentRangeStart w:id="266"/>
      <w:r w:rsidR="004B770F">
        <w:t xml:space="preserve">packet from which egress port to </w:t>
      </w:r>
      <w:r w:rsidR="00656C2E">
        <w:t>move out from</w:t>
      </w:r>
      <w:r w:rsidR="004B770F">
        <w:t xml:space="preserve"> </w:t>
      </w:r>
      <w:commentRangeEnd w:id="266"/>
      <w:r w:rsidR="00FC60F5">
        <w:rPr>
          <w:rStyle w:val="CommentReference"/>
        </w:rPr>
        <w:commentReference w:id="266"/>
      </w:r>
      <w:r w:rsidR="00656C2E">
        <w:t>and also packets can be redirected to other flow tables</w:t>
      </w:r>
      <w:r w:rsidR="004B770F">
        <w:t xml:space="preserve"> if required</w:t>
      </w:r>
      <w:r w:rsidR="00656C2E">
        <w:t xml:space="preserve">. The </w:t>
      </w:r>
      <w:commentRangeStart w:id="267"/>
      <w:r w:rsidR="00656C2E">
        <w:t xml:space="preserve">pipeline </w:t>
      </w:r>
      <w:commentRangeEnd w:id="267"/>
      <w:r w:rsidR="00FC60F5">
        <w:rPr>
          <w:rStyle w:val="CommentReference"/>
        </w:rPr>
        <w:commentReference w:id="267"/>
      </w:r>
      <w:r w:rsidR="00656C2E">
        <w:t xml:space="preserve">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t xml:space="preserve">install the corresponding flow entry in the flow table. </w:t>
      </w:r>
      <w:commentRangeStart w:id="268"/>
      <w:r w:rsidR="008A6547" w:rsidRPr="009704E9">
        <w:t xml:space="preserve">Most commonly, the controller sets up the whole path for the packet in the network by modifying the flow </w:t>
      </w:r>
      <w:r w:rsidR="008A6547">
        <w:t>entries</w:t>
      </w:r>
      <w:r w:rsidR="008A6547" w:rsidRPr="009704E9">
        <w:t xml:space="preserve"> of all switches on the path</w:t>
      </w:r>
      <w:commentRangeEnd w:id="268"/>
      <w:r w:rsidR="00FC60F5">
        <w:rPr>
          <w:rStyle w:val="CommentReference"/>
        </w:rPr>
        <w:commentReference w:id="268"/>
      </w:r>
      <w:r w:rsidR="008A6547" w:rsidRPr="009704E9">
        <w:t>.</w:t>
      </w:r>
      <w:sdt>
        <w:sdtPr>
          <w:id w:val="-1255211392"/>
          <w:citation/>
        </w:sdtPr>
        <w:sdtContent>
          <w:r w:rsidR="00D6059A">
            <w:fldChar w:fldCharType="begin"/>
          </w:r>
          <w:r w:rsidR="00D6059A">
            <w:rPr>
              <w:lang w:val="en-US"/>
            </w:rPr>
            <w:instrText xml:space="preserve"> CITATION Ope12 \l 1033 </w:instrText>
          </w:r>
          <w:r w:rsidR="00D6059A">
            <w:fldChar w:fldCharType="separate"/>
          </w:r>
          <w:r w:rsidR="00973B33">
            <w:rPr>
              <w:noProof/>
              <w:lang w:val="en-US"/>
            </w:rPr>
            <w:t xml:space="preserve"> </w:t>
          </w:r>
          <w:r w:rsidR="00973B33" w:rsidRPr="00973B33">
            <w:rPr>
              <w:noProof/>
              <w:lang w:val="en-US"/>
            </w:rPr>
            <w:t>[50]</w:t>
          </w:r>
          <w:r w:rsidR="00D6059A">
            <w:fldChar w:fldCharType="end"/>
          </w:r>
        </w:sdtContent>
      </w:sdt>
    </w:p>
    <w:p w14:paraId="156E197E" w14:textId="5875432F" w:rsidR="009704E9" w:rsidRDefault="008C3966" w:rsidP="00A326C8">
      <w:r>
        <w:t xml:space="preserve">The group table consists of set of actions for flooding and more complex forwarding semantics such as multipath, fast reroute and link aggregation. An OpenFlow </w:t>
      </w:r>
      <w:r w:rsidR="003E78D7">
        <w:t xml:space="preserve">switch </w:t>
      </w:r>
      <w:r>
        <w:t xml:space="preserve">can have </w:t>
      </w:r>
      <w:r w:rsidR="003E78D7">
        <w:t>maximum of 1024 group tables</w:t>
      </w:r>
      <w:r w:rsidR="00970726">
        <w:t>.</w:t>
      </w:r>
      <w:r w:rsidR="008D265C">
        <w:t xml:space="preserve"> The group table consists of group entries and each group entry consists of action buckets.</w:t>
      </w:r>
      <w:r w:rsidR="00970726">
        <w:t xml:space="preserve"> Four types of group tables exist</w:t>
      </w:r>
      <w:del w:id="269" w:author="Peter Gröschke" w:date="2022-09-26T16:27:00Z">
        <w:r w:rsidR="00970726" w:rsidDel="00FC60F5">
          <w:delText>s</w:delText>
        </w:r>
      </w:del>
      <w:r w:rsidR="00970726">
        <w:t>:</w:t>
      </w:r>
      <w:r w:rsidR="00CE54BF">
        <w:t xml:space="preserve"> </w:t>
      </w:r>
      <w:r w:rsidR="00970726">
        <w:t xml:space="preserve">All, Select, Indirect and Fast failover. </w:t>
      </w:r>
      <w:commentRangeStart w:id="270"/>
      <w:r w:rsidR="00D6384B">
        <w:t>All type</w:t>
      </w:r>
      <w:ins w:id="271" w:author="Peter Gröschke" w:date="2022-09-26T16:27:00Z">
        <w:r w:rsidR="00FC60F5">
          <w:t>s</w:t>
        </w:r>
      </w:ins>
      <w:r w:rsidR="005D4C7D">
        <w:t xml:space="preserve"> </w:t>
      </w:r>
      <w:del w:id="272" w:author="Peter Gröschke" w:date="2022-09-26T16:27:00Z">
        <w:r w:rsidR="005D4C7D" w:rsidDel="00FC60F5">
          <w:delText>of</w:delText>
        </w:r>
        <w:r w:rsidR="00D6384B" w:rsidDel="00FC60F5">
          <w:delText xml:space="preserve"> group tables </w:delText>
        </w:r>
      </w:del>
      <w:r w:rsidR="00D6384B">
        <w:t xml:space="preserve">execute all the action buckets in the group. </w:t>
      </w:r>
      <w:r w:rsidR="00F6176D">
        <w:t>Select type</w:t>
      </w:r>
      <w:r w:rsidR="005D4C7D">
        <w:t xml:space="preserve"> of</w:t>
      </w:r>
      <w:r w:rsidR="00F6176D">
        <w:t xml:space="preserve"> group tables execute the </w:t>
      </w:r>
      <w:r w:rsidR="00C83D61">
        <w:t>any one</w:t>
      </w:r>
      <w:r w:rsidR="00F6176D">
        <w:t xml:space="preserve"> action bucket from the group depending on the</w:t>
      </w:r>
      <w:r w:rsidR="000E5915" w:rsidRPr="000E5915">
        <w:t xml:space="preserve"> round-robin </w:t>
      </w:r>
      <w:r w:rsidR="000E5915">
        <w:t>selection method</w:t>
      </w:r>
      <w:commentRangeEnd w:id="270"/>
      <w:r w:rsidR="00FC60F5">
        <w:rPr>
          <w:rStyle w:val="CommentReference"/>
        </w:rPr>
        <w:commentReference w:id="270"/>
      </w:r>
      <w:r w:rsidR="00F6176D">
        <w:t xml:space="preserve">. </w:t>
      </w:r>
      <w:r w:rsidR="005D4C7D">
        <w:t>The Indirect type of group execute the one defined action bucket from the group. And Fast failover type of group executes the first live action bucket in the group.</w:t>
      </w:r>
      <w:r w:rsidR="00962F73">
        <w:t xml:space="preserve"> </w:t>
      </w:r>
      <w:r w:rsidR="00B615F9">
        <w:t xml:space="preserve">The meter table consists of meter entries which enables OpenFlow to implement QoS functionalities like rate limiting. A meter table consists of meter entry components such as Meter ID, Meter bands and counters. </w:t>
      </w:r>
      <w:r w:rsidR="000F426C">
        <w:t>A meter table can have multiple meter bands in itself, which are used to specify the rate at which the packet should be processed. Counters are incremented once the packet is processed by the meter table.</w:t>
      </w:r>
      <w:r w:rsidR="00FA31F0">
        <w:t xml:space="preserve"> Queues are utilised to schedule the forwarding of packets as per the priority set in QoS policies.</w:t>
      </w:r>
      <w:r w:rsidR="00B93D5A">
        <w:t xml:space="preserve"> Multiple flow entries can leverage on the same meter table</w:t>
      </w:r>
      <w:r w:rsidR="00BC46EE">
        <w:t xml:space="preserve"> and a packet can be processed by the multiple meter tables</w:t>
      </w:r>
      <w:r w:rsidR="00B93D5A">
        <w:t xml:space="preserve">. </w:t>
      </w:r>
      <w:sdt>
        <w:sdtPr>
          <w:id w:val="436342347"/>
          <w:citation/>
        </w:sdtPr>
        <w:sdtContent>
          <w:r w:rsidR="00D6059A">
            <w:fldChar w:fldCharType="begin"/>
          </w:r>
          <w:r w:rsidR="00D6059A">
            <w:rPr>
              <w:lang w:val="en-US"/>
            </w:rPr>
            <w:instrText xml:space="preserve"> CITATION Ope14 \l 1033 </w:instrText>
          </w:r>
          <w:r w:rsidR="00D6059A">
            <w:fldChar w:fldCharType="separate"/>
          </w:r>
          <w:r w:rsidR="00973B33" w:rsidRPr="00973B33">
            <w:rPr>
              <w:noProof/>
              <w:lang w:val="en-US"/>
            </w:rPr>
            <w:t>[52]</w:t>
          </w:r>
          <w:r w:rsidR="00D6059A">
            <w:fldChar w:fldCharType="end"/>
          </w:r>
        </w:sdtContent>
      </w:sdt>
    </w:p>
    <w:p w14:paraId="2D60FBF3" w14:textId="112E40D2" w:rsidR="00810D03" w:rsidRDefault="009609E1" w:rsidP="00A326C8">
      <w:r>
        <w:t xml:space="preserve">OpenFlow protocol supports three types of </w:t>
      </w:r>
      <w:del w:id="273" w:author="Peter Gröschke" w:date="2022-09-26T16:30:00Z">
        <w:r w:rsidDel="00AC4B9B">
          <w:delText>message</w:delText>
        </w:r>
      </w:del>
      <w:ins w:id="274" w:author="Peter Gröschke" w:date="2022-09-26T16:30:00Z">
        <w:r w:rsidR="00AC4B9B">
          <w:t>messages</w:t>
        </w:r>
      </w:ins>
      <w:r>
        <w:t xml:space="preserve">: </w:t>
      </w:r>
      <w:r w:rsidRPr="00B46F37">
        <w:rPr>
          <w:b/>
          <w:bCs/>
          <w:i/>
          <w:iCs/>
        </w:rPr>
        <w:t>Controller-to-switch, Asynchronous and Symmetric</w:t>
      </w:r>
      <w:r>
        <w:t>.</w:t>
      </w:r>
      <w:r w:rsidR="00C91FEA">
        <w:t xml:space="preserve"> The Controller-to-switch message types are </w:t>
      </w:r>
      <w:del w:id="275" w:author="Peter Gröschke" w:date="2022-09-26T16:29:00Z">
        <w:r w:rsidR="00C91FEA" w:rsidDel="00AC4B9B">
          <w:delText>send</w:delText>
        </w:r>
      </w:del>
      <w:ins w:id="276" w:author="Peter Gröschke" w:date="2022-09-26T16:29:00Z">
        <w:r w:rsidR="00AC4B9B">
          <w:t>sent</w:t>
        </w:r>
      </w:ins>
      <w:r w:rsidR="00C91FEA">
        <w:t xml:space="preserve"> by the SDN controller to OpenFlow switch consisting of controlling commands. </w:t>
      </w:r>
      <w:r w:rsidR="0040190E">
        <w:t xml:space="preserve">These message type includes </w:t>
      </w:r>
      <w:r w:rsidR="00C278C6">
        <w:t xml:space="preserve">Handshake, Switch configuration, flow table configuration, modify state messages, multipart messages, </w:t>
      </w:r>
      <w:commentRangeStart w:id="277"/>
      <w:r w:rsidR="00C278C6">
        <w:t xml:space="preserve">Packet-Out, Barrier messages, Role request, Bundle </w:t>
      </w:r>
      <w:commentRangeEnd w:id="277"/>
      <w:r w:rsidR="00AC4B9B">
        <w:rPr>
          <w:rStyle w:val="CommentReference"/>
        </w:rPr>
        <w:commentReference w:id="277"/>
      </w:r>
      <w:r w:rsidR="00C278C6">
        <w:t xml:space="preserve">messages and set asynchronous configuration messages. </w:t>
      </w:r>
      <w:r w:rsidR="00810D03">
        <w:t>All these message</w:t>
      </w:r>
      <w:del w:id="278" w:author="Peter Gröschke" w:date="2022-09-26T16:30:00Z">
        <w:r w:rsidR="00810D03" w:rsidDel="00AC4B9B">
          <w:delText>s</w:delText>
        </w:r>
      </w:del>
      <w:r w:rsidR="00810D03">
        <w:t xml:space="preserve"> types are used by the SDN controller to request information from the switch or to implement a set of rules on the switch.</w:t>
      </w:r>
    </w:p>
    <w:p w14:paraId="7BEFDE2C" w14:textId="3C2B302D" w:rsidR="0095423C" w:rsidRDefault="0095423C" w:rsidP="00A326C8"/>
    <w:p w14:paraId="5FE4014B" w14:textId="49127702" w:rsidR="0095423C" w:rsidRDefault="0095423C" w:rsidP="00A326C8"/>
    <w:p w14:paraId="3A76C58D" w14:textId="403EC9C0" w:rsidR="00F04AB7" w:rsidRDefault="002E534B" w:rsidP="005A5308">
      <w:r>
        <w:lastRenderedPageBreak/>
        <w:t>Asynchronous message</w:t>
      </w:r>
      <w:r w:rsidR="002A2C59">
        <w:t xml:space="preserve"> types are utilised by the OpenFlow switch to communicate with the SDN controller. These message type includes Packet-In, Flow removed, Port status, Controller role status, Table status, Request forward messages and Controller status messages.</w:t>
      </w:r>
      <w:r w:rsidR="00B46F37">
        <w:t xml:space="preserve"> The Symmetric message types can be originated either by the SDN controller or even OpenFlow switch. </w:t>
      </w:r>
      <w:r w:rsidR="00CD522D">
        <w:t>These message type includes Hello, Echo request, Echo reply, Error message and Experimenter message.</w:t>
      </w:r>
      <w:r w:rsidR="006534D7">
        <w:t xml:space="preserve"> </w:t>
      </w:r>
      <w:del w:id="279" w:author="Peter Gröschke" w:date="2022-09-26T16:40:00Z">
        <w:r w:rsidR="006534D7" w:rsidDel="00530A48">
          <w:delText xml:space="preserve">These </w:delText>
        </w:r>
      </w:del>
      <w:ins w:id="280" w:author="Peter Gröschke" w:date="2022-09-26T16:40:00Z">
        <w:r w:rsidR="00530A48">
          <w:t xml:space="preserve">This </w:t>
        </w:r>
      </w:ins>
      <w:r w:rsidR="006534D7">
        <w:t xml:space="preserve">type of messages </w:t>
      </w:r>
      <w:del w:id="281" w:author="Peter Gröschke" w:date="2022-09-26T16:45:00Z">
        <w:r w:rsidR="006534D7" w:rsidDel="00530A48">
          <w:delText xml:space="preserve">are </w:delText>
        </w:r>
      </w:del>
      <w:ins w:id="282" w:author="Peter Gröschke" w:date="2022-09-26T16:45:00Z">
        <w:r w:rsidR="00530A48">
          <w:t xml:space="preserve">is </w:t>
        </w:r>
      </w:ins>
      <w:r w:rsidR="006534D7">
        <w:t>sent without solicitation. The following figure displays the initial message types exchanged between SDN controller and OpenFlow switch while and after setting up the connection.</w:t>
      </w:r>
      <w:sdt>
        <w:sdtPr>
          <w:id w:val="319540906"/>
          <w:citation/>
        </w:sdtPr>
        <w:sdtContent>
          <w:r w:rsidR="00534257">
            <w:fldChar w:fldCharType="begin"/>
          </w:r>
          <w:r w:rsidR="00534257">
            <w:rPr>
              <w:lang w:val="en-US"/>
            </w:rPr>
            <w:instrText xml:space="preserve"> CITATION Ope15 \l 1033 </w:instrText>
          </w:r>
          <w:r w:rsidR="00534257">
            <w:fldChar w:fldCharType="separate"/>
          </w:r>
          <w:r w:rsidR="00973B33">
            <w:rPr>
              <w:noProof/>
              <w:lang w:val="en-US"/>
            </w:rPr>
            <w:t xml:space="preserve"> </w:t>
          </w:r>
          <w:r w:rsidR="00973B33" w:rsidRPr="00973B33">
            <w:rPr>
              <w:noProof/>
              <w:lang w:val="en-US"/>
            </w:rPr>
            <w:t>[2]</w:t>
          </w:r>
          <w:r w:rsidR="00534257">
            <w:fldChar w:fldCharType="end"/>
          </w:r>
        </w:sdtContent>
      </w:sdt>
    </w:p>
    <w:p w14:paraId="0F0DB244" w14:textId="5CDA76A8" w:rsidR="0040190E" w:rsidRDefault="005A5308" w:rsidP="00F04AB7">
      <w:pPr>
        <w:jc w:val="center"/>
      </w:pPr>
      <w:r w:rsidRPr="005A5308">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19"/>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3806ADAA" w:rsidR="00A80D23" w:rsidRDefault="00530A48" w:rsidP="00F04AB7">
      <w:pPr>
        <w:jc w:val="center"/>
      </w:pPr>
      <w:ins w:id="283" w:author="Peter Gröschke" w:date="2022-09-26T16:43:00Z">
        <w:r>
          <w:t>(source, if not your own)</w:t>
        </w:r>
      </w:ins>
    </w:p>
    <w:p w14:paraId="163EDEE8" w14:textId="74937DE2" w:rsidR="006534D7" w:rsidRDefault="001557A0" w:rsidP="006534D7">
      <w:r>
        <w:t xml:space="preserve">The first packet is initiated by the OpenFlow switch (192.168.122.209) to the SDN controller (192.168.0.114) with the Symmetric message type </w:t>
      </w:r>
      <w:r w:rsidRPr="001557A0">
        <w:rPr>
          <w:i/>
          <w:iCs/>
        </w:rPr>
        <w:t>OFPT_HELLO</w:t>
      </w:r>
      <w:r w:rsidR="006D1777">
        <w:t xml:space="preserve">. This is the first handshake message containing OpenFlow header </w:t>
      </w:r>
      <w:ins w:id="284" w:author="Peter Gröschke" w:date="2022-09-26T16:43:00Z">
        <w:r w:rsidR="00530A48">
          <w:t xml:space="preserve">and </w:t>
        </w:r>
      </w:ins>
      <w:r w:rsidR="006D1777">
        <w:t xml:space="preserve">is initiated by OpenFlow switch. </w:t>
      </w:r>
      <w:r w:rsidR="00EA657A">
        <w:t xml:space="preserve">SDN controller replies with the </w:t>
      </w:r>
      <w:r w:rsidR="00EA657A" w:rsidRPr="003235CE">
        <w:rPr>
          <w:i/>
          <w:iCs/>
        </w:rPr>
        <w:t>OFPT_FEATURES_REQUEST</w:t>
      </w:r>
      <w:r w:rsidR="00EA657A">
        <w:t xml:space="preserve"> message, which consists </w:t>
      </w:r>
      <w:commentRangeStart w:id="285"/>
      <w:r w:rsidR="00EA657A">
        <w:t>of some attributed request like DPID</w:t>
      </w:r>
      <w:commentRangeEnd w:id="285"/>
      <w:r w:rsidR="00530A48">
        <w:rPr>
          <w:rStyle w:val="CommentReference"/>
        </w:rPr>
        <w:commentReference w:id="285"/>
      </w:r>
      <w:r w:rsidR="00EA657A">
        <w:t>, number of tables</w:t>
      </w:r>
      <w:r w:rsidR="00EE297D">
        <w:t xml:space="preserve"> and</w:t>
      </w:r>
      <w:r w:rsidR="00EA657A">
        <w:t xml:space="preserve"> </w:t>
      </w:r>
      <w:r w:rsidR="00EE297D">
        <w:t>Maximum packets buffering capacity. Datapath unique ID (DPID)</w:t>
      </w:r>
      <w:r w:rsidR="00EE297D" w:rsidRPr="00EE297D">
        <w:t xml:space="preserve"> identifies a data path in the OpenFlow topology</w:t>
      </w:r>
      <w:r w:rsidR="00EE297D">
        <w:t xml:space="preserve"> and consists of lower 48 bits of MAC address and upper 16 bits defined by implementer. </w:t>
      </w:r>
      <w:r w:rsidR="003235CE">
        <w:t xml:space="preserve">The OpenFlow switch replies with </w:t>
      </w:r>
      <w:r w:rsidR="003235CE" w:rsidRPr="003235CE">
        <w:rPr>
          <w:i/>
          <w:iCs/>
        </w:rPr>
        <w:t>OFPT_FEATURES_REPLY</w:t>
      </w:r>
      <w:r w:rsidR="003235CE">
        <w:t xml:space="preserve"> message </w:t>
      </w:r>
      <w:r w:rsidR="00C53A0B">
        <w:t xml:space="preserve">consisting of </w:t>
      </w:r>
      <w:r w:rsidR="00C53A0B" w:rsidRPr="00C53A0B">
        <w:t xml:space="preserve">the number of tables supported by the switch, each of which can have a different set of supported match fields, </w:t>
      </w:r>
      <w:del w:id="286" w:author="Peter Gröschke" w:date="2022-09-26T16:46:00Z">
        <w:r w:rsidR="00C53A0B" w:rsidRPr="00C53A0B" w:rsidDel="00530A48">
          <w:delText>actions</w:delText>
        </w:r>
      </w:del>
      <w:ins w:id="287" w:author="Peter Gröschke" w:date="2022-09-26T16:46:00Z">
        <w:r w:rsidR="00530A48" w:rsidRPr="00C53A0B">
          <w:t>actions,</w:t>
        </w:r>
      </w:ins>
      <w:r w:rsidR="00C53A0B" w:rsidRPr="00C53A0B">
        <w:t xml:space="preserve"> and number of entries.</w:t>
      </w:r>
      <w:r w:rsidR="000822AF">
        <w:t xml:space="preserve"> Then controller </w:t>
      </w:r>
      <w:r w:rsidR="00613FEE">
        <w:t xml:space="preserve">makes various other requests to get complete information about the connected OpenFlow switch via </w:t>
      </w:r>
      <w:r w:rsidR="00613FEE" w:rsidRPr="00613FEE">
        <w:rPr>
          <w:i/>
          <w:iCs/>
        </w:rPr>
        <w:t>OFPT_MULTIPART</w:t>
      </w:r>
      <w:r w:rsidR="00ED1438">
        <w:rPr>
          <w:i/>
          <w:iCs/>
        </w:rPr>
        <w:t>_REQUEST</w:t>
      </w:r>
      <w:r w:rsidR="00613FEE">
        <w:t xml:space="preserve"> message types</w:t>
      </w:r>
      <w:r w:rsidR="00ED1438">
        <w:t xml:space="preserve"> and </w:t>
      </w:r>
      <w:ins w:id="288" w:author="Peter Gröschke" w:date="2022-09-26T16:46:00Z">
        <w:r w:rsidR="00530A48">
          <w:t xml:space="preserve">the </w:t>
        </w:r>
      </w:ins>
      <w:r w:rsidR="00ED1438">
        <w:t xml:space="preserve">OpenFlow switch replies </w:t>
      </w:r>
      <w:del w:id="289" w:author="Peter Gröschke" w:date="2022-09-26T16:47:00Z">
        <w:r w:rsidR="00ED1438" w:rsidDel="00530A48">
          <w:delText xml:space="preserve">back </w:delText>
        </w:r>
      </w:del>
      <w:r w:rsidR="00ED1438">
        <w:t xml:space="preserve">with </w:t>
      </w:r>
      <w:r w:rsidR="00ED1438" w:rsidRPr="00613FEE">
        <w:rPr>
          <w:i/>
          <w:iCs/>
        </w:rPr>
        <w:t>OFPT_MULTIPART</w:t>
      </w:r>
      <w:r w:rsidR="00ED1438">
        <w:rPr>
          <w:i/>
          <w:iCs/>
        </w:rPr>
        <w:t xml:space="preserve">_REPLY </w:t>
      </w:r>
      <w:r w:rsidR="00ED1438" w:rsidRPr="00ED1438">
        <w:t>message type</w:t>
      </w:r>
      <w:r w:rsidR="00ED1438">
        <w:t>s</w:t>
      </w:r>
      <w:r w:rsidR="00613FEE">
        <w:t xml:space="preserve">. As seen in the above figure, the controller requests for port description of switch via </w:t>
      </w:r>
      <w:r w:rsidR="00613FEE" w:rsidRPr="00613FEE">
        <w:rPr>
          <w:i/>
          <w:iCs/>
        </w:rPr>
        <w:t>OFPMP_PORT_DESC</w:t>
      </w:r>
      <w:r w:rsidR="00613FEE">
        <w:t xml:space="preserve"> message</w:t>
      </w:r>
      <w:r w:rsidR="00ED1438">
        <w:t xml:space="preserve">. The OpenFlow switch replies </w:t>
      </w:r>
      <w:del w:id="290" w:author="Peter Gröschke" w:date="2022-09-26T16:47:00Z">
        <w:r w:rsidR="00ED1438" w:rsidDel="00530A48">
          <w:delText xml:space="preserve">back </w:delText>
        </w:r>
      </w:del>
      <w:r w:rsidR="00ED1438">
        <w:t xml:space="preserve">with </w:t>
      </w:r>
      <w:r w:rsidR="00ED1438" w:rsidRPr="00613FEE">
        <w:rPr>
          <w:i/>
          <w:iCs/>
        </w:rPr>
        <w:t>OFPMP_PORT_DESC</w:t>
      </w:r>
      <w:r w:rsidR="00ED1438">
        <w:t xml:space="preserve"> message</w:t>
      </w:r>
      <w:r w:rsidR="00AC0325">
        <w:t xml:space="preserve"> consisting of port information like port number, name, state, MAC address, etc. of all switchports.</w:t>
      </w:r>
      <w:r w:rsidR="00E730D0">
        <w:t xml:space="preserve"> Similarly, other information is communicated between SDN controller and switch through OpenFlow protocol</w:t>
      </w:r>
      <w:r w:rsidR="00252D83">
        <w:t>.</w:t>
      </w:r>
    </w:p>
    <w:p w14:paraId="09ECF1CF" w14:textId="42D7DA9C" w:rsidR="006534D7" w:rsidRDefault="00BE5891" w:rsidP="006534D7">
      <w:r>
        <w:t xml:space="preserve">The </w:t>
      </w:r>
      <w:r w:rsidRPr="00F72325">
        <w:t>major vendors</w:t>
      </w:r>
      <w:r>
        <w:t xml:space="preserve"> such as Cisco, Juniper, </w:t>
      </w:r>
      <w:commentRangeStart w:id="291"/>
      <w:r>
        <w:t>Big Switch Networks</w:t>
      </w:r>
      <w:commentRangeEnd w:id="291"/>
      <w:r w:rsidR="00530A48">
        <w:rPr>
          <w:rStyle w:val="CommentReference"/>
        </w:rPr>
        <w:commentReference w:id="291"/>
      </w:r>
      <w:r>
        <w:t>, VMware, IBM, Versa Networks</w:t>
      </w:r>
      <w:r w:rsidR="00E20E9A">
        <w:t>, HPE, Google</w:t>
      </w:r>
      <w:r>
        <w:t xml:space="preserve"> have built their devices to support</w:t>
      </w:r>
      <w:r w:rsidRPr="00F72325">
        <w:t xml:space="preserve"> OpenFlow</w:t>
      </w:r>
      <w:r>
        <w:t xml:space="preserve"> protocol.</w:t>
      </w:r>
      <w:r w:rsidR="00E16B3E">
        <w:t xml:space="preserve"> </w:t>
      </w:r>
      <w:commentRangeStart w:id="292"/>
      <w:r w:rsidR="00572146">
        <w:t xml:space="preserve">Other Southbound interface protocols </w:t>
      </w:r>
      <w:commentRangeEnd w:id="292"/>
      <w:r w:rsidR="00A426CC">
        <w:rPr>
          <w:rStyle w:val="CommentReference"/>
        </w:rPr>
        <w:commentReference w:id="292"/>
      </w:r>
      <w:r w:rsidR="00572146">
        <w:t xml:space="preserve">like OpFlex </w:t>
      </w:r>
      <w:sdt>
        <w:sdtPr>
          <w:id w:val="-1312563709"/>
          <w:citation/>
        </w:sdtPr>
        <w:sdtContent>
          <w:r w:rsidR="00572146">
            <w:fldChar w:fldCharType="begin"/>
          </w:r>
          <w:r w:rsidR="00572146">
            <w:rPr>
              <w:lang w:val="en-US"/>
            </w:rPr>
            <w:instrText xml:space="preserve"> CITATION OpF14 \l 1033 </w:instrText>
          </w:r>
          <w:r w:rsidR="00572146">
            <w:fldChar w:fldCharType="separate"/>
          </w:r>
          <w:r w:rsidR="00973B33" w:rsidRPr="00973B33">
            <w:rPr>
              <w:noProof/>
              <w:lang w:val="en-US"/>
            </w:rPr>
            <w:t>[53]</w:t>
          </w:r>
          <w:r w:rsidR="00572146">
            <w:fldChar w:fldCharType="end"/>
          </w:r>
        </w:sdtContent>
      </w:sdt>
      <w:r w:rsidR="00572146">
        <w:t>, which distributes the complexity of controlling the network devices through policy based model and ForCES</w:t>
      </w:r>
      <w:r w:rsidR="00E60AC7">
        <w:t xml:space="preserve"> </w:t>
      </w:r>
      <w:sdt>
        <w:sdtPr>
          <w:id w:val="1241607474"/>
          <w:citation/>
        </w:sdtPr>
        <w:sdtContent>
          <w:r w:rsidR="00E60AC7">
            <w:fldChar w:fldCharType="begin"/>
          </w:r>
          <w:r w:rsidR="00E60AC7">
            <w:rPr>
              <w:lang w:val="en-US"/>
            </w:rPr>
            <w:instrText xml:space="preserve"> CITATION For \l 1033 </w:instrText>
          </w:r>
          <w:r w:rsidR="00E60AC7">
            <w:fldChar w:fldCharType="separate"/>
          </w:r>
          <w:r w:rsidR="00973B33" w:rsidRPr="00973B33">
            <w:rPr>
              <w:noProof/>
              <w:lang w:val="en-US"/>
            </w:rPr>
            <w:t>[54]</w:t>
          </w:r>
          <w:r w:rsidR="00E60AC7">
            <w:fldChar w:fldCharType="end"/>
          </w:r>
        </w:sdtContent>
      </w:sdt>
      <w:r w:rsidR="00761FF9">
        <w:t xml:space="preserve">, which was developed before the popularity of SDN </w:t>
      </w:r>
      <w:del w:id="293" w:author="Peter Gröschke" w:date="2022-09-26T16:50:00Z">
        <w:r w:rsidR="00761FF9" w:rsidDel="00A426CC">
          <w:delText xml:space="preserve">provides </w:delText>
        </w:r>
      </w:del>
      <w:ins w:id="294" w:author="Peter Gröschke" w:date="2022-09-26T16:50:00Z">
        <w:r w:rsidR="00A426CC">
          <w:t xml:space="preserve">provided </w:t>
        </w:r>
      </w:ins>
      <w:r w:rsidR="00761FF9">
        <w:t>the framework to manage the network without the requirement of centralised controller</w:t>
      </w:r>
      <w:r w:rsidR="000952DF">
        <w:t xml:space="preserve"> and </w:t>
      </w:r>
      <w:r w:rsidR="000952DF" w:rsidRPr="000952DF">
        <w:t>Programming Protocol-independent Packet Processors</w:t>
      </w:r>
      <w:r w:rsidR="000952DF">
        <w:t xml:space="preserve"> (P4) </w:t>
      </w:r>
      <w:sdt>
        <w:sdtPr>
          <w:id w:val="-1864588269"/>
          <w:citation/>
        </w:sdtPr>
        <w:sdtContent>
          <w:r w:rsidR="000952DF">
            <w:fldChar w:fldCharType="begin"/>
          </w:r>
          <w:r w:rsidR="000952DF">
            <w:rPr>
              <w:lang w:val="en-US"/>
            </w:rPr>
            <w:instrText xml:space="preserve"> CITATION Ope6 \l 1033 </w:instrText>
          </w:r>
          <w:r w:rsidR="000952DF">
            <w:fldChar w:fldCharType="separate"/>
          </w:r>
          <w:r w:rsidR="00973B33" w:rsidRPr="00973B33">
            <w:rPr>
              <w:noProof/>
              <w:lang w:val="en-US"/>
            </w:rPr>
            <w:t>[55]</w:t>
          </w:r>
          <w:r w:rsidR="000952DF">
            <w:fldChar w:fldCharType="end"/>
          </w:r>
        </w:sdtContent>
      </w:sdt>
      <w:r w:rsidR="000952DF">
        <w:t>, which was a programming language designed to control the network</w:t>
      </w:r>
      <w:r w:rsidR="009D305D">
        <w:t xml:space="preserve"> devices. P4 was considered as successor of OpenFlow protocol, </w:t>
      </w:r>
      <w:r w:rsidR="00F209C8">
        <w:t>by stating the</w:t>
      </w:r>
      <w:r w:rsidR="009D305D">
        <w:t xml:space="preserve"> differences between them</w:t>
      </w:r>
      <w:r w:rsidR="00F209C8">
        <w:t xml:space="preserve">, it was clear that how both can </w:t>
      </w:r>
      <w:ins w:id="295" w:author="Peter Gröschke" w:date="2022-09-26T16:50:00Z">
        <w:r w:rsidR="00A426CC">
          <w:t xml:space="preserve">be </w:t>
        </w:r>
      </w:ins>
      <w:r w:rsidR="00F209C8">
        <w:t xml:space="preserve">combined </w:t>
      </w:r>
      <w:del w:id="296" w:author="Peter Gröschke" w:date="2022-09-26T16:51:00Z">
        <w:r w:rsidR="00F209C8" w:rsidDel="00A426CC">
          <w:delText xml:space="preserve">together </w:delText>
        </w:r>
      </w:del>
      <w:r w:rsidR="00F209C8">
        <w:t xml:space="preserve">to work for the enhancement of networks </w:t>
      </w:r>
      <w:sdt>
        <w:sdtPr>
          <w:id w:val="-2043044753"/>
          <w:citation/>
        </w:sdtPr>
        <w:sdtContent>
          <w:r w:rsidR="00F209C8">
            <w:fldChar w:fldCharType="begin"/>
          </w:r>
          <w:r w:rsidR="00F209C8">
            <w:rPr>
              <w:lang w:val="en-US"/>
            </w:rPr>
            <w:instrText xml:space="preserve"> CITATION Cla \l 1033 </w:instrText>
          </w:r>
          <w:r w:rsidR="00F209C8">
            <w:fldChar w:fldCharType="separate"/>
          </w:r>
          <w:r w:rsidR="00973B33" w:rsidRPr="00973B33">
            <w:rPr>
              <w:noProof/>
              <w:lang w:val="en-US"/>
            </w:rPr>
            <w:t>[56]</w:t>
          </w:r>
          <w:r w:rsidR="00F209C8">
            <w:fldChar w:fldCharType="end"/>
          </w:r>
        </w:sdtContent>
      </w:sdt>
      <w:r w:rsidR="00F209C8">
        <w:t xml:space="preserve">. </w:t>
      </w:r>
    </w:p>
    <w:p w14:paraId="0AA84880" w14:textId="1DEA50B8" w:rsidR="003B0752" w:rsidRPr="006A2AA9" w:rsidRDefault="003B0752" w:rsidP="008E6836">
      <w:r w:rsidRPr="006A2AA9">
        <w:rPr>
          <w:color w:val="C45911" w:themeColor="accent2" w:themeShade="BF"/>
        </w:rPr>
        <w:br w:type="page"/>
      </w:r>
    </w:p>
    <w:p w14:paraId="7B96B7C9" w14:textId="10EEF076" w:rsidR="00C4188C" w:rsidRPr="006A2AA9" w:rsidRDefault="00905888" w:rsidP="00994CE9">
      <w:pPr>
        <w:pStyle w:val="Heading1"/>
      </w:pPr>
      <w:bookmarkStart w:id="297" w:name="_Toc114792037"/>
      <w:r w:rsidRPr="006A2AA9">
        <w:lastRenderedPageBreak/>
        <w:t>Requirements</w:t>
      </w:r>
      <w:r w:rsidR="00CE6790" w:rsidRPr="006A2AA9">
        <w:t xml:space="preserve"> Analysis</w:t>
      </w:r>
      <w:bookmarkEnd w:id="297"/>
    </w:p>
    <w:p w14:paraId="6A54B974" w14:textId="3C8D1E74" w:rsidR="005568EF" w:rsidRDefault="00EB2CE9" w:rsidP="003B0752">
      <w:pPr>
        <w:rPr>
          <w:rFonts w:cs="Times"/>
        </w:rPr>
      </w:pPr>
      <w:commentRangeStart w:id="298"/>
      <w:r>
        <w:rPr>
          <w:rFonts w:cs="Times"/>
        </w:rPr>
        <w:t xml:space="preserve">With the advancement of software-defined networks, </w:t>
      </w:r>
      <w:r w:rsidR="0075574F">
        <w:rPr>
          <w:rFonts w:cs="Times"/>
        </w:rPr>
        <w:t>several</w:t>
      </w:r>
      <w:r>
        <w:rPr>
          <w:rFonts w:cs="Times"/>
        </w:rPr>
        <w:t xml:space="preserve"> </w:t>
      </w:r>
      <w:r w:rsidR="008949BF">
        <w:rPr>
          <w:rFonts w:cs="Times"/>
        </w:rPr>
        <w:t>network</w:t>
      </w:r>
      <w:r>
        <w:rPr>
          <w:rFonts w:cs="Times"/>
        </w:rPr>
        <w:t xml:space="preserve"> components were developed by different communities with different perspective</w:t>
      </w:r>
      <w:r w:rsidR="008949BF">
        <w:rPr>
          <w:rFonts w:cs="Times"/>
        </w:rPr>
        <w:t xml:space="preserve"> in mind</w:t>
      </w:r>
      <w:r w:rsidR="009251A8">
        <w:rPr>
          <w:rFonts w:cs="Times"/>
        </w:rPr>
        <w:t>.</w:t>
      </w:r>
      <w:r w:rsidR="00101908">
        <w:rPr>
          <w:rFonts w:cs="Times"/>
        </w:rPr>
        <w:t xml:space="preserve"> </w:t>
      </w:r>
      <w:commentRangeEnd w:id="298"/>
      <w:r w:rsidR="00A426CC">
        <w:rPr>
          <w:rStyle w:val="CommentReference"/>
        </w:rPr>
        <w:commentReference w:id="298"/>
      </w:r>
      <w:commentRangeStart w:id="299"/>
      <w:r w:rsidR="00423C30">
        <w:rPr>
          <w:rFonts w:cs="Times"/>
        </w:rPr>
        <w:t>SDN Controller, t</w:t>
      </w:r>
      <w:r w:rsidR="00101908">
        <w:rPr>
          <w:rFonts w:cs="Times"/>
        </w:rPr>
        <w:t>he main component of</w:t>
      </w:r>
      <w:r w:rsidR="00423C30">
        <w:rPr>
          <w:rFonts w:cs="Times"/>
        </w:rPr>
        <w:t xml:space="preserve"> the</w:t>
      </w:r>
      <w:r w:rsidR="00101908">
        <w:rPr>
          <w:rFonts w:cs="Times"/>
        </w:rPr>
        <w:t xml:space="preserve"> SDN acquired several </w:t>
      </w:r>
      <w:r w:rsidR="00423C30" w:rsidRPr="00423C30">
        <w:rPr>
          <w:rFonts w:cs="Times"/>
        </w:rPr>
        <w:t xml:space="preserve">production </w:t>
      </w:r>
      <w:r w:rsidR="00101908">
        <w:rPr>
          <w:rFonts w:cs="Times"/>
        </w:rPr>
        <w:t>competitors</w:t>
      </w:r>
      <w:commentRangeEnd w:id="299"/>
      <w:r w:rsidR="00A426CC">
        <w:rPr>
          <w:rStyle w:val="CommentReference"/>
        </w:rPr>
        <w:commentReference w:id="299"/>
      </w:r>
      <w:r w:rsidR="00101908">
        <w:rPr>
          <w:rFonts w:cs="Times"/>
        </w:rPr>
        <w:t>.</w:t>
      </w:r>
      <w:r>
        <w:rPr>
          <w:rFonts w:cs="Times"/>
        </w:rPr>
        <w:t xml:space="preserve"> Even though </w:t>
      </w:r>
      <w:commentRangeStart w:id="300"/>
      <w:r>
        <w:rPr>
          <w:rFonts w:cs="Times"/>
        </w:rPr>
        <w:t xml:space="preserve">they </w:t>
      </w:r>
      <w:commentRangeEnd w:id="300"/>
      <w:r w:rsidR="00A426CC">
        <w:rPr>
          <w:rStyle w:val="CommentReference"/>
        </w:rPr>
        <w:commentReference w:id="300"/>
      </w:r>
      <w:r>
        <w:rPr>
          <w:rFonts w:cs="Times"/>
        </w:rPr>
        <w:t>support the similar network services and try to answer the same difficulties, a large number of differences are observed in the development and functionality</w:t>
      </w:r>
      <w:r w:rsidR="0075574F">
        <w:rPr>
          <w:rFonts w:cs="Times"/>
        </w:rPr>
        <w:t xml:space="preserve"> of the</w:t>
      </w:r>
      <w:r w:rsidR="008213E6">
        <w:rPr>
          <w:rFonts w:cs="Times"/>
        </w:rPr>
        <w:t xml:space="preserve"> component</w:t>
      </w:r>
      <w:r>
        <w:rPr>
          <w:rFonts w:cs="Times"/>
        </w:rPr>
        <w:t>.</w:t>
      </w:r>
      <w:r w:rsidR="0081139F">
        <w:rPr>
          <w:rFonts w:cs="Times"/>
        </w:rPr>
        <w:t xml:space="preserve"> The well-known </w:t>
      </w:r>
      <w:r w:rsidR="00242BE5">
        <w:rPr>
          <w:rFonts w:cs="Times"/>
        </w:rPr>
        <w:t xml:space="preserve">SDN controllers popular amongst </w:t>
      </w:r>
      <w:del w:id="301" w:author="Peter Gröschke" w:date="2022-09-26T16:55:00Z">
        <w:r w:rsidR="00242BE5" w:rsidDel="00A426CC">
          <w:rPr>
            <w:rFonts w:cs="Times"/>
          </w:rPr>
          <w:delText xml:space="preserve">the </w:delText>
        </w:r>
      </w:del>
      <w:r w:rsidR="00242BE5">
        <w:rPr>
          <w:rFonts w:cs="Times"/>
        </w:rPr>
        <w:t>researchers, developers and commercial users</w:t>
      </w:r>
      <w:r w:rsidR="0081139F">
        <w:rPr>
          <w:rFonts w:cs="Times"/>
        </w:rPr>
        <w:t xml:space="preserve"> were more </w:t>
      </w:r>
      <w:commentRangeStart w:id="302"/>
      <w:r w:rsidR="0081139F">
        <w:rPr>
          <w:rFonts w:cs="Times"/>
        </w:rPr>
        <w:t xml:space="preserve">focused </w:t>
      </w:r>
      <w:commentRangeEnd w:id="302"/>
      <w:r w:rsidR="00A426CC">
        <w:rPr>
          <w:rStyle w:val="CommentReference"/>
        </w:rPr>
        <w:commentReference w:id="302"/>
      </w:r>
      <w:r w:rsidR="0081139F">
        <w:rPr>
          <w:rFonts w:cs="Times"/>
        </w:rPr>
        <w:t xml:space="preserve">by communities for the software upgradation and modification </w:t>
      </w:r>
      <w:r w:rsidR="007F489B">
        <w:rPr>
          <w:rFonts w:cs="Times"/>
        </w:rPr>
        <w:t>from</w:t>
      </w:r>
      <w:r w:rsidR="0081139F">
        <w:rPr>
          <w:rFonts w:cs="Times"/>
        </w:rPr>
        <w:t xml:space="preserve"> their base versions.</w:t>
      </w:r>
      <w:r w:rsidR="007A3469">
        <w:rPr>
          <w:rFonts w:cs="Times"/>
        </w:rPr>
        <w:t xml:space="preserve"> Various different SDN controllers were developed based on the framework designed by different controllers. </w:t>
      </w:r>
      <w:commentRangeStart w:id="303"/>
      <w:r w:rsidR="007A3469">
        <w:rPr>
          <w:rFonts w:cs="Times"/>
        </w:rPr>
        <w:t>These</w:t>
      </w:r>
      <w:r w:rsidR="003D28C2">
        <w:rPr>
          <w:rFonts w:cs="Times"/>
        </w:rPr>
        <w:t xml:space="preserve"> newer versions of</w:t>
      </w:r>
      <w:r w:rsidR="007A3469">
        <w:rPr>
          <w:rFonts w:cs="Times"/>
        </w:rPr>
        <w:t xml:space="preserve"> developed controllers </w:t>
      </w:r>
      <w:commentRangeEnd w:id="303"/>
      <w:r w:rsidR="00A426CC">
        <w:rPr>
          <w:rStyle w:val="CommentReference"/>
        </w:rPr>
        <w:commentReference w:id="303"/>
      </w:r>
      <w:r w:rsidR="007A3469">
        <w:rPr>
          <w:rFonts w:cs="Times"/>
        </w:rPr>
        <w:t>were found to be rich in features and functionality along with solving the problems faced by the base controller.</w:t>
      </w:r>
      <w:r w:rsidR="00146B3B">
        <w:rPr>
          <w:rFonts w:cs="Times"/>
        </w:rPr>
        <w:t xml:space="preserve"> </w:t>
      </w:r>
      <w:commentRangeStart w:id="304"/>
      <w:r w:rsidR="007B2B43">
        <w:rPr>
          <w:rFonts w:cs="Times"/>
        </w:rPr>
        <w:t>Other components of SDN</w:t>
      </w:r>
      <w:r w:rsidR="003D28C2">
        <w:rPr>
          <w:rFonts w:cs="Times"/>
        </w:rPr>
        <w:t xml:space="preserve"> such as</w:t>
      </w:r>
      <w:r w:rsidR="00C871F4">
        <w:rPr>
          <w:rFonts w:cs="Times"/>
        </w:rPr>
        <w:t xml:space="preserve"> software</w:t>
      </w:r>
      <w:r w:rsidR="007B2B43">
        <w:rPr>
          <w:rFonts w:cs="Times"/>
        </w:rPr>
        <w:t xml:space="preserve"> switches</w:t>
      </w:r>
      <w:r w:rsidR="00D16729">
        <w:rPr>
          <w:rFonts w:cs="Times"/>
        </w:rPr>
        <w:t xml:space="preserve"> and </w:t>
      </w:r>
      <w:r w:rsidR="00146B3B">
        <w:rPr>
          <w:rFonts w:cs="Times"/>
        </w:rPr>
        <w:t xml:space="preserve">their </w:t>
      </w:r>
      <w:r w:rsidR="00D16729">
        <w:rPr>
          <w:rFonts w:cs="Times"/>
        </w:rPr>
        <w:t>supported</w:t>
      </w:r>
      <w:r w:rsidR="007B2B43">
        <w:rPr>
          <w:rFonts w:cs="Times"/>
        </w:rPr>
        <w:t xml:space="preserve"> protocols</w:t>
      </w:r>
      <w:r w:rsidR="00C871F4">
        <w:rPr>
          <w:rFonts w:cs="Times"/>
        </w:rPr>
        <w:t xml:space="preserve"> </w:t>
      </w:r>
      <w:r w:rsidR="00146B3B">
        <w:rPr>
          <w:rFonts w:cs="Times"/>
        </w:rPr>
        <w:t xml:space="preserve">also observed several </w:t>
      </w:r>
      <w:r w:rsidR="00146B3B" w:rsidRPr="00146B3B">
        <w:rPr>
          <w:rFonts w:cs="Times"/>
        </w:rPr>
        <w:t>participant</w:t>
      </w:r>
      <w:r w:rsidR="00092A9F">
        <w:rPr>
          <w:rFonts w:cs="Times"/>
        </w:rPr>
        <w:t>s</w:t>
      </w:r>
      <w:commentRangeEnd w:id="304"/>
      <w:r w:rsidR="00A426CC">
        <w:rPr>
          <w:rStyle w:val="CommentReference"/>
        </w:rPr>
        <w:commentReference w:id="304"/>
      </w:r>
      <w:r w:rsidR="007B2B43">
        <w:rPr>
          <w:rFonts w:cs="Times"/>
        </w:rPr>
        <w:t>.</w:t>
      </w:r>
      <w:r w:rsidR="005568EF">
        <w:rPr>
          <w:rFonts w:cs="Times"/>
        </w:rPr>
        <w:t xml:space="preserve"> Before implement</w:t>
      </w:r>
      <w:r w:rsidR="00C7255B">
        <w:rPr>
          <w:rFonts w:cs="Times"/>
        </w:rPr>
        <w:t>ing</w:t>
      </w:r>
      <w:r w:rsidR="005568EF">
        <w:rPr>
          <w:rFonts w:cs="Times"/>
        </w:rPr>
        <w:t xml:space="preserve"> all these components of SDN in real-world networks, the detailed performance </w:t>
      </w:r>
      <w:del w:id="305" w:author="Peter Gröschke" w:date="2022-09-26T16:59:00Z">
        <w:r w:rsidR="005568EF" w:rsidDel="00A426CC">
          <w:rPr>
            <w:rFonts w:cs="Times"/>
          </w:rPr>
          <w:delText xml:space="preserve">analysation </w:delText>
        </w:r>
      </w:del>
      <w:ins w:id="306" w:author="Peter Gröschke" w:date="2022-09-26T16:59:00Z">
        <w:r w:rsidR="00A426CC">
          <w:rPr>
            <w:rFonts w:cs="Times"/>
          </w:rPr>
          <w:t xml:space="preserve">analysis </w:t>
        </w:r>
      </w:ins>
      <w:r w:rsidR="005568EF">
        <w:rPr>
          <w:rFonts w:cs="Times"/>
        </w:rPr>
        <w:t xml:space="preserve">of each component is </w:t>
      </w:r>
      <w:r w:rsidR="00595D69">
        <w:rPr>
          <w:rFonts w:cs="Times"/>
        </w:rPr>
        <w:t>crucial</w:t>
      </w:r>
      <w:r w:rsidR="005568EF">
        <w:rPr>
          <w:rFonts w:cs="Times"/>
        </w:rPr>
        <w:t xml:space="preserve">. </w:t>
      </w:r>
      <w:r w:rsidR="0049103C">
        <w:rPr>
          <w:rFonts w:cs="Times"/>
        </w:rPr>
        <w:t>To evaluate the functionality of SDN, v</w:t>
      </w:r>
      <w:r w:rsidR="005568EF">
        <w:rPr>
          <w:rFonts w:cs="Times"/>
        </w:rPr>
        <w:t xml:space="preserve">arious testbeds are available with promising real-world network resemblance in emulation environment. </w:t>
      </w:r>
      <w:r w:rsidR="0049103C">
        <w:rPr>
          <w:rFonts w:cs="Times"/>
        </w:rPr>
        <w:t>All these</w:t>
      </w:r>
      <w:r w:rsidR="00D91F21">
        <w:rPr>
          <w:rFonts w:cs="Times"/>
        </w:rPr>
        <w:t xml:space="preserve"> </w:t>
      </w:r>
      <w:r w:rsidR="00DD4E54">
        <w:rPr>
          <w:rFonts w:cs="Times"/>
        </w:rPr>
        <w:t xml:space="preserve">different </w:t>
      </w:r>
      <w:r w:rsidR="00D91F21">
        <w:rPr>
          <w:rFonts w:cs="Times"/>
        </w:rPr>
        <w:t>aspects</w:t>
      </w:r>
      <w:r w:rsidR="0049103C">
        <w:rPr>
          <w:rFonts w:cs="Times"/>
        </w:rPr>
        <w:t xml:space="preserve"> </w:t>
      </w:r>
      <w:r w:rsidR="00DD4E54">
        <w:rPr>
          <w:rFonts w:cs="Times"/>
        </w:rPr>
        <w:t xml:space="preserve">of SDN </w:t>
      </w:r>
      <w:r w:rsidR="0049103C">
        <w:rPr>
          <w:rFonts w:cs="Times"/>
        </w:rPr>
        <w:t>were</w:t>
      </w:r>
      <w:r w:rsidR="00D91F21">
        <w:rPr>
          <w:rFonts w:cs="Times"/>
        </w:rPr>
        <w:t xml:space="preserve"> studied</w:t>
      </w:r>
      <w:r w:rsidR="0049103C">
        <w:rPr>
          <w:rFonts w:cs="Times"/>
        </w:rPr>
        <w:t xml:space="preserve"> over the course of this thesis.</w:t>
      </w:r>
    </w:p>
    <w:p w14:paraId="4C3B7F15" w14:textId="24C33EE6" w:rsidR="003B0752" w:rsidRDefault="003B0752" w:rsidP="003B0752">
      <w:pPr>
        <w:pStyle w:val="Heading2"/>
        <w:rPr>
          <w:rFonts w:cs="Times"/>
        </w:rPr>
      </w:pPr>
      <w:bookmarkStart w:id="307" w:name="_Toc431391102"/>
      <w:bookmarkStart w:id="308" w:name="_Toc108739185"/>
      <w:bookmarkStart w:id="309" w:name="_Toc114792038"/>
      <w:r w:rsidRPr="006A2AA9">
        <w:rPr>
          <w:rFonts w:cs="Times"/>
        </w:rPr>
        <w:t>General Objectives</w:t>
      </w:r>
      <w:bookmarkEnd w:id="307"/>
      <w:bookmarkEnd w:id="308"/>
      <w:bookmarkEnd w:id="309"/>
    </w:p>
    <w:p w14:paraId="7150BA05" w14:textId="686D865E" w:rsidR="006B1742" w:rsidRPr="006B1742" w:rsidRDefault="006B1742" w:rsidP="006B1742">
      <w:r w:rsidRPr="00405F4D">
        <w:rPr>
          <w:rFonts w:cs="Times"/>
          <w:color w:val="000000" w:themeColor="text1"/>
        </w:rPr>
        <w:t>The aim of this Thesis was to study the functionalities of Software-defined Networks and practically develop the real-world resembling environment in the network emulator environment</w:t>
      </w:r>
      <w:r w:rsidR="00E40A89">
        <w:rPr>
          <w:rFonts w:cs="Times"/>
          <w:color w:val="000000" w:themeColor="text1"/>
        </w:rPr>
        <w:t xml:space="preserve"> to evaluate the performance of</w:t>
      </w:r>
      <w:r w:rsidR="00101908">
        <w:rPr>
          <w:rFonts w:cs="Times"/>
          <w:color w:val="000000" w:themeColor="text1"/>
        </w:rPr>
        <w:t xml:space="preserve"> </w:t>
      </w:r>
      <w:r w:rsidR="00101908">
        <w:rPr>
          <w:rFonts w:cs="Times"/>
        </w:rPr>
        <w:t>different</w:t>
      </w:r>
      <w:r w:rsidR="00E40A89">
        <w:rPr>
          <w:rFonts w:cs="Times"/>
          <w:color w:val="000000" w:themeColor="text1"/>
        </w:rPr>
        <w:t xml:space="preserve"> SDN components</w:t>
      </w:r>
      <w:r w:rsidRPr="00405F4D">
        <w:rPr>
          <w:rFonts w:cs="Times"/>
          <w:color w:val="000000" w:themeColor="text1"/>
        </w:rPr>
        <w:t>.</w:t>
      </w:r>
    </w:p>
    <w:p w14:paraId="218723D2" w14:textId="48A6C41A" w:rsidR="003B0752" w:rsidRPr="006A2AA9" w:rsidRDefault="003B0752" w:rsidP="003B0752">
      <w:pPr>
        <w:rPr>
          <w:rFonts w:cs="Times"/>
        </w:rPr>
      </w:pPr>
      <w:r w:rsidRPr="006A2AA9">
        <w:rPr>
          <w:rFonts w:cs="Times"/>
        </w:rPr>
        <w:t xml:space="preserve">The detailed requirements for this thesis and the involved tasks are </w:t>
      </w:r>
      <w:r w:rsidR="002276CC">
        <w:rPr>
          <w:rFonts w:cs="Times"/>
        </w:rPr>
        <w:t>listed</w:t>
      </w:r>
      <w:r w:rsidRPr="006A2AA9">
        <w:rPr>
          <w:rFonts w:cs="Times"/>
        </w:rPr>
        <w:t xml:space="preserve"> below:</w:t>
      </w:r>
    </w:p>
    <w:p w14:paraId="5875E4F0" w14:textId="6032FA7F" w:rsidR="003B0752" w:rsidRPr="006A2AA9" w:rsidRDefault="003B0752">
      <w:pPr>
        <w:pStyle w:val="ListParagraph"/>
        <w:numPr>
          <w:ilvl w:val="0"/>
          <w:numId w:val="15"/>
        </w:numPr>
        <w:spacing w:before="240"/>
        <w:rPr>
          <w:rFonts w:cs="Times"/>
        </w:rPr>
      </w:pPr>
      <w:r w:rsidRPr="006A2AA9">
        <w:rPr>
          <w:rFonts w:cs="Times"/>
        </w:rPr>
        <w:t>Build a suitable network with different network devices in the</w:t>
      </w:r>
      <w:r w:rsidR="00484332">
        <w:rPr>
          <w:rFonts w:cs="Times"/>
        </w:rPr>
        <w:t xml:space="preserve"> </w:t>
      </w:r>
      <w:commentRangeStart w:id="310"/>
      <w:r w:rsidR="00484332">
        <w:rPr>
          <w:rFonts w:cs="Times"/>
        </w:rPr>
        <w:t>network</w:t>
      </w:r>
      <w:r w:rsidRPr="006A2AA9">
        <w:rPr>
          <w:rFonts w:cs="Times"/>
        </w:rPr>
        <w:t xml:space="preserve"> emulat</w:t>
      </w:r>
      <w:r w:rsidR="00484332">
        <w:rPr>
          <w:rFonts w:cs="Times"/>
        </w:rPr>
        <w:t>or</w:t>
      </w:r>
      <w:r w:rsidRPr="006A2AA9">
        <w:rPr>
          <w:rFonts w:cs="Times"/>
        </w:rPr>
        <w:t xml:space="preserve"> software</w:t>
      </w:r>
      <w:commentRangeEnd w:id="310"/>
      <w:r w:rsidR="00455278">
        <w:rPr>
          <w:rStyle w:val="CommentReference"/>
        </w:rPr>
        <w:commentReference w:id="310"/>
      </w:r>
      <w:r w:rsidRPr="006A2AA9">
        <w:rPr>
          <w:rFonts w:cs="Times"/>
        </w:rPr>
        <w:t>.</w:t>
      </w:r>
    </w:p>
    <w:p w14:paraId="3DDCA720" w14:textId="2D160462" w:rsidR="003B0752" w:rsidRPr="006A2AA9" w:rsidRDefault="003B0752">
      <w:pPr>
        <w:pStyle w:val="ListParagraph"/>
        <w:numPr>
          <w:ilvl w:val="0"/>
          <w:numId w:val="15"/>
        </w:numPr>
        <w:spacing w:before="240"/>
        <w:rPr>
          <w:rFonts w:cs="Times"/>
        </w:rPr>
      </w:pPr>
      <w:r w:rsidRPr="006A2AA9">
        <w:rPr>
          <w:rFonts w:cs="Times"/>
        </w:rPr>
        <w:t>Manage different services and network configurations</w:t>
      </w:r>
      <w:r w:rsidR="00565090">
        <w:rPr>
          <w:rFonts w:cs="Times"/>
        </w:rPr>
        <w:t xml:space="preserve"> of network devices</w:t>
      </w:r>
      <w:r w:rsidRPr="006A2AA9">
        <w:rPr>
          <w:rFonts w:cs="Times"/>
        </w:rPr>
        <w:t xml:space="preserve"> </w:t>
      </w:r>
      <w:r w:rsidR="00565090">
        <w:rPr>
          <w:rFonts w:cs="Times"/>
        </w:rPr>
        <w:t xml:space="preserve">from the </w:t>
      </w:r>
      <w:r w:rsidRPr="006A2AA9">
        <w:rPr>
          <w:rFonts w:cs="Times"/>
        </w:rPr>
        <w:t>SDN controller in an emulated environment.</w:t>
      </w:r>
    </w:p>
    <w:p w14:paraId="55044B98" w14:textId="6E242BBA" w:rsidR="003B0752" w:rsidRPr="006A2AA9" w:rsidRDefault="003B0752">
      <w:pPr>
        <w:pStyle w:val="ListParagraph"/>
        <w:numPr>
          <w:ilvl w:val="0"/>
          <w:numId w:val="15"/>
        </w:numPr>
        <w:spacing w:before="240"/>
        <w:rPr>
          <w:rFonts w:cs="Times"/>
        </w:rPr>
      </w:pPr>
      <w:r w:rsidRPr="006A2AA9">
        <w:rPr>
          <w:rFonts w:cs="Times"/>
        </w:rPr>
        <w:t>Create and distribute the network configurations for network devices</w:t>
      </w:r>
      <w:r w:rsidR="00565090">
        <w:rPr>
          <w:rFonts w:cs="Times"/>
        </w:rPr>
        <w:t xml:space="preserve"> through possible different methods</w:t>
      </w:r>
      <w:r w:rsidRPr="006A2AA9">
        <w:rPr>
          <w:rFonts w:cs="Times"/>
        </w:rPr>
        <w:t>.</w:t>
      </w:r>
    </w:p>
    <w:p w14:paraId="20D4DF50" w14:textId="77777777" w:rsidR="003B0752" w:rsidRPr="006A2AA9" w:rsidRDefault="003B0752">
      <w:pPr>
        <w:pStyle w:val="ListParagraph"/>
        <w:numPr>
          <w:ilvl w:val="0"/>
          <w:numId w:val="15"/>
        </w:numPr>
        <w:spacing w:before="240"/>
        <w:rPr>
          <w:rFonts w:cs="Times"/>
        </w:rPr>
      </w:pPr>
      <w:r w:rsidRPr="006A2AA9">
        <w:rPr>
          <w:rFonts w:cs="Times"/>
        </w:rPr>
        <w:t>Develop a rationale and setup an IPv4 and IPv6 scheme for the network.</w:t>
      </w:r>
    </w:p>
    <w:p w14:paraId="2187B26B" w14:textId="70F6A298" w:rsidR="003B0752" w:rsidRDefault="003B0752">
      <w:pPr>
        <w:pStyle w:val="ListParagraph"/>
        <w:numPr>
          <w:ilvl w:val="0"/>
          <w:numId w:val="15"/>
        </w:numPr>
        <w:spacing w:before="240"/>
        <w:rPr>
          <w:rFonts w:cs="Times"/>
        </w:rPr>
      </w:pPr>
      <w:r w:rsidRPr="006A2AA9">
        <w:rPr>
          <w:rFonts w:cs="Times"/>
        </w:rPr>
        <w:t xml:space="preserve">Provide </w:t>
      </w:r>
      <w:commentRangeStart w:id="311"/>
      <w:r w:rsidRPr="006A2AA9">
        <w:rPr>
          <w:rFonts w:cs="Times"/>
        </w:rPr>
        <w:t xml:space="preserve">services and user groups </w:t>
      </w:r>
      <w:commentRangeEnd w:id="311"/>
      <w:r w:rsidR="00455278">
        <w:rPr>
          <w:rStyle w:val="CommentReference"/>
        </w:rPr>
        <w:commentReference w:id="311"/>
      </w:r>
      <w:r w:rsidRPr="006A2AA9">
        <w:rPr>
          <w:rFonts w:cs="Times"/>
        </w:rPr>
        <w:t>that have different requirements.</w:t>
      </w:r>
    </w:p>
    <w:p w14:paraId="6AA0ACAB" w14:textId="52092EE1" w:rsidR="004324DD" w:rsidRPr="006A2AA9" w:rsidRDefault="004324DD" w:rsidP="004324DD">
      <w:pPr>
        <w:pStyle w:val="ListParagraph"/>
        <w:numPr>
          <w:ilvl w:val="0"/>
          <w:numId w:val="15"/>
        </w:numPr>
        <w:spacing w:before="240"/>
        <w:rPr>
          <w:rFonts w:cs="Times"/>
        </w:rPr>
      </w:pPr>
      <w:r w:rsidRPr="006A2AA9">
        <w:rPr>
          <w:rFonts w:cs="Times"/>
        </w:rPr>
        <w:t>Proof and validation of functioning failover mechanisms</w:t>
      </w:r>
      <w:r w:rsidR="009947E5">
        <w:rPr>
          <w:rFonts w:cs="Times"/>
        </w:rPr>
        <w:t xml:space="preserve"> of SDN controller and other aspects of network</w:t>
      </w:r>
      <w:r w:rsidRPr="006A2AA9">
        <w:rPr>
          <w:rFonts w:cs="Times"/>
        </w:rPr>
        <w:t xml:space="preserve"> to improve resilience.</w:t>
      </w:r>
    </w:p>
    <w:p w14:paraId="40C898F4" w14:textId="3FC80A6F" w:rsidR="004324DD" w:rsidRPr="006A2AA9" w:rsidRDefault="004324DD">
      <w:pPr>
        <w:pStyle w:val="ListParagraph"/>
        <w:numPr>
          <w:ilvl w:val="0"/>
          <w:numId w:val="15"/>
        </w:numPr>
        <w:spacing w:before="240"/>
        <w:rPr>
          <w:rFonts w:cs="Times"/>
        </w:rPr>
      </w:pPr>
      <w:r>
        <w:rPr>
          <w:rFonts w:cs="Times"/>
        </w:rPr>
        <w:t>Integrate SDN network with legacy network</w:t>
      </w:r>
      <w:r w:rsidR="005A32CA">
        <w:rPr>
          <w:rFonts w:cs="Times"/>
        </w:rPr>
        <w:t>s</w:t>
      </w:r>
      <w:r>
        <w:rPr>
          <w:rFonts w:cs="Times"/>
        </w:rPr>
        <w:t xml:space="preserve"> and </w:t>
      </w:r>
      <w:commentRangeStart w:id="312"/>
      <w:r>
        <w:rPr>
          <w:rFonts w:cs="Times"/>
        </w:rPr>
        <w:t>answer difficulties faced by ISPs</w:t>
      </w:r>
      <w:commentRangeEnd w:id="312"/>
      <w:r w:rsidR="00455278">
        <w:rPr>
          <w:rStyle w:val="CommentReference"/>
        </w:rPr>
        <w:commentReference w:id="312"/>
      </w:r>
      <w:r>
        <w:rPr>
          <w:rFonts w:cs="Times"/>
        </w:rPr>
        <w:t>.</w:t>
      </w:r>
    </w:p>
    <w:p w14:paraId="6DD468BE" w14:textId="77777777" w:rsidR="003B0752" w:rsidRPr="006A2AA9" w:rsidRDefault="003B0752">
      <w:pPr>
        <w:pStyle w:val="ListParagraph"/>
        <w:numPr>
          <w:ilvl w:val="0"/>
          <w:numId w:val="15"/>
        </w:numPr>
        <w:spacing w:before="240"/>
        <w:rPr>
          <w:rFonts w:cs="Times"/>
        </w:rPr>
      </w:pPr>
      <w:r w:rsidRPr="006A2AA9">
        <w:rPr>
          <w:rFonts w:cs="Times"/>
        </w:rPr>
        <w:t>Evaluate advantages and disadvantages of network with SDN controller over traditional network.</w:t>
      </w:r>
    </w:p>
    <w:p w14:paraId="435CDA67" w14:textId="485059D9" w:rsidR="003B0752" w:rsidRPr="006A2AA9" w:rsidRDefault="003B0752" w:rsidP="003B0752"/>
    <w:p w14:paraId="5C338991" w14:textId="77777777" w:rsidR="003B0752" w:rsidRPr="006A2AA9" w:rsidRDefault="003B0752" w:rsidP="003B0752">
      <w:r w:rsidRPr="006A2AA9">
        <w:t xml:space="preserve">Throughout this thesis, the following research </w:t>
      </w:r>
      <w:commentRangeStart w:id="313"/>
      <w:r w:rsidRPr="006A2AA9">
        <w:t xml:space="preserve">questions </w:t>
      </w:r>
      <w:commentRangeEnd w:id="313"/>
      <w:r w:rsidR="00455278">
        <w:rPr>
          <w:rStyle w:val="CommentReference"/>
        </w:rPr>
        <w:commentReference w:id="313"/>
      </w:r>
      <w:r w:rsidRPr="006A2AA9">
        <w:t>are answered:</w:t>
      </w:r>
    </w:p>
    <w:p w14:paraId="40316BF3" w14:textId="77777777" w:rsidR="003B0752" w:rsidRPr="006A2AA9" w:rsidRDefault="003B0752">
      <w:pPr>
        <w:pStyle w:val="ListParagraph"/>
        <w:numPr>
          <w:ilvl w:val="0"/>
          <w:numId w:val="14"/>
        </w:numPr>
        <w:spacing w:before="240"/>
        <w:rPr>
          <w:rFonts w:cs="Times"/>
        </w:rPr>
      </w:pPr>
      <w:r w:rsidRPr="006A2AA9">
        <w:rPr>
          <w:rFonts w:cs="Times"/>
        </w:rPr>
        <w:t>Research possible open-source SDN controllers to implement.</w:t>
      </w:r>
    </w:p>
    <w:p w14:paraId="00D00A9F" w14:textId="3D46E598" w:rsidR="003B0752" w:rsidRPr="006A2AA9" w:rsidRDefault="003B0752" w:rsidP="004324DD">
      <w:pPr>
        <w:pStyle w:val="ListParagraph"/>
        <w:numPr>
          <w:ilvl w:val="0"/>
          <w:numId w:val="14"/>
        </w:numPr>
        <w:spacing w:before="240"/>
        <w:rPr>
          <w:rFonts w:cs="Times"/>
        </w:rPr>
      </w:pPr>
      <w:r w:rsidRPr="006A2AA9">
        <w:rPr>
          <w:rFonts w:cs="Times"/>
        </w:rPr>
        <w:t xml:space="preserve">Research alternative configuration methods with the goal of finding the best possible method to configure and manage the network through </w:t>
      </w:r>
      <w:r w:rsidR="00A729D8">
        <w:rPr>
          <w:rFonts w:cs="Times"/>
        </w:rPr>
        <w:t>the SDN</w:t>
      </w:r>
      <w:r w:rsidRPr="006A2AA9">
        <w:rPr>
          <w:rFonts w:cs="Times"/>
        </w:rPr>
        <w:t xml:space="preserve"> Controller.</w:t>
      </w:r>
    </w:p>
    <w:p w14:paraId="48342D0F" w14:textId="642C0291" w:rsidR="003B0752" w:rsidRDefault="003B0752">
      <w:pPr>
        <w:pStyle w:val="ListParagraph"/>
        <w:numPr>
          <w:ilvl w:val="0"/>
          <w:numId w:val="14"/>
        </w:numPr>
        <w:spacing w:before="240"/>
        <w:rPr>
          <w:rFonts w:cs="Times"/>
        </w:rPr>
      </w:pPr>
      <w:commentRangeStart w:id="314"/>
      <w:r w:rsidRPr="006A2AA9">
        <w:rPr>
          <w:rFonts w:cs="Times"/>
        </w:rPr>
        <w:t>Algorithms that are responsible for the optimization of the paths.</w:t>
      </w:r>
      <w:commentRangeEnd w:id="314"/>
      <w:r w:rsidR="00455278">
        <w:rPr>
          <w:rStyle w:val="CommentReference"/>
        </w:rPr>
        <w:commentReference w:id="314"/>
      </w:r>
    </w:p>
    <w:p w14:paraId="076B53C3" w14:textId="4934ACCD" w:rsidR="00332AA7" w:rsidRDefault="00332AA7">
      <w:pPr>
        <w:pStyle w:val="ListParagraph"/>
        <w:numPr>
          <w:ilvl w:val="0"/>
          <w:numId w:val="14"/>
        </w:numPr>
        <w:spacing w:before="240"/>
        <w:rPr>
          <w:rFonts w:cs="Times"/>
        </w:rPr>
      </w:pPr>
      <w:r>
        <w:rPr>
          <w:rFonts w:cs="Times"/>
        </w:rPr>
        <w:t xml:space="preserve">Different architectures of SDN and challenges </w:t>
      </w:r>
      <w:del w:id="315" w:author="Peter Gröschke" w:date="2022-09-26T17:07:00Z">
        <w:r w:rsidDel="00455278">
          <w:rPr>
            <w:rFonts w:cs="Times"/>
          </w:rPr>
          <w:delText xml:space="preserve">faces </w:delText>
        </w:r>
      </w:del>
      <w:ins w:id="316" w:author="Peter Gröschke" w:date="2022-09-26T17:07:00Z">
        <w:r w:rsidR="00455278">
          <w:rPr>
            <w:rFonts w:cs="Times"/>
          </w:rPr>
          <w:t xml:space="preserve">faced </w:t>
        </w:r>
      </w:ins>
      <w:r>
        <w:rPr>
          <w:rFonts w:cs="Times"/>
        </w:rPr>
        <w:t>by them.</w:t>
      </w:r>
    </w:p>
    <w:p w14:paraId="4FC29D85" w14:textId="780DDB1B" w:rsidR="00105C55" w:rsidRDefault="00E05BD7" w:rsidP="00105C55">
      <w:pPr>
        <w:pStyle w:val="ListParagraph"/>
        <w:numPr>
          <w:ilvl w:val="0"/>
          <w:numId w:val="14"/>
        </w:numPr>
        <w:spacing w:before="240"/>
        <w:rPr>
          <w:rFonts w:cs="Times"/>
        </w:rPr>
      </w:pPr>
      <w:r>
        <w:rPr>
          <w:rFonts w:cs="Times"/>
        </w:rPr>
        <w:t>Research about different components required in the software-defined networks such as</w:t>
      </w:r>
      <w:r w:rsidR="00680193">
        <w:rPr>
          <w:rFonts w:cs="Times"/>
        </w:rPr>
        <w:t xml:space="preserve"> network devices and</w:t>
      </w:r>
      <w:r>
        <w:rPr>
          <w:rFonts w:cs="Times"/>
        </w:rPr>
        <w:t xml:space="preserve"> </w:t>
      </w:r>
      <w:r w:rsidR="005A7C77">
        <w:rPr>
          <w:rFonts w:cs="Times"/>
        </w:rPr>
        <w:t xml:space="preserve">supported </w:t>
      </w:r>
      <w:r>
        <w:rPr>
          <w:rFonts w:cs="Times"/>
        </w:rPr>
        <w:t xml:space="preserve">protocols. </w:t>
      </w:r>
    </w:p>
    <w:p w14:paraId="79B75484" w14:textId="45F7D567" w:rsidR="00E3280C" w:rsidRPr="00105C55" w:rsidRDefault="00E3280C" w:rsidP="00105C55">
      <w:pPr>
        <w:spacing w:before="240"/>
        <w:rPr>
          <w:rFonts w:cs="Times"/>
        </w:rPr>
      </w:pPr>
      <w:r w:rsidRPr="00105C55">
        <w:rPr>
          <w:rFonts w:cs="Times"/>
        </w:rPr>
        <w:t xml:space="preserve">The main research question was to carry out detailed study about open-source SDN controllers with respect to their base architecture, functionality, features and network services they support and their respective applications availability. </w:t>
      </w:r>
    </w:p>
    <w:p w14:paraId="76C51AA7" w14:textId="77777777" w:rsidR="003B0752" w:rsidRPr="006A2AA9" w:rsidRDefault="003B0752" w:rsidP="003B0752">
      <w:pPr>
        <w:pStyle w:val="Heading2"/>
        <w:rPr>
          <w:rFonts w:cs="Times"/>
        </w:rPr>
      </w:pPr>
      <w:bookmarkStart w:id="317" w:name="_Toc108739186"/>
      <w:bookmarkStart w:id="318" w:name="_Toc114792039"/>
      <w:r w:rsidRPr="006A2AA9">
        <w:rPr>
          <w:rFonts w:cs="Times"/>
        </w:rPr>
        <w:lastRenderedPageBreak/>
        <w:t>Work Plan</w:t>
      </w:r>
      <w:bookmarkEnd w:id="317"/>
      <w:bookmarkEnd w:id="318"/>
    </w:p>
    <w:p w14:paraId="029C785A" w14:textId="590D82A7" w:rsidR="003B0752" w:rsidRPr="006A2AA9" w:rsidRDefault="003B0752" w:rsidP="003B0752">
      <w:commentRangeStart w:id="319"/>
      <w:r w:rsidRPr="006A2AA9">
        <w:t xml:space="preserve">Work flow </w:t>
      </w:r>
      <w:commentRangeEnd w:id="319"/>
      <w:r w:rsidR="00455278">
        <w:rPr>
          <w:rStyle w:val="CommentReference"/>
        </w:rPr>
        <w:commentReference w:id="319"/>
      </w:r>
      <w:r w:rsidRPr="006A2AA9">
        <w:t>for this Thesis is as follows</w:t>
      </w:r>
      <w:r w:rsidR="00D91EC5">
        <w:t>:</w:t>
      </w:r>
    </w:p>
    <w:p w14:paraId="47C1B597" w14:textId="0EA96B32" w:rsidR="003B0752" w:rsidRPr="006A2AA9" w:rsidRDefault="003B0752">
      <w:pPr>
        <w:pStyle w:val="ListParagraph"/>
        <w:numPr>
          <w:ilvl w:val="0"/>
          <w:numId w:val="16"/>
        </w:numPr>
        <w:spacing w:before="240"/>
      </w:pPr>
      <w:r w:rsidRPr="006A2AA9">
        <w:t xml:space="preserve">Research about </w:t>
      </w:r>
      <w:r w:rsidR="00467D9F">
        <w:t>different open-source</w:t>
      </w:r>
      <w:r w:rsidRPr="006A2AA9">
        <w:t xml:space="preserve"> SDN controllers</w:t>
      </w:r>
      <w:r w:rsidR="00467D9F">
        <w:t>, their architectures and challenges faced b</w:t>
      </w:r>
      <w:r w:rsidR="008E10DE">
        <w:t>y</w:t>
      </w:r>
      <w:r w:rsidR="00467D9F">
        <w:t xml:space="preserve"> them.</w:t>
      </w:r>
    </w:p>
    <w:p w14:paraId="6D6031BB" w14:textId="454851C9" w:rsidR="003B0752" w:rsidRPr="006A2AA9" w:rsidRDefault="003B0752">
      <w:pPr>
        <w:pStyle w:val="ListParagraph"/>
        <w:numPr>
          <w:ilvl w:val="0"/>
          <w:numId w:val="16"/>
        </w:numPr>
        <w:spacing w:before="240"/>
      </w:pPr>
      <w:r w:rsidRPr="006A2AA9">
        <w:t>Research about the</w:t>
      </w:r>
      <w:r w:rsidR="00947823">
        <w:t xml:space="preserve"> network</w:t>
      </w:r>
      <w:r w:rsidRPr="006A2AA9">
        <w:t xml:space="preserve"> emulation </w:t>
      </w:r>
      <w:r w:rsidR="00947823" w:rsidRPr="006A2AA9">
        <w:t>software</w:t>
      </w:r>
      <w:r w:rsidRPr="006A2AA9">
        <w:t>.</w:t>
      </w:r>
    </w:p>
    <w:p w14:paraId="1E60B58B" w14:textId="6742EA4E" w:rsidR="003B0752" w:rsidRPr="006A2AA9" w:rsidRDefault="00FE5ABC">
      <w:pPr>
        <w:pStyle w:val="ListParagraph"/>
        <w:numPr>
          <w:ilvl w:val="0"/>
          <w:numId w:val="16"/>
        </w:numPr>
        <w:spacing w:before="240"/>
      </w:pPr>
      <w:r w:rsidRPr="006A2AA9">
        <w:t xml:space="preserve">Installing </w:t>
      </w:r>
      <w:r w:rsidR="003B0752" w:rsidRPr="006A2AA9">
        <w:t>and testing of different SDN controllers</w:t>
      </w:r>
      <w:r w:rsidR="00FA3BB0">
        <w:t xml:space="preserve"> </w:t>
      </w:r>
      <w:r w:rsidR="00FA3BB0" w:rsidRPr="006A2AA9">
        <w:t xml:space="preserve">in </w:t>
      </w:r>
      <w:r w:rsidR="00FA3BB0">
        <w:t xml:space="preserve">different </w:t>
      </w:r>
      <w:r w:rsidR="00FA3BB0" w:rsidRPr="006A2AA9">
        <w:t>emulated environment</w:t>
      </w:r>
      <w:r w:rsidR="00FA3BB0">
        <w:t>s</w:t>
      </w:r>
      <w:r w:rsidR="00FA3BB0" w:rsidRPr="006A2AA9">
        <w:t>.</w:t>
      </w:r>
    </w:p>
    <w:p w14:paraId="7F214A78" w14:textId="4FCD9AA8" w:rsidR="003B0752" w:rsidRDefault="003B0752">
      <w:pPr>
        <w:pStyle w:val="ListParagraph"/>
        <w:numPr>
          <w:ilvl w:val="0"/>
          <w:numId w:val="16"/>
        </w:numPr>
        <w:spacing w:before="240"/>
      </w:pPr>
      <w:r w:rsidRPr="006A2AA9">
        <w:t>Configuration of these SDN controllers.</w:t>
      </w:r>
    </w:p>
    <w:p w14:paraId="1DB305C3" w14:textId="67480AE0" w:rsidR="009E6C41" w:rsidRPr="006A2AA9" w:rsidRDefault="009E6C41">
      <w:pPr>
        <w:pStyle w:val="ListParagraph"/>
        <w:numPr>
          <w:ilvl w:val="0"/>
          <w:numId w:val="16"/>
        </w:numPr>
        <w:spacing w:before="240"/>
      </w:pPr>
      <w:r>
        <w:t>Studying the different SDN applications implemented for network services.</w:t>
      </w:r>
    </w:p>
    <w:p w14:paraId="3B32C78B" w14:textId="77777777" w:rsidR="003B0752" w:rsidRPr="006A2AA9" w:rsidRDefault="003B0752">
      <w:pPr>
        <w:pStyle w:val="ListParagraph"/>
        <w:numPr>
          <w:ilvl w:val="0"/>
          <w:numId w:val="16"/>
        </w:numPr>
        <w:spacing w:before="240"/>
      </w:pPr>
      <w:r w:rsidRPr="006A2AA9">
        <w:t>Installing and activating the features required for the services and applications running on the SDN controller.</w:t>
      </w:r>
    </w:p>
    <w:p w14:paraId="261DF358" w14:textId="1D22D683" w:rsidR="003B0752" w:rsidRPr="006A2AA9" w:rsidRDefault="003B0752">
      <w:pPr>
        <w:pStyle w:val="ListParagraph"/>
        <w:numPr>
          <w:ilvl w:val="0"/>
          <w:numId w:val="16"/>
        </w:numPr>
        <w:spacing w:before="240"/>
      </w:pPr>
      <w:r w:rsidRPr="006A2AA9">
        <w:t>Installing different</w:t>
      </w:r>
      <w:r w:rsidR="006B60A2">
        <w:t xml:space="preserve"> open-source</w:t>
      </w:r>
      <w:r w:rsidRPr="006A2AA9">
        <w:t xml:space="preserve"> network devices to run inside the emulated environment.</w:t>
      </w:r>
    </w:p>
    <w:p w14:paraId="660D3442" w14:textId="11B5184D" w:rsidR="003B0752" w:rsidRPr="006A2AA9" w:rsidRDefault="003B0752">
      <w:pPr>
        <w:pStyle w:val="ListParagraph"/>
        <w:numPr>
          <w:ilvl w:val="0"/>
          <w:numId w:val="16"/>
        </w:numPr>
        <w:spacing w:before="240"/>
      </w:pPr>
      <w:r w:rsidRPr="006A2AA9">
        <w:t>Setting up the</w:t>
      </w:r>
      <w:r w:rsidR="00937DA2">
        <w:t xml:space="preserve"> testbed in the emulation software with</w:t>
      </w:r>
      <w:r w:rsidRPr="006A2AA9">
        <w:t xml:space="preserve"> these networking devices and the SDN controller.</w:t>
      </w:r>
    </w:p>
    <w:p w14:paraId="239AB825" w14:textId="77777777" w:rsidR="003B0752" w:rsidRPr="006A2AA9" w:rsidRDefault="003B0752">
      <w:pPr>
        <w:pStyle w:val="ListParagraph"/>
        <w:numPr>
          <w:ilvl w:val="0"/>
          <w:numId w:val="16"/>
        </w:numPr>
        <w:spacing w:before="240"/>
      </w:pPr>
      <w:r w:rsidRPr="006A2AA9">
        <w:t>Document the difficulties and errors found while installation and debugging the connectivity between the different network devices and SDN controller</w:t>
      </w:r>
    </w:p>
    <w:p w14:paraId="01973A10" w14:textId="77777777" w:rsidR="003B0752" w:rsidRPr="006A2AA9" w:rsidRDefault="003B0752">
      <w:pPr>
        <w:pStyle w:val="ListParagraph"/>
        <w:numPr>
          <w:ilvl w:val="0"/>
          <w:numId w:val="16"/>
        </w:numPr>
        <w:spacing w:before="240"/>
      </w:pPr>
      <w:r w:rsidRPr="006A2AA9">
        <w:t>Creating and implementing different network topologies.</w:t>
      </w:r>
    </w:p>
    <w:p w14:paraId="219B2A64" w14:textId="3E49F782" w:rsidR="003B0752" w:rsidRPr="006A2AA9" w:rsidRDefault="003B0752">
      <w:pPr>
        <w:pStyle w:val="ListParagraph"/>
        <w:numPr>
          <w:ilvl w:val="0"/>
          <w:numId w:val="16"/>
        </w:numPr>
        <w:spacing w:before="240"/>
      </w:pPr>
      <w:r w:rsidRPr="006A2AA9">
        <w:t xml:space="preserve">Creating use cases </w:t>
      </w:r>
      <w:r w:rsidR="0056388F">
        <w:t>to test the performance of</w:t>
      </w:r>
      <w:r w:rsidRPr="006A2AA9">
        <w:t xml:space="preserve"> SDN controller in the emulated environment.</w:t>
      </w:r>
    </w:p>
    <w:p w14:paraId="58B6091B" w14:textId="09F8A31D" w:rsidR="003B0752" w:rsidRDefault="003B0752">
      <w:pPr>
        <w:pStyle w:val="ListParagraph"/>
        <w:numPr>
          <w:ilvl w:val="0"/>
          <w:numId w:val="16"/>
        </w:numPr>
        <w:spacing w:before="240"/>
      </w:pPr>
      <w:r w:rsidRPr="006A2AA9">
        <w:t xml:space="preserve">Implementing and testing these use cases in </w:t>
      </w:r>
      <w:r w:rsidR="009A3FF2">
        <w:t xml:space="preserve">different </w:t>
      </w:r>
      <w:r w:rsidRPr="006A2AA9">
        <w:t>emulated environment</w:t>
      </w:r>
      <w:r w:rsidR="00907C87">
        <w:t>s</w:t>
      </w:r>
      <w:r w:rsidRPr="006A2AA9">
        <w:t>.</w:t>
      </w:r>
    </w:p>
    <w:p w14:paraId="39D52076" w14:textId="561755E2" w:rsidR="00F47D72" w:rsidRPr="006A2AA9" w:rsidRDefault="00F47D72">
      <w:pPr>
        <w:pStyle w:val="ListParagraph"/>
        <w:numPr>
          <w:ilvl w:val="0"/>
          <w:numId w:val="16"/>
        </w:numPr>
        <w:spacing w:before="240"/>
      </w:pPr>
      <w:r>
        <w:t>Evaluating the outcomes of these use cases.</w:t>
      </w:r>
    </w:p>
    <w:p w14:paraId="5A8840CA" w14:textId="77777777" w:rsidR="003B0752" w:rsidRPr="006A2AA9" w:rsidRDefault="003B0752" w:rsidP="003B0752">
      <w:pPr>
        <w:pStyle w:val="Heading2"/>
        <w:rPr>
          <w:rFonts w:cs="Times"/>
        </w:rPr>
      </w:pPr>
      <w:bookmarkStart w:id="320" w:name="_Toc108739187"/>
      <w:bookmarkStart w:id="321" w:name="_Toc114792040"/>
      <w:r w:rsidRPr="006A2AA9">
        <w:rPr>
          <w:rFonts w:cs="Times"/>
        </w:rPr>
        <w:t>Previous Work</w:t>
      </w:r>
      <w:bookmarkEnd w:id="320"/>
      <w:bookmarkEnd w:id="321"/>
    </w:p>
    <w:p w14:paraId="250222D5" w14:textId="2AFF2671" w:rsidR="00714DA3" w:rsidRPr="006A2AA9" w:rsidRDefault="003B0752" w:rsidP="003B0752">
      <w:r w:rsidRPr="006A2AA9">
        <w:t>Through the</w:t>
      </w:r>
      <w:r w:rsidR="00B55DD5">
        <w:t xml:space="preserve"> </w:t>
      </w:r>
      <w:r w:rsidR="00B55DD5" w:rsidRPr="006A2AA9">
        <w:t>research</w:t>
      </w:r>
      <w:r w:rsidR="00B55DD5">
        <w:t xml:space="preserve"> and</w:t>
      </w:r>
      <w:r w:rsidRPr="006A2AA9">
        <w:t xml:space="preserve"> study about </w:t>
      </w:r>
      <w:r w:rsidR="00CF37E0">
        <w:rPr>
          <w:rFonts w:cs="Times"/>
        </w:rPr>
        <w:t xml:space="preserve">different aspects of SDN </w:t>
      </w:r>
      <w:r w:rsidR="00B55DD5">
        <w:rPr>
          <w:rFonts w:cs="Times"/>
        </w:rPr>
        <w:t>such as</w:t>
      </w:r>
      <w:r w:rsidR="00CF37E0">
        <w:rPr>
          <w:rFonts w:cs="Times"/>
        </w:rPr>
        <w:t xml:space="preserve"> popular SDN </w:t>
      </w:r>
      <w:r w:rsidRPr="006A2AA9">
        <w:t>controllers</w:t>
      </w:r>
      <w:r w:rsidR="00CF37E0">
        <w:t xml:space="preserve"> and software switches and their implementation</w:t>
      </w:r>
      <w:r w:rsidRPr="006A2AA9">
        <w:t xml:space="preserve"> in virtual environments, the following points were found</w:t>
      </w:r>
      <w:r w:rsidR="00EB61AA">
        <w:t>:</w:t>
      </w:r>
    </w:p>
    <w:p w14:paraId="38BE5B69" w14:textId="4C50F2CB" w:rsidR="0013509D" w:rsidRDefault="0013509D" w:rsidP="0013509D">
      <w:pPr>
        <w:pStyle w:val="ListParagraph"/>
        <w:numPr>
          <w:ilvl w:val="0"/>
          <w:numId w:val="5"/>
        </w:numPr>
        <w:spacing w:before="240" w:after="0" w:line="240" w:lineRule="auto"/>
        <w:rPr>
          <w:rFonts w:cs="Times"/>
        </w:rPr>
      </w:pPr>
      <w:r>
        <w:rPr>
          <w:rFonts w:cs="Times"/>
        </w:rPr>
        <w:t xml:space="preserve">Various different </w:t>
      </w:r>
      <w:commentRangeStart w:id="322"/>
      <w:r>
        <w:rPr>
          <w:rFonts w:cs="Times"/>
        </w:rPr>
        <w:t xml:space="preserve">research surveys </w:t>
      </w:r>
      <w:commentRangeEnd w:id="322"/>
      <w:r w:rsidR="00455278">
        <w:rPr>
          <w:rStyle w:val="CommentReference"/>
        </w:rPr>
        <w:commentReference w:id="322"/>
      </w:r>
      <w:r>
        <w:rPr>
          <w:rFonts w:cs="Times"/>
        </w:rPr>
        <w:t>have been carried out to study the different aspects of SDN such as the design architecture of SDN controller, different framework they are developed on, challenges they face and their countermeasures.</w:t>
      </w:r>
    </w:p>
    <w:p w14:paraId="4C5D41D6" w14:textId="3E5F5CA5" w:rsidR="003B0752" w:rsidRDefault="003B0752">
      <w:pPr>
        <w:pStyle w:val="ListParagraph"/>
        <w:numPr>
          <w:ilvl w:val="0"/>
          <w:numId w:val="5"/>
        </w:numPr>
        <w:spacing w:before="240" w:after="0" w:line="240" w:lineRule="auto"/>
        <w:rPr>
          <w:rFonts w:cs="Times"/>
        </w:rPr>
      </w:pPr>
      <w:r w:rsidRPr="006A2AA9">
        <w:rPr>
          <w:rFonts w:cs="Times"/>
        </w:rPr>
        <w:t xml:space="preserve">Currently various </w:t>
      </w:r>
      <w:r w:rsidR="00EA191D">
        <w:rPr>
          <w:rFonts w:cs="Times"/>
        </w:rPr>
        <w:t>o</w:t>
      </w:r>
      <w:r w:rsidRPr="006A2AA9">
        <w:rPr>
          <w:rFonts w:cs="Times"/>
        </w:rPr>
        <w:t>pen-source SDN controllers are available to be implemented and tested in the</w:t>
      </w:r>
      <w:r w:rsidR="008C3C53">
        <w:rPr>
          <w:rFonts w:cs="Times"/>
        </w:rPr>
        <w:t xml:space="preserve"> emulated</w:t>
      </w:r>
      <w:r w:rsidRPr="006A2AA9">
        <w:rPr>
          <w:rFonts w:cs="Times"/>
        </w:rPr>
        <w:t xml:space="preserve"> environment. To name</w:t>
      </w:r>
      <w:r w:rsidR="00AF0B9F">
        <w:rPr>
          <w:rFonts w:cs="Times"/>
        </w:rPr>
        <w:t xml:space="preserve"> few which are popular amongst researchers and developers</w:t>
      </w:r>
      <w:r w:rsidRPr="006A2AA9">
        <w:rPr>
          <w:rFonts w:cs="Times"/>
        </w:rPr>
        <w:t xml:space="preserve"> </w:t>
      </w:r>
      <w:r w:rsidR="00AF0B9F">
        <w:rPr>
          <w:rFonts w:cs="Times"/>
        </w:rPr>
        <w:t>are</w:t>
      </w:r>
      <w:r w:rsidRPr="006A2AA9">
        <w:rPr>
          <w:rFonts w:cs="Times"/>
        </w:rPr>
        <w:t xml:space="preserve">, </w:t>
      </w:r>
      <w:r w:rsidR="00002272">
        <w:rPr>
          <w:rFonts w:cs="Times"/>
        </w:rPr>
        <w:t>OpenDaylight</w:t>
      </w:r>
      <w:r w:rsidRPr="006A2AA9">
        <w:rPr>
          <w:rFonts w:cs="Times"/>
        </w:rPr>
        <w:t xml:space="preserve"> (ODL), Open Network Operating System (ONOS)</w:t>
      </w:r>
      <w:r w:rsidR="00AF0B9F">
        <w:rPr>
          <w:rFonts w:cs="Times"/>
        </w:rPr>
        <w:t xml:space="preserve"> and</w:t>
      </w:r>
      <w:r w:rsidRPr="006A2AA9">
        <w:rPr>
          <w:rFonts w:cs="Times"/>
        </w:rPr>
        <w:t xml:space="preserve"> Ryu.</w:t>
      </w:r>
    </w:p>
    <w:p w14:paraId="6B71F058" w14:textId="28DA3DBC" w:rsidR="00135DC2" w:rsidRDefault="00135DC2">
      <w:pPr>
        <w:pStyle w:val="ListParagraph"/>
        <w:numPr>
          <w:ilvl w:val="0"/>
          <w:numId w:val="5"/>
        </w:numPr>
        <w:spacing w:before="240" w:after="0" w:line="240" w:lineRule="auto"/>
        <w:rPr>
          <w:rFonts w:cs="Times"/>
        </w:rPr>
      </w:pPr>
      <w:r>
        <w:rPr>
          <w:rFonts w:cs="Times"/>
        </w:rPr>
        <w:t xml:space="preserve">Outcome of the </w:t>
      </w:r>
      <w:commentRangeStart w:id="323"/>
      <w:r>
        <w:rPr>
          <w:rFonts w:cs="Times"/>
        </w:rPr>
        <w:t xml:space="preserve">research presented </w:t>
      </w:r>
      <w:commentRangeEnd w:id="323"/>
      <w:r w:rsidR="00455278">
        <w:rPr>
          <w:rStyle w:val="CommentReference"/>
        </w:rPr>
        <w:commentReference w:id="323"/>
      </w:r>
      <w:r>
        <w:rPr>
          <w:rFonts w:cs="Times"/>
        </w:rPr>
        <w:t>that these three SDN controllers have some similarities and more differences in terms of functionality</w:t>
      </w:r>
      <w:r w:rsidR="00407D50">
        <w:rPr>
          <w:rFonts w:cs="Times"/>
        </w:rPr>
        <w:t>, design architectures, development platform and support for different network services.</w:t>
      </w:r>
    </w:p>
    <w:p w14:paraId="4CCDD36C" w14:textId="22BBDBAE" w:rsidR="0013509D" w:rsidRDefault="00D14020" w:rsidP="00C1613D">
      <w:pPr>
        <w:pStyle w:val="ListParagraph"/>
        <w:numPr>
          <w:ilvl w:val="0"/>
          <w:numId w:val="5"/>
        </w:numPr>
        <w:spacing w:before="240" w:after="0" w:line="240" w:lineRule="auto"/>
        <w:rPr>
          <w:rFonts w:cs="Times"/>
        </w:rPr>
      </w:pPr>
      <w:r>
        <w:rPr>
          <w:rFonts w:cs="Times"/>
        </w:rPr>
        <w:t xml:space="preserve">Some </w:t>
      </w:r>
      <w:commentRangeStart w:id="324"/>
      <w:r>
        <w:rPr>
          <w:rFonts w:cs="Times"/>
        </w:rPr>
        <w:t xml:space="preserve">projects </w:t>
      </w:r>
      <w:commentRangeEnd w:id="324"/>
      <w:r w:rsidR="009F5894">
        <w:rPr>
          <w:rStyle w:val="CommentReference"/>
        </w:rPr>
        <w:commentReference w:id="324"/>
      </w:r>
      <w:r>
        <w:rPr>
          <w:rFonts w:cs="Times"/>
        </w:rPr>
        <w:t>were developed t</w:t>
      </w:r>
      <w:r w:rsidR="0013509D">
        <w:rPr>
          <w:rFonts w:cs="Times"/>
        </w:rPr>
        <w:t>o study the SDN application</w:t>
      </w:r>
      <w:r>
        <w:rPr>
          <w:rFonts w:cs="Times"/>
        </w:rPr>
        <w:t xml:space="preserve"> of a certain controller</w:t>
      </w:r>
      <w:ins w:id="325" w:author="Peter Gröschke" w:date="2022-09-26T17:09:00Z">
        <w:r w:rsidR="00455278">
          <w:rPr>
            <w:rFonts w:cs="Times"/>
          </w:rPr>
          <w:t>s</w:t>
        </w:r>
      </w:ins>
      <w:r w:rsidR="0013509D">
        <w:rPr>
          <w:rFonts w:cs="Times"/>
        </w:rPr>
        <w:t xml:space="preserve"> for testing the</w:t>
      </w:r>
      <w:r>
        <w:rPr>
          <w:rFonts w:cs="Times"/>
        </w:rPr>
        <w:t xml:space="preserve"> particular</w:t>
      </w:r>
      <w:r w:rsidR="0013509D">
        <w:rPr>
          <w:rFonts w:cs="Times"/>
        </w:rPr>
        <w:t xml:space="preserve"> network service</w:t>
      </w:r>
      <w:r>
        <w:rPr>
          <w:rFonts w:cs="Times"/>
        </w:rPr>
        <w:t xml:space="preserve">, </w:t>
      </w:r>
      <w:ins w:id="326" w:author="Peter Gröschke" w:date="2022-09-26T17:10:00Z">
        <w:r w:rsidR="00455278">
          <w:rPr>
            <w:rFonts w:cs="Times"/>
          </w:rPr>
          <w:t xml:space="preserve">and for these </w:t>
        </w:r>
        <w:r w:rsidR="009F5894">
          <w:rPr>
            <w:rFonts w:cs="Times"/>
          </w:rPr>
          <w:t xml:space="preserve">research questions, specific </w:t>
        </w:r>
      </w:ins>
      <w:r>
        <w:rPr>
          <w:rFonts w:cs="Times"/>
        </w:rPr>
        <w:t xml:space="preserve">testbeds were created. These testbeds were implemented on local servers or different virtual machines each acting as a single network component of </w:t>
      </w:r>
      <w:r w:rsidR="00AF5F94">
        <w:rPr>
          <w:rFonts w:cs="Times"/>
        </w:rPr>
        <w:t>the SDN network.</w:t>
      </w:r>
      <w:r w:rsidR="00D27CD3">
        <w:rPr>
          <w:rFonts w:cs="Times"/>
        </w:rPr>
        <w:t xml:space="preserve"> This approach of experimenting consumed a large amount of machine resources and could not practically test the performance of SDN network in terms of scalability and high availability.</w:t>
      </w:r>
    </w:p>
    <w:p w14:paraId="3FF7ACC8" w14:textId="3F5DFEB5" w:rsidR="000E2494" w:rsidRDefault="00237858" w:rsidP="00E85F61">
      <w:pPr>
        <w:pStyle w:val="ListParagraph"/>
        <w:numPr>
          <w:ilvl w:val="0"/>
          <w:numId w:val="5"/>
        </w:numPr>
        <w:spacing w:before="240" w:after="0" w:line="240" w:lineRule="auto"/>
        <w:rPr>
          <w:rFonts w:cs="Times"/>
        </w:rPr>
      </w:pPr>
      <w:r w:rsidRPr="000E2494">
        <w:rPr>
          <w:rFonts w:cs="Times"/>
        </w:rPr>
        <w:t xml:space="preserve">Contrastingly, a complete virtual testbed, specially designed to implement SDN networks and analyse the </w:t>
      </w:r>
      <w:r w:rsidR="007275B5" w:rsidRPr="000E2494">
        <w:rPr>
          <w:rFonts w:cs="Times"/>
        </w:rPr>
        <w:t>different features of SDN, was heavily utilised to experiment with the SDN networks.</w:t>
      </w:r>
      <w:r w:rsidR="000E2494" w:rsidRPr="000E2494">
        <w:rPr>
          <w:rFonts w:cs="Times"/>
        </w:rPr>
        <w:t xml:space="preserve"> </w:t>
      </w:r>
      <w:r w:rsidR="00C1613D" w:rsidRPr="000E2494">
        <w:rPr>
          <w:rFonts w:cs="Times"/>
        </w:rPr>
        <w:t>Mininet</w:t>
      </w:r>
      <w:r w:rsidR="000E2494" w:rsidRPr="000E2494">
        <w:rPr>
          <w:rFonts w:cs="Times"/>
        </w:rPr>
        <w:t>, the virtual</w:t>
      </w:r>
      <w:r w:rsidR="00C1613D" w:rsidRPr="000E2494">
        <w:rPr>
          <w:rFonts w:cs="Times"/>
        </w:rPr>
        <w:t xml:space="preserve"> network emulator used to deploy quick</w:t>
      </w:r>
      <w:r w:rsidR="000E2494">
        <w:rPr>
          <w:rFonts w:cs="Times"/>
        </w:rPr>
        <w:t xml:space="preserve"> SDN </w:t>
      </w:r>
      <w:r w:rsidR="00C1613D" w:rsidRPr="000E2494">
        <w:rPr>
          <w:rFonts w:cs="Times"/>
        </w:rPr>
        <w:t>network</w:t>
      </w:r>
      <w:r w:rsidR="000E2494">
        <w:rPr>
          <w:rFonts w:cs="Times"/>
        </w:rPr>
        <w:t xml:space="preserve"> consisting of SDN controller, OpenFlow switches and </w:t>
      </w:r>
      <w:del w:id="327" w:author="Peter Gröschke" w:date="2022-09-26T17:13:00Z">
        <w:r w:rsidR="000E2494" w:rsidDel="009F5894">
          <w:rPr>
            <w:rFonts w:cs="Times"/>
          </w:rPr>
          <w:delText>end-points</w:delText>
        </w:r>
      </w:del>
      <w:ins w:id="328" w:author="Peter Gröschke" w:date="2022-09-26T17:13:00Z">
        <w:r w:rsidR="009F5894">
          <w:rPr>
            <w:rFonts w:cs="Times"/>
          </w:rPr>
          <w:t>endpoints</w:t>
        </w:r>
      </w:ins>
      <w:r w:rsidR="000E2494">
        <w:rPr>
          <w:rFonts w:cs="Times"/>
        </w:rPr>
        <w:t xml:space="preserve"> provides supports to varieties of SDN components.</w:t>
      </w:r>
      <w:r w:rsidR="007019A4">
        <w:rPr>
          <w:rFonts w:cs="Times"/>
        </w:rPr>
        <w:t xml:space="preserve"> Some of which are </w:t>
      </w:r>
      <w:r w:rsidR="00686276">
        <w:rPr>
          <w:rFonts w:cs="Times"/>
        </w:rPr>
        <w:t xml:space="preserve">in-built, if not, an option to program that component or attach it externally is available. Every component deployed in the Mininet, is the virtual replica of the </w:t>
      </w:r>
      <w:r w:rsidR="00267E48">
        <w:rPr>
          <w:rFonts w:cs="Times"/>
        </w:rPr>
        <w:t>network component</w:t>
      </w:r>
      <w:r w:rsidR="00A37124">
        <w:rPr>
          <w:rFonts w:cs="Times"/>
        </w:rPr>
        <w:t>s</w:t>
      </w:r>
      <w:r w:rsidR="00267E48">
        <w:rPr>
          <w:rFonts w:cs="Times"/>
        </w:rPr>
        <w:t>.</w:t>
      </w:r>
      <w:r w:rsidR="00686276">
        <w:rPr>
          <w:rFonts w:cs="Times"/>
        </w:rPr>
        <w:t xml:space="preserve"> </w:t>
      </w:r>
    </w:p>
    <w:p w14:paraId="01F713A8" w14:textId="449110A8" w:rsidR="00C1613D" w:rsidRDefault="00A37124" w:rsidP="00E85F61">
      <w:pPr>
        <w:pStyle w:val="ListParagraph"/>
        <w:numPr>
          <w:ilvl w:val="0"/>
          <w:numId w:val="5"/>
        </w:numPr>
        <w:spacing w:before="240" w:after="0" w:line="240" w:lineRule="auto"/>
        <w:rPr>
          <w:rFonts w:cs="Times"/>
        </w:rPr>
      </w:pPr>
      <w:r>
        <w:rPr>
          <w:rFonts w:cs="Times"/>
        </w:rPr>
        <w:t xml:space="preserve">Another network emulation environment which deploys the </w:t>
      </w:r>
      <w:r w:rsidRPr="006A2AA9">
        <w:rPr>
          <w:rFonts w:cs="Times"/>
        </w:rPr>
        <w:t xml:space="preserve">real images of the network </w:t>
      </w:r>
      <w:r>
        <w:rPr>
          <w:rFonts w:cs="Times"/>
        </w:rPr>
        <w:t xml:space="preserve">components could be the ideal </w:t>
      </w:r>
      <w:r w:rsidR="00144AFC">
        <w:rPr>
          <w:rFonts w:cs="Times"/>
        </w:rPr>
        <w:t xml:space="preserve">platform for testing the performance of SDN networks. The GNS3 application, which helps create the real-world resembling networks implemented on the single machine could bring the evaluation results </w:t>
      </w:r>
      <w:del w:id="329" w:author="Peter Gröschke" w:date="2022-09-26T17:13:00Z">
        <w:r w:rsidR="00144AFC" w:rsidDel="009F5894">
          <w:rPr>
            <w:rFonts w:cs="Times"/>
          </w:rPr>
          <w:delText>more close</w:delText>
        </w:r>
      </w:del>
      <w:ins w:id="330" w:author="Peter Gröschke" w:date="2022-09-26T17:13:00Z">
        <w:r w:rsidR="009F5894">
          <w:rPr>
            <w:rFonts w:cs="Times"/>
          </w:rPr>
          <w:t>closer</w:t>
        </w:r>
      </w:ins>
      <w:r w:rsidR="00144AFC">
        <w:rPr>
          <w:rFonts w:cs="Times"/>
        </w:rPr>
        <w:t xml:space="preserve"> to the real-world scenarios. Not enough research and quite few </w:t>
      </w:r>
      <w:r w:rsidR="005B3763">
        <w:rPr>
          <w:rFonts w:cs="Times"/>
        </w:rPr>
        <w:t xml:space="preserve">experimental </w:t>
      </w:r>
      <w:del w:id="331" w:author="Peter Gröschke" w:date="2022-09-26T17:14:00Z">
        <w:r w:rsidR="005B3763" w:rsidDel="009F5894">
          <w:rPr>
            <w:rFonts w:cs="Times"/>
          </w:rPr>
          <w:delText xml:space="preserve">set </w:delText>
        </w:r>
      </w:del>
      <w:ins w:id="332" w:author="Peter Gröschke" w:date="2022-09-26T17:14:00Z">
        <w:r w:rsidR="009F5894">
          <w:rPr>
            <w:rFonts w:cs="Times"/>
          </w:rPr>
          <w:t>set-</w:t>
        </w:r>
      </w:ins>
      <w:r w:rsidR="005B3763">
        <w:rPr>
          <w:rFonts w:cs="Times"/>
        </w:rPr>
        <w:t>up</w:t>
      </w:r>
      <w:ins w:id="333" w:author="Peter Gröschke" w:date="2022-09-26T17:14:00Z">
        <w:r w:rsidR="009F5894">
          <w:rPr>
            <w:rFonts w:cs="Times"/>
          </w:rPr>
          <w:t>s</w:t>
        </w:r>
      </w:ins>
      <w:r w:rsidR="005B3763">
        <w:rPr>
          <w:rFonts w:cs="Times"/>
        </w:rPr>
        <w:t xml:space="preserve"> with this network emulator </w:t>
      </w:r>
      <w:del w:id="334" w:author="Peter Gröschke" w:date="2022-09-26T17:14:00Z">
        <w:r w:rsidR="005B3763" w:rsidDel="009F5894">
          <w:rPr>
            <w:rFonts w:cs="Times"/>
          </w:rPr>
          <w:delText xml:space="preserve">was </w:delText>
        </w:r>
      </w:del>
      <w:ins w:id="335" w:author="Peter Gröschke" w:date="2022-09-26T17:14:00Z">
        <w:r w:rsidR="009F5894">
          <w:rPr>
            <w:rFonts w:cs="Times"/>
          </w:rPr>
          <w:t xml:space="preserve">were </w:t>
        </w:r>
      </w:ins>
      <w:r w:rsidR="005B3763" w:rsidRPr="005B3763">
        <w:rPr>
          <w:rFonts w:cs="Times"/>
        </w:rPr>
        <w:t>discovered</w:t>
      </w:r>
      <w:r w:rsidR="005B3763">
        <w:rPr>
          <w:rFonts w:cs="Times"/>
        </w:rPr>
        <w:t>.</w:t>
      </w:r>
    </w:p>
    <w:p w14:paraId="698D5A4F" w14:textId="367753E8" w:rsidR="00C1613D" w:rsidRDefault="005B3763" w:rsidP="005B3763">
      <w:pPr>
        <w:pStyle w:val="ListParagraph"/>
        <w:numPr>
          <w:ilvl w:val="0"/>
          <w:numId w:val="5"/>
        </w:numPr>
        <w:spacing w:before="240" w:after="0" w:line="240" w:lineRule="auto"/>
        <w:rPr>
          <w:rFonts w:cs="Times"/>
        </w:rPr>
      </w:pPr>
      <w:r>
        <w:rPr>
          <w:rFonts w:cs="Times"/>
        </w:rPr>
        <w:t xml:space="preserve">During the course of this thesis, the performance of SDN components for different network services was tested on both, Mininet and GNS3 network emulation </w:t>
      </w:r>
      <w:commentRangeStart w:id="336"/>
      <w:r>
        <w:rPr>
          <w:rFonts w:cs="Times"/>
        </w:rPr>
        <w:t>environments</w:t>
      </w:r>
      <w:commentRangeEnd w:id="336"/>
      <w:r w:rsidR="009F5894">
        <w:rPr>
          <w:rStyle w:val="CommentReference"/>
        </w:rPr>
        <w:commentReference w:id="336"/>
      </w:r>
      <w:r>
        <w:rPr>
          <w:rFonts w:cs="Times"/>
        </w:rPr>
        <w:t>.</w:t>
      </w:r>
    </w:p>
    <w:p w14:paraId="10B072AD" w14:textId="54652684" w:rsidR="00DE1A29" w:rsidRPr="006A2AA9" w:rsidRDefault="005405F0" w:rsidP="00DE1A29">
      <w:pPr>
        <w:pStyle w:val="Heading1"/>
      </w:pPr>
      <w:bookmarkStart w:id="337" w:name="_Toc114792041"/>
      <w:r w:rsidRPr="006A2AA9">
        <w:lastRenderedPageBreak/>
        <w:t>Realization</w:t>
      </w:r>
      <w:bookmarkEnd w:id="337"/>
    </w:p>
    <w:p w14:paraId="70AACB3C" w14:textId="0153C57B" w:rsidR="004D2D10" w:rsidRPr="006A2AA9" w:rsidRDefault="004D2D10" w:rsidP="004D2D10">
      <w:pPr>
        <w:rPr>
          <w:rFonts w:cs="Times"/>
        </w:rPr>
      </w:pPr>
      <w:r w:rsidRPr="006A2AA9">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Pr>
          <w:rFonts w:cs="Times"/>
        </w:rPr>
        <w:t>OpenDaylight</w:t>
      </w:r>
      <w:r w:rsidRPr="006A2AA9">
        <w:rPr>
          <w:rFonts w:cs="Times"/>
        </w:rPr>
        <w:t xml:space="preserve"> (ODL) and Ryu. Similarly, to create the network with network elements, two emulation software </w:t>
      </w:r>
      <w:ins w:id="338" w:author="Peter Gröschke" w:date="2022-09-26T17:16:00Z">
        <w:r w:rsidR="009F5894">
          <w:rPr>
            <w:rFonts w:cs="Times"/>
          </w:rPr>
          <w:t xml:space="preserve">packages </w:t>
        </w:r>
      </w:ins>
      <w:r w:rsidR="004A7FE8" w:rsidRPr="006A2AA9">
        <w:rPr>
          <w:rFonts w:cs="Times"/>
        </w:rPr>
        <w:t>we</w:t>
      </w:r>
      <w:r w:rsidRPr="006A2AA9">
        <w:rPr>
          <w:rFonts w:cs="Times"/>
        </w:rPr>
        <w:t>re selected, namely, Mininet and GNS3.</w:t>
      </w:r>
    </w:p>
    <w:p w14:paraId="6343BCC6" w14:textId="11E653D4" w:rsidR="004D2D10" w:rsidRPr="006A2AA9" w:rsidRDefault="004D2D10" w:rsidP="004D2D10">
      <w:pPr>
        <w:pStyle w:val="Heading2"/>
      </w:pPr>
      <w:bookmarkStart w:id="339" w:name="_Toc114792042"/>
      <w:r w:rsidRPr="006A2AA9">
        <w:t>Installation</w:t>
      </w:r>
      <w:r w:rsidR="006E5C1F" w:rsidRPr="006A2AA9">
        <w:t xml:space="preserve"> of testbed</w:t>
      </w:r>
      <w:bookmarkEnd w:id="339"/>
    </w:p>
    <w:p w14:paraId="38ADDB10" w14:textId="26E25ADB" w:rsidR="004D2D10" w:rsidRPr="006A2AA9" w:rsidRDefault="004D2D10" w:rsidP="004D2D10">
      <w:pPr>
        <w:rPr>
          <w:rFonts w:cs="Times"/>
        </w:rPr>
      </w:pPr>
      <w:r w:rsidRPr="006A2AA9">
        <w:rPr>
          <w:rFonts w:cs="Times"/>
        </w:rPr>
        <w:t>For setting up the testbed for this Thesis work, all the major components were installed on the Oracle VM VirtualBox virtualization application. Different virtual machines were created for each SDN controller.</w:t>
      </w:r>
    </w:p>
    <w:p w14:paraId="00B9B435" w14:textId="53CC9EF4" w:rsidR="004D2D10" w:rsidRPr="006A2AA9" w:rsidRDefault="004D2D10" w:rsidP="004D2D10">
      <w:pPr>
        <w:rPr>
          <w:rFonts w:cs="Times"/>
        </w:rPr>
      </w:pPr>
      <w:r w:rsidRPr="006A2AA9">
        <w:rPr>
          <w:rFonts w:cs="Times"/>
        </w:rPr>
        <w:t xml:space="preserve">Mininet-VM and GNS3 VM were also running on different instances of Virtual Machines. Mininet-VM is capable of creating topologies with Open vSwitches, </w:t>
      </w:r>
      <w:r w:rsidR="00F87A51" w:rsidRPr="006A2AA9">
        <w:rPr>
          <w:rFonts w:cs="Times"/>
        </w:rPr>
        <w:t>h</w:t>
      </w:r>
      <w:r w:rsidRPr="006A2AA9">
        <w:rPr>
          <w:rFonts w:cs="Times"/>
        </w:rPr>
        <w:t xml:space="preserve">osts and SDN </w:t>
      </w:r>
      <w:r w:rsidR="00F87A51" w:rsidRPr="006A2AA9">
        <w:rPr>
          <w:rFonts w:cs="Times"/>
        </w:rPr>
        <w:t>c</w:t>
      </w:r>
      <w:r w:rsidRPr="006A2AA9">
        <w:rPr>
          <w:rFonts w:cs="Times"/>
        </w:rPr>
        <w:t xml:space="preserve">ontroller all in itself. When topologies are created in GNS3 using the all-in-one software GUI client, the devices created </w:t>
      </w:r>
      <w:del w:id="340" w:author="Peter Gröschke" w:date="2022-09-26T17:23:00Z">
        <w:r w:rsidRPr="006A2AA9" w:rsidDel="001D7585">
          <w:rPr>
            <w:rFonts w:cs="Times"/>
          </w:rPr>
          <w:delText xml:space="preserve">are </w:delText>
        </w:r>
      </w:del>
      <w:r w:rsidRPr="006A2AA9">
        <w:rPr>
          <w:rFonts w:cs="Times"/>
        </w:rPr>
        <w:t xml:space="preserve">need to be hosted and run by a server process, for this GNS3 VM instance is used. All SDN controllers have their complete installation in respective virtual machines. </w:t>
      </w:r>
    </w:p>
    <w:p w14:paraId="6F42FBFD" w14:textId="3C37AC44" w:rsidR="004D2D10" w:rsidRPr="006A2AA9" w:rsidRDefault="00961833" w:rsidP="004D2D10">
      <w:pPr>
        <w:jc w:val="center"/>
        <w:rPr>
          <w:rFonts w:cs="Times"/>
        </w:rPr>
      </w:pPr>
      <w:r w:rsidRPr="006A2AA9">
        <w:t xml:space="preserve"> </w:t>
      </w:r>
      <w:r w:rsidRPr="006A2AA9">
        <w:rPr>
          <w:rFonts w:cs="Times"/>
          <w:noProof/>
        </w:rPr>
        <w:drawing>
          <wp:inline distT="0" distB="0" distL="0" distR="0" wp14:anchorId="132C11A2" wp14:editId="675F1C1E">
            <wp:extent cx="2381250" cy="312803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0"/>
                    <a:stretch>
                      <a:fillRect/>
                    </a:stretch>
                  </pic:blipFill>
                  <pic:spPr>
                    <a:xfrm>
                      <a:off x="0" y="0"/>
                      <a:ext cx="2395769" cy="3147105"/>
                    </a:xfrm>
                    <a:prstGeom prst="rect">
                      <a:avLst/>
                    </a:prstGeom>
                  </pic:spPr>
                </pic:pic>
              </a:graphicData>
            </a:graphic>
          </wp:inline>
        </w:drawing>
      </w:r>
    </w:p>
    <w:p w14:paraId="62F3789A" w14:textId="5CFA330A" w:rsidR="007A35A7" w:rsidRPr="006A2AA9" w:rsidRDefault="007A35A7" w:rsidP="007A35A7">
      <w:pPr>
        <w:pStyle w:val="Caption"/>
        <w:jc w:val="center"/>
      </w:pPr>
      <w:bookmarkStart w:id="341" w:name="_Toc114155779"/>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1</w:t>
      </w:r>
      <w:r w:rsidRPr="006A2AA9">
        <w:fldChar w:fldCharType="end"/>
      </w:r>
      <w:r w:rsidRPr="006A2AA9">
        <w:t>: Different virtual machines instances in VirtualBox</w:t>
      </w:r>
      <w:bookmarkEnd w:id="341"/>
    </w:p>
    <w:p w14:paraId="5B013AAB" w14:textId="25070417" w:rsidR="004D2D10" w:rsidRPr="006A2AA9" w:rsidRDefault="004D2D10" w:rsidP="004D2D10">
      <w:pPr>
        <w:rPr>
          <w:rFonts w:cs="Times"/>
        </w:rPr>
      </w:pPr>
      <w:r w:rsidRPr="006A2AA9">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6A2AA9">
        <w:rPr>
          <w:rFonts w:cs="Times"/>
        </w:rPr>
        <w:t xml:space="preserve"> All these SDN controllers and </w:t>
      </w:r>
      <w:r w:rsidR="00563C86" w:rsidRPr="006A2AA9">
        <w:rPr>
          <w:rFonts w:cs="Times"/>
        </w:rPr>
        <w:t>emulation software</w:t>
      </w:r>
      <w:r w:rsidR="00B34771" w:rsidRPr="006A2AA9">
        <w:rPr>
          <w:rFonts w:cs="Times"/>
        </w:rPr>
        <w:t xml:space="preserve"> were set up using standard scripts</w:t>
      </w:r>
      <w:r w:rsidR="00563C86" w:rsidRPr="006A2AA9">
        <w:rPr>
          <w:rFonts w:cs="Times"/>
        </w:rPr>
        <w:t xml:space="preserve"> and</w:t>
      </w:r>
      <w:r w:rsidR="00B34771" w:rsidRPr="006A2AA9">
        <w:rPr>
          <w:rFonts w:cs="Times"/>
        </w:rPr>
        <w:t xml:space="preserve"> no special optimization</w:t>
      </w:r>
      <w:r w:rsidR="00563C86" w:rsidRPr="006A2AA9">
        <w:rPr>
          <w:rFonts w:cs="Times"/>
        </w:rPr>
        <w:t xml:space="preserve"> was performed.</w:t>
      </w:r>
    </w:p>
    <w:p w14:paraId="2917D32D" w14:textId="4DA381F1" w:rsidR="00820225" w:rsidRPr="006A2AA9" w:rsidRDefault="00594D6A" w:rsidP="00833599">
      <w:pPr>
        <w:rPr>
          <w:rFonts w:cs="Times"/>
        </w:rPr>
      </w:pPr>
      <w:r w:rsidRPr="006A2AA9">
        <w:rPr>
          <w:rFonts w:cs="Times"/>
        </w:rPr>
        <w:t xml:space="preserve">For experimenting the use cases with these SDN controllers few different virtual machines were created with the complete experiment setup. For example, in </w:t>
      </w:r>
      <w:ins w:id="342" w:author="Peter Gröschke" w:date="2022-09-26T17:24:00Z">
        <w:r w:rsidR="001D7585">
          <w:rPr>
            <w:rFonts w:cs="Times"/>
          </w:rPr>
          <w:t xml:space="preserve">the </w:t>
        </w:r>
      </w:ins>
      <w:r w:rsidRPr="006A2AA9">
        <w:rPr>
          <w:rFonts w:cs="Times"/>
        </w:rPr>
        <w:t>use case for testing the network with multiple controllers, running the multiple controllers in separate machine</w:t>
      </w:r>
      <w:ins w:id="343" w:author="Peter Gröschke" w:date="2022-09-26T17:24:00Z">
        <w:r w:rsidR="001D7585">
          <w:rPr>
            <w:rFonts w:cs="Times"/>
          </w:rPr>
          <w:t>s</w:t>
        </w:r>
      </w:ins>
      <w:r w:rsidRPr="006A2AA9">
        <w:rPr>
          <w:rFonts w:cs="Times"/>
        </w:rPr>
        <w:t xml:space="preserve"> would require </w:t>
      </w:r>
      <w:del w:id="344" w:author="Peter Gröschke" w:date="2022-09-26T17:24:00Z">
        <w:r w:rsidRPr="006A2AA9" w:rsidDel="001D7585">
          <w:rPr>
            <w:rFonts w:cs="Times"/>
          </w:rPr>
          <w:delText xml:space="preserve">the </w:delText>
        </w:r>
      </w:del>
      <w:ins w:id="345" w:author="Peter Gröschke" w:date="2022-09-26T17:24:00Z">
        <w:r w:rsidR="001D7585">
          <w:rPr>
            <w:rFonts w:cs="Times"/>
          </w:rPr>
          <w:t>a</w:t>
        </w:r>
        <w:r w:rsidR="001D7585" w:rsidRPr="006A2AA9">
          <w:rPr>
            <w:rFonts w:cs="Times"/>
          </w:rPr>
          <w:t xml:space="preserve"> </w:t>
        </w:r>
      </w:ins>
      <w:r w:rsidR="00B34771" w:rsidRPr="006A2AA9">
        <w:rPr>
          <w:rFonts w:cs="Times"/>
        </w:rPr>
        <w:t xml:space="preserve">large amount of resources. And for this </w:t>
      </w:r>
      <w:del w:id="346" w:author="Peter Gröschke" w:date="2022-09-26T17:24:00Z">
        <w:r w:rsidR="00B34771" w:rsidRPr="006A2AA9" w:rsidDel="001D7585">
          <w:rPr>
            <w:rFonts w:cs="Times"/>
          </w:rPr>
          <w:delText>reason</w:delText>
        </w:r>
      </w:del>
      <w:ins w:id="347" w:author="Peter Gröschke" w:date="2022-09-26T17:24:00Z">
        <w:r w:rsidR="001D7585" w:rsidRPr="006A2AA9">
          <w:rPr>
            <w:rFonts w:cs="Times"/>
          </w:rPr>
          <w:t>reason,</w:t>
        </w:r>
      </w:ins>
      <w:r w:rsidR="00B34771" w:rsidRPr="006A2AA9">
        <w:rPr>
          <w:rFonts w:cs="Times"/>
        </w:rPr>
        <w:t xml:space="preserve"> multiple controllers were installed as Docker containers and </w:t>
      </w:r>
      <w:ins w:id="348" w:author="Peter Gröschke" w:date="2022-09-26T17:24:00Z">
        <w:r w:rsidR="001D7585">
          <w:rPr>
            <w:rFonts w:cs="Times"/>
          </w:rPr>
          <w:t xml:space="preserve">so a </w:t>
        </w:r>
      </w:ins>
      <w:r w:rsidR="00B34771" w:rsidRPr="006A2AA9">
        <w:rPr>
          <w:rFonts w:cs="Times"/>
        </w:rPr>
        <w:t xml:space="preserve">separate virtual machine named </w:t>
      </w:r>
      <w:r w:rsidR="00B34771" w:rsidRPr="006A2AA9">
        <w:rPr>
          <w:rFonts w:cs="Times"/>
          <w:i/>
          <w:iCs/>
        </w:rPr>
        <w:t>ONOS Docker</w:t>
      </w:r>
      <w:r w:rsidR="00B34771" w:rsidRPr="006A2AA9">
        <w:rPr>
          <w:rFonts w:cs="Times"/>
        </w:rPr>
        <w:t xml:space="preserve"> was created for this use case.</w:t>
      </w:r>
    </w:p>
    <w:p w14:paraId="1DF68BE0" w14:textId="68AAD0F0" w:rsidR="00820225" w:rsidRPr="006A2AA9" w:rsidRDefault="00820225" w:rsidP="00833599">
      <w:pPr>
        <w:rPr>
          <w:rFonts w:cs="Times"/>
        </w:rPr>
      </w:pPr>
      <w:r w:rsidRPr="006A2AA9">
        <w:rPr>
          <w:rFonts w:cs="Times"/>
        </w:rPr>
        <w:t>For the tasks associated with this master thesis, following is the list of software and machine configuration</w:t>
      </w:r>
      <w:ins w:id="349" w:author="Peter Gröschke" w:date="2022-09-26T17:25:00Z">
        <w:r w:rsidR="001D7585">
          <w:rPr>
            <w:rFonts w:cs="Times"/>
          </w:rPr>
          <w:t>s</w:t>
        </w:r>
      </w:ins>
      <w:r w:rsidRPr="006A2AA9">
        <w:rPr>
          <w:rFonts w:cs="Times"/>
        </w:rPr>
        <w:t xml:space="preserve"> </w:t>
      </w:r>
      <w:del w:id="350" w:author="Peter Gröschke" w:date="2022-09-26T17:25:00Z">
        <w:r w:rsidR="007C480B" w:rsidRPr="006A2AA9" w:rsidDel="001D7585">
          <w:rPr>
            <w:rFonts w:cs="Times"/>
          </w:rPr>
          <w:delText>utili</w:delText>
        </w:r>
        <w:r w:rsidR="00860B1A" w:rsidDel="001D7585">
          <w:rPr>
            <w:rFonts w:cs="Times"/>
          </w:rPr>
          <w:delText>s</w:delText>
        </w:r>
        <w:r w:rsidR="007C480B" w:rsidRPr="006A2AA9" w:rsidDel="001D7585">
          <w:rPr>
            <w:rFonts w:cs="Times"/>
          </w:rPr>
          <w:delText>ed</w:delText>
        </w:r>
      </w:del>
      <w:ins w:id="351" w:author="Peter Gröschke" w:date="2022-09-26T17:25:00Z">
        <w:r w:rsidR="001D7585">
          <w:rPr>
            <w:rFonts w:cs="Times"/>
          </w:rPr>
          <w:t>used</w:t>
        </w:r>
      </w:ins>
      <w:r w:rsidR="007C480B" w:rsidRPr="006A2AA9">
        <w:rPr>
          <w:rFonts w:cs="Times"/>
        </w:rPr>
        <w:t>.</w:t>
      </w:r>
    </w:p>
    <w:tbl>
      <w:tblPr>
        <w:tblStyle w:val="TableGrid"/>
        <w:tblW w:w="0" w:type="auto"/>
        <w:tblLook w:val="04A0" w:firstRow="1" w:lastRow="0" w:firstColumn="1" w:lastColumn="0" w:noHBand="0" w:noVBand="1"/>
      </w:tblPr>
      <w:tblGrid>
        <w:gridCol w:w="4119"/>
        <w:gridCol w:w="2623"/>
        <w:gridCol w:w="2320"/>
      </w:tblGrid>
      <w:tr w:rsidR="007C480B" w:rsidRPr="006A2AA9" w14:paraId="72C5C2B1" w14:textId="77777777" w:rsidTr="00CA2442">
        <w:tc>
          <w:tcPr>
            <w:tcW w:w="4219" w:type="dxa"/>
          </w:tcPr>
          <w:p w14:paraId="2249F858" w14:textId="229690EE" w:rsidR="007C480B" w:rsidRPr="006A2AA9" w:rsidRDefault="007C480B" w:rsidP="007C480B">
            <w:pPr>
              <w:jc w:val="center"/>
              <w:rPr>
                <w:rFonts w:cs="Times"/>
                <w:b/>
                <w:bCs/>
              </w:rPr>
            </w:pPr>
            <w:r w:rsidRPr="006A2AA9">
              <w:rPr>
                <w:rFonts w:cs="Times"/>
                <w:b/>
                <w:bCs/>
              </w:rPr>
              <w:lastRenderedPageBreak/>
              <w:t>Category</w:t>
            </w:r>
          </w:p>
        </w:tc>
        <w:tc>
          <w:tcPr>
            <w:tcW w:w="2693" w:type="dxa"/>
          </w:tcPr>
          <w:p w14:paraId="0AC91B71" w14:textId="676D6D70" w:rsidR="007C480B" w:rsidRPr="006A2AA9" w:rsidRDefault="007C480B" w:rsidP="007C480B">
            <w:pPr>
              <w:jc w:val="center"/>
              <w:rPr>
                <w:rFonts w:cs="Times"/>
                <w:b/>
                <w:bCs/>
              </w:rPr>
            </w:pPr>
            <w:r w:rsidRPr="006A2AA9">
              <w:rPr>
                <w:rFonts w:cs="Times"/>
                <w:b/>
                <w:bCs/>
              </w:rPr>
              <w:t>Software</w:t>
            </w:r>
          </w:p>
        </w:tc>
        <w:tc>
          <w:tcPr>
            <w:tcW w:w="2376" w:type="dxa"/>
          </w:tcPr>
          <w:p w14:paraId="602E7EDD" w14:textId="6C0C5B4C" w:rsidR="007C480B" w:rsidRPr="006A2AA9" w:rsidRDefault="007C480B" w:rsidP="007C480B">
            <w:pPr>
              <w:jc w:val="center"/>
              <w:rPr>
                <w:rFonts w:cs="Times"/>
                <w:b/>
                <w:bCs/>
              </w:rPr>
            </w:pPr>
            <w:r w:rsidRPr="006A2AA9">
              <w:rPr>
                <w:rFonts w:cs="Times"/>
                <w:b/>
                <w:bCs/>
              </w:rPr>
              <w:t>Version</w:t>
            </w:r>
          </w:p>
        </w:tc>
      </w:tr>
      <w:tr w:rsidR="007C480B" w:rsidRPr="006A2AA9" w14:paraId="39DD2239" w14:textId="77777777" w:rsidTr="00CA2442">
        <w:tc>
          <w:tcPr>
            <w:tcW w:w="4219" w:type="dxa"/>
          </w:tcPr>
          <w:p w14:paraId="27CAFB69" w14:textId="3615B7A6" w:rsidR="007C480B" w:rsidRPr="006A2AA9" w:rsidRDefault="00BC05E4" w:rsidP="007C480B">
            <w:pPr>
              <w:rPr>
                <w:rFonts w:cs="Times"/>
              </w:rPr>
            </w:pPr>
            <w:r w:rsidRPr="006A2AA9">
              <w:rPr>
                <w:rFonts w:cs="Times"/>
              </w:rPr>
              <w:t xml:space="preserve">Host Machine </w:t>
            </w:r>
            <w:r w:rsidR="007C480B" w:rsidRPr="006A2AA9">
              <w:rPr>
                <w:rFonts w:cs="Times"/>
              </w:rPr>
              <w:t>Operating system</w:t>
            </w:r>
          </w:p>
        </w:tc>
        <w:tc>
          <w:tcPr>
            <w:tcW w:w="2693" w:type="dxa"/>
          </w:tcPr>
          <w:p w14:paraId="311BAF68" w14:textId="700F1728" w:rsidR="007C480B" w:rsidRPr="006A2AA9" w:rsidRDefault="007C480B" w:rsidP="007C480B">
            <w:pPr>
              <w:rPr>
                <w:rFonts w:cs="Times"/>
              </w:rPr>
            </w:pPr>
            <w:r w:rsidRPr="006A2AA9">
              <w:rPr>
                <w:rFonts w:cs="Times"/>
              </w:rPr>
              <w:t>Windows 10 Home</w:t>
            </w:r>
          </w:p>
        </w:tc>
        <w:tc>
          <w:tcPr>
            <w:tcW w:w="2376" w:type="dxa"/>
          </w:tcPr>
          <w:p w14:paraId="0E24EE78" w14:textId="54E9A4FD" w:rsidR="007C480B" w:rsidRPr="006A2AA9" w:rsidRDefault="007C480B" w:rsidP="007C480B">
            <w:pPr>
              <w:rPr>
                <w:rFonts w:cs="Times"/>
              </w:rPr>
            </w:pPr>
            <w:r w:rsidRPr="006A2AA9">
              <w:rPr>
                <w:rFonts w:cs="Times"/>
              </w:rPr>
              <w:t>2</w:t>
            </w:r>
            <w:r w:rsidR="00961833" w:rsidRPr="006A2AA9">
              <w:rPr>
                <w:rFonts w:cs="Times"/>
              </w:rPr>
              <w:t>1</w:t>
            </w:r>
            <w:r w:rsidRPr="006A2AA9">
              <w:rPr>
                <w:rFonts w:cs="Times"/>
              </w:rPr>
              <w:t>H2</w:t>
            </w:r>
            <w:r w:rsidR="00961833" w:rsidRPr="006A2AA9">
              <w:rPr>
                <w:rFonts w:cs="Times"/>
              </w:rPr>
              <w:t xml:space="preserve"> OS build 22000.856</w:t>
            </w:r>
          </w:p>
        </w:tc>
      </w:tr>
      <w:tr w:rsidR="007C480B" w:rsidRPr="006A2AA9" w14:paraId="372CB83E" w14:textId="77777777" w:rsidTr="00CA2442">
        <w:tc>
          <w:tcPr>
            <w:tcW w:w="4219" w:type="dxa"/>
          </w:tcPr>
          <w:p w14:paraId="7376BA1F" w14:textId="704B08EA" w:rsidR="007C480B" w:rsidRPr="006A2AA9" w:rsidRDefault="00BC05E4" w:rsidP="007C480B">
            <w:pPr>
              <w:rPr>
                <w:rFonts w:cs="Times"/>
              </w:rPr>
            </w:pPr>
            <w:r w:rsidRPr="006A2AA9">
              <w:rPr>
                <w:rFonts w:cs="Times"/>
              </w:rPr>
              <w:t xml:space="preserve">Host Machine </w:t>
            </w:r>
            <w:r w:rsidR="007C480B" w:rsidRPr="006A2AA9">
              <w:rPr>
                <w:rFonts w:cs="Times"/>
              </w:rPr>
              <w:t>Processor</w:t>
            </w:r>
          </w:p>
        </w:tc>
        <w:tc>
          <w:tcPr>
            <w:tcW w:w="2693" w:type="dxa"/>
          </w:tcPr>
          <w:p w14:paraId="2CCF3A2A" w14:textId="4E8CA3AF" w:rsidR="007C480B" w:rsidRPr="006A2AA9" w:rsidRDefault="007C480B" w:rsidP="007C480B">
            <w:pPr>
              <w:rPr>
                <w:rFonts w:cs="Times"/>
              </w:rPr>
            </w:pPr>
            <w:r w:rsidRPr="006A2AA9">
              <w:rPr>
                <w:rFonts w:cs="Times"/>
              </w:rPr>
              <w:t xml:space="preserve">Intel(R) Core(TM) i7-1065G7 </w:t>
            </w:r>
            <w:r w:rsidR="00CA2442" w:rsidRPr="006A2AA9">
              <w:rPr>
                <w:rFonts w:cs="Times"/>
              </w:rPr>
              <w:t xml:space="preserve">8 </w:t>
            </w:r>
            <w:r w:rsidRPr="006A2AA9">
              <w:rPr>
                <w:rFonts w:cs="Times"/>
              </w:rPr>
              <w:t>CPU</w:t>
            </w:r>
            <w:r w:rsidR="00CA2442" w:rsidRPr="006A2AA9">
              <w:rPr>
                <w:rFonts w:cs="Times"/>
              </w:rPr>
              <w:t>s</w:t>
            </w:r>
            <w:r w:rsidRPr="006A2AA9">
              <w:rPr>
                <w:rFonts w:cs="Times"/>
              </w:rPr>
              <w:t xml:space="preserve"> @ 1.30GHz 1.50 GHz</w:t>
            </w:r>
          </w:p>
        </w:tc>
        <w:tc>
          <w:tcPr>
            <w:tcW w:w="2376" w:type="dxa"/>
          </w:tcPr>
          <w:p w14:paraId="24F71D53" w14:textId="77777777" w:rsidR="007C480B" w:rsidRPr="006A2AA9" w:rsidRDefault="007C480B" w:rsidP="007C480B">
            <w:pPr>
              <w:rPr>
                <w:rFonts w:cs="Times"/>
              </w:rPr>
            </w:pPr>
          </w:p>
        </w:tc>
      </w:tr>
      <w:tr w:rsidR="00BC05E4" w:rsidRPr="006A2AA9" w14:paraId="19EED697" w14:textId="77777777" w:rsidTr="00CA2442">
        <w:tc>
          <w:tcPr>
            <w:tcW w:w="4219" w:type="dxa"/>
          </w:tcPr>
          <w:p w14:paraId="5B723CD0" w14:textId="3B51CB5C" w:rsidR="00BC05E4" w:rsidRPr="006A2AA9" w:rsidRDefault="00BC05E4" w:rsidP="007C480B">
            <w:pPr>
              <w:rPr>
                <w:rFonts w:cs="Times"/>
              </w:rPr>
            </w:pPr>
            <w:r w:rsidRPr="006A2AA9">
              <w:rPr>
                <w:rFonts w:cs="Times"/>
              </w:rPr>
              <w:t>Host Machine RAM</w:t>
            </w:r>
          </w:p>
        </w:tc>
        <w:tc>
          <w:tcPr>
            <w:tcW w:w="2693" w:type="dxa"/>
          </w:tcPr>
          <w:p w14:paraId="4893F059" w14:textId="34010157" w:rsidR="00BC05E4" w:rsidRPr="006A2AA9" w:rsidRDefault="00BC05E4" w:rsidP="007C480B">
            <w:pPr>
              <w:rPr>
                <w:rFonts w:cs="Times"/>
              </w:rPr>
            </w:pPr>
            <w:r w:rsidRPr="006A2AA9">
              <w:rPr>
                <w:rFonts w:cs="Times"/>
              </w:rPr>
              <w:t>16.0 GB</w:t>
            </w:r>
          </w:p>
        </w:tc>
        <w:tc>
          <w:tcPr>
            <w:tcW w:w="2376" w:type="dxa"/>
          </w:tcPr>
          <w:p w14:paraId="6E7858AD" w14:textId="77777777" w:rsidR="00BC05E4" w:rsidRPr="006A2AA9" w:rsidRDefault="00BC05E4" w:rsidP="007C480B">
            <w:pPr>
              <w:rPr>
                <w:rFonts w:cs="Times"/>
              </w:rPr>
            </w:pPr>
          </w:p>
        </w:tc>
      </w:tr>
      <w:tr w:rsidR="00BC05E4" w:rsidRPr="006A2AA9" w14:paraId="2ED14D3F" w14:textId="77777777" w:rsidTr="00CA2442">
        <w:tc>
          <w:tcPr>
            <w:tcW w:w="4219" w:type="dxa"/>
          </w:tcPr>
          <w:p w14:paraId="1B4687E7" w14:textId="0E1BAB87" w:rsidR="00BC05E4" w:rsidRPr="006A2AA9" w:rsidRDefault="00BC05E4" w:rsidP="007C480B">
            <w:pPr>
              <w:rPr>
                <w:rFonts w:cs="Times"/>
              </w:rPr>
            </w:pPr>
            <w:r w:rsidRPr="006A2AA9">
              <w:rPr>
                <w:rFonts w:cs="Times"/>
              </w:rPr>
              <w:t>Host Machine Graphics</w:t>
            </w:r>
          </w:p>
        </w:tc>
        <w:tc>
          <w:tcPr>
            <w:tcW w:w="2693" w:type="dxa"/>
          </w:tcPr>
          <w:p w14:paraId="7BD873B1" w14:textId="7B9E88B0" w:rsidR="00BC05E4" w:rsidRPr="006A2AA9" w:rsidRDefault="00BC05E4" w:rsidP="007C480B">
            <w:pPr>
              <w:rPr>
                <w:rFonts w:cs="Times"/>
              </w:rPr>
            </w:pPr>
            <w:r w:rsidRPr="006A2AA9">
              <w:rPr>
                <w:rFonts w:cs="Times"/>
              </w:rPr>
              <w:t>Intel(R) Iris(R) Plus</w:t>
            </w:r>
          </w:p>
        </w:tc>
        <w:tc>
          <w:tcPr>
            <w:tcW w:w="2376" w:type="dxa"/>
          </w:tcPr>
          <w:p w14:paraId="39DB5825" w14:textId="77777777" w:rsidR="00BC05E4" w:rsidRPr="006A2AA9" w:rsidRDefault="00BC05E4" w:rsidP="007C480B">
            <w:pPr>
              <w:rPr>
                <w:rFonts w:cs="Times"/>
              </w:rPr>
            </w:pPr>
          </w:p>
        </w:tc>
      </w:tr>
      <w:tr w:rsidR="006368E1" w:rsidRPr="006A2AA9" w14:paraId="6507B132" w14:textId="77777777" w:rsidTr="00CA2442">
        <w:tc>
          <w:tcPr>
            <w:tcW w:w="4219" w:type="dxa"/>
          </w:tcPr>
          <w:p w14:paraId="73B7397F" w14:textId="683E63D6" w:rsidR="006368E1" w:rsidRPr="006A2AA9" w:rsidRDefault="00265CB3" w:rsidP="007C480B">
            <w:pPr>
              <w:rPr>
                <w:rFonts w:cs="Times"/>
              </w:rPr>
            </w:pPr>
            <w:r w:rsidRPr="006A2AA9">
              <w:rPr>
                <w:rFonts w:cs="Times"/>
              </w:rPr>
              <w:t xml:space="preserve">Software </w:t>
            </w:r>
            <w:r w:rsidR="000F7785">
              <w:rPr>
                <w:rFonts w:cs="Times"/>
              </w:rPr>
              <w:t>Swi</w:t>
            </w:r>
            <w:r w:rsidR="00084E1C">
              <w:rPr>
                <w:rFonts w:cs="Times"/>
              </w:rPr>
              <w:t>t</w:t>
            </w:r>
            <w:r w:rsidR="000F7785">
              <w:rPr>
                <w:rFonts w:cs="Times"/>
              </w:rPr>
              <w:t>ch</w:t>
            </w:r>
          </w:p>
        </w:tc>
        <w:tc>
          <w:tcPr>
            <w:tcW w:w="2693" w:type="dxa"/>
          </w:tcPr>
          <w:p w14:paraId="5725B938" w14:textId="1444A29F" w:rsidR="006368E1" w:rsidRPr="006A2AA9" w:rsidRDefault="00265CB3" w:rsidP="007C480B">
            <w:pPr>
              <w:rPr>
                <w:rFonts w:cs="Times"/>
              </w:rPr>
            </w:pPr>
            <w:r w:rsidRPr="006A2AA9">
              <w:rPr>
                <w:rFonts w:cs="Times"/>
              </w:rPr>
              <w:t>Open vSwitch</w:t>
            </w:r>
          </w:p>
        </w:tc>
        <w:tc>
          <w:tcPr>
            <w:tcW w:w="2376" w:type="dxa"/>
          </w:tcPr>
          <w:p w14:paraId="5D3F6B64" w14:textId="55E1085A" w:rsidR="006368E1" w:rsidRPr="006A2AA9" w:rsidRDefault="001B1708" w:rsidP="007C480B">
            <w:pPr>
              <w:rPr>
                <w:rFonts w:cs="Times"/>
              </w:rPr>
            </w:pPr>
            <w:r w:rsidRPr="006A2AA9">
              <w:rPr>
                <w:rFonts w:cs="Times"/>
              </w:rPr>
              <w:t>2.12.3</w:t>
            </w:r>
          </w:p>
        </w:tc>
      </w:tr>
      <w:tr w:rsidR="006368E1" w:rsidRPr="006A2AA9" w14:paraId="4F4855CA" w14:textId="77777777" w:rsidTr="00CA2442">
        <w:tc>
          <w:tcPr>
            <w:tcW w:w="4219" w:type="dxa"/>
          </w:tcPr>
          <w:p w14:paraId="1916ED40" w14:textId="01CDF457" w:rsidR="006368E1" w:rsidRPr="006A2AA9" w:rsidRDefault="00CF4B32" w:rsidP="007C480B">
            <w:pPr>
              <w:rPr>
                <w:rFonts w:cs="Times"/>
              </w:rPr>
            </w:pPr>
            <w:r w:rsidRPr="006A2AA9">
              <w:rPr>
                <w:rFonts w:cs="Times"/>
              </w:rPr>
              <w:t>GNS 3 - Client part</w:t>
            </w:r>
          </w:p>
        </w:tc>
        <w:tc>
          <w:tcPr>
            <w:tcW w:w="2693" w:type="dxa"/>
          </w:tcPr>
          <w:p w14:paraId="1F9867ED" w14:textId="02CC72EC" w:rsidR="006368E1" w:rsidRPr="006A2AA9" w:rsidRDefault="00CF4B32" w:rsidP="007C480B">
            <w:pPr>
              <w:rPr>
                <w:rFonts w:cs="Times"/>
              </w:rPr>
            </w:pPr>
            <w:r w:rsidRPr="006A2AA9">
              <w:rPr>
                <w:rFonts w:cs="Times"/>
              </w:rPr>
              <w:t>GNS3-all-in-one software</w:t>
            </w:r>
          </w:p>
        </w:tc>
        <w:tc>
          <w:tcPr>
            <w:tcW w:w="2376" w:type="dxa"/>
          </w:tcPr>
          <w:p w14:paraId="34D7A100" w14:textId="0DC0D8E2" w:rsidR="006368E1" w:rsidRPr="006A2AA9" w:rsidRDefault="00CF4B32" w:rsidP="007C480B">
            <w:pPr>
              <w:rPr>
                <w:rFonts w:cs="Times"/>
              </w:rPr>
            </w:pPr>
            <w:r w:rsidRPr="006A2AA9">
              <w:rPr>
                <w:rFonts w:cs="Times"/>
              </w:rPr>
              <w:t>2.2.33.1</w:t>
            </w:r>
          </w:p>
        </w:tc>
      </w:tr>
      <w:tr w:rsidR="006368E1" w:rsidRPr="006A2AA9" w14:paraId="73E8D186" w14:textId="77777777" w:rsidTr="00CA2442">
        <w:tc>
          <w:tcPr>
            <w:tcW w:w="4219" w:type="dxa"/>
          </w:tcPr>
          <w:p w14:paraId="06E7EE36" w14:textId="45FE17AF" w:rsidR="006368E1" w:rsidRPr="006A2AA9" w:rsidRDefault="00227E40" w:rsidP="007C480B">
            <w:pPr>
              <w:rPr>
                <w:rFonts w:cs="Times"/>
              </w:rPr>
            </w:pPr>
            <w:r w:rsidRPr="006A2AA9">
              <w:rPr>
                <w:rFonts w:cs="Times"/>
              </w:rPr>
              <w:t xml:space="preserve">Traffic Analyzer </w:t>
            </w:r>
          </w:p>
        </w:tc>
        <w:tc>
          <w:tcPr>
            <w:tcW w:w="2693" w:type="dxa"/>
          </w:tcPr>
          <w:p w14:paraId="0AAA551A" w14:textId="3FDF669F" w:rsidR="006368E1" w:rsidRPr="006A2AA9" w:rsidRDefault="00227E40" w:rsidP="007C480B">
            <w:pPr>
              <w:rPr>
                <w:rFonts w:cs="Times"/>
              </w:rPr>
            </w:pPr>
            <w:r w:rsidRPr="006A2AA9">
              <w:rPr>
                <w:rFonts w:cs="Times"/>
              </w:rPr>
              <w:t>Wireshark</w:t>
            </w:r>
          </w:p>
        </w:tc>
        <w:tc>
          <w:tcPr>
            <w:tcW w:w="2376" w:type="dxa"/>
          </w:tcPr>
          <w:p w14:paraId="438F84DC" w14:textId="09ECC0ED" w:rsidR="006368E1" w:rsidRPr="006A2AA9" w:rsidRDefault="001B1708" w:rsidP="007C480B">
            <w:pPr>
              <w:rPr>
                <w:rFonts w:cs="Times"/>
              </w:rPr>
            </w:pPr>
            <w:r w:rsidRPr="006A2AA9">
              <w:rPr>
                <w:rFonts w:cs="Times"/>
              </w:rPr>
              <w:t>3.6.6</w:t>
            </w:r>
          </w:p>
        </w:tc>
      </w:tr>
      <w:tr w:rsidR="007C480B" w:rsidRPr="006A2AA9" w14:paraId="25446B56" w14:textId="77777777" w:rsidTr="00CA2442">
        <w:tc>
          <w:tcPr>
            <w:tcW w:w="4219" w:type="dxa"/>
          </w:tcPr>
          <w:p w14:paraId="49A4FA1D" w14:textId="0356DB59" w:rsidR="007C480B" w:rsidRPr="006A2AA9" w:rsidRDefault="007C480B" w:rsidP="007C480B">
            <w:pPr>
              <w:rPr>
                <w:rFonts w:cs="Times"/>
              </w:rPr>
            </w:pPr>
            <w:r w:rsidRPr="006A2AA9">
              <w:rPr>
                <w:rFonts w:cs="Times"/>
              </w:rPr>
              <w:t>Virtual Machine</w:t>
            </w:r>
            <w:r w:rsidR="00BC05E4" w:rsidRPr="006A2AA9">
              <w:rPr>
                <w:rFonts w:cs="Times"/>
              </w:rPr>
              <w:t>s</w:t>
            </w:r>
            <w:r w:rsidR="00D75D14" w:rsidRPr="006A2AA9">
              <w:rPr>
                <w:rFonts w:cs="Times"/>
              </w:rPr>
              <w:t xml:space="preserve"> Hypervisor</w:t>
            </w:r>
            <w:r w:rsidR="00BC05E4" w:rsidRPr="006A2AA9">
              <w:rPr>
                <w:rFonts w:cs="Times"/>
              </w:rPr>
              <w:t xml:space="preserve"> Manager</w:t>
            </w:r>
          </w:p>
        </w:tc>
        <w:tc>
          <w:tcPr>
            <w:tcW w:w="2693" w:type="dxa"/>
          </w:tcPr>
          <w:p w14:paraId="591C1156" w14:textId="21947B6C" w:rsidR="007C480B" w:rsidRPr="006A2AA9" w:rsidRDefault="007C480B" w:rsidP="007C480B">
            <w:pPr>
              <w:rPr>
                <w:rFonts w:cs="Times"/>
              </w:rPr>
            </w:pPr>
            <w:r w:rsidRPr="006A2AA9">
              <w:rPr>
                <w:rFonts w:cs="Times"/>
              </w:rPr>
              <w:t>Oracle Virtual Box</w:t>
            </w:r>
          </w:p>
        </w:tc>
        <w:tc>
          <w:tcPr>
            <w:tcW w:w="2376" w:type="dxa"/>
          </w:tcPr>
          <w:p w14:paraId="24D1F22D" w14:textId="30B19436" w:rsidR="007C480B" w:rsidRPr="006A2AA9" w:rsidRDefault="00BC05E4" w:rsidP="007C480B">
            <w:pPr>
              <w:rPr>
                <w:rFonts w:cs="Times"/>
              </w:rPr>
            </w:pPr>
            <w:r w:rsidRPr="006A2AA9">
              <w:rPr>
                <w:rFonts w:cs="Times"/>
              </w:rPr>
              <w:t>6.1.36 r152435 (Qt5.6.2)</w:t>
            </w:r>
          </w:p>
        </w:tc>
      </w:tr>
      <w:tr w:rsidR="00D8246E" w:rsidRPr="006A2AA9" w14:paraId="0EBCB1C8" w14:textId="77777777" w:rsidTr="00CA2442">
        <w:tc>
          <w:tcPr>
            <w:tcW w:w="4219" w:type="dxa"/>
          </w:tcPr>
          <w:p w14:paraId="1FEFC4D1" w14:textId="7E972235" w:rsidR="00D8246E" w:rsidRPr="006A2AA9" w:rsidRDefault="00D8246E">
            <w:pPr>
              <w:pStyle w:val="ListParagraph"/>
              <w:numPr>
                <w:ilvl w:val="0"/>
                <w:numId w:val="21"/>
              </w:numPr>
              <w:ind w:left="470" w:hanging="357"/>
              <w:rPr>
                <w:rFonts w:cs="Times"/>
              </w:rPr>
            </w:pPr>
            <w:r w:rsidRPr="006A2AA9">
              <w:rPr>
                <w:rFonts w:cs="Times"/>
              </w:rPr>
              <w:t>GNS3 VM</w:t>
            </w:r>
          </w:p>
        </w:tc>
        <w:tc>
          <w:tcPr>
            <w:tcW w:w="2693" w:type="dxa"/>
          </w:tcPr>
          <w:p w14:paraId="4C5E5BA5" w14:textId="77777777" w:rsidR="00D8246E" w:rsidRPr="006A2AA9" w:rsidRDefault="00D8246E" w:rsidP="00D8246E">
            <w:pPr>
              <w:rPr>
                <w:rFonts w:cs="Times"/>
              </w:rPr>
            </w:pPr>
          </w:p>
        </w:tc>
        <w:tc>
          <w:tcPr>
            <w:tcW w:w="2376" w:type="dxa"/>
          </w:tcPr>
          <w:p w14:paraId="5AEE9AFD" w14:textId="77777777" w:rsidR="00D8246E" w:rsidRPr="006A2AA9" w:rsidRDefault="00D8246E" w:rsidP="00D8246E">
            <w:pPr>
              <w:rPr>
                <w:rFonts w:cs="Times"/>
              </w:rPr>
            </w:pPr>
          </w:p>
        </w:tc>
      </w:tr>
      <w:tr w:rsidR="00D8246E" w:rsidRPr="006A2AA9" w14:paraId="10D2C114" w14:textId="77777777" w:rsidTr="00CA2442">
        <w:tc>
          <w:tcPr>
            <w:tcW w:w="4219" w:type="dxa"/>
          </w:tcPr>
          <w:p w14:paraId="73EEE394" w14:textId="551FDB94" w:rsidR="00D8246E" w:rsidRPr="006A2AA9" w:rsidRDefault="00D8246E">
            <w:pPr>
              <w:pStyle w:val="ListParagraph"/>
              <w:numPr>
                <w:ilvl w:val="1"/>
                <w:numId w:val="21"/>
              </w:numPr>
              <w:ind w:left="924" w:hanging="357"/>
              <w:rPr>
                <w:rFonts w:cs="Times"/>
              </w:rPr>
            </w:pPr>
            <w:bookmarkStart w:id="352" w:name="_Hlk113717251"/>
            <w:r w:rsidRPr="006A2AA9">
              <w:rPr>
                <w:rFonts w:cs="Times"/>
              </w:rPr>
              <w:t>GNS3 VM</w:t>
            </w:r>
          </w:p>
        </w:tc>
        <w:tc>
          <w:tcPr>
            <w:tcW w:w="2693" w:type="dxa"/>
          </w:tcPr>
          <w:p w14:paraId="2E9D8B32" w14:textId="4B6E4ADA" w:rsidR="00D8246E" w:rsidRPr="006A2AA9" w:rsidRDefault="00D8246E" w:rsidP="00D8246E">
            <w:pPr>
              <w:rPr>
                <w:rFonts w:cs="Times"/>
              </w:rPr>
            </w:pPr>
            <w:r w:rsidRPr="006A2AA9">
              <w:rPr>
                <w:rFonts w:cs="Times"/>
              </w:rPr>
              <w:t>Server</w:t>
            </w:r>
          </w:p>
        </w:tc>
        <w:tc>
          <w:tcPr>
            <w:tcW w:w="2376" w:type="dxa"/>
          </w:tcPr>
          <w:p w14:paraId="6CF1BC54" w14:textId="32C19A75" w:rsidR="00D8246E" w:rsidRPr="006A2AA9" w:rsidRDefault="00D8246E" w:rsidP="00D8246E">
            <w:pPr>
              <w:rPr>
                <w:rFonts w:cs="Times"/>
              </w:rPr>
            </w:pPr>
            <w:r w:rsidRPr="006A2AA9">
              <w:rPr>
                <w:rFonts w:cs="Times"/>
              </w:rPr>
              <w:t>2.2.33.1</w:t>
            </w:r>
          </w:p>
        </w:tc>
      </w:tr>
      <w:tr w:rsidR="00D8246E" w:rsidRPr="006A2AA9" w14:paraId="4E3859E4" w14:textId="77777777" w:rsidTr="00CA2442">
        <w:tc>
          <w:tcPr>
            <w:tcW w:w="4219" w:type="dxa"/>
          </w:tcPr>
          <w:p w14:paraId="77FCFF46" w14:textId="0708391A" w:rsidR="00D8246E" w:rsidRPr="006A2AA9" w:rsidRDefault="00D8246E">
            <w:pPr>
              <w:pStyle w:val="ListParagraph"/>
              <w:numPr>
                <w:ilvl w:val="1"/>
                <w:numId w:val="21"/>
              </w:numPr>
              <w:ind w:left="924" w:hanging="357"/>
              <w:rPr>
                <w:rFonts w:cs="Times"/>
              </w:rPr>
            </w:pPr>
            <w:r w:rsidRPr="006A2AA9">
              <w:rPr>
                <w:rFonts w:cs="Times"/>
              </w:rPr>
              <w:t>GNS3 VM Operating System</w:t>
            </w:r>
          </w:p>
        </w:tc>
        <w:tc>
          <w:tcPr>
            <w:tcW w:w="2693" w:type="dxa"/>
          </w:tcPr>
          <w:p w14:paraId="3FDA146B" w14:textId="61835902" w:rsidR="00D8246E" w:rsidRPr="006A2AA9" w:rsidRDefault="00D8246E" w:rsidP="00D8246E">
            <w:pPr>
              <w:rPr>
                <w:rFonts w:cs="Times"/>
              </w:rPr>
            </w:pPr>
            <w:r w:rsidRPr="006A2AA9">
              <w:rPr>
                <w:rFonts w:cs="Times"/>
              </w:rPr>
              <w:t xml:space="preserve">Ubuntu </w:t>
            </w:r>
          </w:p>
        </w:tc>
        <w:tc>
          <w:tcPr>
            <w:tcW w:w="2376" w:type="dxa"/>
          </w:tcPr>
          <w:p w14:paraId="2C4E2D9B" w14:textId="06FA9545" w:rsidR="00D8246E" w:rsidRPr="006A2AA9" w:rsidRDefault="00D8246E" w:rsidP="00D8246E">
            <w:pPr>
              <w:rPr>
                <w:rFonts w:cs="Times"/>
              </w:rPr>
            </w:pPr>
            <w:r w:rsidRPr="006A2AA9">
              <w:rPr>
                <w:rFonts w:cs="Times"/>
              </w:rPr>
              <w:t>20.04 Desktop</w:t>
            </w:r>
          </w:p>
        </w:tc>
      </w:tr>
      <w:tr w:rsidR="00D8246E" w:rsidRPr="006A2AA9" w14:paraId="50977EE4" w14:textId="77777777" w:rsidTr="00CA2442">
        <w:tc>
          <w:tcPr>
            <w:tcW w:w="4219" w:type="dxa"/>
          </w:tcPr>
          <w:p w14:paraId="62DD5DB6" w14:textId="689A6DA3" w:rsidR="00D8246E" w:rsidRPr="006A2AA9" w:rsidRDefault="00D8246E">
            <w:pPr>
              <w:pStyle w:val="ListParagraph"/>
              <w:numPr>
                <w:ilvl w:val="1"/>
                <w:numId w:val="21"/>
              </w:numPr>
              <w:ind w:left="924" w:hanging="357"/>
              <w:rPr>
                <w:rFonts w:cs="Times"/>
              </w:rPr>
            </w:pPr>
            <w:r w:rsidRPr="006A2AA9">
              <w:rPr>
                <w:rFonts w:cs="Times"/>
              </w:rPr>
              <w:t>GNS3 VM RAM</w:t>
            </w:r>
            <w:r w:rsidR="00265CB3" w:rsidRPr="006A2AA9">
              <w:rPr>
                <w:rFonts w:cs="Times"/>
              </w:rPr>
              <w:t>, Memory, CPUs</w:t>
            </w:r>
          </w:p>
        </w:tc>
        <w:tc>
          <w:tcPr>
            <w:tcW w:w="2693" w:type="dxa"/>
          </w:tcPr>
          <w:p w14:paraId="6160FFCF" w14:textId="576037ED" w:rsidR="00D8246E" w:rsidRPr="006A2AA9" w:rsidRDefault="00265CB3" w:rsidP="00D8246E">
            <w:pPr>
              <w:rPr>
                <w:rFonts w:cs="Times"/>
              </w:rPr>
            </w:pPr>
            <w:r w:rsidRPr="006A2AA9">
              <w:rPr>
                <w:rFonts w:cs="Times"/>
              </w:rPr>
              <w:t>8.0</w:t>
            </w:r>
            <w:r w:rsidR="00D8246E" w:rsidRPr="006A2AA9">
              <w:rPr>
                <w:rFonts w:cs="Times"/>
              </w:rPr>
              <w:t xml:space="preserve"> GB</w:t>
            </w:r>
            <w:r w:rsidRPr="006A2AA9">
              <w:rPr>
                <w:rFonts w:cs="Times"/>
              </w:rPr>
              <w:t>, 40 GB, 3</w:t>
            </w:r>
          </w:p>
        </w:tc>
        <w:tc>
          <w:tcPr>
            <w:tcW w:w="2376" w:type="dxa"/>
          </w:tcPr>
          <w:p w14:paraId="6142893B" w14:textId="77777777" w:rsidR="00D8246E" w:rsidRPr="006A2AA9" w:rsidRDefault="00D8246E" w:rsidP="00D8246E">
            <w:pPr>
              <w:rPr>
                <w:rFonts w:cs="Times"/>
              </w:rPr>
            </w:pPr>
          </w:p>
        </w:tc>
      </w:tr>
      <w:bookmarkEnd w:id="352"/>
      <w:tr w:rsidR="00D8246E" w:rsidRPr="006A2AA9" w14:paraId="54918801" w14:textId="77777777" w:rsidTr="00CA2442">
        <w:tc>
          <w:tcPr>
            <w:tcW w:w="4219" w:type="dxa"/>
          </w:tcPr>
          <w:p w14:paraId="7ECD2E43" w14:textId="56FAC2B3" w:rsidR="00D8246E" w:rsidRPr="006A2AA9" w:rsidRDefault="00D8246E">
            <w:pPr>
              <w:pStyle w:val="ListParagraph"/>
              <w:numPr>
                <w:ilvl w:val="0"/>
                <w:numId w:val="21"/>
              </w:numPr>
              <w:ind w:left="470" w:hanging="357"/>
              <w:rPr>
                <w:rFonts w:cs="Times"/>
              </w:rPr>
            </w:pPr>
            <w:r w:rsidRPr="006A2AA9">
              <w:rPr>
                <w:rFonts w:cs="Times"/>
              </w:rPr>
              <w:t>Mininet-VM</w:t>
            </w:r>
          </w:p>
        </w:tc>
        <w:tc>
          <w:tcPr>
            <w:tcW w:w="2693" w:type="dxa"/>
          </w:tcPr>
          <w:p w14:paraId="2074C125" w14:textId="77777777" w:rsidR="00D8246E" w:rsidRPr="006A2AA9" w:rsidRDefault="00D8246E" w:rsidP="00D8246E">
            <w:pPr>
              <w:rPr>
                <w:rFonts w:cs="Times"/>
              </w:rPr>
            </w:pPr>
          </w:p>
        </w:tc>
        <w:tc>
          <w:tcPr>
            <w:tcW w:w="2376" w:type="dxa"/>
          </w:tcPr>
          <w:p w14:paraId="3A226535" w14:textId="77777777" w:rsidR="00D8246E" w:rsidRPr="006A2AA9" w:rsidRDefault="00D8246E" w:rsidP="00D8246E">
            <w:pPr>
              <w:rPr>
                <w:rFonts w:cs="Times"/>
              </w:rPr>
            </w:pPr>
          </w:p>
        </w:tc>
      </w:tr>
      <w:tr w:rsidR="00D8246E" w:rsidRPr="006A2AA9" w14:paraId="20EE09F7" w14:textId="77777777" w:rsidTr="00CA2442">
        <w:tc>
          <w:tcPr>
            <w:tcW w:w="4219" w:type="dxa"/>
          </w:tcPr>
          <w:p w14:paraId="6E1B81D3" w14:textId="69090C06" w:rsidR="00D8246E" w:rsidRPr="006A2AA9" w:rsidRDefault="00FA3357">
            <w:pPr>
              <w:pStyle w:val="ListParagraph"/>
              <w:numPr>
                <w:ilvl w:val="1"/>
                <w:numId w:val="21"/>
              </w:numPr>
              <w:ind w:left="924" w:hanging="357"/>
              <w:rPr>
                <w:rFonts w:cs="Times"/>
              </w:rPr>
            </w:pPr>
            <w:r w:rsidRPr="006A2AA9">
              <w:rPr>
                <w:rFonts w:cs="Times"/>
              </w:rPr>
              <w:t>Mininet</w:t>
            </w:r>
          </w:p>
        </w:tc>
        <w:tc>
          <w:tcPr>
            <w:tcW w:w="2693" w:type="dxa"/>
          </w:tcPr>
          <w:p w14:paraId="30507856" w14:textId="77777777" w:rsidR="00D8246E" w:rsidRPr="006A2AA9" w:rsidRDefault="00D8246E" w:rsidP="00D8246E">
            <w:pPr>
              <w:rPr>
                <w:rFonts w:cs="Times"/>
              </w:rPr>
            </w:pPr>
          </w:p>
        </w:tc>
        <w:tc>
          <w:tcPr>
            <w:tcW w:w="2376" w:type="dxa"/>
          </w:tcPr>
          <w:p w14:paraId="1A253850" w14:textId="42FDEAE1" w:rsidR="00D8246E" w:rsidRPr="006A2AA9" w:rsidRDefault="00FA3357" w:rsidP="00D8246E">
            <w:pPr>
              <w:rPr>
                <w:rFonts w:cs="Times"/>
              </w:rPr>
            </w:pPr>
            <w:r w:rsidRPr="006A2AA9">
              <w:rPr>
                <w:rFonts w:cs="Times"/>
              </w:rPr>
              <w:t>2.3.0</w:t>
            </w:r>
          </w:p>
        </w:tc>
      </w:tr>
      <w:tr w:rsidR="00D8246E" w:rsidRPr="006A2AA9" w14:paraId="0C48C960" w14:textId="77777777" w:rsidTr="00CA2442">
        <w:tc>
          <w:tcPr>
            <w:tcW w:w="4219" w:type="dxa"/>
          </w:tcPr>
          <w:p w14:paraId="67010558" w14:textId="43E26BE5"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Operating System</w:t>
            </w:r>
          </w:p>
        </w:tc>
        <w:tc>
          <w:tcPr>
            <w:tcW w:w="2693" w:type="dxa"/>
          </w:tcPr>
          <w:p w14:paraId="2D36FF26" w14:textId="263959B4" w:rsidR="00D8246E" w:rsidRPr="006A2AA9" w:rsidRDefault="00D8246E" w:rsidP="00D8246E">
            <w:pPr>
              <w:rPr>
                <w:rFonts w:cs="Times"/>
              </w:rPr>
            </w:pPr>
            <w:r w:rsidRPr="006A2AA9">
              <w:rPr>
                <w:rFonts w:cs="Times"/>
              </w:rPr>
              <w:t xml:space="preserve">Ubuntu </w:t>
            </w:r>
          </w:p>
        </w:tc>
        <w:tc>
          <w:tcPr>
            <w:tcW w:w="2376" w:type="dxa"/>
          </w:tcPr>
          <w:p w14:paraId="31E72A26" w14:textId="013309BD" w:rsidR="00D8246E" w:rsidRPr="006A2AA9" w:rsidRDefault="00D8246E" w:rsidP="00D8246E">
            <w:pPr>
              <w:rPr>
                <w:rFonts w:cs="Times"/>
              </w:rPr>
            </w:pPr>
            <w:r w:rsidRPr="006A2AA9">
              <w:rPr>
                <w:rFonts w:cs="Times"/>
              </w:rPr>
              <w:t>20.04 Desktop</w:t>
            </w:r>
          </w:p>
        </w:tc>
      </w:tr>
      <w:tr w:rsidR="00D8246E" w:rsidRPr="006A2AA9" w14:paraId="77D1A15E" w14:textId="77777777" w:rsidTr="00CA2442">
        <w:tc>
          <w:tcPr>
            <w:tcW w:w="4219" w:type="dxa"/>
          </w:tcPr>
          <w:p w14:paraId="5F622BFC" w14:textId="78C3A0B3"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RAM</w:t>
            </w:r>
            <w:r w:rsidR="00265CB3" w:rsidRPr="006A2AA9">
              <w:rPr>
                <w:rFonts w:cs="Times"/>
              </w:rPr>
              <w:t>, Memory, CPUs</w:t>
            </w:r>
          </w:p>
        </w:tc>
        <w:tc>
          <w:tcPr>
            <w:tcW w:w="2693" w:type="dxa"/>
          </w:tcPr>
          <w:p w14:paraId="543E40A8" w14:textId="2187A2AF" w:rsidR="00D8246E" w:rsidRPr="006A2AA9" w:rsidRDefault="00FA3357" w:rsidP="00D8246E">
            <w:pPr>
              <w:rPr>
                <w:rFonts w:cs="Times"/>
              </w:rPr>
            </w:pPr>
            <w:r w:rsidRPr="006A2AA9">
              <w:rPr>
                <w:rFonts w:cs="Times"/>
              </w:rPr>
              <w:t>2.0</w:t>
            </w:r>
            <w:r w:rsidR="00D8246E" w:rsidRPr="006A2AA9">
              <w:rPr>
                <w:rFonts w:cs="Times"/>
              </w:rPr>
              <w:t xml:space="preserve"> GB</w:t>
            </w:r>
            <w:r w:rsidR="00265CB3" w:rsidRPr="006A2AA9">
              <w:rPr>
                <w:rFonts w:cs="Times"/>
              </w:rPr>
              <w:t>, 10 GB, 2</w:t>
            </w:r>
          </w:p>
        </w:tc>
        <w:tc>
          <w:tcPr>
            <w:tcW w:w="2376" w:type="dxa"/>
          </w:tcPr>
          <w:p w14:paraId="73434C43" w14:textId="77777777" w:rsidR="00D8246E" w:rsidRPr="006A2AA9" w:rsidRDefault="00D8246E" w:rsidP="00D8246E">
            <w:pPr>
              <w:rPr>
                <w:rFonts w:cs="Times"/>
              </w:rPr>
            </w:pPr>
          </w:p>
        </w:tc>
      </w:tr>
      <w:tr w:rsidR="00FA3357" w:rsidRPr="006A2AA9" w14:paraId="3B64F9EF" w14:textId="77777777" w:rsidTr="00CA2442">
        <w:tc>
          <w:tcPr>
            <w:tcW w:w="4219" w:type="dxa"/>
          </w:tcPr>
          <w:p w14:paraId="0FF01027" w14:textId="3632C425" w:rsidR="00FA3357" w:rsidRPr="006A2AA9" w:rsidRDefault="00FA3357">
            <w:pPr>
              <w:pStyle w:val="ListParagraph"/>
              <w:numPr>
                <w:ilvl w:val="0"/>
                <w:numId w:val="21"/>
              </w:numPr>
              <w:ind w:left="470" w:hanging="357"/>
              <w:rPr>
                <w:rFonts w:cs="Times"/>
              </w:rPr>
            </w:pPr>
            <w:r w:rsidRPr="006A2AA9">
              <w:rPr>
                <w:rFonts w:cs="Times"/>
              </w:rPr>
              <w:t>ONOS</w:t>
            </w:r>
            <w:r w:rsidR="006F14DF" w:rsidRPr="006A2AA9">
              <w:rPr>
                <w:rFonts w:cs="Times"/>
              </w:rPr>
              <w:t>-VM</w:t>
            </w:r>
          </w:p>
        </w:tc>
        <w:tc>
          <w:tcPr>
            <w:tcW w:w="2693" w:type="dxa"/>
          </w:tcPr>
          <w:p w14:paraId="07A86C6E" w14:textId="77777777" w:rsidR="00FA3357" w:rsidRPr="006A2AA9" w:rsidRDefault="00FA3357" w:rsidP="00FA3357">
            <w:pPr>
              <w:rPr>
                <w:rFonts w:cs="Times"/>
              </w:rPr>
            </w:pPr>
          </w:p>
        </w:tc>
        <w:tc>
          <w:tcPr>
            <w:tcW w:w="2376" w:type="dxa"/>
          </w:tcPr>
          <w:p w14:paraId="63547DA4" w14:textId="77777777" w:rsidR="00FA3357" w:rsidRPr="006A2AA9" w:rsidRDefault="00FA3357" w:rsidP="00FA3357">
            <w:pPr>
              <w:rPr>
                <w:rFonts w:cs="Times"/>
              </w:rPr>
            </w:pPr>
          </w:p>
        </w:tc>
      </w:tr>
      <w:tr w:rsidR="00FA3357" w:rsidRPr="006A2AA9" w14:paraId="009B2DF6" w14:textId="77777777" w:rsidTr="00CA2442">
        <w:tc>
          <w:tcPr>
            <w:tcW w:w="4219" w:type="dxa"/>
          </w:tcPr>
          <w:p w14:paraId="2BD51B3E" w14:textId="2E4C2D7B" w:rsidR="00FA3357" w:rsidRPr="006A2AA9" w:rsidRDefault="00FA3357">
            <w:pPr>
              <w:pStyle w:val="ListParagraph"/>
              <w:numPr>
                <w:ilvl w:val="1"/>
                <w:numId w:val="21"/>
              </w:numPr>
              <w:ind w:left="924" w:hanging="357"/>
              <w:rPr>
                <w:rFonts w:cs="Times"/>
              </w:rPr>
            </w:pPr>
            <w:r w:rsidRPr="006A2AA9">
              <w:rPr>
                <w:rFonts w:cs="Times"/>
              </w:rPr>
              <w:t>ONOS</w:t>
            </w:r>
          </w:p>
        </w:tc>
        <w:tc>
          <w:tcPr>
            <w:tcW w:w="2693" w:type="dxa"/>
          </w:tcPr>
          <w:p w14:paraId="2982F610" w14:textId="45FD7E20" w:rsidR="00FA3357" w:rsidRPr="006A2AA9" w:rsidRDefault="00614749" w:rsidP="00FA3357">
            <w:pPr>
              <w:rPr>
                <w:rFonts w:cs="Times"/>
              </w:rPr>
            </w:pPr>
            <w:r w:rsidRPr="006A2AA9">
              <w:rPr>
                <w:rFonts w:cs="Times"/>
              </w:rPr>
              <w:t>X-Wing (LTS)</w:t>
            </w:r>
          </w:p>
        </w:tc>
        <w:tc>
          <w:tcPr>
            <w:tcW w:w="2376" w:type="dxa"/>
          </w:tcPr>
          <w:p w14:paraId="202683CE" w14:textId="0727EEF0" w:rsidR="00FA3357" w:rsidRPr="006A2AA9" w:rsidRDefault="00614749" w:rsidP="00FA3357">
            <w:pPr>
              <w:rPr>
                <w:rFonts w:cs="Times"/>
              </w:rPr>
            </w:pPr>
            <w:r w:rsidRPr="006A2AA9">
              <w:rPr>
                <w:rFonts w:cs="Times"/>
              </w:rPr>
              <w:t>2.7.0</w:t>
            </w:r>
          </w:p>
        </w:tc>
      </w:tr>
      <w:tr w:rsidR="00FA3357" w:rsidRPr="006A2AA9" w14:paraId="7B4C2E2C" w14:textId="77777777" w:rsidTr="00CA2442">
        <w:tc>
          <w:tcPr>
            <w:tcW w:w="4219" w:type="dxa"/>
          </w:tcPr>
          <w:p w14:paraId="5C3EEBB7" w14:textId="2577B75A" w:rsidR="00FA3357" w:rsidRPr="006A2AA9" w:rsidRDefault="00FA3357">
            <w:pPr>
              <w:pStyle w:val="ListParagraph"/>
              <w:numPr>
                <w:ilvl w:val="1"/>
                <w:numId w:val="21"/>
              </w:numPr>
              <w:ind w:left="924" w:hanging="357"/>
              <w:rPr>
                <w:rFonts w:cs="Times"/>
              </w:rPr>
            </w:pPr>
            <w:r w:rsidRPr="006A2AA9">
              <w:rPr>
                <w:rFonts w:cs="Times"/>
              </w:rPr>
              <w:t>ONOS-VM Operating System</w:t>
            </w:r>
          </w:p>
        </w:tc>
        <w:tc>
          <w:tcPr>
            <w:tcW w:w="2693" w:type="dxa"/>
          </w:tcPr>
          <w:p w14:paraId="74E5B1E8" w14:textId="30D4F20B" w:rsidR="00FA3357" w:rsidRPr="006A2AA9" w:rsidRDefault="00FA3357" w:rsidP="00FA3357">
            <w:pPr>
              <w:rPr>
                <w:rFonts w:cs="Times"/>
              </w:rPr>
            </w:pPr>
            <w:r w:rsidRPr="006A2AA9">
              <w:rPr>
                <w:rFonts w:cs="Times"/>
              </w:rPr>
              <w:t xml:space="preserve">Ubuntu </w:t>
            </w:r>
          </w:p>
        </w:tc>
        <w:tc>
          <w:tcPr>
            <w:tcW w:w="2376" w:type="dxa"/>
          </w:tcPr>
          <w:p w14:paraId="2AE70233" w14:textId="74566D6E" w:rsidR="00FA3357" w:rsidRPr="006A2AA9" w:rsidRDefault="00FA3357" w:rsidP="00FA3357">
            <w:pPr>
              <w:rPr>
                <w:rFonts w:cs="Times"/>
              </w:rPr>
            </w:pPr>
            <w:r w:rsidRPr="006A2AA9">
              <w:rPr>
                <w:rFonts w:cs="Times"/>
              </w:rPr>
              <w:t>20.04 Desktop</w:t>
            </w:r>
          </w:p>
        </w:tc>
      </w:tr>
      <w:tr w:rsidR="00FA3357" w:rsidRPr="006A2AA9" w14:paraId="56168F09" w14:textId="77777777" w:rsidTr="00CA2442">
        <w:tc>
          <w:tcPr>
            <w:tcW w:w="4219" w:type="dxa"/>
          </w:tcPr>
          <w:p w14:paraId="34945169" w14:textId="03F8E346" w:rsidR="00FA3357" w:rsidRPr="006A2AA9" w:rsidRDefault="00FA3357">
            <w:pPr>
              <w:pStyle w:val="ListParagraph"/>
              <w:numPr>
                <w:ilvl w:val="1"/>
                <w:numId w:val="21"/>
              </w:numPr>
              <w:ind w:left="924" w:hanging="357"/>
              <w:rPr>
                <w:rFonts w:cs="Times"/>
              </w:rPr>
            </w:pPr>
            <w:r w:rsidRPr="006A2AA9">
              <w:rPr>
                <w:rFonts w:cs="Times"/>
              </w:rPr>
              <w:t>ONOS-VM RAM</w:t>
            </w:r>
            <w:r w:rsidR="00265CB3" w:rsidRPr="006A2AA9">
              <w:rPr>
                <w:rFonts w:cs="Times"/>
              </w:rPr>
              <w:t>, Memory, CPUs</w:t>
            </w:r>
          </w:p>
        </w:tc>
        <w:tc>
          <w:tcPr>
            <w:tcW w:w="2693" w:type="dxa"/>
          </w:tcPr>
          <w:p w14:paraId="3903F3B3" w14:textId="0BE2A56D" w:rsidR="00FA3357" w:rsidRPr="006A2AA9" w:rsidRDefault="00022B29" w:rsidP="00FA3357">
            <w:pPr>
              <w:rPr>
                <w:rFonts w:cs="Times"/>
              </w:rPr>
            </w:pPr>
            <w:r>
              <w:rPr>
                <w:rFonts w:cs="Times"/>
              </w:rPr>
              <w:t>4</w:t>
            </w:r>
            <w:r w:rsidR="00FA3357" w:rsidRPr="006A2AA9">
              <w:rPr>
                <w:rFonts w:cs="Times"/>
              </w:rPr>
              <w:t>.0 GB</w:t>
            </w:r>
            <w:r w:rsidR="00265CB3" w:rsidRPr="006A2AA9">
              <w:rPr>
                <w:rFonts w:cs="Times"/>
              </w:rPr>
              <w:t>, 15 GB, 3</w:t>
            </w:r>
          </w:p>
        </w:tc>
        <w:tc>
          <w:tcPr>
            <w:tcW w:w="2376" w:type="dxa"/>
          </w:tcPr>
          <w:p w14:paraId="67A8E999" w14:textId="77777777" w:rsidR="00FA3357" w:rsidRPr="006A2AA9" w:rsidRDefault="00FA3357" w:rsidP="00FA3357">
            <w:pPr>
              <w:rPr>
                <w:rFonts w:cs="Times"/>
              </w:rPr>
            </w:pPr>
          </w:p>
        </w:tc>
      </w:tr>
      <w:tr w:rsidR="00614749" w:rsidRPr="006A2AA9" w14:paraId="38100C41" w14:textId="77777777" w:rsidTr="00CA2442">
        <w:tc>
          <w:tcPr>
            <w:tcW w:w="4219" w:type="dxa"/>
          </w:tcPr>
          <w:p w14:paraId="2B4FB05C" w14:textId="549B8A98" w:rsidR="00614749" w:rsidRPr="006A2AA9" w:rsidRDefault="00614749">
            <w:pPr>
              <w:pStyle w:val="ListParagraph"/>
              <w:numPr>
                <w:ilvl w:val="0"/>
                <w:numId w:val="21"/>
              </w:numPr>
              <w:ind w:left="470" w:hanging="357"/>
              <w:rPr>
                <w:rFonts w:cs="Times"/>
              </w:rPr>
            </w:pPr>
            <w:r w:rsidRPr="006A2AA9">
              <w:rPr>
                <w:rFonts w:cs="Times"/>
              </w:rPr>
              <w:t>ODL</w:t>
            </w:r>
            <w:r w:rsidR="006F14DF" w:rsidRPr="006A2AA9">
              <w:rPr>
                <w:rFonts w:cs="Times"/>
              </w:rPr>
              <w:t>-VM</w:t>
            </w:r>
          </w:p>
        </w:tc>
        <w:tc>
          <w:tcPr>
            <w:tcW w:w="2693" w:type="dxa"/>
          </w:tcPr>
          <w:p w14:paraId="2B2D8507" w14:textId="77777777" w:rsidR="00614749" w:rsidRPr="006A2AA9" w:rsidRDefault="00614749" w:rsidP="00614749">
            <w:pPr>
              <w:rPr>
                <w:rFonts w:cs="Times"/>
              </w:rPr>
            </w:pPr>
          </w:p>
        </w:tc>
        <w:tc>
          <w:tcPr>
            <w:tcW w:w="2376" w:type="dxa"/>
          </w:tcPr>
          <w:p w14:paraId="0C551B96" w14:textId="77777777" w:rsidR="00614749" w:rsidRPr="006A2AA9" w:rsidRDefault="00614749" w:rsidP="00614749">
            <w:pPr>
              <w:rPr>
                <w:rFonts w:cs="Times"/>
              </w:rPr>
            </w:pPr>
          </w:p>
        </w:tc>
      </w:tr>
      <w:tr w:rsidR="00614749" w:rsidRPr="006A2AA9" w14:paraId="77553C70" w14:textId="77777777" w:rsidTr="00CA2442">
        <w:tc>
          <w:tcPr>
            <w:tcW w:w="4219" w:type="dxa"/>
          </w:tcPr>
          <w:p w14:paraId="5AB2ED62" w14:textId="1D244279" w:rsidR="00614749" w:rsidRPr="006A2AA9" w:rsidRDefault="00614749">
            <w:pPr>
              <w:pStyle w:val="ListParagraph"/>
              <w:numPr>
                <w:ilvl w:val="1"/>
                <w:numId w:val="21"/>
              </w:numPr>
              <w:ind w:left="924" w:hanging="357"/>
              <w:rPr>
                <w:rFonts w:cs="Times"/>
              </w:rPr>
            </w:pPr>
            <w:r w:rsidRPr="006A2AA9">
              <w:rPr>
                <w:rFonts w:cs="Times"/>
              </w:rPr>
              <w:t>ODL</w:t>
            </w:r>
          </w:p>
        </w:tc>
        <w:tc>
          <w:tcPr>
            <w:tcW w:w="2693" w:type="dxa"/>
          </w:tcPr>
          <w:p w14:paraId="1D49A54A" w14:textId="57ACCFAD" w:rsidR="00614749" w:rsidRPr="006A2AA9" w:rsidRDefault="005C64ED" w:rsidP="00614749">
            <w:pPr>
              <w:rPr>
                <w:rFonts w:cs="Times"/>
              </w:rPr>
            </w:pPr>
            <w:r w:rsidRPr="006A2AA9">
              <w:rPr>
                <w:rFonts w:cs="Times"/>
              </w:rPr>
              <w:t>Sulfur</w:t>
            </w:r>
          </w:p>
        </w:tc>
        <w:tc>
          <w:tcPr>
            <w:tcW w:w="2376" w:type="dxa"/>
          </w:tcPr>
          <w:p w14:paraId="2D56D5CF" w14:textId="10A94EF8" w:rsidR="00614749" w:rsidRPr="006A2AA9" w:rsidRDefault="005C64ED" w:rsidP="00614749">
            <w:pPr>
              <w:rPr>
                <w:rFonts w:cs="Times"/>
              </w:rPr>
            </w:pPr>
            <w:r w:rsidRPr="006A2AA9">
              <w:rPr>
                <w:rFonts w:cs="Times"/>
              </w:rPr>
              <w:t>SR1</w:t>
            </w:r>
          </w:p>
        </w:tc>
      </w:tr>
      <w:tr w:rsidR="00614749" w:rsidRPr="006A2AA9" w14:paraId="6E560EEE" w14:textId="77777777" w:rsidTr="00CA2442">
        <w:tc>
          <w:tcPr>
            <w:tcW w:w="4219" w:type="dxa"/>
          </w:tcPr>
          <w:p w14:paraId="1BFC9784" w14:textId="2A23098E" w:rsidR="00614749" w:rsidRPr="006A2AA9" w:rsidRDefault="00614749">
            <w:pPr>
              <w:pStyle w:val="ListParagraph"/>
              <w:numPr>
                <w:ilvl w:val="1"/>
                <w:numId w:val="21"/>
              </w:numPr>
              <w:ind w:left="924" w:hanging="357"/>
              <w:rPr>
                <w:rFonts w:cs="Times"/>
              </w:rPr>
            </w:pPr>
            <w:r w:rsidRPr="006A2AA9">
              <w:rPr>
                <w:rFonts w:cs="Times"/>
              </w:rPr>
              <w:t>ODL-VM Operating System</w:t>
            </w:r>
          </w:p>
        </w:tc>
        <w:tc>
          <w:tcPr>
            <w:tcW w:w="2693" w:type="dxa"/>
          </w:tcPr>
          <w:p w14:paraId="444D5C20" w14:textId="188A50E3" w:rsidR="00614749" w:rsidRPr="006A2AA9" w:rsidRDefault="00614749" w:rsidP="00614749">
            <w:pPr>
              <w:rPr>
                <w:rFonts w:cs="Times"/>
              </w:rPr>
            </w:pPr>
            <w:r w:rsidRPr="006A2AA9">
              <w:rPr>
                <w:rFonts w:cs="Times"/>
              </w:rPr>
              <w:t xml:space="preserve">Ubuntu </w:t>
            </w:r>
          </w:p>
        </w:tc>
        <w:tc>
          <w:tcPr>
            <w:tcW w:w="2376" w:type="dxa"/>
          </w:tcPr>
          <w:p w14:paraId="66D401CD" w14:textId="0D4DC70B" w:rsidR="00614749" w:rsidRPr="006A2AA9" w:rsidRDefault="00614749" w:rsidP="00614749">
            <w:pPr>
              <w:rPr>
                <w:rFonts w:cs="Times"/>
              </w:rPr>
            </w:pPr>
            <w:r w:rsidRPr="006A2AA9">
              <w:rPr>
                <w:rFonts w:cs="Times"/>
              </w:rPr>
              <w:t>20.04 Desktop</w:t>
            </w:r>
          </w:p>
        </w:tc>
      </w:tr>
      <w:tr w:rsidR="00614749" w:rsidRPr="006A2AA9" w14:paraId="46EBC499" w14:textId="77777777" w:rsidTr="00CA2442">
        <w:tc>
          <w:tcPr>
            <w:tcW w:w="4219" w:type="dxa"/>
          </w:tcPr>
          <w:p w14:paraId="7687AB28" w14:textId="7E33ABCC" w:rsidR="00614749" w:rsidRPr="006A2AA9" w:rsidRDefault="00614749">
            <w:pPr>
              <w:pStyle w:val="ListParagraph"/>
              <w:numPr>
                <w:ilvl w:val="1"/>
                <w:numId w:val="21"/>
              </w:numPr>
              <w:ind w:left="924" w:hanging="357"/>
              <w:rPr>
                <w:rFonts w:cs="Times"/>
              </w:rPr>
            </w:pPr>
            <w:r w:rsidRPr="006A2AA9">
              <w:rPr>
                <w:rFonts w:cs="Times"/>
              </w:rPr>
              <w:t>ODL-VM RAM</w:t>
            </w:r>
            <w:r w:rsidR="00265CB3" w:rsidRPr="006A2AA9">
              <w:rPr>
                <w:rFonts w:cs="Times"/>
              </w:rPr>
              <w:t>, Memory, CPUs</w:t>
            </w:r>
          </w:p>
        </w:tc>
        <w:tc>
          <w:tcPr>
            <w:tcW w:w="2693" w:type="dxa"/>
          </w:tcPr>
          <w:p w14:paraId="4DBE108C" w14:textId="10F10C0F"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10GB, 3</w:t>
            </w:r>
            <w:r w:rsidR="00022B29">
              <w:rPr>
                <w:rFonts w:cs="Times"/>
              </w:rPr>
              <w:t>3</w:t>
            </w:r>
          </w:p>
        </w:tc>
        <w:tc>
          <w:tcPr>
            <w:tcW w:w="2376" w:type="dxa"/>
          </w:tcPr>
          <w:p w14:paraId="0F8D9DCF" w14:textId="77777777" w:rsidR="00614749" w:rsidRPr="006A2AA9" w:rsidRDefault="00614749" w:rsidP="00614749">
            <w:pPr>
              <w:rPr>
                <w:rFonts w:cs="Times"/>
              </w:rPr>
            </w:pPr>
          </w:p>
        </w:tc>
      </w:tr>
      <w:tr w:rsidR="00614749" w:rsidRPr="006A2AA9" w14:paraId="0D5560EA" w14:textId="77777777" w:rsidTr="00CA2442">
        <w:tc>
          <w:tcPr>
            <w:tcW w:w="4219" w:type="dxa"/>
          </w:tcPr>
          <w:p w14:paraId="59E5C4B0" w14:textId="6E20CA2C" w:rsidR="00614749" w:rsidRPr="006A2AA9" w:rsidRDefault="00614749">
            <w:pPr>
              <w:pStyle w:val="ListParagraph"/>
              <w:numPr>
                <w:ilvl w:val="0"/>
                <w:numId w:val="21"/>
              </w:numPr>
              <w:ind w:left="470" w:hanging="357"/>
              <w:rPr>
                <w:rFonts w:cs="Times"/>
              </w:rPr>
            </w:pPr>
            <w:r w:rsidRPr="006A2AA9">
              <w:rPr>
                <w:rFonts w:cs="Times"/>
              </w:rPr>
              <w:t>Ryu</w:t>
            </w:r>
            <w:r w:rsidR="006F14DF" w:rsidRPr="006A2AA9">
              <w:rPr>
                <w:rFonts w:cs="Times"/>
              </w:rPr>
              <w:t>-VM</w:t>
            </w:r>
          </w:p>
        </w:tc>
        <w:tc>
          <w:tcPr>
            <w:tcW w:w="2693" w:type="dxa"/>
          </w:tcPr>
          <w:p w14:paraId="5EB7811B" w14:textId="77777777" w:rsidR="00614749" w:rsidRPr="006A2AA9" w:rsidRDefault="00614749" w:rsidP="00614749">
            <w:pPr>
              <w:rPr>
                <w:rFonts w:cs="Times"/>
              </w:rPr>
            </w:pPr>
          </w:p>
        </w:tc>
        <w:tc>
          <w:tcPr>
            <w:tcW w:w="2376" w:type="dxa"/>
          </w:tcPr>
          <w:p w14:paraId="40E0DB99" w14:textId="77777777" w:rsidR="00614749" w:rsidRPr="006A2AA9" w:rsidRDefault="00614749" w:rsidP="00614749">
            <w:pPr>
              <w:rPr>
                <w:rFonts w:cs="Times"/>
              </w:rPr>
            </w:pPr>
          </w:p>
        </w:tc>
      </w:tr>
      <w:tr w:rsidR="00614749" w:rsidRPr="006A2AA9" w14:paraId="1C3B1888" w14:textId="77777777" w:rsidTr="00CA2442">
        <w:tc>
          <w:tcPr>
            <w:tcW w:w="4219" w:type="dxa"/>
          </w:tcPr>
          <w:p w14:paraId="1F73ACCE" w14:textId="4D8C6E8A" w:rsidR="00614749" w:rsidRPr="006A2AA9" w:rsidRDefault="00614749">
            <w:pPr>
              <w:pStyle w:val="ListParagraph"/>
              <w:numPr>
                <w:ilvl w:val="1"/>
                <w:numId w:val="21"/>
              </w:numPr>
              <w:ind w:left="924" w:hanging="357"/>
              <w:rPr>
                <w:rFonts w:cs="Times"/>
              </w:rPr>
            </w:pPr>
            <w:r w:rsidRPr="006A2AA9">
              <w:rPr>
                <w:rFonts w:cs="Times"/>
              </w:rPr>
              <w:t>Ryu</w:t>
            </w:r>
          </w:p>
        </w:tc>
        <w:tc>
          <w:tcPr>
            <w:tcW w:w="2693" w:type="dxa"/>
          </w:tcPr>
          <w:p w14:paraId="33B90C5D" w14:textId="7DA5DD3F" w:rsidR="00614749" w:rsidRPr="006A2AA9" w:rsidRDefault="00614749" w:rsidP="00614749">
            <w:pPr>
              <w:rPr>
                <w:rFonts w:cs="Times"/>
              </w:rPr>
            </w:pPr>
          </w:p>
        </w:tc>
        <w:tc>
          <w:tcPr>
            <w:tcW w:w="2376" w:type="dxa"/>
          </w:tcPr>
          <w:p w14:paraId="5D1C2818" w14:textId="0283B07C" w:rsidR="00614749" w:rsidRPr="006A2AA9" w:rsidRDefault="0073367A" w:rsidP="00614749">
            <w:pPr>
              <w:rPr>
                <w:rFonts w:cs="Times"/>
              </w:rPr>
            </w:pPr>
            <w:r w:rsidRPr="006A2AA9">
              <w:rPr>
                <w:rFonts w:cs="Times"/>
              </w:rPr>
              <w:t>4.34</w:t>
            </w:r>
          </w:p>
        </w:tc>
      </w:tr>
      <w:tr w:rsidR="00614749" w:rsidRPr="006A2AA9" w14:paraId="43FAEA0B" w14:textId="77777777" w:rsidTr="00CA2442">
        <w:tc>
          <w:tcPr>
            <w:tcW w:w="4219" w:type="dxa"/>
          </w:tcPr>
          <w:p w14:paraId="2228DDE5" w14:textId="76FDD9F1" w:rsidR="00614749" w:rsidRPr="006A2AA9" w:rsidRDefault="00614749">
            <w:pPr>
              <w:pStyle w:val="ListParagraph"/>
              <w:numPr>
                <w:ilvl w:val="1"/>
                <w:numId w:val="21"/>
              </w:numPr>
              <w:ind w:left="924" w:hanging="357"/>
              <w:rPr>
                <w:rFonts w:cs="Times"/>
              </w:rPr>
            </w:pPr>
            <w:r w:rsidRPr="006A2AA9">
              <w:rPr>
                <w:rFonts w:cs="Times"/>
              </w:rPr>
              <w:t>Ryu-VM Operating System</w:t>
            </w:r>
          </w:p>
        </w:tc>
        <w:tc>
          <w:tcPr>
            <w:tcW w:w="2693" w:type="dxa"/>
          </w:tcPr>
          <w:p w14:paraId="14D54E6B" w14:textId="23232137" w:rsidR="00614749" w:rsidRPr="006A2AA9" w:rsidRDefault="00614749" w:rsidP="00614749">
            <w:pPr>
              <w:rPr>
                <w:rFonts w:cs="Times"/>
              </w:rPr>
            </w:pPr>
            <w:r w:rsidRPr="006A2AA9">
              <w:rPr>
                <w:rFonts w:cs="Times"/>
              </w:rPr>
              <w:t xml:space="preserve">Ubuntu </w:t>
            </w:r>
          </w:p>
        </w:tc>
        <w:tc>
          <w:tcPr>
            <w:tcW w:w="2376" w:type="dxa"/>
          </w:tcPr>
          <w:p w14:paraId="562E2980" w14:textId="15BE132D" w:rsidR="00614749" w:rsidRPr="006A2AA9" w:rsidRDefault="00614749" w:rsidP="00614749">
            <w:pPr>
              <w:rPr>
                <w:rFonts w:cs="Times"/>
              </w:rPr>
            </w:pPr>
            <w:r w:rsidRPr="006A2AA9">
              <w:rPr>
                <w:rFonts w:cs="Times"/>
              </w:rPr>
              <w:t>20.04 Desktop</w:t>
            </w:r>
          </w:p>
        </w:tc>
      </w:tr>
      <w:tr w:rsidR="00614749" w:rsidRPr="006A2AA9" w14:paraId="70690F7D" w14:textId="77777777" w:rsidTr="00CA2442">
        <w:tc>
          <w:tcPr>
            <w:tcW w:w="4219" w:type="dxa"/>
          </w:tcPr>
          <w:p w14:paraId="0BF179F9" w14:textId="1F52BA3B" w:rsidR="00614749" w:rsidRPr="006A2AA9" w:rsidRDefault="00614749">
            <w:pPr>
              <w:pStyle w:val="ListParagraph"/>
              <w:numPr>
                <w:ilvl w:val="1"/>
                <w:numId w:val="21"/>
              </w:numPr>
              <w:ind w:left="924" w:hanging="357"/>
              <w:rPr>
                <w:rFonts w:cs="Times"/>
              </w:rPr>
            </w:pPr>
            <w:r w:rsidRPr="006A2AA9">
              <w:rPr>
                <w:rFonts w:cs="Times"/>
              </w:rPr>
              <w:t>Ryu-VM RAM</w:t>
            </w:r>
            <w:r w:rsidR="00265CB3" w:rsidRPr="006A2AA9">
              <w:rPr>
                <w:rFonts w:cs="Times"/>
              </w:rPr>
              <w:t>, Memory, CPUs</w:t>
            </w:r>
          </w:p>
        </w:tc>
        <w:tc>
          <w:tcPr>
            <w:tcW w:w="2693" w:type="dxa"/>
          </w:tcPr>
          <w:p w14:paraId="49E0EDFE" w14:textId="0A685D8A"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 GB, 2</w:t>
            </w:r>
            <w:r w:rsidR="00022B29">
              <w:rPr>
                <w:rFonts w:cs="Times"/>
              </w:rPr>
              <w:t>3</w:t>
            </w:r>
          </w:p>
        </w:tc>
        <w:tc>
          <w:tcPr>
            <w:tcW w:w="2376" w:type="dxa"/>
          </w:tcPr>
          <w:p w14:paraId="55170D60" w14:textId="77777777" w:rsidR="00614749" w:rsidRPr="006A2AA9" w:rsidRDefault="00614749" w:rsidP="00614749">
            <w:pPr>
              <w:rPr>
                <w:rFonts w:cs="Times"/>
              </w:rPr>
            </w:pPr>
          </w:p>
        </w:tc>
      </w:tr>
      <w:tr w:rsidR="00884E9A" w:rsidRPr="006A2AA9" w14:paraId="16F06035" w14:textId="77777777" w:rsidTr="00CA2442">
        <w:tc>
          <w:tcPr>
            <w:tcW w:w="4219" w:type="dxa"/>
          </w:tcPr>
          <w:p w14:paraId="6E674F2B" w14:textId="7AF8FBD5" w:rsidR="00884E9A" w:rsidRPr="006A2AA9" w:rsidRDefault="00884E9A">
            <w:pPr>
              <w:pStyle w:val="ListParagraph"/>
              <w:numPr>
                <w:ilvl w:val="0"/>
                <w:numId w:val="21"/>
              </w:numPr>
              <w:ind w:left="470" w:hanging="357"/>
              <w:rPr>
                <w:rFonts w:cs="Times"/>
              </w:rPr>
            </w:pPr>
            <w:r w:rsidRPr="006A2AA9">
              <w:rPr>
                <w:rFonts w:cs="Times"/>
              </w:rPr>
              <w:t>ONOS Docker</w:t>
            </w:r>
            <w:r w:rsidR="006F14DF" w:rsidRPr="006A2AA9">
              <w:rPr>
                <w:rFonts w:cs="Times"/>
              </w:rPr>
              <w:t>-VM</w:t>
            </w:r>
          </w:p>
        </w:tc>
        <w:tc>
          <w:tcPr>
            <w:tcW w:w="2693" w:type="dxa"/>
          </w:tcPr>
          <w:p w14:paraId="0C552175" w14:textId="77777777" w:rsidR="00884E9A" w:rsidRPr="006A2AA9" w:rsidRDefault="00884E9A" w:rsidP="00884E9A">
            <w:pPr>
              <w:rPr>
                <w:rFonts w:cs="Times"/>
              </w:rPr>
            </w:pPr>
          </w:p>
        </w:tc>
        <w:tc>
          <w:tcPr>
            <w:tcW w:w="2376" w:type="dxa"/>
          </w:tcPr>
          <w:p w14:paraId="38F12A4B" w14:textId="77777777" w:rsidR="00884E9A" w:rsidRPr="006A2AA9" w:rsidRDefault="00884E9A" w:rsidP="00884E9A">
            <w:pPr>
              <w:rPr>
                <w:rFonts w:cs="Times"/>
              </w:rPr>
            </w:pPr>
          </w:p>
        </w:tc>
      </w:tr>
      <w:tr w:rsidR="00884E9A" w:rsidRPr="006A2AA9" w14:paraId="41D4CFB7" w14:textId="77777777" w:rsidTr="00CA2442">
        <w:tc>
          <w:tcPr>
            <w:tcW w:w="4219" w:type="dxa"/>
          </w:tcPr>
          <w:p w14:paraId="1EA78661" w14:textId="54644ED8" w:rsidR="00884E9A" w:rsidRPr="006A2AA9" w:rsidRDefault="00884E9A">
            <w:pPr>
              <w:pStyle w:val="ListParagraph"/>
              <w:numPr>
                <w:ilvl w:val="1"/>
                <w:numId w:val="21"/>
              </w:numPr>
              <w:ind w:left="924" w:hanging="357"/>
              <w:rPr>
                <w:rFonts w:cs="Times"/>
              </w:rPr>
            </w:pPr>
            <w:r w:rsidRPr="006A2AA9">
              <w:rPr>
                <w:rFonts w:cs="Times"/>
              </w:rPr>
              <w:t>ONOS</w:t>
            </w:r>
          </w:p>
        </w:tc>
        <w:tc>
          <w:tcPr>
            <w:tcW w:w="2693" w:type="dxa"/>
          </w:tcPr>
          <w:p w14:paraId="1BDB08C3" w14:textId="43CDA96B" w:rsidR="00884E9A" w:rsidRPr="006A2AA9" w:rsidRDefault="003D6C72" w:rsidP="00884E9A">
            <w:pPr>
              <w:rPr>
                <w:rFonts w:cs="Times"/>
              </w:rPr>
            </w:pPr>
            <w:r w:rsidRPr="006A2AA9">
              <w:rPr>
                <w:rFonts w:cs="Times"/>
              </w:rPr>
              <w:t>Peacock (LTS)</w:t>
            </w:r>
          </w:p>
        </w:tc>
        <w:tc>
          <w:tcPr>
            <w:tcW w:w="2376" w:type="dxa"/>
          </w:tcPr>
          <w:p w14:paraId="3CEBEC4B" w14:textId="0514E8BC" w:rsidR="00884E9A" w:rsidRPr="006A2AA9" w:rsidRDefault="003D6C72" w:rsidP="00884E9A">
            <w:pPr>
              <w:rPr>
                <w:rFonts w:cs="Times"/>
              </w:rPr>
            </w:pPr>
            <w:r w:rsidRPr="006A2AA9">
              <w:rPr>
                <w:rFonts w:cs="Times"/>
              </w:rPr>
              <w:t>1.15.0</w:t>
            </w:r>
          </w:p>
        </w:tc>
      </w:tr>
      <w:tr w:rsidR="00884E9A" w:rsidRPr="006A2AA9" w14:paraId="537CA20E" w14:textId="77777777" w:rsidTr="00CA2442">
        <w:tc>
          <w:tcPr>
            <w:tcW w:w="4219" w:type="dxa"/>
          </w:tcPr>
          <w:p w14:paraId="1C316A7C" w14:textId="5A3C3A78" w:rsidR="00884E9A" w:rsidRPr="006A2AA9" w:rsidRDefault="00884E9A">
            <w:pPr>
              <w:pStyle w:val="ListParagraph"/>
              <w:numPr>
                <w:ilvl w:val="1"/>
                <w:numId w:val="21"/>
              </w:numPr>
              <w:ind w:left="924" w:hanging="357"/>
              <w:rPr>
                <w:rFonts w:cs="Times"/>
              </w:rPr>
            </w:pPr>
            <w:r w:rsidRPr="006A2AA9">
              <w:rPr>
                <w:rFonts w:cs="Times"/>
              </w:rPr>
              <w:t>ONOS</w:t>
            </w:r>
            <w:r w:rsidR="003D6C72" w:rsidRPr="006A2AA9">
              <w:rPr>
                <w:rFonts w:cs="Times"/>
              </w:rPr>
              <w:t xml:space="preserve"> Docker</w:t>
            </w:r>
            <w:r w:rsidRPr="006A2AA9">
              <w:rPr>
                <w:rFonts w:cs="Times"/>
              </w:rPr>
              <w:t>-VM Operating System</w:t>
            </w:r>
          </w:p>
        </w:tc>
        <w:tc>
          <w:tcPr>
            <w:tcW w:w="2693" w:type="dxa"/>
          </w:tcPr>
          <w:p w14:paraId="2ECEEA12" w14:textId="415DD29C" w:rsidR="00884E9A" w:rsidRPr="006A2AA9" w:rsidRDefault="00884E9A" w:rsidP="00884E9A">
            <w:pPr>
              <w:rPr>
                <w:rFonts w:cs="Times"/>
              </w:rPr>
            </w:pPr>
            <w:r w:rsidRPr="006A2AA9">
              <w:rPr>
                <w:rFonts w:cs="Times"/>
              </w:rPr>
              <w:t xml:space="preserve">Ubuntu </w:t>
            </w:r>
          </w:p>
        </w:tc>
        <w:tc>
          <w:tcPr>
            <w:tcW w:w="2376" w:type="dxa"/>
          </w:tcPr>
          <w:p w14:paraId="52F671E8" w14:textId="47657A8C" w:rsidR="00884E9A" w:rsidRPr="006A2AA9" w:rsidRDefault="00884E9A" w:rsidP="00884E9A">
            <w:pPr>
              <w:rPr>
                <w:rFonts w:cs="Times"/>
              </w:rPr>
            </w:pPr>
            <w:r w:rsidRPr="006A2AA9">
              <w:rPr>
                <w:rFonts w:cs="Times"/>
              </w:rPr>
              <w:t>20.04 Desktop</w:t>
            </w:r>
          </w:p>
        </w:tc>
      </w:tr>
      <w:tr w:rsidR="00884E9A" w:rsidRPr="006A2AA9" w14:paraId="70E6427E" w14:textId="77777777" w:rsidTr="00CA2442">
        <w:tc>
          <w:tcPr>
            <w:tcW w:w="4219" w:type="dxa"/>
          </w:tcPr>
          <w:p w14:paraId="14652087" w14:textId="6141FD76" w:rsidR="00884E9A" w:rsidRPr="006A2AA9" w:rsidRDefault="00884E9A">
            <w:pPr>
              <w:pStyle w:val="ListParagraph"/>
              <w:numPr>
                <w:ilvl w:val="1"/>
                <w:numId w:val="21"/>
              </w:numPr>
              <w:ind w:left="924" w:hanging="357"/>
              <w:rPr>
                <w:rFonts w:cs="Times"/>
              </w:rPr>
            </w:pPr>
            <w:r w:rsidRPr="006A2AA9">
              <w:rPr>
                <w:rFonts w:cs="Times"/>
              </w:rPr>
              <w:t>ONOS</w:t>
            </w:r>
            <w:r w:rsidR="00403313" w:rsidRPr="006A2AA9">
              <w:rPr>
                <w:rFonts w:cs="Times"/>
              </w:rPr>
              <w:t xml:space="preserve"> </w:t>
            </w:r>
            <w:r w:rsidR="003D6C72" w:rsidRPr="006A2AA9">
              <w:rPr>
                <w:rFonts w:cs="Times"/>
              </w:rPr>
              <w:t>Docker</w:t>
            </w:r>
            <w:r w:rsidRPr="006A2AA9">
              <w:rPr>
                <w:rFonts w:cs="Times"/>
              </w:rPr>
              <w:t>-VM RAM</w:t>
            </w:r>
            <w:r w:rsidR="00265CB3" w:rsidRPr="006A2AA9">
              <w:rPr>
                <w:rFonts w:cs="Times"/>
              </w:rPr>
              <w:t>, Memory, CPUs</w:t>
            </w:r>
          </w:p>
        </w:tc>
        <w:tc>
          <w:tcPr>
            <w:tcW w:w="2693" w:type="dxa"/>
          </w:tcPr>
          <w:p w14:paraId="069DA035" w14:textId="5CD6A120" w:rsidR="00884E9A" w:rsidRPr="006A2AA9" w:rsidRDefault="00884E9A" w:rsidP="00884E9A">
            <w:pPr>
              <w:rPr>
                <w:rFonts w:cs="Times"/>
              </w:rPr>
            </w:pPr>
            <w:r w:rsidRPr="006A2AA9">
              <w:rPr>
                <w:rFonts w:cs="Times"/>
              </w:rPr>
              <w:t>3.0 GB</w:t>
            </w:r>
            <w:r w:rsidR="00265CB3" w:rsidRPr="006A2AA9">
              <w:rPr>
                <w:rFonts w:cs="Times"/>
              </w:rPr>
              <w:t>, 20 GB, 2</w:t>
            </w:r>
          </w:p>
        </w:tc>
        <w:tc>
          <w:tcPr>
            <w:tcW w:w="2376" w:type="dxa"/>
          </w:tcPr>
          <w:p w14:paraId="6817B777" w14:textId="77777777" w:rsidR="00884E9A" w:rsidRPr="006A2AA9" w:rsidRDefault="00884E9A" w:rsidP="00884E9A">
            <w:pPr>
              <w:rPr>
                <w:rFonts w:cs="Times"/>
              </w:rPr>
            </w:pPr>
          </w:p>
        </w:tc>
      </w:tr>
    </w:tbl>
    <w:p w14:paraId="23348D88" w14:textId="77777777" w:rsidR="007C480B" w:rsidRPr="006A2AA9" w:rsidRDefault="007C480B" w:rsidP="00833599">
      <w:pPr>
        <w:rPr>
          <w:rFonts w:cs="Times"/>
        </w:rPr>
      </w:pPr>
    </w:p>
    <w:p w14:paraId="59349925" w14:textId="623BEC29" w:rsidR="004D2D10" w:rsidRPr="006A2AA9" w:rsidRDefault="004D2D10" w:rsidP="004D2D10">
      <w:pPr>
        <w:pStyle w:val="Heading2"/>
      </w:pPr>
      <w:bookmarkStart w:id="353" w:name="_Toc114792043"/>
      <w:r w:rsidRPr="006A2AA9">
        <w:lastRenderedPageBreak/>
        <w:t>Implementation</w:t>
      </w:r>
      <w:r w:rsidR="00332F90" w:rsidRPr="006A2AA9">
        <w:t xml:space="preserve"> with GNS3</w:t>
      </w:r>
      <w:bookmarkEnd w:id="353"/>
    </w:p>
    <w:p w14:paraId="51E41747" w14:textId="51DE4045" w:rsidR="004D2D10" w:rsidRPr="006A2AA9" w:rsidRDefault="004D2D10" w:rsidP="004D2D10">
      <w:pPr>
        <w:rPr>
          <w:rFonts w:cs="Times"/>
        </w:rPr>
      </w:pPr>
      <w:r w:rsidRPr="006A2AA9">
        <w:rPr>
          <w:rFonts w:cs="Times"/>
        </w:rPr>
        <w:t xml:space="preserve">After complete installation and necessary configuration of the components required for this Thesis work, a topology with four Open vSwitches and </w:t>
      </w:r>
      <w:r w:rsidR="00AB51CA" w:rsidRPr="006A2AA9">
        <w:rPr>
          <w:rFonts w:cs="Times"/>
        </w:rPr>
        <w:t xml:space="preserve">three </w:t>
      </w:r>
      <w:r w:rsidRPr="006A2AA9">
        <w:rPr>
          <w:rFonts w:cs="Times"/>
        </w:rPr>
        <w:t>routers was created in the GNS3 application. For testing</w:t>
      </w:r>
      <w:r w:rsidR="001A58CF" w:rsidRPr="006A2AA9">
        <w:rPr>
          <w:rFonts w:cs="Times"/>
        </w:rPr>
        <w:t xml:space="preserve"> the reliability of network,</w:t>
      </w:r>
      <w:r w:rsidRPr="006A2AA9">
        <w:rPr>
          <w:rFonts w:cs="Times"/>
        </w:rPr>
        <w:t xml:space="preserve"> the routers are deployed at </w:t>
      </w:r>
      <w:r w:rsidR="001366C2" w:rsidRPr="006A2AA9">
        <w:rPr>
          <w:rFonts w:cs="Times"/>
        </w:rPr>
        <w:t>same node and</w:t>
      </w:r>
      <w:r w:rsidRPr="006A2AA9">
        <w:rPr>
          <w:rFonts w:cs="Times"/>
        </w:rPr>
        <w:t xml:space="preserve"> far end</w:t>
      </w:r>
      <w:r w:rsidR="001366C2" w:rsidRPr="006A2AA9">
        <w:rPr>
          <w:rFonts w:cs="Times"/>
        </w:rPr>
        <w:t xml:space="preserve"> nodes </w:t>
      </w:r>
      <w:r w:rsidRPr="006A2AA9">
        <w:rPr>
          <w:rFonts w:cs="Times"/>
        </w:rPr>
        <w:t>of the topology.</w:t>
      </w:r>
    </w:p>
    <w:p w14:paraId="49C54B17" w14:textId="6EE65E1C" w:rsidR="004D2D10" w:rsidRPr="006A2AA9" w:rsidRDefault="004D2D10" w:rsidP="004D2D10">
      <w:pPr>
        <w:rPr>
          <w:rFonts w:cs="Times"/>
        </w:rPr>
      </w:pPr>
      <w:r w:rsidRPr="006A2AA9">
        <w:rPr>
          <w:rFonts w:cs="Times"/>
        </w:rPr>
        <w:t>In GNS</w:t>
      </w:r>
      <w:r w:rsidR="00B36B66" w:rsidRPr="006A2AA9">
        <w:rPr>
          <w:rFonts w:cs="Times"/>
        </w:rPr>
        <w:t xml:space="preserve"> </w:t>
      </w:r>
      <w:r w:rsidRPr="006A2AA9">
        <w:rPr>
          <w:rFonts w:cs="Times"/>
        </w:rPr>
        <w:t>3, to connect any network device to the</w:t>
      </w:r>
      <w:r w:rsidR="00B36B66" w:rsidRPr="006A2AA9">
        <w:rPr>
          <w:rFonts w:cs="Times"/>
        </w:rPr>
        <w:t xml:space="preserve"> Internet or</w:t>
      </w:r>
      <w:r w:rsidRPr="006A2AA9">
        <w:rPr>
          <w:rFonts w:cs="Times"/>
        </w:rPr>
        <w:t xml:space="preserve"> SDN controller</w:t>
      </w:r>
      <w:r w:rsidR="00B36B66" w:rsidRPr="006A2AA9">
        <w:rPr>
          <w:rFonts w:cs="Times"/>
        </w:rPr>
        <w:t>, which is installed and running outside the GNS 3 software,</w:t>
      </w:r>
      <w:r w:rsidRPr="006A2AA9">
        <w:rPr>
          <w:rFonts w:cs="Times"/>
        </w:rPr>
        <w:t xml:space="preserve"> a NAT interface is used. A L2 switch (Switch1 in Figure 4.2) is used so that all devices can be directly connected to the NAT interface with just single interface. SDN controller used here is ONOS controller. </w:t>
      </w:r>
    </w:p>
    <w:p w14:paraId="30DE9D7A" w14:textId="4ECE8678" w:rsidR="004D2D10" w:rsidRPr="006A2AA9" w:rsidRDefault="00F22A42" w:rsidP="004D2D10">
      <w:pPr>
        <w:jc w:val="center"/>
        <w:rPr>
          <w:rFonts w:cs="Times"/>
        </w:rPr>
      </w:pPr>
      <w:r w:rsidRPr="006A2AA9">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21"/>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70BEAE73" w14:textId="391B8D3A" w:rsidR="004D2D10" w:rsidRPr="006A2AA9" w:rsidRDefault="004D2D10" w:rsidP="00916610">
      <w:pPr>
        <w:jc w:val="center"/>
        <w:rPr>
          <w:rFonts w:cs="Times"/>
          <w:i/>
          <w:iCs/>
          <w:sz w:val="16"/>
          <w:szCs w:val="18"/>
        </w:rPr>
      </w:pPr>
      <w:r w:rsidRPr="006A2AA9">
        <w:rPr>
          <w:rFonts w:cs="Times"/>
          <w:i/>
          <w:iCs/>
          <w:sz w:val="16"/>
          <w:szCs w:val="18"/>
        </w:rPr>
        <w:t>Figure 4.2: Topology created in the GNS3 with different Network devices</w:t>
      </w:r>
    </w:p>
    <w:p w14:paraId="0390C017" w14:textId="37BC1CAC" w:rsidR="001B1708" w:rsidRPr="006A2AA9" w:rsidRDefault="004B31D8" w:rsidP="004D2D10">
      <w:pPr>
        <w:rPr>
          <w:rFonts w:cs="Times"/>
        </w:rPr>
      </w:pPr>
      <w:r w:rsidRPr="006A2AA9">
        <w:rPr>
          <w:rFonts w:cs="Times"/>
        </w:rPr>
        <w:t xml:space="preserve">The </w:t>
      </w:r>
      <w:commentRangeStart w:id="354"/>
      <w:r w:rsidRPr="006A2AA9">
        <w:rPr>
          <w:rFonts w:cs="Times"/>
        </w:rPr>
        <w:t xml:space="preserve">eth0 </w:t>
      </w:r>
      <w:commentRangeEnd w:id="354"/>
      <w:r w:rsidR="001D7585">
        <w:rPr>
          <w:rStyle w:val="CommentReference"/>
        </w:rPr>
        <w:commentReference w:id="354"/>
      </w:r>
      <w:r w:rsidRPr="006A2AA9">
        <w:rPr>
          <w:rFonts w:cs="Times"/>
        </w:rPr>
        <w:t>interface of Open vSwitch is the management interface which is used for communication with SDN controller</w:t>
      </w:r>
      <w:r w:rsidR="003B37EB" w:rsidRPr="006A2AA9">
        <w:rPr>
          <w:rFonts w:cs="Times"/>
        </w:rPr>
        <w:t xml:space="preserve"> a</w:t>
      </w:r>
      <w:r w:rsidRPr="006A2AA9">
        <w:rPr>
          <w:rFonts w:cs="Times"/>
        </w:rPr>
        <w:t xml:space="preserve">nd therefore, the eth0 interface </w:t>
      </w:r>
      <w:r w:rsidR="003B37EB" w:rsidRPr="006A2AA9">
        <w:rPr>
          <w:rFonts w:cs="Times"/>
        </w:rPr>
        <w:t xml:space="preserve">needs to have an IP address. Here eth0 interface is configured to have an IP address from the DHCP pool of the GNS 3 Server VM. </w:t>
      </w:r>
      <w:r w:rsidR="004D2D10" w:rsidRPr="006A2AA9">
        <w:rPr>
          <w:rFonts w:cs="Times"/>
        </w:rPr>
        <w:t xml:space="preserve">Before </w:t>
      </w:r>
      <w:r w:rsidR="00916610" w:rsidRPr="006A2AA9">
        <w:rPr>
          <w:rFonts w:cs="Times"/>
        </w:rPr>
        <w:t>boo</w:t>
      </w:r>
      <w:r w:rsidR="004D2D10" w:rsidRPr="006A2AA9">
        <w:rPr>
          <w:rFonts w:cs="Times"/>
        </w:rPr>
        <w:t>ting</w:t>
      </w:r>
      <w:r w:rsidR="00916610" w:rsidRPr="006A2AA9">
        <w:rPr>
          <w:rFonts w:cs="Times"/>
        </w:rPr>
        <w:t xml:space="preserve"> up</w:t>
      </w:r>
      <w:r w:rsidR="004D2D10" w:rsidRPr="006A2AA9">
        <w:rPr>
          <w:rFonts w:cs="Times"/>
        </w:rPr>
        <w:t xml:space="preserve"> the Open vSwitches</w:t>
      </w:r>
      <w:r w:rsidR="003B37EB" w:rsidRPr="006A2AA9">
        <w:t xml:space="preserve">, the configuration file needs to </w:t>
      </w:r>
      <w:ins w:id="355" w:author="Peter Gröschke" w:date="2022-09-26T17:26:00Z">
        <w:r w:rsidR="001D7585">
          <w:t xml:space="preserve">be </w:t>
        </w:r>
      </w:ins>
      <w:r w:rsidR="003B37EB" w:rsidRPr="006A2AA9">
        <w:t xml:space="preserve">edited to request the </w:t>
      </w:r>
      <w:r w:rsidR="006D3F49" w:rsidRPr="006A2AA9">
        <w:t>address</w:t>
      </w:r>
      <w:r w:rsidR="003B37EB" w:rsidRPr="006A2AA9">
        <w:t xml:space="preserve"> from the DHCP pool.</w:t>
      </w:r>
    </w:p>
    <w:p w14:paraId="5E37750D" w14:textId="3BF03458" w:rsidR="004D2D10" w:rsidRPr="006A2AA9" w:rsidRDefault="00916610" w:rsidP="001B1708">
      <w:pPr>
        <w:jc w:val="center"/>
        <w:rPr>
          <w:rFonts w:cs="Times"/>
        </w:rPr>
      </w:pPr>
      <w:r w:rsidRPr="006A2AA9">
        <w:t xml:space="preserve"> </w:t>
      </w:r>
      <w:r w:rsidR="004B31D8" w:rsidRPr="006A2AA9">
        <w:t xml:space="preserve"> </w:t>
      </w:r>
      <w:r w:rsidR="004B31D8" w:rsidRPr="006A2AA9">
        <w:rPr>
          <w:noProof/>
        </w:rPr>
        <w:drawing>
          <wp:inline distT="0" distB="0" distL="0" distR="0" wp14:anchorId="63EDFA3C" wp14:editId="4E2F772A">
            <wp:extent cx="2548647" cy="2714369"/>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2"/>
                    <a:srcRect b="5623"/>
                    <a:stretch/>
                  </pic:blipFill>
                  <pic:spPr bwMode="auto">
                    <a:xfrm>
                      <a:off x="0" y="0"/>
                      <a:ext cx="2580919" cy="2748739"/>
                    </a:xfrm>
                    <a:prstGeom prst="rect">
                      <a:avLst/>
                    </a:prstGeom>
                    <a:ln>
                      <a:noFill/>
                    </a:ln>
                    <a:extLst>
                      <a:ext uri="{53640926-AAD7-44D8-BBD7-CCE9431645EC}">
                        <a14:shadowObscured xmlns:a14="http://schemas.microsoft.com/office/drawing/2010/main"/>
                      </a:ext>
                    </a:extLst>
                  </pic:spPr>
                </pic:pic>
              </a:graphicData>
            </a:graphic>
          </wp:inline>
        </w:drawing>
      </w:r>
    </w:p>
    <w:p w14:paraId="0E85D72D" w14:textId="5243E373" w:rsidR="0089392B" w:rsidRPr="006A2AA9" w:rsidRDefault="0089392B" w:rsidP="004D2D10">
      <w:pPr>
        <w:rPr>
          <w:rFonts w:cs="Times"/>
        </w:rPr>
      </w:pPr>
      <w:r w:rsidRPr="006A2AA9">
        <w:rPr>
          <w:rFonts w:cs="Times"/>
        </w:rPr>
        <w:lastRenderedPageBreak/>
        <w:t>Once the Open vSwitch is booted up and ready to establish connection with the SDN controller,</w:t>
      </w:r>
      <w:r w:rsidR="008E0872" w:rsidRPr="006A2AA9">
        <w:rPr>
          <w:rFonts w:cs="Times"/>
        </w:rPr>
        <w:t xml:space="preserve"> </w:t>
      </w:r>
      <w:r w:rsidR="0014308F" w:rsidRPr="006A2AA9">
        <w:rPr>
          <w:rFonts w:cs="Times"/>
        </w:rPr>
        <w:t xml:space="preserve">it needs to be confirmed that </w:t>
      </w:r>
      <w:r w:rsidR="009C23D9" w:rsidRPr="006A2AA9">
        <w:rPr>
          <w:rFonts w:cs="Times"/>
        </w:rPr>
        <w:t xml:space="preserve">all the other interfaces of the Open vSwitch </w:t>
      </w:r>
      <w:r w:rsidR="0014308F" w:rsidRPr="006A2AA9">
        <w:rPr>
          <w:rFonts w:cs="Times"/>
        </w:rPr>
        <w:t xml:space="preserve">are configured under the same Bridge interface. </w:t>
      </w:r>
      <w:r w:rsidR="00643C7C" w:rsidRPr="006A2AA9">
        <w:rPr>
          <w:rFonts w:cs="Times"/>
        </w:rPr>
        <w:t xml:space="preserve">Ideally all the other interfaces of the Open vSwitch are configured under the Bridge </w:t>
      </w:r>
      <w:r w:rsidR="00643C7C" w:rsidRPr="006A2AA9">
        <w:rPr>
          <w:rFonts w:cs="Times"/>
          <w:i/>
          <w:iCs/>
        </w:rPr>
        <w:t>br0</w:t>
      </w:r>
      <w:r w:rsidR="00643C7C" w:rsidRPr="006A2AA9">
        <w:rPr>
          <w:rFonts w:cs="Times"/>
        </w:rPr>
        <w:t xml:space="preserve"> interface, if not, these needs to be manually configured.</w:t>
      </w:r>
    </w:p>
    <w:p w14:paraId="1179A44C" w14:textId="0FBF1FDF" w:rsidR="00A71BD0" w:rsidRPr="006A2AA9" w:rsidRDefault="00A71BD0" w:rsidP="00A71BD0">
      <w:pPr>
        <w:jc w:val="center"/>
        <w:rPr>
          <w:rFonts w:cs="Times"/>
        </w:rPr>
      </w:pPr>
      <w:r w:rsidRPr="006A2AA9">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23"/>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23657BF" w14:textId="56AD10AE" w:rsidR="00404E07" w:rsidRPr="006A2AA9" w:rsidRDefault="00404E07" w:rsidP="00A71BD0">
      <w:pPr>
        <w:jc w:val="center"/>
        <w:rPr>
          <w:rFonts w:cs="Times"/>
        </w:rPr>
      </w:pPr>
      <w:r w:rsidRPr="006A2AA9">
        <w:rPr>
          <w:rFonts w:cs="Times"/>
          <w:i/>
          <w:iCs/>
          <w:sz w:val="16"/>
          <w:szCs w:val="18"/>
        </w:rPr>
        <w:t>Figure 4.3: Commands and confirmation</w:t>
      </w:r>
    </w:p>
    <w:p w14:paraId="1092568E" w14:textId="1709628A" w:rsidR="004D2D10" w:rsidRPr="006A2AA9" w:rsidRDefault="004D2D10" w:rsidP="004D2D10">
      <w:pPr>
        <w:rPr>
          <w:rFonts w:cs="Times"/>
        </w:rPr>
      </w:pPr>
      <w:commentRangeStart w:id="356"/>
      <w:r w:rsidRPr="006A2AA9">
        <w:rPr>
          <w:rFonts w:cs="Times"/>
        </w:rPr>
        <w:t>Bridge br0 is the</w:t>
      </w:r>
      <w:r w:rsidR="008E0872" w:rsidRPr="006A2AA9">
        <w:rPr>
          <w:rFonts w:cs="Times"/>
        </w:rPr>
        <w:t xml:space="preserve"> logical</w:t>
      </w:r>
      <w:r w:rsidRPr="006A2AA9">
        <w:rPr>
          <w:rFonts w:cs="Times"/>
        </w:rPr>
        <w:t xml:space="preserve"> management interface on the Open vSwitch </w:t>
      </w:r>
      <w:commentRangeEnd w:id="356"/>
      <w:r w:rsidR="0078344D">
        <w:rPr>
          <w:rStyle w:val="CommentReference"/>
        </w:rPr>
        <w:commentReference w:id="356"/>
      </w:r>
      <w:r w:rsidRPr="006A2AA9">
        <w:rPr>
          <w:rFonts w:cs="Times"/>
        </w:rPr>
        <w:t>which accepts the configuration commands from the SDN controller. To connect this interface to the SDN controller, external IP address of the SDN controller (here, 192.168.0.11</w:t>
      </w:r>
      <w:r w:rsidR="008E3CD1" w:rsidRPr="006A2AA9">
        <w:rPr>
          <w:rFonts w:cs="Times"/>
        </w:rPr>
        <w:t>4</w:t>
      </w:r>
      <w:r w:rsidRPr="006A2AA9">
        <w:rPr>
          <w:rFonts w:cs="Times"/>
        </w:rPr>
        <w:t>) and port number o</w:t>
      </w:r>
      <w:r w:rsidR="00C1315E" w:rsidRPr="006A2AA9">
        <w:rPr>
          <w:rFonts w:cs="Times"/>
        </w:rPr>
        <w:t>n which SDN controller is listening to</w:t>
      </w:r>
      <w:r w:rsidRPr="006A2AA9">
        <w:rPr>
          <w:rFonts w:cs="Times"/>
        </w:rPr>
        <w:t xml:space="preserve"> OpenFlow protocol needs to be specified (here, 6653).</w:t>
      </w:r>
    </w:p>
    <w:p w14:paraId="06E3A3EC" w14:textId="529137B8" w:rsidR="00D40138" w:rsidRDefault="0014308F" w:rsidP="004D2D10">
      <w:r w:rsidRPr="006A2AA9">
        <w:rPr>
          <w:rFonts w:cs="Times"/>
        </w:rPr>
        <w:t>Before connecting the Open vSwitches to the SDN controller, OpenFlow protocol version (here OpenFlow</w:t>
      </w:r>
      <w:r w:rsidR="00526FB3" w:rsidRPr="006A2AA9">
        <w:rPr>
          <w:rFonts w:cs="Times"/>
        </w:rPr>
        <w:t xml:space="preserve"> protocol</w:t>
      </w:r>
      <w:r w:rsidRPr="006A2AA9">
        <w:rPr>
          <w:rFonts w:cs="Times"/>
        </w:rPr>
        <w:t xml:space="preserve"> version 1.4)</w:t>
      </w:r>
      <w:r w:rsidR="00465CFF" w:rsidRPr="006A2AA9">
        <w:rPr>
          <w:rFonts w:cs="Times"/>
        </w:rPr>
        <w:t xml:space="preserve"> also</w:t>
      </w:r>
      <w:r w:rsidRPr="006A2AA9">
        <w:rPr>
          <w:rFonts w:cs="Times"/>
        </w:rPr>
        <w:t xml:space="preserve"> needs to be specified</w:t>
      </w:r>
      <w:r w:rsidR="00865852" w:rsidRPr="006A2AA9">
        <w:rPr>
          <w:rFonts w:cs="Times"/>
        </w:rPr>
        <w:t xml:space="preserve"> along with the bridge interface being used</w:t>
      </w:r>
      <w:r w:rsidRPr="006A2AA9">
        <w:rPr>
          <w:rFonts w:cs="Times"/>
        </w:rPr>
        <w:t>.</w:t>
      </w:r>
      <w:r w:rsidRPr="006A2AA9">
        <w:t xml:space="preserve"> </w:t>
      </w:r>
      <w:r w:rsidR="00D40138">
        <w:t xml:space="preserve">In this thesis, mostly </w:t>
      </w:r>
      <w:r w:rsidR="00D40138" w:rsidRPr="006A2AA9">
        <w:rPr>
          <w:rFonts w:cs="Times"/>
        </w:rPr>
        <w:t>OpenFlow protocol version</w:t>
      </w:r>
      <w:r w:rsidR="00D40138">
        <w:rPr>
          <w:rFonts w:cs="Times"/>
        </w:rPr>
        <w:t xml:space="preserve"> 1.3 and also</w:t>
      </w:r>
      <w:r w:rsidR="00D40138" w:rsidRPr="006A2AA9">
        <w:rPr>
          <w:rFonts w:cs="Times"/>
        </w:rPr>
        <w:t xml:space="preserve"> 1.4</w:t>
      </w:r>
      <w:r w:rsidR="00D40138">
        <w:rPr>
          <w:rFonts w:cs="Times"/>
        </w:rPr>
        <w:t xml:space="preserve"> were utilised, which were the stable versions and supported all functionalities of implemented use cases.</w:t>
      </w:r>
    </w:p>
    <w:p w14:paraId="590F4F77" w14:textId="28136789" w:rsidR="004D2D10" w:rsidRPr="006A2AA9" w:rsidRDefault="00C9152F" w:rsidP="004D2D10">
      <w:pPr>
        <w:jc w:val="center"/>
        <w:rPr>
          <w:rFonts w:cs="Times"/>
        </w:rPr>
      </w:pPr>
      <w:r w:rsidRPr="006A2AA9">
        <w:rPr>
          <w:rFonts w:cs="Times"/>
          <w:noProof/>
        </w:rPr>
        <w:lastRenderedPageBreak/>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24"/>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2F16D7BF" w14:textId="1E7D5E88" w:rsidR="004D2D10" w:rsidRPr="006A2AA9" w:rsidRDefault="004D2D10" w:rsidP="0038288E">
      <w:pPr>
        <w:jc w:val="center"/>
        <w:rPr>
          <w:rFonts w:cs="Times"/>
          <w:i/>
          <w:iCs/>
          <w:sz w:val="16"/>
          <w:szCs w:val="18"/>
        </w:rPr>
      </w:pPr>
      <w:r w:rsidRPr="006A2AA9">
        <w:rPr>
          <w:rFonts w:cs="Times"/>
          <w:i/>
          <w:iCs/>
          <w:sz w:val="16"/>
          <w:szCs w:val="18"/>
        </w:rPr>
        <w:t>Figure 4.3: Commands and confirmation of Open vSwitch connection to the ONOS controller</w:t>
      </w:r>
    </w:p>
    <w:p w14:paraId="4626B9FC" w14:textId="77777777" w:rsidR="000F4583" w:rsidRPr="006A2AA9" w:rsidRDefault="004D2D10" w:rsidP="004D2D10">
      <w:pPr>
        <w:rPr>
          <w:rFonts w:cs="Times"/>
        </w:rPr>
      </w:pPr>
      <w:r w:rsidRPr="006A2AA9">
        <w:rPr>
          <w:rFonts w:cs="Times"/>
        </w:rPr>
        <w:t xml:space="preserve">As seen in Figure 4.3, interface Br0 was connected to the controller at the given IP address and the Boolean value </w:t>
      </w:r>
      <w:r w:rsidR="00940DF8" w:rsidRPr="006A2AA9">
        <w:rPr>
          <w:rFonts w:cs="Times"/>
        </w:rPr>
        <w:t>i</w:t>
      </w:r>
      <w:r w:rsidRPr="006A2AA9">
        <w:rPr>
          <w:rFonts w:cs="Times"/>
        </w:rPr>
        <w:t xml:space="preserve">s set to </w:t>
      </w:r>
      <w:r w:rsidRPr="006A2AA9">
        <w:rPr>
          <w:rFonts w:cs="Times"/>
          <w:b/>
          <w:bCs/>
        </w:rPr>
        <w:t>True</w:t>
      </w:r>
      <w:r w:rsidRPr="006A2AA9">
        <w:rPr>
          <w:rFonts w:cs="Times"/>
        </w:rPr>
        <w:t>. To confirm the connection from the controller side,</w:t>
      </w:r>
      <w:r w:rsidR="00311237" w:rsidRPr="006A2AA9">
        <w:rPr>
          <w:rFonts w:cs="Times"/>
        </w:rPr>
        <w:t xml:space="preserve"> two options can be utilized</w:t>
      </w:r>
      <w:r w:rsidR="00AC3ABE" w:rsidRPr="006A2AA9">
        <w:rPr>
          <w:rFonts w:cs="Times"/>
        </w:rPr>
        <w:t xml:space="preserve"> first, </w:t>
      </w:r>
      <w:r w:rsidR="00AC3ABE" w:rsidRPr="006A2AA9">
        <w:rPr>
          <w:rFonts w:cs="Times"/>
          <w:i/>
          <w:iCs/>
        </w:rPr>
        <w:t>ONOS CLI</w:t>
      </w:r>
      <w:r w:rsidR="00AC3ABE" w:rsidRPr="006A2AA9">
        <w:rPr>
          <w:rFonts w:cs="Times"/>
        </w:rPr>
        <w:t xml:space="preserve"> and other </w:t>
      </w:r>
      <w:r w:rsidR="00AC3ABE" w:rsidRPr="006A2AA9">
        <w:rPr>
          <w:rFonts w:cs="Times"/>
          <w:i/>
          <w:iCs/>
        </w:rPr>
        <w:t>ONOS GUI</w:t>
      </w:r>
      <w:r w:rsidR="00AC3ABE" w:rsidRPr="006A2AA9">
        <w:rPr>
          <w:rFonts w:cs="Times"/>
        </w:rPr>
        <w:t>.</w:t>
      </w:r>
    </w:p>
    <w:p w14:paraId="4FA7594C" w14:textId="3A6284DF" w:rsidR="00AD75B3" w:rsidRPr="006A2AA9" w:rsidRDefault="000F4583" w:rsidP="004D2D10">
      <w:pPr>
        <w:rPr>
          <w:rFonts w:cs="Times"/>
        </w:rPr>
      </w:pPr>
      <w:r w:rsidRPr="006A2AA9">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6A2AA9">
        <w:rPr>
          <w:rFonts w:cs="Times"/>
        </w:rPr>
        <w:t>local machine itself, following command is used.</w:t>
      </w:r>
    </w:p>
    <w:p w14:paraId="709038FF" w14:textId="046F7724" w:rsidR="00B131C7" w:rsidRPr="006A2AA9" w:rsidRDefault="00B131C7" w:rsidP="00B131C7">
      <w:pPr>
        <w:jc w:val="center"/>
        <w:rPr>
          <w:rFonts w:cs="Times"/>
        </w:rPr>
      </w:pPr>
      <w:r w:rsidRPr="006A2AA9">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25"/>
                    <a:stretch>
                      <a:fillRect/>
                    </a:stretch>
                  </pic:blipFill>
                  <pic:spPr>
                    <a:xfrm>
                      <a:off x="0" y="0"/>
                      <a:ext cx="1370048" cy="403826"/>
                    </a:xfrm>
                    <a:prstGeom prst="rect">
                      <a:avLst/>
                    </a:prstGeom>
                  </pic:spPr>
                </pic:pic>
              </a:graphicData>
            </a:graphic>
          </wp:inline>
        </w:drawing>
      </w:r>
    </w:p>
    <w:p w14:paraId="608EB225" w14:textId="6A151074" w:rsidR="00E877E4" w:rsidRPr="006A2AA9" w:rsidRDefault="00E877E4" w:rsidP="004D2D10">
      <w:pPr>
        <w:rPr>
          <w:rFonts w:cs="Times"/>
        </w:rPr>
      </w:pPr>
      <w:r w:rsidRPr="006A2AA9">
        <w:rPr>
          <w:rFonts w:cs="Times"/>
        </w:rPr>
        <w:t xml:space="preserve">To access the ONOS CLI from the host or remote machine, SSH keys need to be shared between the machines. The ONOS CLI listens on port number 8101. To access the ONOS CLI from the remote machine, following login </w:t>
      </w:r>
      <w:commentRangeStart w:id="357"/>
      <w:r w:rsidRPr="006A2AA9">
        <w:rPr>
          <w:rFonts w:cs="Times"/>
        </w:rPr>
        <w:t xml:space="preserve">credentials </w:t>
      </w:r>
      <w:commentRangeEnd w:id="357"/>
      <w:r w:rsidR="00A31162">
        <w:rPr>
          <w:rStyle w:val="CommentReference"/>
        </w:rPr>
        <w:commentReference w:id="357"/>
      </w:r>
      <w:r w:rsidRPr="006A2AA9">
        <w:rPr>
          <w:rFonts w:cs="Times"/>
        </w:rPr>
        <w:t>are used.</w:t>
      </w:r>
    </w:p>
    <w:p w14:paraId="452511F9" w14:textId="080B1C45" w:rsidR="00865278" w:rsidRPr="006A2AA9" w:rsidRDefault="00865278" w:rsidP="00865278">
      <w:pPr>
        <w:jc w:val="center"/>
        <w:rPr>
          <w:rFonts w:cs="Times"/>
        </w:rPr>
      </w:pPr>
      <w:r w:rsidRPr="006A2AA9">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26"/>
                    <a:stretch>
                      <a:fillRect/>
                    </a:stretch>
                  </pic:blipFill>
                  <pic:spPr>
                    <a:xfrm>
                      <a:off x="0" y="0"/>
                      <a:ext cx="2298988" cy="656094"/>
                    </a:xfrm>
                    <a:prstGeom prst="rect">
                      <a:avLst/>
                    </a:prstGeom>
                  </pic:spPr>
                </pic:pic>
              </a:graphicData>
            </a:graphic>
          </wp:inline>
        </w:drawing>
      </w:r>
    </w:p>
    <w:p w14:paraId="1E458464" w14:textId="2AA15869" w:rsidR="00EC4CDE" w:rsidRPr="006A2AA9" w:rsidRDefault="00EC4CDE" w:rsidP="004D2D10">
      <w:pPr>
        <w:rPr>
          <w:rFonts w:cs="Times"/>
        </w:rPr>
      </w:pPr>
      <w:r w:rsidRPr="006A2AA9">
        <w:rPr>
          <w:rFonts w:cs="Times"/>
        </w:rPr>
        <w:t>Or to access the Karaf’s CLI, following login credentials are used.</w:t>
      </w:r>
    </w:p>
    <w:p w14:paraId="355F0ECA" w14:textId="1AC72903" w:rsidR="00601295" w:rsidRPr="006A2AA9" w:rsidRDefault="00865278" w:rsidP="00601295">
      <w:pPr>
        <w:jc w:val="center"/>
        <w:rPr>
          <w:rFonts w:cs="Times"/>
        </w:rPr>
      </w:pPr>
      <w:r w:rsidRPr="006A2AA9">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27"/>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B94D1C4" w:rsidR="00F12A89" w:rsidRPr="006A2AA9" w:rsidRDefault="00F12A89" w:rsidP="00F12A89">
      <w:pPr>
        <w:jc w:val="center"/>
        <w:rPr>
          <w:rFonts w:cs="Times"/>
        </w:rPr>
      </w:pPr>
      <w:r w:rsidRPr="006A2AA9">
        <w:rPr>
          <w:noProof/>
        </w:rPr>
        <w:lastRenderedPageBreak/>
        <w:drawing>
          <wp:inline distT="0" distB="0" distL="0" distR="0" wp14:anchorId="5C0A000E" wp14:editId="06B0EF7B">
            <wp:extent cx="3824232" cy="3155950"/>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8"/>
                    <a:srcRect t="24583"/>
                    <a:stretch/>
                  </pic:blipFill>
                  <pic:spPr bwMode="auto">
                    <a:xfrm>
                      <a:off x="0" y="0"/>
                      <a:ext cx="3836126" cy="3165766"/>
                    </a:xfrm>
                    <a:prstGeom prst="rect">
                      <a:avLst/>
                    </a:prstGeom>
                    <a:ln>
                      <a:noFill/>
                    </a:ln>
                    <a:extLst>
                      <a:ext uri="{53640926-AAD7-44D8-BBD7-CCE9431645EC}">
                        <a14:shadowObscured xmlns:a14="http://schemas.microsoft.com/office/drawing/2010/main"/>
                      </a:ext>
                    </a:extLst>
                  </pic:spPr>
                </pic:pic>
              </a:graphicData>
            </a:graphic>
          </wp:inline>
        </w:drawing>
      </w:r>
    </w:p>
    <w:p w14:paraId="074028E5" w14:textId="51EC12E1" w:rsidR="000759F0" w:rsidRPr="006A2AA9" w:rsidRDefault="000759F0" w:rsidP="00F12A89">
      <w:pPr>
        <w:jc w:val="center"/>
        <w:rPr>
          <w:rFonts w:cs="Times"/>
        </w:rPr>
      </w:pPr>
      <w:r w:rsidRPr="006A2AA9">
        <w:rPr>
          <w:rFonts w:cs="Times"/>
          <w:i/>
          <w:iCs/>
          <w:sz w:val="16"/>
          <w:szCs w:val="18"/>
        </w:rPr>
        <w:t>Figure 4.4: List of devices</w:t>
      </w:r>
      <w:r w:rsidR="00DD71C8" w:rsidRPr="006A2AA9">
        <w:rPr>
          <w:rFonts w:cs="Times"/>
          <w:i/>
          <w:iCs/>
          <w:sz w:val="16"/>
          <w:szCs w:val="18"/>
        </w:rPr>
        <w:t xml:space="preserve"> (Open vSwitch)</w:t>
      </w:r>
      <w:r w:rsidRPr="006A2AA9">
        <w:rPr>
          <w:rFonts w:cs="Times"/>
          <w:i/>
          <w:iCs/>
          <w:sz w:val="16"/>
          <w:szCs w:val="18"/>
        </w:rPr>
        <w:t xml:space="preserve"> connected to the </w:t>
      </w:r>
      <w:r w:rsidR="00DD71C8" w:rsidRPr="006A2AA9">
        <w:rPr>
          <w:rFonts w:cs="Times"/>
          <w:i/>
          <w:iCs/>
          <w:sz w:val="16"/>
          <w:szCs w:val="18"/>
        </w:rPr>
        <w:t>ONOS controller</w:t>
      </w:r>
    </w:p>
    <w:p w14:paraId="5AF1425B" w14:textId="24287A10" w:rsidR="000759F0" w:rsidRPr="006A2AA9" w:rsidRDefault="00D7501A" w:rsidP="00D7501A">
      <w:pPr>
        <w:rPr>
          <w:rFonts w:cs="Times"/>
        </w:rPr>
      </w:pPr>
      <w:r w:rsidRPr="006A2AA9">
        <w:rPr>
          <w:rFonts w:cs="Times"/>
        </w:rPr>
        <w:t xml:space="preserve">On the ONOS CLI, </w:t>
      </w:r>
      <w:r w:rsidRPr="006A2AA9">
        <w:rPr>
          <w:rFonts w:cs="Times"/>
          <w:b/>
          <w:bCs/>
          <w:i/>
          <w:iCs/>
        </w:rPr>
        <w:t xml:space="preserve">devices </w:t>
      </w:r>
      <w:r w:rsidRPr="006A2AA9">
        <w:rPr>
          <w:rFonts w:cs="Times"/>
        </w:rPr>
        <w:t xml:space="preserve">command is used to list </w:t>
      </w:r>
      <w:del w:id="358" w:author="Peter Gröschke" w:date="2022-09-27T12:45:00Z">
        <w:r w:rsidRPr="006A2AA9" w:rsidDel="00A31162">
          <w:rPr>
            <w:rFonts w:cs="Times"/>
          </w:rPr>
          <w:delText xml:space="preserve">out </w:delText>
        </w:r>
      </w:del>
      <w:r w:rsidRPr="006A2AA9">
        <w:rPr>
          <w:rFonts w:cs="Times"/>
        </w:rPr>
        <w:t xml:space="preserve">the information about the connected devices </w:t>
      </w:r>
      <w:r w:rsidR="005E27B9" w:rsidRPr="006A2AA9">
        <w:rPr>
          <w:rFonts w:cs="Times"/>
        </w:rPr>
        <w:t xml:space="preserve">( i.e. </w:t>
      </w:r>
      <w:r w:rsidRPr="006A2AA9">
        <w:rPr>
          <w:rFonts w:cs="Times"/>
        </w:rPr>
        <w:t>Open vSwitches</w:t>
      </w:r>
      <w:r w:rsidR="005E27B9" w:rsidRPr="006A2AA9">
        <w:rPr>
          <w:rFonts w:cs="Times"/>
        </w:rPr>
        <w:t>)</w:t>
      </w:r>
      <w:r w:rsidRPr="006A2AA9">
        <w:rPr>
          <w:rFonts w:cs="Times"/>
        </w:rPr>
        <w:t xml:space="preserve"> to the ONOS controller. </w:t>
      </w:r>
      <w:r w:rsidR="005E27B9" w:rsidRPr="006A2AA9">
        <w:rPr>
          <w:rFonts w:cs="Times"/>
        </w:rPr>
        <w:t xml:space="preserve">The list presents the detailed information of the devices like ID or label of the device, Availability of the device, </w:t>
      </w:r>
      <w:commentRangeStart w:id="359"/>
      <w:r w:rsidR="005E27B9" w:rsidRPr="006A2AA9">
        <w:rPr>
          <w:rFonts w:cs="Times"/>
        </w:rPr>
        <w:t xml:space="preserve">role </w:t>
      </w:r>
      <w:commentRangeEnd w:id="359"/>
      <w:r w:rsidR="00A31162">
        <w:rPr>
          <w:rStyle w:val="CommentReference"/>
        </w:rPr>
        <w:commentReference w:id="359"/>
      </w:r>
      <w:r w:rsidR="005E27B9" w:rsidRPr="006A2AA9">
        <w:rPr>
          <w:rFonts w:cs="Times"/>
        </w:rPr>
        <w:t>of the ONOS controller for that device, protocol used at the Southbound interface, etc.</w:t>
      </w:r>
      <w:r w:rsidR="00AF7DE5" w:rsidRPr="006A2AA9">
        <w:rPr>
          <w:rFonts w:cs="Times"/>
        </w:rPr>
        <w:t xml:space="preserve"> In the above figure it is observed that four devices are connected to the ONOS controller using the OpenFlow protocol version 1.4.</w:t>
      </w:r>
    </w:p>
    <w:p w14:paraId="54CE00B1" w14:textId="07987461" w:rsidR="002E063A" w:rsidRPr="006A2AA9" w:rsidRDefault="00AD75B3" w:rsidP="00F22A42">
      <w:pPr>
        <w:rPr>
          <w:rFonts w:cs="Times"/>
        </w:rPr>
      </w:pPr>
      <w:r w:rsidRPr="006A2AA9">
        <w:rPr>
          <w:rFonts w:cs="Times"/>
        </w:rPr>
        <w:t xml:space="preserve">Alternatively, </w:t>
      </w:r>
      <w:bookmarkStart w:id="360" w:name="_Hlk113745345"/>
      <w:r w:rsidR="004D2D10" w:rsidRPr="006A2AA9">
        <w:rPr>
          <w:rFonts w:cs="Times"/>
        </w:rPr>
        <w:t>ONOS GUI can be</w:t>
      </w:r>
      <w:r w:rsidRPr="006A2AA9">
        <w:rPr>
          <w:rFonts w:cs="Times"/>
        </w:rPr>
        <w:t xml:space="preserve"> also</w:t>
      </w:r>
      <w:r w:rsidR="004D2D10" w:rsidRPr="006A2AA9">
        <w:rPr>
          <w:rFonts w:cs="Times"/>
        </w:rPr>
        <w:t xml:space="preserve"> </w:t>
      </w:r>
      <w:r w:rsidRPr="006A2AA9">
        <w:rPr>
          <w:rFonts w:cs="Times"/>
        </w:rPr>
        <w:t>be used to confirm the connection from the controller side</w:t>
      </w:r>
      <w:r w:rsidR="004D2D10" w:rsidRPr="006A2AA9">
        <w:rPr>
          <w:rFonts w:cs="Times"/>
        </w:rPr>
        <w:t xml:space="preserve">. The </w:t>
      </w:r>
      <w:r w:rsidR="004D2D10" w:rsidRPr="006A2AA9">
        <w:rPr>
          <w:rFonts w:cs="Times"/>
          <w:i/>
          <w:iCs/>
        </w:rPr>
        <w:t>onos</w:t>
      </w:r>
      <w:r w:rsidR="00413F44" w:rsidRPr="006A2AA9">
        <w:rPr>
          <w:rFonts w:cs="Times"/>
          <w:i/>
          <w:iCs/>
        </w:rPr>
        <w:t>-web</w:t>
      </w:r>
      <w:r w:rsidR="004D2D10" w:rsidRPr="006A2AA9">
        <w:rPr>
          <w:rFonts w:cs="Times"/>
          <w:i/>
          <w:iCs/>
        </w:rPr>
        <w:t>-</w:t>
      </w:r>
      <w:proofErr w:type="spellStart"/>
      <w:r w:rsidR="004D2D10" w:rsidRPr="006A2AA9">
        <w:rPr>
          <w:rFonts w:cs="Times"/>
          <w:i/>
          <w:iCs/>
        </w:rPr>
        <w:t>gui</w:t>
      </w:r>
      <w:proofErr w:type="spellEnd"/>
      <w:r w:rsidR="004D2D10" w:rsidRPr="006A2AA9">
        <w:rPr>
          <w:rFonts w:cs="Times"/>
        </w:rPr>
        <w:t xml:space="preserve"> feature</w:t>
      </w:r>
      <w:r w:rsidRPr="006A2AA9">
        <w:rPr>
          <w:rFonts w:cs="Times"/>
        </w:rPr>
        <w:t xml:space="preserve"> application</w:t>
      </w:r>
      <w:r w:rsidR="004D2D10" w:rsidRPr="006A2AA9">
        <w:rPr>
          <w:rFonts w:cs="Times"/>
        </w:rPr>
        <w:t xml:space="preserve"> must be installed</w:t>
      </w:r>
      <w:r w:rsidRPr="006A2AA9">
        <w:rPr>
          <w:rFonts w:cs="Times"/>
        </w:rPr>
        <w:t xml:space="preserve"> and activated</w:t>
      </w:r>
      <w:r w:rsidR="004D2D10" w:rsidRPr="006A2AA9">
        <w:rPr>
          <w:rFonts w:cs="Times"/>
        </w:rPr>
        <w:t xml:space="preserve"> </w:t>
      </w:r>
      <w:r w:rsidRPr="006A2AA9">
        <w:rPr>
          <w:rFonts w:cs="Times"/>
        </w:rPr>
        <w:t>o</w:t>
      </w:r>
      <w:r w:rsidR="004D2D10" w:rsidRPr="006A2AA9">
        <w:rPr>
          <w:rFonts w:cs="Times"/>
        </w:rPr>
        <w:t xml:space="preserve">n </w:t>
      </w:r>
      <w:r w:rsidRPr="006A2AA9">
        <w:rPr>
          <w:rFonts w:cs="Times"/>
        </w:rPr>
        <w:t xml:space="preserve">the </w:t>
      </w:r>
      <w:commentRangeStart w:id="361"/>
      <w:r w:rsidR="004D2D10" w:rsidRPr="006A2AA9">
        <w:rPr>
          <w:rFonts w:cs="Times"/>
        </w:rPr>
        <w:t>ONOS</w:t>
      </w:r>
      <w:commentRangeEnd w:id="361"/>
      <w:r w:rsidR="00A31162">
        <w:rPr>
          <w:rStyle w:val="CommentReference"/>
        </w:rPr>
        <w:commentReference w:id="361"/>
      </w:r>
      <w:r w:rsidR="004D2D10" w:rsidRPr="006A2AA9">
        <w:rPr>
          <w:rFonts w:cs="Times"/>
        </w:rPr>
        <w:t xml:space="preserve">. </w:t>
      </w:r>
      <w:r w:rsidRPr="006A2AA9">
        <w:rPr>
          <w:rFonts w:cs="Times"/>
        </w:rPr>
        <w:t>On the browser, t</w:t>
      </w:r>
      <w:r w:rsidR="004D2D10" w:rsidRPr="006A2AA9">
        <w:rPr>
          <w:rFonts w:cs="Times"/>
        </w:rPr>
        <w:t xml:space="preserve">he </w:t>
      </w:r>
      <w:r w:rsidRPr="006A2AA9">
        <w:rPr>
          <w:rFonts w:cs="Times"/>
        </w:rPr>
        <w:t xml:space="preserve">ONOS </w:t>
      </w:r>
      <w:r w:rsidR="004D2D10" w:rsidRPr="006A2AA9">
        <w:rPr>
          <w:rFonts w:cs="Times"/>
        </w:rPr>
        <w:t>GUI listens on port</w:t>
      </w:r>
      <w:r w:rsidRPr="006A2AA9">
        <w:rPr>
          <w:rFonts w:cs="Times"/>
        </w:rPr>
        <w:t xml:space="preserve"> number</w:t>
      </w:r>
      <w:r w:rsidR="004D2D10" w:rsidRPr="006A2AA9">
        <w:rPr>
          <w:rFonts w:cs="Times"/>
        </w:rPr>
        <w:t xml:space="preserve"> 8181. The base URL is /onos/</w:t>
      </w:r>
      <w:proofErr w:type="spellStart"/>
      <w:r w:rsidR="004D2D10" w:rsidRPr="006A2AA9">
        <w:rPr>
          <w:rFonts w:cs="Times"/>
        </w:rPr>
        <w:t>ui</w:t>
      </w:r>
      <w:proofErr w:type="spellEnd"/>
      <w:r w:rsidR="004D2D10" w:rsidRPr="006A2AA9">
        <w:rPr>
          <w:rFonts w:cs="Times"/>
        </w:rPr>
        <w:t xml:space="preserve">; for example, to access the GUI on localhost, use: </w:t>
      </w:r>
      <w:hyperlink r:id="rId29" w:history="1">
        <w:r w:rsidR="004D2D10" w:rsidRPr="006A2AA9">
          <w:rPr>
            <w:rStyle w:val="Hyperlink"/>
            <w:rFonts w:cs="Times"/>
          </w:rPr>
          <w:t>http://localhost:8181/onos/ui</w:t>
        </w:r>
      </w:hyperlink>
      <w:r w:rsidR="004D2D10" w:rsidRPr="006A2AA9">
        <w:rPr>
          <w:rFonts w:cs="Times"/>
        </w:rPr>
        <w:t xml:space="preserve"> </w:t>
      </w:r>
      <w:r w:rsidRPr="006A2AA9">
        <w:rPr>
          <w:rFonts w:cs="Times"/>
        </w:rPr>
        <w:t xml:space="preserve">or </w:t>
      </w:r>
      <w:hyperlink r:id="rId30" w:history="1">
        <w:r w:rsidRPr="006A2AA9">
          <w:rPr>
            <w:rStyle w:val="Hyperlink"/>
            <w:rFonts w:cs="Times"/>
          </w:rPr>
          <w:t>http://192.168.0.114:8181/onos/ui</w:t>
        </w:r>
      </w:hyperlink>
      <w:r w:rsidR="00B364E5" w:rsidRPr="006A2AA9">
        <w:rPr>
          <w:rFonts w:cs="Times"/>
        </w:rPr>
        <w:t xml:space="preserve">. The default username and password for accessing the ONOS GUI are </w:t>
      </w:r>
      <w:r w:rsidR="00B364E5" w:rsidRPr="006A2AA9">
        <w:rPr>
          <w:rFonts w:cs="Times"/>
          <w:b/>
          <w:bCs/>
          <w:i/>
          <w:iCs/>
        </w:rPr>
        <w:t>onos</w:t>
      </w:r>
      <w:r w:rsidR="00B364E5" w:rsidRPr="006A2AA9">
        <w:rPr>
          <w:rFonts w:cs="Times"/>
        </w:rPr>
        <w:t xml:space="preserve"> and </w:t>
      </w:r>
      <w:commentRangeStart w:id="362"/>
      <w:r w:rsidR="00B364E5" w:rsidRPr="006A2AA9">
        <w:rPr>
          <w:rFonts w:cs="Times"/>
          <w:b/>
          <w:bCs/>
          <w:i/>
          <w:iCs/>
        </w:rPr>
        <w:t>rocks</w:t>
      </w:r>
      <w:r w:rsidR="00B364E5" w:rsidRPr="006A2AA9">
        <w:rPr>
          <w:rFonts w:cs="Times"/>
        </w:rPr>
        <w:t xml:space="preserve"> </w:t>
      </w:r>
      <w:commentRangeEnd w:id="362"/>
      <w:r w:rsidR="00A31162">
        <w:rPr>
          <w:rStyle w:val="CommentReference"/>
        </w:rPr>
        <w:commentReference w:id="362"/>
      </w:r>
      <w:r w:rsidR="00B364E5" w:rsidRPr="006A2AA9">
        <w:rPr>
          <w:rFonts w:cs="Times"/>
        </w:rPr>
        <w:t>respectively.</w:t>
      </w:r>
      <w:bookmarkEnd w:id="360"/>
    </w:p>
    <w:p w14:paraId="5712C7C2" w14:textId="0DE4300B" w:rsidR="00F22A42" w:rsidRPr="006A2AA9" w:rsidRDefault="00F22A42" w:rsidP="004D2D10">
      <w:pPr>
        <w:jc w:val="center"/>
        <w:rPr>
          <w:rFonts w:cs="Times"/>
        </w:rPr>
      </w:pPr>
      <w:r w:rsidRPr="006A2AA9">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31"/>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66ABADD7" w14:textId="15F53A0B" w:rsidR="004D2D10" w:rsidRPr="006A2AA9" w:rsidRDefault="004D2D10" w:rsidP="004D2D10">
      <w:pPr>
        <w:jc w:val="center"/>
        <w:rPr>
          <w:rFonts w:cs="Times"/>
          <w:i/>
          <w:iCs/>
          <w:sz w:val="16"/>
          <w:szCs w:val="18"/>
        </w:rPr>
      </w:pPr>
      <w:bookmarkStart w:id="363" w:name="_Hlk113730336"/>
      <w:r w:rsidRPr="006A2AA9">
        <w:rPr>
          <w:rFonts w:cs="Times"/>
          <w:i/>
          <w:iCs/>
          <w:sz w:val="16"/>
          <w:szCs w:val="18"/>
        </w:rPr>
        <w:t>Figure 4.</w:t>
      </w:r>
      <w:r w:rsidR="0076279E" w:rsidRPr="006A2AA9">
        <w:rPr>
          <w:rFonts w:cs="Times"/>
          <w:i/>
          <w:iCs/>
          <w:sz w:val="16"/>
          <w:szCs w:val="18"/>
        </w:rPr>
        <w:t>5</w:t>
      </w:r>
      <w:r w:rsidRPr="006A2AA9">
        <w:rPr>
          <w:rFonts w:cs="Times"/>
          <w:i/>
          <w:iCs/>
          <w:sz w:val="16"/>
          <w:szCs w:val="18"/>
        </w:rPr>
        <w:t xml:space="preserve">: Topology view </w:t>
      </w:r>
      <w:bookmarkEnd w:id="363"/>
      <w:r w:rsidRPr="006A2AA9">
        <w:rPr>
          <w:rFonts w:cs="Times"/>
          <w:i/>
          <w:iCs/>
          <w:sz w:val="16"/>
          <w:szCs w:val="18"/>
        </w:rPr>
        <w:t>on the ONOS</w:t>
      </w:r>
      <w:r w:rsidR="00455B7F" w:rsidRPr="006A2AA9">
        <w:rPr>
          <w:rFonts w:cs="Times"/>
          <w:i/>
          <w:iCs/>
          <w:sz w:val="16"/>
          <w:szCs w:val="18"/>
        </w:rPr>
        <w:t xml:space="preserve"> </w:t>
      </w:r>
      <w:r w:rsidRPr="006A2AA9">
        <w:rPr>
          <w:rFonts w:cs="Times"/>
          <w:i/>
          <w:iCs/>
          <w:sz w:val="16"/>
          <w:szCs w:val="18"/>
        </w:rPr>
        <w:t>GUI</w:t>
      </w:r>
    </w:p>
    <w:p w14:paraId="03D38D0B" w14:textId="7524B8DB" w:rsidR="004D2D10" w:rsidRPr="006A2AA9" w:rsidRDefault="004D2D10" w:rsidP="004D2D10">
      <w:r w:rsidRPr="006A2AA9">
        <w:lastRenderedPageBreak/>
        <w:t>A Wireshark</w:t>
      </w:r>
      <w:r w:rsidR="003F2991">
        <w:t xml:space="preserve"> application</w:t>
      </w:r>
      <w:r w:rsidRPr="006A2AA9">
        <w:t xml:space="preserve"> was r</w:t>
      </w:r>
      <w:r w:rsidR="003F2991">
        <w:t>u</w:t>
      </w:r>
      <w:r w:rsidRPr="006A2AA9">
        <w:t xml:space="preserve">n between the ONOS controller and one of the Open vSwitch to </w:t>
      </w:r>
      <w:commentRangeStart w:id="364"/>
      <w:r w:rsidRPr="006A2AA9">
        <w:t>re</w:t>
      </w:r>
      <w:r w:rsidR="001663E6" w:rsidRPr="006A2AA9">
        <w:t xml:space="preserve">alize </w:t>
      </w:r>
      <w:commentRangeEnd w:id="364"/>
      <w:r w:rsidR="00A31162">
        <w:rPr>
          <w:rStyle w:val="CommentReference"/>
        </w:rPr>
        <w:commentReference w:id="364"/>
      </w:r>
      <w:r w:rsidRPr="006A2AA9">
        <w:t xml:space="preserve">the packets transferred between them. Southbound </w:t>
      </w:r>
      <w:r w:rsidR="003F2991">
        <w:t>interface</w:t>
      </w:r>
      <w:r w:rsidRPr="006A2AA9">
        <w:t xml:space="preserve"> OpenFlow</w:t>
      </w:r>
      <w:r w:rsidR="003F2991">
        <w:t xml:space="preserve"> protocol</w:t>
      </w:r>
      <w:r w:rsidRPr="006A2AA9">
        <w:t xml:space="preserve"> was also captured </w:t>
      </w:r>
      <w:r w:rsidR="003F2991">
        <w:t>on</w:t>
      </w:r>
      <w:r w:rsidRPr="006A2AA9">
        <w:t xml:space="preserve"> this link and figure 4.</w:t>
      </w:r>
      <w:r w:rsidR="00D4398A" w:rsidRPr="006A2AA9">
        <w:t>6</w:t>
      </w:r>
      <w:r w:rsidRPr="006A2AA9">
        <w:t xml:space="preserve"> shows the Wireshark capture of the same. </w:t>
      </w:r>
      <w:r w:rsidR="00C0328C" w:rsidRPr="006A2AA9">
        <w:t xml:space="preserve">In the following Wireshark </w:t>
      </w:r>
      <w:commentRangeStart w:id="365"/>
      <w:r w:rsidR="00C0328C" w:rsidRPr="006A2AA9">
        <w:t>snippet</w:t>
      </w:r>
      <w:commentRangeEnd w:id="365"/>
      <w:r w:rsidR="00A31162">
        <w:rPr>
          <w:rStyle w:val="CommentReference"/>
        </w:rPr>
        <w:commentReference w:id="365"/>
      </w:r>
      <w:r w:rsidR="00D8282A" w:rsidRPr="006A2AA9">
        <w:t>,</w:t>
      </w:r>
      <w:r w:rsidR="00C0328C" w:rsidRPr="006A2AA9">
        <w:t xml:space="preserve"> one can </w:t>
      </w:r>
      <w:r w:rsidR="00D8282A" w:rsidRPr="006A2AA9">
        <w:t xml:space="preserve">observe the initial OpenFlow packets exchanged between the Open vSwitch and ONOS </w:t>
      </w:r>
      <w:r w:rsidR="00F87A51" w:rsidRPr="006A2AA9">
        <w:t>c</w:t>
      </w:r>
      <w:r w:rsidR="00D8282A" w:rsidRPr="006A2AA9">
        <w:t>ontroller for connection establishment</w:t>
      </w:r>
      <w:r w:rsidR="003F2991">
        <w:t xml:space="preserve"> as described in Chapter 2</w:t>
      </w:r>
      <w:r w:rsidR="00D8282A" w:rsidRPr="006A2AA9">
        <w:t>.</w:t>
      </w:r>
    </w:p>
    <w:p w14:paraId="65D683A2" w14:textId="3BBBE05D" w:rsidR="004D2D10" w:rsidRPr="006A2AA9" w:rsidRDefault="00A921E1" w:rsidP="004D2D10">
      <w:pPr>
        <w:jc w:val="center"/>
      </w:pPr>
      <w:r w:rsidRPr="006A2AA9">
        <w:t xml:space="preserve"> </w:t>
      </w:r>
      <w:r w:rsidRPr="006A2AA9">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32"/>
                    <a:stretch>
                      <a:fillRect/>
                    </a:stretch>
                  </pic:blipFill>
                  <pic:spPr>
                    <a:xfrm>
                      <a:off x="0" y="0"/>
                      <a:ext cx="5000577" cy="3778544"/>
                    </a:xfrm>
                    <a:prstGeom prst="rect">
                      <a:avLst/>
                    </a:prstGeom>
                  </pic:spPr>
                </pic:pic>
              </a:graphicData>
            </a:graphic>
          </wp:inline>
        </w:drawing>
      </w:r>
    </w:p>
    <w:p w14:paraId="1041FC88" w14:textId="284690BD" w:rsidR="004D2D10" w:rsidRPr="006A2AA9" w:rsidRDefault="004D2D10" w:rsidP="00A921E1">
      <w:pPr>
        <w:jc w:val="center"/>
        <w:rPr>
          <w:rFonts w:cs="Times"/>
          <w:i/>
          <w:iCs/>
          <w:sz w:val="16"/>
          <w:szCs w:val="18"/>
        </w:rPr>
      </w:pPr>
      <w:r w:rsidRPr="006A2AA9">
        <w:rPr>
          <w:rFonts w:cs="Times"/>
          <w:i/>
          <w:iCs/>
          <w:sz w:val="16"/>
          <w:szCs w:val="18"/>
        </w:rPr>
        <w:t>Figure 4.</w:t>
      </w:r>
      <w:r w:rsidR="00734918" w:rsidRPr="006A2AA9">
        <w:rPr>
          <w:rFonts w:cs="Times"/>
          <w:i/>
          <w:iCs/>
          <w:sz w:val="16"/>
          <w:szCs w:val="18"/>
        </w:rPr>
        <w:t>6</w:t>
      </w:r>
      <w:r w:rsidRPr="006A2AA9">
        <w:rPr>
          <w:rFonts w:cs="Times"/>
          <w:i/>
          <w:iCs/>
          <w:sz w:val="16"/>
          <w:szCs w:val="18"/>
        </w:rPr>
        <w:t xml:space="preserve">: </w:t>
      </w:r>
      <w:ins w:id="366" w:author="Peter Gröschke" w:date="2022-09-27T12:53:00Z">
        <w:r w:rsidR="00A31162">
          <w:rPr>
            <w:rFonts w:cs="Times"/>
            <w:i/>
            <w:iCs/>
            <w:sz w:val="16"/>
            <w:szCs w:val="18"/>
          </w:rPr>
          <w:t xml:space="preserve">Screenshot: </w:t>
        </w:r>
      </w:ins>
      <w:r w:rsidR="0073191F" w:rsidRPr="006A2AA9">
        <w:rPr>
          <w:rFonts w:cs="Times"/>
          <w:i/>
          <w:iCs/>
          <w:sz w:val="16"/>
          <w:szCs w:val="18"/>
        </w:rPr>
        <w:t>OpenFlow protocol packets captured on the Wireshar</w:t>
      </w:r>
      <w:r w:rsidR="00FE344F" w:rsidRPr="006A2AA9">
        <w:rPr>
          <w:rFonts w:cs="Times"/>
          <w:i/>
          <w:iCs/>
          <w:sz w:val="16"/>
          <w:szCs w:val="18"/>
        </w:rPr>
        <w:t>k</w:t>
      </w:r>
      <w:r w:rsidR="0073191F" w:rsidRPr="006A2AA9">
        <w:rPr>
          <w:rFonts w:cs="Times"/>
          <w:i/>
          <w:iCs/>
          <w:sz w:val="16"/>
          <w:szCs w:val="18"/>
        </w:rPr>
        <w:t xml:space="preserve">  </w:t>
      </w:r>
    </w:p>
    <w:p w14:paraId="66E864DD" w14:textId="77777777" w:rsidR="00D8282A" w:rsidRPr="006A2AA9" w:rsidRDefault="00D8282A" w:rsidP="00A921E1">
      <w:pPr>
        <w:jc w:val="center"/>
        <w:rPr>
          <w:rFonts w:cs="Times"/>
          <w:i/>
          <w:iCs/>
          <w:sz w:val="16"/>
          <w:szCs w:val="18"/>
        </w:rPr>
      </w:pPr>
    </w:p>
    <w:p w14:paraId="4E8197E4" w14:textId="1C48E9F7" w:rsidR="004D2D10" w:rsidRPr="006A2AA9" w:rsidRDefault="00C0328C" w:rsidP="004D2D10">
      <w:r w:rsidRPr="006A2AA9">
        <w:t>F</w:t>
      </w:r>
      <w:r w:rsidR="004D2D10" w:rsidRPr="006A2AA9">
        <w:t>igure 4.</w:t>
      </w:r>
      <w:r w:rsidR="00734918" w:rsidRPr="006A2AA9">
        <w:t>7</w:t>
      </w:r>
      <w:r w:rsidRPr="006A2AA9">
        <w:t xml:space="preserve"> is the Wireshark packet snippet of OpenFlow Hello packet send from Open vSwitch to the ONOS Controller for establishing the connection. In the</w:t>
      </w:r>
      <w:r w:rsidR="00D8282A" w:rsidRPr="006A2AA9">
        <w:t xml:space="preserve"> following</w:t>
      </w:r>
      <w:r w:rsidRPr="006A2AA9">
        <w:t xml:space="preserve"> packet</w:t>
      </w:r>
      <w:r w:rsidR="00D8282A" w:rsidRPr="006A2AA9">
        <w:t>,</w:t>
      </w:r>
      <w:r w:rsidRPr="006A2AA9">
        <w:t xml:space="preserve"> </w:t>
      </w:r>
      <w:r w:rsidR="00D8282A" w:rsidRPr="006A2AA9">
        <w:t>one</w:t>
      </w:r>
      <w:r w:rsidR="004D2D10" w:rsidRPr="006A2AA9">
        <w:t xml:space="preserve"> can </w:t>
      </w:r>
      <w:r w:rsidR="00F65592" w:rsidRPr="006A2AA9">
        <w:t>confirm</w:t>
      </w:r>
      <w:r w:rsidR="004D2D10" w:rsidRPr="006A2AA9">
        <w:t xml:space="preserve"> the OpenFlow protocol version 1.</w:t>
      </w:r>
      <w:r w:rsidR="00CA226A" w:rsidRPr="006A2AA9">
        <w:t>4</w:t>
      </w:r>
      <w:r w:rsidR="004D2D10" w:rsidRPr="006A2AA9">
        <w:t xml:space="preserve"> being used for communication between the ONOS controller and Open vSwitches. </w:t>
      </w:r>
    </w:p>
    <w:p w14:paraId="5CACDF4B" w14:textId="319B353D" w:rsidR="004D2D10" w:rsidRPr="006A2AA9" w:rsidRDefault="001663E6" w:rsidP="004D2D10">
      <w:pPr>
        <w:jc w:val="center"/>
      </w:pPr>
      <w:r w:rsidRPr="006A2AA9">
        <w:t xml:space="preserve"> </w:t>
      </w:r>
      <w:r w:rsidRPr="006A2AA9">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33"/>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6EFF1570" w14:textId="666FE2FE" w:rsidR="004D2D10" w:rsidRPr="006A2AA9" w:rsidRDefault="004D2D10" w:rsidP="004D2D10">
      <w:pPr>
        <w:jc w:val="center"/>
        <w:rPr>
          <w:rFonts w:cs="Times"/>
          <w:i/>
          <w:iCs/>
          <w:sz w:val="16"/>
          <w:szCs w:val="18"/>
        </w:rPr>
      </w:pPr>
      <w:r w:rsidRPr="006A2AA9">
        <w:rPr>
          <w:rFonts w:cs="Times"/>
          <w:i/>
          <w:iCs/>
          <w:sz w:val="16"/>
          <w:szCs w:val="18"/>
        </w:rPr>
        <w:t>Figure 4.</w:t>
      </w:r>
      <w:r w:rsidR="00734918" w:rsidRPr="006A2AA9">
        <w:rPr>
          <w:rFonts w:cs="Times"/>
          <w:i/>
          <w:iCs/>
          <w:sz w:val="16"/>
          <w:szCs w:val="18"/>
        </w:rPr>
        <w:t>7</w:t>
      </w:r>
      <w:r w:rsidRPr="006A2AA9">
        <w:rPr>
          <w:rFonts w:cs="Times"/>
          <w:i/>
          <w:iCs/>
          <w:sz w:val="16"/>
          <w:szCs w:val="18"/>
        </w:rPr>
        <w:t xml:space="preserve">: </w:t>
      </w:r>
      <w:ins w:id="367" w:author="Peter Gröschke" w:date="2022-09-27T12:53:00Z">
        <w:r w:rsidR="00075B6A">
          <w:rPr>
            <w:rFonts w:cs="Times"/>
            <w:i/>
            <w:iCs/>
            <w:sz w:val="16"/>
            <w:szCs w:val="18"/>
          </w:rPr>
          <w:t xml:space="preserve">Snapshot: </w:t>
        </w:r>
      </w:ins>
      <w:r w:rsidR="00CA226A" w:rsidRPr="006A2AA9">
        <w:rPr>
          <w:rFonts w:cs="Times"/>
          <w:i/>
          <w:iCs/>
          <w:sz w:val="16"/>
          <w:szCs w:val="18"/>
        </w:rPr>
        <w:t xml:space="preserve">OpenFlow protocol Hello packet captured on the Wireshark  </w:t>
      </w:r>
    </w:p>
    <w:p w14:paraId="48665338" w14:textId="77777777" w:rsidR="00D8282A" w:rsidRPr="006A2AA9" w:rsidRDefault="00D8282A" w:rsidP="004D2D10">
      <w:pPr>
        <w:jc w:val="center"/>
        <w:rPr>
          <w:rFonts w:cs="Times"/>
          <w:i/>
          <w:iCs/>
          <w:sz w:val="16"/>
          <w:szCs w:val="18"/>
        </w:rPr>
      </w:pPr>
    </w:p>
    <w:p w14:paraId="7129C1E2" w14:textId="130E3A7D" w:rsidR="0059133D" w:rsidRPr="006A2AA9" w:rsidRDefault="0059133D" w:rsidP="0059133D">
      <w:pPr>
        <w:pStyle w:val="Heading3"/>
        <w:rPr>
          <w:lang w:val="en-GB"/>
        </w:rPr>
      </w:pPr>
      <w:bookmarkStart w:id="368" w:name="_Toc114792044"/>
      <w:r w:rsidRPr="006A2AA9">
        <w:rPr>
          <w:lang w:val="en-GB"/>
        </w:rPr>
        <w:lastRenderedPageBreak/>
        <w:t>ONOS GUI</w:t>
      </w:r>
      <w:bookmarkEnd w:id="368"/>
    </w:p>
    <w:p w14:paraId="0C6E2EF3" w14:textId="4ECD8611" w:rsidR="004A55A8" w:rsidRPr="006A2AA9" w:rsidRDefault="00053AE1" w:rsidP="00053AE1">
      <w:r w:rsidRPr="006A2AA9">
        <w:t xml:space="preserve">The ONOS GUI is a single-page web-application, providing a visual interface to the ONOS controller. ONOS GUI </w:t>
      </w:r>
      <w:commentRangeStart w:id="369"/>
      <w:r w:rsidRPr="006A2AA9">
        <w:t xml:space="preserve">provides a great and easy to understand information </w:t>
      </w:r>
      <w:commentRangeEnd w:id="369"/>
      <w:r w:rsidR="00075B6A">
        <w:rPr>
          <w:rStyle w:val="CommentReference"/>
        </w:rPr>
        <w:commentReference w:id="369"/>
      </w:r>
      <w:r w:rsidRPr="006A2AA9">
        <w:t xml:space="preserve">about the ONOS controller and the topology connected to </w:t>
      </w:r>
      <w:del w:id="370" w:author="Peter Gröschke" w:date="2022-09-27T12:59:00Z">
        <w:r w:rsidRPr="006A2AA9" w:rsidDel="00075B6A">
          <w:delText xml:space="preserve">with </w:delText>
        </w:r>
      </w:del>
      <w:r w:rsidRPr="006A2AA9">
        <w:t xml:space="preserve">it. Information such as applications installed on </w:t>
      </w:r>
      <w:ins w:id="371" w:author="Peter Gröschke" w:date="2022-09-27T12:59:00Z">
        <w:r w:rsidR="00075B6A">
          <w:t xml:space="preserve">the </w:t>
        </w:r>
      </w:ins>
      <w:r w:rsidRPr="006A2AA9">
        <w:t xml:space="preserve">controller, number of devices connected, number of hosts, port numbers used in the topology, number of packets transferred between the links, and </w:t>
      </w:r>
      <w:del w:id="372" w:author="Peter Gröschke" w:date="2022-09-27T12:59:00Z">
        <w:r w:rsidRPr="006A2AA9" w:rsidDel="00075B6A">
          <w:delText xml:space="preserve">many </w:delText>
        </w:r>
      </w:del>
      <w:ins w:id="373" w:author="Peter Gröschke" w:date="2022-09-27T12:59:00Z">
        <w:r w:rsidR="00075B6A">
          <w:t>m</w:t>
        </w:r>
      </w:ins>
      <w:ins w:id="374" w:author="Peter Gröschke" w:date="2022-09-27T13:00:00Z">
        <w:r w:rsidR="00075B6A">
          <w:t>uch</w:t>
        </w:r>
      </w:ins>
      <w:ins w:id="375" w:author="Peter Gröschke" w:date="2022-09-27T12:59:00Z">
        <w:r w:rsidR="00075B6A" w:rsidRPr="006A2AA9">
          <w:t xml:space="preserve"> </w:t>
        </w:r>
      </w:ins>
      <w:r w:rsidRPr="006A2AA9">
        <w:t xml:space="preserve">more information is easily accessible through ONOS GUI. </w:t>
      </w:r>
      <w:r w:rsidR="004A55A8" w:rsidRPr="006A2AA9">
        <w:t>Following two features are required to be installed and activated on the ONOS for accessing the ONOS GUI.</w:t>
      </w:r>
    </w:p>
    <w:p w14:paraId="6C254097" w14:textId="0B3F8433" w:rsidR="00413F44" w:rsidRPr="006A2AA9" w:rsidRDefault="00413F44" w:rsidP="00413F44">
      <w:pPr>
        <w:jc w:val="center"/>
      </w:pPr>
      <w:r w:rsidRPr="006A2AA9">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34"/>
                    <a:stretch>
                      <a:fillRect/>
                    </a:stretch>
                  </pic:blipFill>
                  <pic:spPr>
                    <a:xfrm>
                      <a:off x="0" y="0"/>
                      <a:ext cx="4083612" cy="736418"/>
                    </a:xfrm>
                    <a:prstGeom prst="rect">
                      <a:avLst/>
                    </a:prstGeom>
                  </pic:spPr>
                </pic:pic>
              </a:graphicData>
            </a:graphic>
          </wp:inline>
        </w:drawing>
      </w:r>
    </w:p>
    <w:p w14:paraId="1EBF427D" w14:textId="13B4497F" w:rsidR="00413F44" w:rsidRPr="006A2AA9" w:rsidRDefault="00413F44" w:rsidP="00413F44">
      <w:commentRangeStart w:id="376"/>
      <w:r w:rsidRPr="006A2AA9">
        <w:t xml:space="preserve">ONOS GUI listens on port number 8181. </w:t>
      </w:r>
      <w:r w:rsidR="00BA3759" w:rsidRPr="006A2AA9">
        <w:rPr>
          <w:rFonts w:cs="Times"/>
        </w:rPr>
        <w:t>The base URL is /onos/</w:t>
      </w:r>
      <w:proofErr w:type="spellStart"/>
      <w:r w:rsidR="00BA3759" w:rsidRPr="006A2AA9">
        <w:rPr>
          <w:rFonts w:cs="Times"/>
        </w:rPr>
        <w:t>ui</w:t>
      </w:r>
      <w:proofErr w:type="spellEnd"/>
      <w:r w:rsidR="00BA3759" w:rsidRPr="006A2AA9">
        <w:rPr>
          <w:rFonts w:cs="Times"/>
        </w:rPr>
        <w:t xml:space="preserve">; for example, to access the GUI on localhost, use: </w:t>
      </w:r>
      <w:hyperlink r:id="rId35" w:history="1">
        <w:r w:rsidR="00BA3759" w:rsidRPr="006A2AA9">
          <w:rPr>
            <w:rStyle w:val="Hyperlink"/>
            <w:rFonts w:cs="Times"/>
          </w:rPr>
          <w:t>http://localhost:8181/onos/ui</w:t>
        </w:r>
      </w:hyperlink>
      <w:r w:rsidR="00BA3759" w:rsidRPr="006A2AA9">
        <w:rPr>
          <w:rFonts w:cs="Times"/>
        </w:rPr>
        <w:t xml:space="preserve"> or </w:t>
      </w:r>
      <w:hyperlink r:id="rId36" w:history="1">
        <w:r w:rsidR="00BA3759" w:rsidRPr="006A2AA9">
          <w:rPr>
            <w:rStyle w:val="Hyperlink"/>
            <w:rFonts w:cs="Times"/>
          </w:rPr>
          <w:t>http://192.168.0.114:8181/onos/ui</w:t>
        </w:r>
      </w:hyperlink>
      <w:r w:rsidR="00BA3759" w:rsidRPr="006A2AA9">
        <w:rPr>
          <w:rFonts w:cs="Times"/>
        </w:rPr>
        <w:t xml:space="preserve">. The default username and password for accessing the ONOS GUI are </w:t>
      </w:r>
      <w:r w:rsidR="00BA3759" w:rsidRPr="006A2AA9">
        <w:rPr>
          <w:rFonts w:cs="Times"/>
          <w:b/>
          <w:bCs/>
          <w:i/>
          <w:iCs/>
        </w:rPr>
        <w:t>onos</w:t>
      </w:r>
      <w:r w:rsidR="00BA3759" w:rsidRPr="006A2AA9">
        <w:rPr>
          <w:rFonts w:cs="Times"/>
        </w:rPr>
        <w:t xml:space="preserve"> and </w:t>
      </w:r>
      <w:r w:rsidR="00BA3759" w:rsidRPr="006A2AA9">
        <w:rPr>
          <w:rFonts w:cs="Times"/>
          <w:b/>
          <w:bCs/>
          <w:i/>
          <w:iCs/>
        </w:rPr>
        <w:t>rocks</w:t>
      </w:r>
      <w:r w:rsidR="00BA3759" w:rsidRPr="006A2AA9">
        <w:rPr>
          <w:rFonts w:cs="Times"/>
        </w:rPr>
        <w:t xml:space="preserve"> respectively.</w:t>
      </w:r>
      <w:commentRangeEnd w:id="376"/>
      <w:r w:rsidR="00075B6A">
        <w:rPr>
          <w:rStyle w:val="CommentReference"/>
        </w:rPr>
        <w:commentReference w:id="376"/>
      </w:r>
    </w:p>
    <w:p w14:paraId="771BB3A7" w14:textId="61722D29" w:rsidR="0057275C" w:rsidRPr="006A2AA9" w:rsidRDefault="00053AE1" w:rsidP="00C47B9E">
      <w:r w:rsidRPr="006A2AA9">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7"/>
                    <a:stretch>
                      <a:fillRect/>
                    </a:stretch>
                  </pic:blipFill>
                  <pic:spPr>
                    <a:xfrm>
                      <a:off x="0" y="0"/>
                      <a:ext cx="5760720" cy="4123055"/>
                    </a:xfrm>
                    <a:prstGeom prst="rect">
                      <a:avLst/>
                    </a:prstGeom>
                  </pic:spPr>
                </pic:pic>
              </a:graphicData>
            </a:graphic>
          </wp:inline>
        </w:drawing>
      </w:r>
    </w:p>
    <w:p w14:paraId="743B739B" w14:textId="0FE1C6D0" w:rsidR="00607C58" w:rsidRPr="00075B6A" w:rsidRDefault="00075B6A">
      <w:pPr>
        <w:pStyle w:val="Caption"/>
        <w:jc w:val="center"/>
        <w:rPr>
          <w:iCs/>
        </w:rPr>
        <w:pPrChange w:id="377" w:author="Peter Gröschke" w:date="2022-09-27T13:02:00Z">
          <w:pPr/>
        </w:pPrChange>
      </w:pPr>
      <w:ins w:id="378" w:author="Peter Gröschke" w:date="2022-09-27T13:02:00Z">
        <w:r w:rsidRPr="00075B6A">
          <w:rPr>
            <w:iCs/>
          </w:rPr>
          <w:t>needed</w:t>
        </w:r>
      </w:ins>
    </w:p>
    <w:p w14:paraId="6A6C5F19" w14:textId="6C895D52" w:rsidR="00053AE1" w:rsidRPr="006A2AA9" w:rsidRDefault="00053AE1" w:rsidP="00C47B9E">
      <w:r w:rsidRPr="006A2AA9">
        <w:t xml:space="preserve">The ONOS Cluster Node Panel indicates the cluster members (controller instances) in the cluster. The Summary Panel gives a brief summary of properties of the network topology. The Topology Toolbar </w:t>
      </w:r>
      <w:r w:rsidR="00F25F86" w:rsidRPr="006A2AA9">
        <w:t>offer</w:t>
      </w:r>
      <w:r w:rsidRPr="006A2AA9">
        <w:t xml:space="preserve">s push-button / toggle-button actions that interact with the topology view. </w:t>
      </w:r>
      <w:r w:rsidR="00F25F86" w:rsidRPr="006A2AA9">
        <w:t xml:space="preserve">The </w:t>
      </w:r>
      <w:r w:rsidRPr="006A2AA9">
        <w:t xml:space="preserve">Navigation Menu button </w:t>
      </w:r>
      <w:r w:rsidR="00F25F86" w:rsidRPr="006A2AA9">
        <w:t xml:space="preserve">provides access points to the various </w:t>
      </w:r>
      <w:r w:rsidR="00C103A7" w:rsidRPr="006A2AA9">
        <w:t>components of the network, from where one can view and configure various aspects of the network element.</w:t>
      </w:r>
    </w:p>
    <w:p w14:paraId="388C2C4A" w14:textId="77777777" w:rsidR="00FE351E" w:rsidRPr="006A2AA9" w:rsidRDefault="00FE351E" w:rsidP="00C47B9E">
      <w:pPr>
        <w:rPr>
          <w:rFonts w:cs="Times"/>
          <w:szCs w:val="22"/>
        </w:rPr>
      </w:pPr>
    </w:p>
    <w:p w14:paraId="5221B2CF" w14:textId="0CA01058" w:rsidR="00332251" w:rsidRPr="006A2AA9" w:rsidRDefault="00332251" w:rsidP="00332251">
      <w:pPr>
        <w:jc w:val="center"/>
        <w:rPr>
          <w:rFonts w:cs="Times"/>
          <w:szCs w:val="22"/>
        </w:rPr>
      </w:pPr>
      <w:r w:rsidRPr="006A2AA9">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8"/>
                    <a:stretch>
                      <a:fillRect/>
                    </a:stretch>
                  </pic:blipFill>
                  <pic:spPr>
                    <a:xfrm>
                      <a:off x="0" y="0"/>
                      <a:ext cx="1586710" cy="2532731"/>
                    </a:xfrm>
                    <a:prstGeom prst="rect">
                      <a:avLst/>
                    </a:prstGeom>
                  </pic:spPr>
                </pic:pic>
              </a:graphicData>
            </a:graphic>
          </wp:inline>
        </w:drawing>
      </w:r>
    </w:p>
    <w:p w14:paraId="739FBB02" w14:textId="7C466083" w:rsidR="00053AE1" w:rsidRDefault="00467D50" w:rsidP="00332251">
      <w:pPr>
        <w:jc w:val="center"/>
        <w:rPr>
          <w:ins w:id="379" w:author="Peter Gröschke" w:date="2022-09-27T13:03:00Z"/>
          <w:rFonts w:cs="Times"/>
          <w:szCs w:val="22"/>
        </w:rPr>
      </w:pPr>
      <w:ins w:id="380" w:author="Peter Gröschke" w:date="2022-09-27T13:03:00Z">
        <w:r>
          <w:rPr>
            <w:rFonts w:cs="Times"/>
            <w:szCs w:val="22"/>
          </w:rPr>
          <w:t>Figure: …</w:t>
        </w:r>
      </w:ins>
    </w:p>
    <w:p w14:paraId="521E332A" w14:textId="2D5B4C3D" w:rsidR="00075B6A" w:rsidRPr="006A2AA9" w:rsidRDefault="00467D50" w:rsidP="00332251">
      <w:pPr>
        <w:jc w:val="center"/>
        <w:rPr>
          <w:rFonts w:cs="Times"/>
          <w:szCs w:val="22"/>
        </w:rPr>
      </w:pPr>
      <w:ins w:id="381" w:author="Peter Gröschke" w:date="2022-09-27T13:03:00Z">
        <w:r>
          <w:rPr>
            <w:rFonts w:cs="Times"/>
            <w:szCs w:val="22"/>
          </w:rPr>
          <w:t>Table: … (with source)</w:t>
        </w:r>
      </w:ins>
    </w:p>
    <w:tbl>
      <w:tblPr>
        <w:tblStyle w:val="TableGrid"/>
        <w:tblW w:w="0" w:type="auto"/>
        <w:tblLook w:val="04A0" w:firstRow="1" w:lastRow="0" w:firstColumn="1" w:lastColumn="0" w:noHBand="0" w:noVBand="1"/>
      </w:tblPr>
      <w:tblGrid>
        <w:gridCol w:w="1774"/>
        <w:gridCol w:w="7288"/>
      </w:tblGrid>
      <w:tr w:rsidR="00F25F86" w:rsidRPr="006A2AA9" w14:paraId="1DF028D6" w14:textId="77777777" w:rsidTr="00517168">
        <w:tc>
          <w:tcPr>
            <w:tcW w:w="1809" w:type="dxa"/>
            <w:hideMark/>
          </w:tcPr>
          <w:p w14:paraId="074F93CE" w14:textId="77777777" w:rsidR="00F25F86" w:rsidRPr="006A2AA9" w:rsidRDefault="00F25F86" w:rsidP="00517168">
            <w:pPr>
              <w:spacing w:after="0" w:line="240" w:lineRule="auto"/>
              <w:jc w:val="center"/>
              <w:rPr>
                <w:rFonts w:cs="Times"/>
                <w:b/>
                <w:bCs/>
              </w:rPr>
            </w:pPr>
            <w:r w:rsidRPr="006A2AA9">
              <w:rPr>
                <w:rFonts w:cs="Times"/>
                <w:b/>
                <w:bCs/>
              </w:rPr>
              <w:t>View</w:t>
            </w:r>
          </w:p>
        </w:tc>
        <w:tc>
          <w:tcPr>
            <w:tcW w:w="7479" w:type="dxa"/>
            <w:hideMark/>
          </w:tcPr>
          <w:p w14:paraId="12E608E6" w14:textId="77777777" w:rsidR="00F25F86" w:rsidRPr="006A2AA9" w:rsidRDefault="00F25F86" w:rsidP="00517168">
            <w:pPr>
              <w:jc w:val="center"/>
              <w:rPr>
                <w:rFonts w:cs="Times"/>
                <w:b/>
                <w:bCs/>
              </w:rPr>
            </w:pPr>
            <w:r w:rsidRPr="006A2AA9">
              <w:rPr>
                <w:rFonts w:cs="Times"/>
                <w:b/>
                <w:bCs/>
              </w:rPr>
              <w:t>Description</w:t>
            </w:r>
          </w:p>
        </w:tc>
      </w:tr>
      <w:tr w:rsidR="00F25F86" w:rsidRPr="006A2AA9" w14:paraId="4A1305C3" w14:textId="77777777" w:rsidTr="00517168">
        <w:tc>
          <w:tcPr>
            <w:tcW w:w="1809" w:type="dxa"/>
            <w:hideMark/>
          </w:tcPr>
          <w:p w14:paraId="215B65F2" w14:textId="77777777" w:rsidR="00F25F86" w:rsidRPr="006A2AA9" w:rsidRDefault="00F25F86">
            <w:pPr>
              <w:rPr>
                <w:rFonts w:cs="Times"/>
                <w:b/>
                <w:bCs/>
              </w:rPr>
            </w:pPr>
            <w:r w:rsidRPr="006A2AA9">
              <w:rPr>
                <w:rStyle w:val="Emphasis"/>
                <w:rFonts w:cs="Times"/>
                <w:b/>
                <w:bCs/>
              </w:rPr>
              <w:t>Platform Category</w:t>
            </w:r>
          </w:p>
        </w:tc>
        <w:tc>
          <w:tcPr>
            <w:tcW w:w="7479" w:type="dxa"/>
            <w:hideMark/>
          </w:tcPr>
          <w:p w14:paraId="4A62C456" w14:textId="77777777" w:rsidR="00F25F86" w:rsidRPr="006A2AA9" w:rsidRDefault="00F25F86">
            <w:pPr>
              <w:rPr>
                <w:rFonts w:cs="Times"/>
                <w:b/>
                <w:bCs/>
              </w:rPr>
            </w:pPr>
          </w:p>
        </w:tc>
      </w:tr>
      <w:tr w:rsidR="00F25F86" w:rsidRPr="006A2AA9" w14:paraId="5379D0F9" w14:textId="77777777" w:rsidTr="00517168">
        <w:tc>
          <w:tcPr>
            <w:tcW w:w="1809" w:type="dxa"/>
            <w:hideMark/>
          </w:tcPr>
          <w:p w14:paraId="56D0E09B" w14:textId="77777777" w:rsidR="00F25F86" w:rsidRPr="006A2AA9" w:rsidRDefault="00F25F86">
            <w:pPr>
              <w:rPr>
                <w:rFonts w:cs="Times"/>
              </w:rPr>
            </w:pPr>
            <w:r w:rsidRPr="006A2AA9">
              <w:rPr>
                <w:rFonts w:cs="Times"/>
              </w:rPr>
              <w:t>Applications</w:t>
            </w:r>
          </w:p>
        </w:tc>
        <w:tc>
          <w:tcPr>
            <w:tcW w:w="7479" w:type="dxa"/>
            <w:hideMark/>
          </w:tcPr>
          <w:p w14:paraId="26458130" w14:textId="6CF33FE3" w:rsidR="00F25F86" w:rsidRPr="006A2AA9" w:rsidRDefault="00F25F86">
            <w:pPr>
              <w:rPr>
                <w:rFonts w:cs="Times"/>
              </w:rPr>
            </w:pPr>
            <w:r w:rsidRPr="006A2AA9">
              <w:rPr>
                <w:rFonts w:cs="Times"/>
              </w:rPr>
              <w:t xml:space="preserve">The Application </w:t>
            </w:r>
            <w:r w:rsidR="0051005E" w:rsidRPr="006A2AA9">
              <w:rPr>
                <w:rFonts w:cs="Times"/>
              </w:rPr>
              <w:t>v</w:t>
            </w:r>
            <w:r w:rsidRPr="006A2AA9">
              <w:rPr>
                <w:rFonts w:cs="Times"/>
              </w:rPr>
              <w:t>iew provides a listing of applications installed, as well as interaction with them on the network.</w:t>
            </w:r>
          </w:p>
        </w:tc>
      </w:tr>
      <w:tr w:rsidR="00F25F86" w:rsidRPr="006A2AA9" w14:paraId="79D5CDED" w14:textId="77777777" w:rsidTr="00517168">
        <w:tc>
          <w:tcPr>
            <w:tcW w:w="1809" w:type="dxa"/>
            <w:hideMark/>
          </w:tcPr>
          <w:p w14:paraId="0352C5B0" w14:textId="77777777" w:rsidR="00F25F86" w:rsidRPr="006A2AA9" w:rsidRDefault="00F25F86">
            <w:pPr>
              <w:rPr>
                <w:rFonts w:cs="Times"/>
              </w:rPr>
            </w:pPr>
            <w:r w:rsidRPr="006A2AA9">
              <w:rPr>
                <w:rFonts w:cs="Times"/>
              </w:rPr>
              <w:t>Settings</w:t>
            </w:r>
          </w:p>
        </w:tc>
        <w:tc>
          <w:tcPr>
            <w:tcW w:w="7479" w:type="dxa"/>
            <w:hideMark/>
          </w:tcPr>
          <w:p w14:paraId="1976B3A0" w14:textId="12B4F1F3" w:rsidR="00F25F86" w:rsidRPr="006A2AA9" w:rsidRDefault="00F25F86">
            <w:pPr>
              <w:rPr>
                <w:rFonts w:cs="Times"/>
              </w:rPr>
            </w:pPr>
            <w:r w:rsidRPr="006A2AA9">
              <w:rPr>
                <w:rFonts w:cs="Times"/>
              </w:rPr>
              <w:t xml:space="preserve">The Settings </w:t>
            </w:r>
            <w:r w:rsidR="0051005E" w:rsidRPr="006A2AA9">
              <w:rPr>
                <w:rFonts w:cs="Times"/>
              </w:rPr>
              <w:t>v</w:t>
            </w:r>
            <w:r w:rsidRPr="006A2AA9">
              <w:rPr>
                <w:rFonts w:cs="Times"/>
              </w:rPr>
              <w:t>iew provides information about all configurable settings in the system.</w:t>
            </w:r>
          </w:p>
        </w:tc>
      </w:tr>
      <w:tr w:rsidR="00F25F86" w:rsidRPr="006A2AA9" w14:paraId="5895D372" w14:textId="77777777" w:rsidTr="00517168">
        <w:tc>
          <w:tcPr>
            <w:tcW w:w="1809" w:type="dxa"/>
            <w:hideMark/>
          </w:tcPr>
          <w:p w14:paraId="1A49F4E9" w14:textId="77777777" w:rsidR="00F25F86" w:rsidRPr="006A2AA9" w:rsidRDefault="00F25F86">
            <w:pPr>
              <w:rPr>
                <w:rFonts w:cs="Times"/>
              </w:rPr>
            </w:pPr>
            <w:r w:rsidRPr="006A2AA9">
              <w:rPr>
                <w:rFonts w:cs="Times"/>
              </w:rPr>
              <w:t>Cluster Nodes</w:t>
            </w:r>
          </w:p>
        </w:tc>
        <w:tc>
          <w:tcPr>
            <w:tcW w:w="7479" w:type="dxa"/>
            <w:hideMark/>
          </w:tcPr>
          <w:p w14:paraId="22455335" w14:textId="71D80BF1" w:rsidR="00F25F86" w:rsidRPr="006A2AA9" w:rsidRDefault="00F25F86">
            <w:pPr>
              <w:rPr>
                <w:rFonts w:cs="Times"/>
              </w:rPr>
            </w:pPr>
            <w:r w:rsidRPr="006A2AA9">
              <w:rPr>
                <w:rFonts w:cs="Times"/>
              </w:rPr>
              <w:t>The Cluster Node</w:t>
            </w:r>
            <w:r w:rsidR="0051005E" w:rsidRPr="006A2AA9">
              <w:rPr>
                <w:rFonts w:cs="Times"/>
              </w:rPr>
              <w:t>s</w:t>
            </w:r>
            <w:r w:rsidRPr="006A2AA9">
              <w:rPr>
                <w:rFonts w:cs="Times"/>
              </w:rPr>
              <w:t xml:space="preserve"> </w:t>
            </w:r>
            <w:r w:rsidR="0051005E" w:rsidRPr="006A2AA9">
              <w:rPr>
                <w:rFonts w:cs="Times"/>
              </w:rPr>
              <w:t>v</w:t>
            </w:r>
            <w:r w:rsidRPr="006A2AA9">
              <w:rPr>
                <w:rFonts w:cs="Times"/>
              </w:rPr>
              <w:t>iew provides a top</w:t>
            </w:r>
            <w:ins w:id="382" w:author="Peter Gröschke" w:date="2022-09-27T13:03:00Z">
              <w:r w:rsidR="00075B6A">
                <w:rPr>
                  <w:rFonts w:cs="Times"/>
                </w:rPr>
                <w:t>-</w:t>
              </w:r>
            </w:ins>
            <w:del w:id="383" w:author="Peter Gröschke" w:date="2022-09-27T13:03:00Z">
              <w:r w:rsidRPr="006A2AA9" w:rsidDel="00075B6A">
                <w:rPr>
                  <w:rFonts w:cs="Times"/>
                </w:rPr>
                <w:delText xml:space="preserve"> </w:delText>
              </w:r>
            </w:del>
            <w:r w:rsidRPr="006A2AA9">
              <w:rPr>
                <w:rFonts w:cs="Times"/>
              </w:rPr>
              <w:t>level listing of all the cluster nodes, (ONOS instances), in the network.</w:t>
            </w:r>
          </w:p>
        </w:tc>
      </w:tr>
      <w:tr w:rsidR="00F25F86" w:rsidRPr="006A2AA9" w14:paraId="1B199324" w14:textId="77777777" w:rsidTr="00517168">
        <w:tc>
          <w:tcPr>
            <w:tcW w:w="1809" w:type="dxa"/>
            <w:hideMark/>
          </w:tcPr>
          <w:p w14:paraId="06DDA94A" w14:textId="77777777" w:rsidR="00F25F86" w:rsidRPr="006A2AA9" w:rsidRDefault="00F25F86">
            <w:pPr>
              <w:rPr>
                <w:rFonts w:cs="Times"/>
              </w:rPr>
            </w:pPr>
            <w:r w:rsidRPr="006A2AA9">
              <w:rPr>
                <w:rFonts w:cs="Times"/>
              </w:rPr>
              <w:t>Packet Processors</w:t>
            </w:r>
          </w:p>
        </w:tc>
        <w:tc>
          <w:tcPr>
            <w:tcW w:w="7479" w:type="dxa"/>
            <w:hideMark/>
          </w:tcPr>
          <w:p w14:paraId="00B42C71" w14:textId="6C4E97C4" w:rsidR="00F25F86" w:rsidRPr="006A2AA9" w:rsidRDefault="00F25F86">
            <w:pPr>
              <w:rPr>
                <w:rFonts w:cs="Times"/>
              </w:rPr>
            </w:pPr>
            <w:r w:rsidRPr="006A2AA9">
              <w:rPr>
                <w:rFonts w:cs="Times"/>
              </w:rPr>
              <w:t xml:space="preserve">The Packet Processors </w:t>
            </w:r>
            <w:r w:rsidR="0051005E" w:rsidRPr="006A2AA9">
              <w:rPr>
                <w:rFonts w:cs="Times"/>
              </w:rPr>
              <w:t>v</w:t>
            </w:r>
            <w:r w:rsidRPr="006A2AA9">
              <w:rPr>
                <w:rFonts w:cs="Times"/>
              </w:rPr>
              <w:t>iew</w:t>
            </w:r>
            <w:r w:rsidR="00517168" w:rsidRPr="006A2AA9">
              <w:rPr>
                <w:rFonts w:cs="Times"/>
              </w:rPr>
              <w:t xml:space="preserve"> </w:t>
            </w:r>
            <w:r w:rsidRPr="006A2AA9">
              <w:rPr>
                <w:rFonts w:cs="Times"/>
              </w:rPr>
              <w:t>shows the currently configured components that participate in the processing of packets sent to the controller.</w:t>
            </w:r>
          </w:p>
        </w:tc>
      </w:tr>
      <w:tr w:rsidR="00F25F86" w:rsidRPr="006A2AA9" w14:paraId="6B35699A" w14:textId="77777777" w:rsidTr="00517168">
        <w:tc>
          <w:tcPr>
            <w:tcW w:w="1809" w:type="dxa"/>
            <w:hideMark/>
          </w:tcPr>
          <w:p w14:paraId="3F2E8660" w14:textId="77777777" w:rsidR="00F25F86" w:rsidRPr="006A2AA9" w:rsidRDefault="00F25F86">
            <w:pPr>
              <w:rPr>
                <w:rFonts w:cs="Times"/>
              </w:rPr>
            </w:pPr>
            <w:r w:rsidRPr="006A2AA9">
              <w:rPr>
                <w:rFonts w:cs="Times"/>
              </w:rPr>
              <w:t>Partitions</w:t>
            </w:r>
          </w:p>
        </w:tc>
        <w:tc>
          <w:tcPr>
            <w:tcW w:w="7479" w:type="dxa"/>
            <w:hideMark/>
          </w:tcPr>
          <w:p w14:paraId="76E5DBFD" w14:textId="76B4542F" w:rsidR="00F25F86" w:rsidRPr="006A2AA9" w:rsidRDefault="00F25F86">
            <w:pPr>
              <w:rPr>
                <w:rFonts w:cs="Times"/>
              </w:rPr>
            </w:pPr>
            <w:r w:rsidRPr="006A2AA9">
              <w:rPr>
                <w:rFonts w:cs="Times"/>
              </w:rPr>
              <w:t xml:space="preserve">The Partitions </w:t>
            </w:r>
            <w:r w:rsidR="0051005E" w:rsidRPr="006A2AA9">
              <w:rPr>
                <w:rFonts w:cs="Times"/>
              </w:rPr>
              <w:t>v</w:t>
            </w:r>
            <w:r w:rsidRPr="006A2AA9">
              <w:rPr>
                <w:rFonts w:cs="Times"/>
              </w:rPr>
              <w:t>iew shows information about how the cluster partitions are configured.</w:t>
            </w:r>
          </w:p>
        </w:tc>
      </w:tr>
      <w:tr w:rsidR="00F25F86" w:rsidRPr="006A2AA9" w14:paraId="390C4724" w14:textId="77777777" w:rsidTr="00517168">
        <w:tc>
          <w:tcPr>
            <w:tcW w:w="1809" w:type="dxa"/>
            <w:hideMark/>
          </w:tcPr>
          <w:p w14:paraId="7B2119F9" w14:textId="77777777" w:rsidR="00F25F86" w:rsidRPr="006A2AA9" w:rsidRDefault="00F25F86">
            <w:pPr>
              <w:rPr>
                <w:rFonts w:cs="Times"/>
                <w:b/>
                <w:bCs/>
              </w:rPr>
            </w:pPr>
            <w:r w:rsidRPr="006A2AA9">
              <w:rPr>
                <w:rStyle w:val="Emphasis"/>
                <w:rFonts w:cs="Times"/>
                <w:b/>
                <w:bCs/>
              </w:rPr>
              <w:t>Network Category</w:t>
            </w:r>
          </w:p>
        </w:tc>
        <w:tc>
          <w:tcPr>
            <w:tcW w:w="7479" w:type="dxa"/>
            <w:hideMark/>
          </w:tcPr>
          <w:p w14:paraId="3FEE6E5A" w14:textId="77777777" w:rsidR="00F25F86" w:rsidRPr="006A2AA9" w:rsidRDefault="00F25F86">
            <w:pPr>
              <w:rPr>
                <w:rFonts w:cs="Times"/>
                <w:b/>
                <w:bCs/>
              </w:rPr>
            </w:pPr>
          </w:p>
        </w:tc>
      </w:tr>
      <w:tr w:rsidR="00F25F86" w:rsidRPr="006A2AA9" w14:paraId="22AA33AE" w14:textId="77777777" w:rsidTr="00517168">
        <w:tc>
          <w:tcPr>
            <w:tcW w:w="1809" w:type="dxa"/>
            <w:hideMark/>
          </w:tcPr>
          <w:p w14:paraId="2711FEC1" w14:textId="77777777" w:rsidR="00F25F86" w:rsidRPr="006A2AA9" w:rsidRDefault="00F25F86">
            <w:pPr>
              <w:rPr>
                <w:rFonts w:cs="Times"/>
              </w:rPr>
            </w:pPr>
            <w:r w:rsidRPr="006A2AA9">
              <w:rPr>
                <w:rFonts w:cs="Times"/>
              </w:rPr>
              <w:t>Topology</w:t>
            </w:r>
          </w:p>
        </w:tc>
        <w:tc>
          <w:tcPr>
            <w:tcW w:w="7479" w:type="dxa"/>
            <w:hideMark/>
          </w:tcPr>
          <w:p w14:paraId="7867014F" w14:textId="6CAF87B5" w:rsidR="00F25F86" w:rsidRPr="006A2AA9" w:rsidRDefault="00F25F86">
            <w:pPr>
              <w:rPr>
                <w:rFonts w:cs="Times"/>
              </w:rPr>
            </w:pPr>
            <w:r w:rsidRPr="006A2AA9">
              <w:rPr>
                <w:rFonts w:cs="Times"/>
              </w:rPr>
              <w:t xml:space="preserve">The Topology </w:t>
            </w:r>
            <w:r w:rsidR="0051005E" w:rsidRPr="006A2AA9">
              <w:rPr>
                <w:rFonts w:cs="Times"/>
              </w:rPr>
              <w:t>v</w:t>
            </w:r>
            <w:r w:rsidRPr="006A2AA9">
              <w:rPr>
                <w:rFonts w:cs="Times"/>
              </w:rPr>
              <w:t>iew provides an interactive visualization of the network topology, including an indication of which devices (switches) are mastered by each ONOS controller instance.</w:t>
            </w:r>
          </w:p>
        </w:tc>
      </w:tr>
      <w:tr w:rsidR="00F25F86" w:rsidRPr="006A2AA9" w14:paraId="78FB29D1" w14:textId="77777777" w:rsidTr="00517168">
        <w:tc>
          <w:tcPr>
            <w:tcW w:w="1809" w:type="dxa"/>
            <w:hideMark/>
          </w:tcPr>
          <w:p w14:paraId="6CADD8EB" w14:textId="77777777" w:rsidR="00F25F86" w:rsidRPr="006A2AA9" w:rsidRDefault="00F25F86">
            <w:pPr>
              <w:rPr>
                <w:rFonts w:cs="Times"/>
              </w:rPr>
            </w:pPr>
            <w:r w:rsidRPr="006A2AA9">
              <w:rPr>
                <w:rFonts w:cs="Times"/>
              </w:rPr>
              <w:t>Devices</w:t>
            </w:r>
          </w:p>
        </w:tc>
        <w:tc>
          <w:tcPr>
            <w:tcW w:w="7479" w:type="dxa"/>
            <w:hideMark/>
          </w:tcPr>
          <w:p w14:paraId="6467B0EC" w14:textId="3B7A4258" w:rsidR="00F25F86" w:rsidRPr="006A2AA9" w:rsidRDefault="00F25F86">
            <w:pPr>
              <w:rPr>
                <w:rFonts w:cs="Times"/>
              </w:rPr>
            </w:pPr>
            <w:r w:rsidRPr="006A2AA9">
              <w:rPr>
                <w:rFonts w:cs="Times"/>
              </w:rPr>
              <w:t xml:space="preserve">The Device </w:t>
            </w:r>
            <w:r w:rsidR="00D51976" w:rsidRPr="006A2AA9">
              <w:rPr>
                <w:rFonts w:cs="Times"/>
              </w:rPr>
              <w:t>v</w:t>
            </w:r>
            <w:r w:rsidRPr="006A2AA9">
              <w:rPr>
                <w:rFonts w:cs="Times"/>
              </w:rPr>
              <w:t>ie</w:t>
            </w:r>
            <w:r w:rsidR="00517168" w:rsidRPr="006A2AA9">
              <w:rPr>
                <w:rFonts w:cs="Times"/>
              </w:rPr>
              <w:t>w</w:t>
            </w:r>
            <w:r w:rsidRPr="006A2AA9">
              <w:rPr>
                <w:rFonts w:cs="Times"/>
              </w:rPr>
              <w:t> provides a top level listing of the devices in the network.</w:t>
            </w:r>
          </w:p>
        </w:tc>
      </w:tr>
      <w:tr w:rsidR="00F25F86" w:rsidRPr="006A2AA9" w14:paraId="4F1A3F8E" w14:textId="77777777" w:rsidTr="00517168">
        <w:tc>
          <w:tcPr>
            <w:tcW w:w="1809" w:type="dxa"/>
            <w:hideMark/>
          </w:tcPr>
          <w:p w14:paraId="56804031" w14:textId="1FFF6E3B" w:rsidR="00F25F86" w:rsidRPr="006A2AA9" w:rsidRDefault="00F25F86">
            <w:pPr>
              <w:jc w:val="right"/>
              <w:rPr>
                <w:rFonts w:cs="Times"/>
              </w:rPr>
            </w:pPr>
            <w:r w:rsidRPr="006A2AA9">
              <w:rPr>
                <w:rFonts w:cs="Times"/>
              </w:rPr>
              <w:t>Flows</w:t>
            </w:r>
          </w:p>
        </w:tc>
        <w:tc>
          <w:tcPr>
            <w:tcW w:w="7479" w:type="dxa"/>
            <w:hideMark/>
          </w:tcPr>
          <w:p w14:paraId="112B8F04" w14:textId="3802C398" w:rsidR="00F25F86" w:rsidRPr="006A2AA9" w:rsidRDefault="00F25F86">
            <w:pPr>
              <w:jc w:val="left"/>
              <w:rPr>
                <w:rFonts w:cs="Times"/>
              </w:rPr>
            </w:pPr>
            <w:r w:rsidRPr="006A2AA9">
              <w:rPr>
                <w:rFonts w:cs="Times"/>
              </w:rPr>
              <w:t xml:space="preserve">The Flow </w:t>
            </w:r>
            <w:r w:rsidR="00D51976" w:rsidRPr="006A2AA9">
              <w:rPr>
                <w:rFonts w:cs="Times"/>
              </w:rPr>
              <w:t>v</w:t>
            </w:r>
            <w:r w:rsidRPr="006A2AA9">
              <w:rPr>
                <w:rFonts w:cs="Times"/>
              </w:rPr>
              <w:t xml:space="preserve">iew provides a top level listing of all flows for a selected device. (Note that this view </w:t>
            </w:r>
            <w:r w:rsidR="00AA183A" w:rsidRPr="006A2AA9">
              <w:rPr>
                <w:rFonts w:cs="Times"/>
              </w:rPr>
              <w:t>would be able to access under the Device view.</w:t>
            </w:r>
            <w:r w:rsidRPr="006A2AA9">
              <w:rPr>
                <w:rFonts w:cs="Times"/>
              </w:rPr>
              <w:t>)</w:t>
            </w:r>
          </w:p>
        </w:tc>
      </w:tr>
      <w:tr w:rsidR="00F25F86" w:rsidRPr="006A2AA9" w14:paraId="2C4EDA3C" w14:textId="77777777" w:rsidTr="00517168">
        <w:tc>
          <w:tcPr>
            <w:tcW w:w="1809" w:type="dxa"/>
            <w:hideMark/>
          </w:tcPr>
          <w:p w14:paraId="3D04FFC8" w14:textId="6BFA0887" w:rsidR="00F25F86" w:rsidRPr="006A2AA9" w:rsidRDefault="00F25F86">
            <w:pPr>
              <w:jc w:val="right"/>
              <w:rPr>
                <w:rFonts w:cs="Times"/>
              </w:rPr>
            </w:pPr>
            <w:r w:rsidRPr="006A2AA9">
              <w:rPr>
                <w:rFonts w:cs="Times"/>
              </w:rPr>
              <w:t>Ports</w:t>
            </w:r>
          </w:p>
        </w:tc>
        <w:tc>
          <w:tcPr>
            <w:tcW w:w="7479" w:type="dxa"/>
            <w:hideMark/>
          </w:tcPr>
          <w:p w14:paraId="03D5634B" w14:textId="3A6946A0" w:rsidR="00F25F86" w:rsidRPr="006A2AA9" w:rsidRDefault="00F25F86">
            <w:pPr>
              <w:jc w:val="left"/>
              <w:rPr>
                <w:rFonts w:cs="Times"/>
              </w:rPr>
            </w:pPr>
            <w:r w:rsidRPr="006A2AA9">
              <w:rPr>
                <w:rFonts w:cs="Times"/>
              </w:rPr>
              <w:t>The Port </w:t>
            </w:r>
            <w:r w:rsidR="00D51976" w:rsidRPr="006A2AA9">
              <w:rPr>
                <w:rFonts w:cs="Times"/>
              </w:rPr>
              <w:t>v</w:t>
            </w:r>
            <w:r w:rsidRPr="006A2AA9">
              <w:rPr>
                <w:rFonts w:cs="Times"/>
              </w:rPr>
              <w:t>iew</w:t>
            </w:r>
            <w:r w:rsidR="00517168" w:rsidRPr="006A2AA9">
              <w:rPr>
                <w:rFonts w:cs="Times"/>
              </w:rPr>
              <w:t xml:space="preserve"> </w:t>
            </w:r>
            <w:r w:rsidRPr="006A2AA9">
              <w:rPr>
                <w:rFonts w:cs="Times"/>
              </w:rPr>
              <w:t xml:space="preserve">provides a top level listing of all ports for a selected device. (Note that this </w:t>
            </w:r>
            <w:r w:rsidR="00AA183A" w:rsidRPr="006A2AA9">
              <w:rPr>
                <w:rFonts w:cs="Times"/>
              </w:rPr>
              <w:t>view would be able to access under the Device view.)</w:t>
            </w:r>
          </w:p>
        </w:tc>
      </w:tr>
      <w:tr w:rsidR="00F25F86" w:rsidRPr="006A2AA9" w14:paraId="3092E5B7" w14:textId="77777777" w:rsidTr="00517168">
        <w:tc>
          <w:tcPr>
            <w:tcW w:w="1809" w:type="dxa"/>
            <w:hideMark/>
          </w:tcPr>
          <w:p w14:paraId="68170D28" w14:textId="3990B753" w:rsidR="00F25F86" w:rsidRPr="006A2AA9" w:rsidRDefault="00F25F86">
            <w:pPr>
              <w:jc w:val="right"/>
              <w:rPr>
                <w:rFonts w:cs="Times"/>
              </w:rPr>
            </w:pPr>
            <w:r w:rsidRPr="006A2AA9">
              <w:rPr>
                <w:rFonts w:cs="Times"/>
              </w:rPr>
              <w:t>Groups</w:t>
            </w:r>
          </w:p>
        </w:tc>
        <w:tc>
          <w:tcPr>
            <w:tcW w:w="7479" w:type="dxa"/>
            <w:hideMark/>
          </w:tcPr>
          <w:p w14:paraId="57609DCF" w14:textId="3EDB6B29" w:rsidR="00F25F86" w:rsidRPr="006A2AA9" w:rsidRDefault="00F25F86">
            <w:pPr>
              <w:jc w:val="left"/>
              <w:rPr>
                <w:rFonts w:cs="Times"/>
              </w:rPr>
            </w:pPr>
            <w:r w:rsidRPr="006A2AA9">
              <w:rPr>
                <w:rFonts w:cs="Times"/>
              </w:rPr>
              <w:t>The Group </w:t>
            </w:r>
            <w:r w:rsidR="00D51976" w:rsidRPr="006A2AA9">
              <w:rPr>
                <w:rFonts w:cs="Times"/>
              </w:rPr>
              <w:t>v</w:t>
            </w:r>
            <w:r w:rsidRPr="006A2AA9">
              <w:rPr>
                <w:rFonts w:cs="Times"/>
              </w:rPr>
              <w:t xml:space="preserve">iew provides a top level listing of all groups for a selected device. (Note that this </w:t>
            </w:r>
            <w:r w:rsidR="00AA183A" w:rsidRPr="006A2AA9">
              <w:rPr>
                <w:rFonts w:cs="Times"/>
              </w:rPr>
              <w:t>view would be able to access under the Device view.)</w:t>
            </w:r>
          </w:p>
        </w:tc>
      </w:tr>
      <w:tr w:rsidR="00F25F86" w:rsidRPr="006A2AA9" w14:paraId="6053DD82" w14:textId="77777777" w:rsidTr="00517168">
        <w:tc>
          <w:tcPr>
            <w:tcW w:w="1809" w:type="dxa"/>
            <w:hideMark/>
          </w:tcPr>
          <w:p w14:paraId="0E837D51" w14:textId="46AE190D" w:rsidR="00F25F86" w:rsidRPr="006A2AA9" w:rsidRDefault="00F25F86">
            <w:pPr>
              <w:jc w:val="right"/>
              <w:rPr>
                <w:rFonts w:cs="Times"/>
              </w:rPr>
            </w:pPr>
            <w:r w:rsidRPr="006A2AA9">
              <w:rPr>
                <w:rFonts w:cs="Times"/>
              </w:rPr>
              <w:t>Meters</w:t>
            </w:r>
          </w:p>
        </w:tc>
        <w:tc>
          <w:tcPr>
            <w:tcW w:w="7479" w:type="dxa"/>
            <w:hideMark/>
          </w:tcPr>
          <w:p w14:paraId="656B4C1D" w14:textId="6FE6C885" w:rsidR="00F25F86" w:rsidRPr="006A2AA9" w:rsidRDefault="00F25F86">
            <w:pPr>
              <w:jc w:val="left"/>
              <w:rPr>
                <w:rFonts w:cs="Times"/>
              </w:rPr>
            </w:pPr>
            <w:r w:rsidRPr="006A2AA9">
              <w:rPr>
                <w:rFonts w:cs="Times"/>
              </w:rPr>
              <w:t xml:space="preserve">The Meter </w:t>
            </w:r>
            <w:r w:rsidR="00D51976" w:rsidRPr="006A2AA9">
              <w:rPr>
                <w:rFonts w:cs="Times"/>
              </w:rPr>
              <w:t>v</w:t>
            </w:r>
            <w:r w:rsidRPr="006A2AA9">
              <w:rPr>
                <w:rFonts w:cs="Times"/>
              </w:rPr>
              <w:t xml:space="preserve">iew provides a top level listing of all meters for a selected device. (Note that this </w:t>
            </w:r>
            <w:r w:rsidR="00AA183A" w:rsidRPr="006A2AA9">
              <w:rPr>
                <w:rFonts w:cs="Times"/>
              </w:rPr>
              <w:t>view would be able to access under the Device view.)</w:t>
            </w:r>
          </w:p>
        </w:tc>
      </w:tr>
      <w:tr w:rsidR="00F25F86" w:rsidRPr="006A2AA9" w14:paraId="64628C6F" w14:textId="77777777" w:rsidTr="00517168">
        <w:tc>
          <w:tcPr>
            <w:tcW w:w="1809" w:type="dxa"/>
            <w:hideMark/>
          </w:tcPr>
          <w:p w14:paraId="0C65B06D" w14:textId="77777777" w:rsidR="00F25F86" w:rsidRPr="006A2AA9" w:rsidRDefault="00F25F86">
            <w:pPr>
              <w:rPr>
                <w:rFonts w:cs="Times"/>
              </w:rPr>
            </w:pPr>
            <w:r w:rsidRPr="006A2AA9">
              <w:rPr>
                <w:rFonts w:cs="Times"/>
              </w:rPr>
              <w:t>Links</w:t>
            </w:r>
          </w:p>
        </w:tc>
        <w:tc>
          <w:tcPr>
            <w:tcW w:w="7479" w:type="dxa"/>
            <w:hideMark/>
          </w:tcPr>
          <w:p w14:paraId="342E042A" w14:textId="2F16E9B0" w:rsidR="00F25F86" w:rsidRPr="006A2AA9" w:rsidRDefault="00F25F86">
            <w:pPr>
              <w:rPr>
                <w:rFonts w:cs="Times"/>
              </w:rPr>
            </w:pPr>
            <w:r w:rsidRPr="006A2AA9">
              <w:rPr>
                <w:rFonts w:cs="Times"/>
              </w:rPr>
              <w:t xml:space="preserve">The Link </w:t>
            </w:r>
            <w:r w:rsidR="00D51976" w:rsidRPr="006A2AA9">
              <w:rPr>
                <w:rFonts w:cs="Times"/>
              </w:rPr>
              <w:t>v</w:t>
            </w:r>
            <w:r w:rsidRPr="006A2AA9">
              <w:rPr>
                <w:rFonts w:cs="Times"/>
              </w:rPr>
              <w:t>iew provides a top level listing of all the links in the network.</w:t>
            </w:r>
          </w:p>
        </w:tc>
      </w:tr>
      <w:tr w:rsidR="00F25F86" w:rsidRPr="006A2AA9" w14:paraId="01EFCED3" w14:textId="77777777" w:rsidTr="00517168">
        <w:tc>
          <w:tcPr>
            <w:tcW w:w="1809" w:type="dxa"/>
            <w:hideMark/>
          </w:tcPr>
          <w:p w14:paraId="33B25B9C" w14:textId="77777777" w:rsidR="00F25F86" w:rsidRPr="006A2AA9" w:rsidRDefault="00F25F86">
            <w:pPr>
              <w:rPr>
                <w:rFonts w:cs="Times"/>
              </w:rPr>
            </w:pPr>
            <w:r w:rsidRPr="006A2AA9">
              <w:rPr>
                <w:rFonts w:cs="Times"/>
              </w:rPr>
              <w:t>Hosts</w:t>
            </w:r>
          </w:p>
        </w:tc>
        <w:tc>
          <w:tcPr>
            <w:tcW w:w="7479" w:type="dxa"/>
            <w:hideMark/>
          </w:tcPr>
          <w:p w14:paraId="5C714EFB" w14:textId="00841C47" w:rsidR="00F25F86" w:rsidRPr="006A2AA9" w:rsidRDefault="00F25F86">
            <w:pPr>
              <w:rPr>
                <w:rFonts w:cs="Times"/>
              </w:rPr>
            </w:pPr>
            <w:r w:rsidRPr="006A2AA9">
              <w:rPr>
                <w:rFonts w:cs="Times"/>
              </w:rPr>
              <w:t xml:space="preserve">The Host </w:t>
            </w:r>
            <w:r w:rsidR="00D51976" w:rsidRPr="006A2AA9">
              <w:rPr>
                <w:rFonts w:cs="Times"/>
              </w:rPr>
              <w:t>v</w:t>
            </w:r>
            <w:r w:rsidRPr="006A2AA9">
              <w:rPr>
                <w:rFonts w:cs="Times"/>
              </w:rPr>
              <w:t>iew provides a top level listing of all the hosts in the network.</w:t>
            </w:r>
          </w:p>
        </w:tc>
      </w:tr>
      <w:tr w:rsidR="00F25F86" w:rsidRPr="006A2AA9" w14:paraId="4B228896" w14:textId="77777777" w:rsidTr="00517168">
        <w:tc>
          <w:tcPr>
            <w:tcW w:w="1809" w:type="dxa"/>
            <w:hideMark/>
          </w:tcPr>
          <w:p w14:paraId="67DE2DBF" w14:textId="77777777" w:rsidR="00F25F86" w:rsidRPr="006A2AA9" w:rsidRDefault="00F25F86">
            <w:pPr>
              <w:rPr>
                <w:rFonts w:cs="Times"/>
              </w:rPr>
            </w:pPr>
            <w:r w:rsidRPr="006A2AA9">
              <w:rPr>
                <w:rFonts w:cs="Times"/>
              </w:rPr>
              <w:t>Intents</w:t>
            </w:r>
          </w:p>
        </w:tc>
        <w:tc>
          <w:tcPr>
            <w:tcW w:w="7479" w:type="dxa"/>
            <w:hideMark/>
          </w:tcPr>
          <w:p w14:paraId="518DE1F6" w14:textId="3C972E9D" w:rsidR="00F25F86" w:rsidRPr="006A2AA9" w:rsidRDefault="00F25F86">
            <w:pPr>
              <w:rPr>
                <w:rFonts w:cs="Times"/>
              </w:rPr>
            </w:pPr>
            <w:r w:rsidRPr="006A2AA9">
              <w:rPr>
                <w:rFonts w:cs="Times"/>
              </w:rPr>
              <w:t xml:space="preserve">The Intent </w:t>
            </w:r>
            <w:r w:rsidR="00D51976" w:rsidRPr="006A2AA9">
              <w:rPr>
                <w:rFonts w:cs="Times"/>
              </w:rPr>
              <w:t>v</w:t>
            </w:r>
            <w:r w:rsidRPr="006A2AA9">
              <w:rPr>
                <w:rFonts w:cs="Times"/>
              </w:rPr>
              <w:t>iew provides a top level listing of all the intents in the network.</w:t>
            </w:r>
          </w:p>
        </w:tc>
      </w:tr>
    </w:tbl>
    <w:p w14:paraId="2D1CD085" w14:textId="25A5A80B" w:rsidR="00F25F86" w:rsidRPr="006A2AA9" w:rsidRDefault="00F25F86" w:rsidP="00F25F86">
      <w:pPr>
        <w:rPr>
          <w:rFonts w:cs="Times"/>
          <w:szCs w:val="22"/>
        </w:rPr>
      </w:pPr>
    </w:p>
    <w:p w14:paraId="314BA812" w14:textId="77777777" w:rsidR="00A5260C" w:rsidRPr="006A2AA9" w:rsidRDefault="00B067B9" w:rsidP="00F25F86">
      <w:pPr>
        <w:rPr>
          <w:rFonts w:cs="Times"/>
          <w:szCs w:val="22"/>
        </w:rPr>
      </w:pPr>
      <w:r w:rsidRPr="006A2AA9">
        <w:rPr>
          <w:rFonts w:cs="Times"/>
          <w:szCs w:val="22"/>
        </w:rPr>
        <w:t>The Application view of installed and activated applications on the ONOS controller describing the name, the APP ID, version, category of the application and the developer of that application.</w:t>
      </w:r>
      <w:r w:rsidR="00924E50" w:rsidRPr="006A2AA9">
        <w:rPr>
          <w:rFonts w:cs="Times"/>
          <w:szCs w:val="22"/>
        </w:rPr>
        <w:t xml:space="preserve"> The top right corner buttons on the Application view provide</w:t>
      </w:r>
      <w:del w:id="384" w:author="Peter Gröschke" w:date="2022-09-27T13:04:00Z">
        <w:r w:rsidR="00924E50" w:rsidRPr="006A2AA9" w:rsidDel="00467D50">
          <w:rPr>
            <w:rFonts w:cs="Times"/>
            <w:szCs w:val="22"/>
          </w:rPr>
          <w:delText>s</w:delText>
        </w:r>
      </w:del>
      <w:r w:rsidR="00924E50" w:rsidRPr="006A2AA9">
        <w:rPr>
          <w:rFonts w:cs="Times"/>
          <w:szCs w:val="22"/>
        </w:rPr>
        <w:t xml:space="preserve"> the one click installation/ uninstallation, activate/ deactivate, upload and download .</w:t>
      </w:r>
      <w:commentRangeStart w:id="385"/>
      <w:r w:rsidR="00924E50" w:rsidRPr="006A2AA9">
        <w:rPr>
          <w:rFonts w:cs="Times"/>
          <w:szCs w:val="22"/>
        </w:rPr>
        <w:t xml:space="preserve">OAR </w:t>
      </w:r>
      <w:commentRangeEnd w:id="385"/>
      <w:r w:rsidR="00467D50">
        <w:rPr>
          <w:rStyle w:val="CommentReference"/>
        </w:rPr>
        <w:commentReference w:id="385"/>
      </w:r>
      <w:r w:rsidR="00924E50" w:rsidRPr="006A2AA9">
        <w:rPr>
          <w:rFonts w:cs="Times"/>
          <w:szCs w:val="22"/>
        </w:rPr>
        <w:t>file of the selected application.</w:t>
      </w:r>
    </w:p>
    <w:p w14:paraId="5F2C7793" w14:textId="7FC12F97" w:rsidR="00B067B9" w:rsidRPr="006A2AA9" w:rsidRDefault="00924E50" w:rsidP="00F25F86">
      <w:pPr>
        <w:rPr>
          <w:rFonts w:cs="Times"/>
          <w:szCs w:val="22"/>
        </w:rPr>
      </w:pPr>
      <w:r w:rsidRPr="006A2AA9">
        <w:rPr>
          <w:rFonts w:cs="Times"/>
          <w:szCs w:val="22"/>
        </w:rPr>
        <w:t xml:space="preserve">Following is the Application view </w:t>
      </w:r>
      <w:r w:rsidR="00607C58" w:rsidRPr="006A2AA9">
        <w:rPr>
          <w:rFonts w:cs="Times"/>
          <w:szCs w:val="22"/>
        </w:rPr>
        <w:t>of some of the applications used during this Thesis work.</w:t>
      </w:r>
    </w:p>
    <w:p w14:paraId="30A7D04D" w14:textId="5CB90A9C" w:rsidR="00981357" w:rsidRPr="006A2AA9" w:rsidRDefault="00981357" w:rsidP="00332251">
      <w:pPr>
        <w:jc w:val="center"/>
        <w:rPr>
          <w:rFonts w:cs="Times"/>
          <w:szCs w:val="22"/>
        </w:rPr>
      </w:pPr>
      <w:r w:rsidRPr="006A2AA9">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39"/>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6360B7DF" w:rsidR="00FE351E" w:rsidRPr="006A2AA9" w:rsidRDefault="00FE351E" w:rsidP="00332251">
      <w:pPr>
        <w:jc w:val="center"/>
        <w:rPr>
          <w:rFonts w:cs="Times"/>
          <w:szCs w:val="22"/>
        </w:rPr>
      </w:pPr>
    </w:p>
    <w:p w14:paraId="3620F122" w14:textId="083E3C71" w:rsidR="00FE351E" w:rsidRPr="006A2AA9" w:rsidRDefault="00B34176" w:rsidP="00D353F2">
      <w:pPr>
        <w:rPr>
          <w:rFonts w:cs="Times"/>
          <w:szCs w:val="22"/>
        </w:rPr>
      </w:pPr>
      <w:r w:rsidRPr="006A2AA9">
        <w:rPr>
          <w:rFonts w:cs="Times"/>
          <w:szCs w:val="22"/>
        </w:rPr>
        <w:t xml:space="preserve">The Device view provides the information about the devices connected to the ONOS controller. It provides the detailed information </w:t>
      </w:r>
      <w:r w:rsidR="004A7EC7" w:rsidRPr="006A2AA9">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6A2AA9" w:rsidRDefault="00B34176" w:rsidP="00D353F2">
      <w:pPr>
        <w:rPr>
          <w:rFonts w:cs="Times"/>
          <w:szCs w:val="22"/>
        </w:rPr>
      </w:pPr>
      <w:r w:rsidRPr="006A2AA9">
        <w:rPr>
          <w:rFonts w:cs="Times"/>
          <w:szCs w:val="22"/>
        </w:rPr>
        <w:t xml:space="preserve">Upon selecting a specific device, the top right corner buttons on the Device view provides more information such as </w:t>
      </w:r>
      <w:commentRangeStart w:id="386"/>
      <w:r w:rsidR="004A7EC7" w:rsidRPr="006A2AA9">
        <w:rPr>
          <w:rFonts w:cs="Times"/>
          <w:szCs w:val="22"/>
        </w:rPr>
        <w:t>Flows, Ports, Meters and Groups</w:t>
      </w:r>
      <w:commentRangeEnd w:id="386"/>
      <w:r w:rsidR="00467D50">
        <w:rPr>
          <w:rStyle w:val="CommentReference"/>
        </w:rPr>
        <w:commentReference w:id="386"/>
      </w:r>
      <w:r w:rsidR="004A7EC7" w:rsidRPr="006A2AA9">
        <w:rPr>
          <w:rFonts w:cs="Times"/>
          <w:szCs w:val="22"/>
        </w:rPr>
        <w:t xml:space="preserve"> of </w:t>
      </w:r>
      <w:r w:rsidRPr="006A2AA9">
        <w:rPr>
          <w:rFonts w:cs="Times"/>
          <w:szCs w:val="22"/>
        </w:rPr>
        <w:t>the device.</w:t>
      </w:r>
      <w:r w:rsidR="00D40523" w:rsidRPr="006A2AA9">
        <w:rPr>
          <w:rFonts w:cs="Times"/>
          <w:szCs w:val="22"/>
        </w:rPr>
        <w:t xml:space="preserve"> </w:t>
      </w:r>
      <w:r w:rsidR="00657820" w:rsidRPr="006A2AA9">
        <w:rPr>
          <w:rFonts w:cs="Times"/>
          <w:szCs w:val="22"/>
        </w:rPr>
        <w:t>The following figure shows the list of four devices connected to single Master ONOS controller using OpenFlow protocol version 1.4.</w:t>
      </w:r>
    </w:p>
    <w:p w14:paraId="6E20100A" w14:textId="0D332DD1" w:rsidR="00981357" w:rsidRPr="006A2AA9" w:rsidRDefault="00AA1C6D" w:rsidP="00C47B9E">
      <w:pPr>
        <w:rPr>
          <w:rFonts w:cs="Times"/>
          <w:szCs w:val="22"/>
        </w:rPr>
      </w:pPr>
      <w:r w:rsidRPr="006A2AA9">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0"/>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7F7168AA" w14:textId="3CC9355F" w:rsidR="00A5260C" w:rsidRPr="006A2AA9" w:rsidRDefault="00A5260C" w:rsidP="00C47B9E">
      <w:pPr>
        <w:rPr>
          <w:rFonts w:cs="Times"/>
          <w:szCs w:val="22"/>
        </w:rPr>
      </w:pPr>
    </w:p>
    <w:p w14:paraId="0E1161D8" w14:textId="4BE35743" w:rsidR="00A5260C" w:rsidRPr="006A2AA9" w:rsidRDefault="00A5260C" w:rsidP="00C47B9E">
      <w:pPr>
        <w:rPr>
          <w:rFonts w:cs="Times"/>
          <w:szCs w:val="22"/>
        </w:rPr>
      </w:pPr>
    </w:p>
    <w:p w14:paraId="0B98C5AA" w14:textId="3E7B89E3" w:rsidR="00A5260C" w:rsidRPr="006A2AA9" w:rsidRDefault="00A5260C" w:rsidP="00C47B9E">
      <w:pPr>
        <w:rPr>
          <w:rFonts w:cs="Times"/>
          <w:szCs w:val="22"/>
        </w:rPr>
      </w:pPr>
    </w:p>
    <w:p w14:paraId="2465B105" w14:textId="164D8E65" w:rsidR="00A5260C" w:rsidRPr="006A2AA9" w:rsidRDefault="00A5260C" w:rsidP="00C47B9E">
      <w:pPr>
        <w:rPr>
          <w:rFonts w:cs="Times"/>
          <w:szCs w:val="22"/>
        </w:rPr>
      </w:pPr>
      <w:r w:rsidRPr="006A2AA9">
        <w:rPr>
          <w:rFonts w:cs="Times"/>
          <w:szCs w:val="22"/>
        </w:rPr>
        <w:t xml:space="preserve">Upon selecting a specific device from the Device view and </w:t>
      </w:r>
      <w:r w:rsidR="00F80C85" w:rsidRPr="006A2AA9">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66E3E26A" w:rsidR="00F80C85" w:rsidRPr="006A2AA9" w:rsidRDefault="00F80C85" w:rsidP="00C47B9E">
      <w:pPr>
        <w:rPr>
          <w:rFonts w:cs="Times"/>
          <w:szCs w:val="22"/>
        </w:rPr>
      </w:pPr>
      <w:r w:rsidRPr="006A2AA9">
        <w:rPr>
          <w:rFonts w:cs="Times"/>
          <w:szCs w:val="22"/>
        </w:rPr>
        <w:t xml:space="preserve">The following figure </w:t>
      </w:r>
      <w:r w:rsidR="00945394" w:rsidRPr="006A2AA9">
        <w:rPr>
          <w:rFonts w:cs="Times"/>
          <w:szCs w:val="22"/>
        </w:rPr>
        <w:t>provides the information about the ports of one of the device</w:t>
      </w:r>
      <w:ins w:id="387" w:author="Peter Gröschke" w:date="2022-09-27T13:07:00Z">
        <w:r w:rsidR="00467D50">
          <w:rPr>
            <w:rFonts w:cs="Times"/>
            <w:szCs w:val="22"/>
          </w:rPr>
          <w:t>s</w:t>
        </w:r>
      </w:ins>
      <w:r w:rsidR="00AE4DA7" w:rsidRPr="006A2AA9">
        <w:rPr>
          <w:rFonts w:cs="Times"/>
          <w:szCs w:val="22"/>
        </w:rPr>
        <w:t xml:space="preserve"> (Open vSwitch-1)</w:t>
      </w:r>
      <w:r w:rsidR="00945394" w:rsidRPr="006A2AA9">
        <w:rPr>
          <w:rFonts w:cs="Times"/>
          <w:szCs w:val="22"/>
        </w:rPr>
        <w:t xml:space="preserve"> connected in the network. Note that the total number of ports mentioned here is 15 whereas in the previous figure (Device view) total number of ports is 16. This is because Port 0 (interface eth0) is </w:t>
      </w:r>
      <w:ins w:id="388" w:author="Peter Gröschke" w:date="2022-09-27T13:07:00Z">
        <w:r w:rsidR="00467D50">
          <w:rPr>
            <w:rFonts w:cs="Times"/>
            <w:szCs w:val="22"/>
          </w:rPr>
          <w:t xml:space="preserve">the </w:t>
        </w:r>
      </w:ins>
      <w:r w:rsidR="00945394" w:rsidRPr="006A2AA9">
        <w:rPr>
          <w:rFonts w:cs="Times"/>
          <w:szCs w:val="22"/>
        </w:rPr>
        <w:t>management interface whose sole purpose is to accept the configuration from the ONOS controller</w:t>
      </w:r>
      <w:r w:rsidR="00295A09" w:rsidRPr="006A2AA9">
        <w:rPr>
          <w:rFonts w:cs="Times"/>
          <w:szCs w:val="22"/>
        </w:rPr>
        <w:t>, therefore this eth0 interface is not displayed in this list of ports</w:t>
      </w:r>
      <w:r w:rsidR="00945394" w:rsidRPr="006A2AA9">
        <w:rPr>
          <w:rFonts w:cs="Times"/>
          <w:szCs w:val="22"/>
        </w:rPr>
        <w:t xml:space="preserve">. </w:t>
      </w:r>
      <w:r w:rsidR="00AE4DA7" w:rsidRPr="006A2AA9">
        <w:rPr>
          <w:rFonts w:cs="Times"/>
          <w:szCs w:val="22"/>
        </w:rPr>
        <w:t xml:space="preserve">The interface eth1, eth2 and eth3 of the Open vSwitch-1 are being connected to other network elements in the network and hence the traffic flowing through </w:t>
      </w:r>
      <w:del w:id="389" w:author="Peter Gröschke" w:date="2022-09-27T13:08:00Z">
        <w:r w:rsidR="00AE4DA7" w:rsidRPr="006A2AA9" w:rsidDel="00467D50">
          <w:rPr>
            <w:rFonts w:cs="Times"/>
            <w:szCs w:val="22"/>
          </w:rPr>
          <w:delText xml:space="preserve">this </w:delText>
        </w:r>
      </w:del>
      <w:ins w:id="390" w:author="Peter Gröschke" w:date="2022-09-27T13:08:00Z">
        <w:r w:rsidR="00467D50">
          <w:rPr>
            <w:rFonts w:cs="Times"/>
            <w:szCs w:val="22"/>
          </w:rPr>
          <w:t>these</w:t>
        </w:r>
        <w:r w:rsidR="00467D50" w:rsidRPr="006A2AA9">
          <w:rPr>
            <w:rFonts w:cs="Times"/>
            <w:szCs w:val="22"/>
          </w:rPr>
          <w:t xml:space="preserve"> </w:t>
        </w:r>
      </w:ins>
      <w:r w:rsidR="00AE4DA7" w:rsidRPr="006A2AA9">
        <w:rPr>
          <w:rFonts w:cs="Times"/>
          <w:szCs w:val="22"/>
        </w:rPr>
        <w:t>interfaces is observed in the following figure.</w:t>
      </w:r>
    </w:p>
    <w:p w14:paraId="22F1A7F5" w14:textId="2AD97C9D" w:rsidR="00981357" w:rsidRPr="006A2AA9" w:rsidRDefault="00981357" w:rsidP="00C47B9E">
      <w:pPr>
        <w:rPr>
          <w:rFonts w:cs="Times"/>
          <w:szCs w:val="22"/>
        </w:rPr>
      </w:pPr>
      <w:r w:rsidRPr="006A2AA9">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1"/>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7777777" w:rsidR="00AE4DA7" w:rsidRPr="006A2AA9" w:rsidRDefault="00AE4DA7" w:rsidP="00C47B9E">
      <w:pPr>
        <w:rPr>
          <w:rFonts w:cs="Times"/>
          <w:szCs w:val="22"/>
        </w:rPr>
      </w:pPr>
    </w:p>
    <w:p w14:paraId="23E1EBE7" w14:textId="49E193A3" w:rsidR="00981357" w:rsidRPr="006A2AA9" w:rsidRDefault="000D32EB" w:rsidP="00C47B9E">
      <w:pPr>
        <w:rPr>
          <w:rFonts w:cs="Times"/>
          <w:szCs w:val="22"/>
        </w:rPr>
      </w:pPr>
      <w:r w:rsidRPr="006A2AA9">
        <w:rPr>
          <w:rFonts w:cs="Times"/>
          <w:szCs w:val="22"/>
        </w:rPr>
        <w:t xml:space="preserve">The Link view displays the </w:t>
      </w:r>
      <w:r w:rsidR="008F5AEF" w:rsidRPr="006A2AA9">
        <w:rPr>
          <w:rFonts w:cs="Times"/>
          <w:szCs w:val="22"/>
        </w:rPr>
        <w:t xml:space="preserve">list of total Links in the network. These links are only between two devices and not between the host and the device. The following figure presents the list of </w:t>
      </w:r>
      <w:r w:rsidR="00F744C0" w:rsidRPr="006A2AA9">
        <w:rPr>
          <w:rFonts w:cs="Times"/>
          <w:szCs w:val="22"/>
        </w:rPr>
        <w:t xml:space="preserve">three </w:t>
      </w:r>
      <w:r w:rsidR="008F5AEF" w:rsidRPr="006A2AA9">
        <w:rPr>
          <w:rFonts w:cs="Times"/>
          <w:szCs w:val="22"/>
        </w:rPr>
        <w:t>links present</w:t>
      </w:r>
      <w:r w:rsidR="00F744C0" w:rsidRPr="006A2AA9">
        <w:rPr>
          <w:rFonts w:cs="Times"/>
          <w:szCs w:val="22"/>
        </w:rPr>
        <w:t xml:space="preserve"> between the four devices</w:t>
      </w:r>
      <w:r w:rsidR="008F5AEF" w:rsidRPr="006A2AA9">
        <w:rPr>
          <w:rFonts w:cs="Times"/>
          <w:szCs w:val="22"/>
        </w:rPr>
        <w:t xml:space="preserve"> in the network.</w:t>
      </w:r>
      <w:r w:rsidR="00F744C0" w:rsidRPr="006A2AA9">
        <w:rPr>
          <w:rFonts w:cs="Times"/>
          <w:szCs w:val="22"/>
        </w:rPr>
        <w:t xml:space="preserve"> The exact port </w:t>
      </w:r>
      <w:r w:rsidRPr="006A2AA9">
        <w:rPr>
          <w:rFonts w:cs="Times"/>
          <w:szCs w:val="22"/>
        </w:rPr>
        <w:t>(Device ID/ Port)</w:t>
      </w:r>
      <w:r w:rsidR="00F744C0" w:rsidRPr="006A2AA9">
        <w:rPr>
          <w:rFonts w:cs="Times"/>
          <w:szCs w:val="22"/>
        </w:rPr>
        <w:t xml:space="preserve"> of the device and type of the link can be observed in the figure.</w:t>
      </w:r>
    </w:p>
    <w:p w14:paraId="1DBD8B6A" w14:textId="4D6E3DD3" w:rsidR="00AA1C6D" w:rsidRPr="006A2AA9" w:rsidRDefault="00AA1C6D" w:rsidP="00C47B9E">
      <w:pPr>
        <w:rPr>
          <w:rFonts w:cs="Times"/>
          <w:szCs w:val="22"/>
        </w:rPr>
      </w:pPr>
      <w:r w:rsidRPr="006A2AA9">
        <w:rPr>
          <w:rFonts w:cs="Times"/>
          <w:noProof/>
          <w:szCs w:val="22"/>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42"/>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28E37058" w14:textId="4DE9AA0C" w:rsidR="00E71BE1" w:rsidRPr="006A2AA9" w:rsidRDefault="00E71BE1" w:rsidP="00C47B9E">
      <w:pPr>
        <w:rPr>
          <w:rFonts w:cs="Times"/>
          <w:szCs w:val="22"/>
        </w:rPr>
      </w:pPr>
    </w:p>
    <w:p w14:paraId="61229108" w14:textId="74760339" w:rsidR="00E71BE1" w:rsidRPr="006A2AA9" w:rsidRDefault="00F744C0" w:rsidP="00BE4AB6">
      <w:pPr>
        <w:spacing w:after="0" w:line="240" w:lineRule="auto"/>
        <w:rPr>
          <w:rFonts w:cs="Times"/>
          <w:szCs w:val="22"/>
        </w:rPr>
      </w:pPr>
      <w:r w:rsidRPr="006A2AA9">
        <w:rPr>
          <w:rFonts w:cs="Times"/>
          <w:szCs w:val="22"/>
        </w:rPr>
        <w:t xml:space="preserve">The </w:t>
      </w:r>
      <w:r w:rsidR="00295A09" w:rsidRPr="006A2AA9">
        <w:rPr>
          <w:rFonts w:cs="Times"/>
          <w:szCs w:val="22"/>
        </w:rPr>
        <w:t>Host</w:t>
      </w:r>
      <w:r w:rsidRPr="006A2AA9">
        <w:rPr>
          <w:rFonts w:cs="Times"/>
          <w:szCs w:val="22"/>
        </w:rPr>
        <w:t xml:space="preserve"> view displays the list of total Hosts connected in the network.</w:t>
      </w:r>
      <w:r w:rsidR="00D6186A" w:rsidRPr="006A2AA9">
        <w:rPr>
          <w:rFonts w:cs="Times"/>
          <w:szCs w:val="22"/>
        </w:rPr>
        <w:t xml:space="preserve"> The detailed information of the hosts such as Host ID (MAC address of the host), VLAN ID if host is part of any VLAN, IP address and </w:t>
      </w:r>
      <w:r w:rsidR="00BE4AB6" w:rsidRPr="006A2AA9">
        <w:rPr>
          <w:rFonts w:cs="Times"/>
          <w:szCs w:val="22"/>
        </w:rPr>
        <w:t>on which port of the device the host is connected in the network.</w:t>
      </w:r>
      <w:r w:rsidR="00AC6CDA" w:rsidRPr="006A2AA9">
        <w:rPr>
          <w:rFonts w:cs="Times"/>
          <w:szCs w:val="22"/>
        </w:rPr>
        <w:t xml:space="preserve"> The following figure displays the list of three hosts connected in the network with their respective IP addresses.</w:t>
      </w:r>
    </w:p>
    <w:p w14:paraId="246F0AF5" w14:textId="047147E2" w:rsidR="00600380" w:rsidRPr="006A2AA9" w:rsidRDefault="00391FB4" w:rsidP="00C47B9E">
      <w:pPr>
        <w:rPr>
          <w:rFonts w:cs="Times"/>
          <w:szCs w:val="22"/>
        </w:rPr>
      </w:pPr>
      <w:r w:rsidRPr="006A2AA9">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43">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08DF6379" w14:textId="5F0BDB55" w:rsidR="00AC6CDA" w:rsidRPr="006A2AA9" w:rsidRDefault="00AC6CDA" w:rsidP="00C47B9E">
      <w:pPr>
        <w:rPr>
          <w:rFonts w:cs="Times"/>
          <w:szCs w:val="22"/>
        </w:rPr>
      </w:pPr>
    </w:p>
    <w:p w14:paraId="64EA27D0" w14:textId="77777777" w:rsidR="00565A71" w:rsidRPr="006A2AA9" w:rsidRDefault="00565A71" w:rsidP="00C47B9E">
      <w:pPr>
        <w:rPr>
          <w:rFonts w:cs="Times"/>
          <w:szCs w:val="22"/>
        </w:rPr>
      </w:pPr>
    </w:p>
    <w:p w14:paraId="5B3EB558" w14:textId="16E40BC7" w:rsidR="00AC6CDA" w:rsidRPr="006A2AA9" w:rsidRDefault="00565A71" w:rsidP="00C47B9E">
      <w:pPr>
        <w:rPr>
          <w:rFonts w:cs="Times"/>
          <w:szCs w:val="22"/>
        </w:rPr>
      </w:pPr>
      <w:r w:rsidRPr="006A2AA9">
        <w:rPr>
          <w:rFonts w:cs="Times"/>
          <w:szCs w:val="22"/>
        </w:rPr>
        <w:t xml:space="preserve">The following figure displays the </w:t>
      </w:r>
      <w:commentRangeStart w:id="391"/>
      <w:r w:rsidRPr="006A2AA9">
        <w:rPr>
          <w:rFonts w:cs="Times"/>
          <w:szCs w:val="22"/>
        </w:rPr>
        <w:t xml:space="preserve">Quick help </w:t>
      </w:r>
      <w:commentRangeEnd w:id="391"/>
      <w:r w:rsidR="00467D50">
        <w:rPr>
          <w:rStyle w:val="CommentReference"/>
        </w:rPr>
        <w:commentReference w:id="391"/>
      </w:r>
      <w:r w:rsidRPr="006A2AA9">
        <w:rPr>
          <w:rFonts w:cs="Times"/>
          <w:szCs w:val="22"/>
        </w:rPr>
        <w:t xml:space="preserve">and keyboard shortcuts used on the ONOS GUI. </w:t>
      </w:r>
    </w:p>
    <w:p w14:paraId="5711946E" w14:textId="34134AEA" w:rsidR="00607C58" w:rsidRPr="006A2AA9" w:rsidRDefault="00607C58" w:rsidP="00C47B9E">
      <w:pPr>
        <w:rPr>
          <w:rFonts w:cs="Times"/>
          <w:szCs w:val="22"/>
        </w:rPr>
      </w:pPr>
      <w:r w:rsidRPr="006A2AA9">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44"/>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77777777" w:rsidR="007C3609" w:rsidRPr="006A2AA9" w:rsidRDefault="007C3609" w:rsidP="00C47B9E">
      <w:pPr>
        <w:rPr>
          <w:rFonts w:cs="Times"/>
          <w:szCs w:val="22"/>
        </w:rPr>
      </w:pPr>
    </w:p>
    <w:p w14:paraId="2A67445D" w14:textId="0523AC71" w:rsidR="00455B7F" w:rsidRPr="006A2AA9" w:rsidRDefault="006E5C1F" w:rsidP="0059133D">
      <w:pPr>
        <w:pStyle w:val="Heading3"/>
        <w:rPr>
          <w:lang w:val="en-GB"/>
        </w:rPr>
      </w:pPr>
      <w:bookmarkStart w:id="392" w:name="_Toc114792045"/>
      <w:r w:rsidRPr="006A2AA9">
        <w:rPr>
          <w:lang w:val="en-GB"/>
        </w:rPr>
        <w:t>Creation and Installation</w:t>
      </w:r>
      <w:r w:rsidR="002F7D3E" w:rsidRPr="006A2AA9">
        <w:rPr>
          <w:lang w:val="en-GB"/>
        </w:rPr>
        <w:t xml:space="preserve"> </w:t>
      </w:r>
      <w:r w:rsidRPr="006A2AA9">
        <w:rPr>
          <w:lang w:val="en-GB"/>
        </w:rPr>
        <w:t xml:space="preserve">of </w:t>
      </w:r>
      <w:r w:rsidR="00455B7F" w:rsidRPr="006A2AA9">
        <w:rPr>
          <w:lang w:val="en-GB"/>
        </w:rPr>
        <w:t>Flows</w:t>
      </w:r>
      <w:bookmarkEnd w:id="392"/>
    </w:p>
    <w:p w14:paraId="5D5F4826" w14:textId="3BDE852B" w:rsidR="00F631E8" w:rsidRPr="006A2AA9" w:rsidRDefault="00E06C50" w:rsidP="00F631E8">
      <w:r w:rsidRPr="006A2AA9">
        <w:t xml:space="preserve">The OpenFlow </w:t>
      </w:r>
      <w:r w:rsidR="00C423D4" w:rsidRPr="006A2AA9">
        <w:t>operating instructions</w:t>
      </w:r>
      <w:r w:rsidRPr="006A2AA9">
        <w:t xml:space="preserve"> transmitted from </w:t>
      </w:r>
      <w:r w:rsidR="00C423D4" w:rsidRPr="006A2AA9">
        <w:t>the SDN</w:t>
      </w:r>
      <w:r w:rsidRPr="006A2AA9">
        <w:t xml:space="preserve"> Controller to </w:t>
      </w:r>
      <w:r w:rsidR="00987167" w:rsidRPr="006A2AA9">
        <w:t>the</w:t>
      </w:r>
      <w:r w:rsidRPr="006A2AA9">
        <w:t xml:space="preserve"> Open </w:t>
      </w:r>
      <w:r w:rsidR="00C423D4" w:rsidRPr="006A2AA9">
        <w:t>vS</w:t>
      </w:r>
      <w:r w:rsidRPr="006A2AA9">
        <w:t xml:space="preserve">witch are structured as </w:t>
      </w:r>
      <w:commentRangeStart w:id="393"/>
      <w:r w:rsidR="00E75CD2" w:rsidRPr="006A2AA9">
        <w:rPr>
          <w:b/>
          <w:bCs/>
          <w:i/>
          <w:iCs/>
        </w:rPr>
        <w:t>F</w:t>
      </w:r>
      <w:r w:rsidRPr="006A2AA9">
        <w:rPr>
          <w:b/>
          <w:bCs/>
          <w:i/>
          <w:iCs/>
        </w:rPr>
        <w:t>lows</w:t>
      </w:r>
      <w:commentRangeEnd w:id="393"/>
      <w:r w:rsidR="00467D50">
        <w:rPr>
          <w:rStyle w:val="CommentReference"/>
        </w:rPr>
        <w:commentReference w:id="393"/>
      </w:r>
      <w:r w:rsidRPr="006A2AA9">
        <w:t xml:space="preserve">. Each individual flow </w:t>
      </w:r>
      <w:r w:rsidR="00C423D4" w:rsidRPr="006A2AA9">
        <w:t>consists of</w:t>
      </w:r>
      <w:r w:rsidR="003A7720" w:rsidRPr="006A2AA9">
        <w:t xml:space="preserve"> flow priority, packet processing instructions,</w:t>
      </w:r>
      <w:r w:rsidRPr="006A2AA9">
        <w:t xml:space="preserve"> packet match fields, counters, </w:t>
      </w:r>
      <w:r w:rsidR="00C423D4" w:rsidRPr="006A2AA9">
        <w:t>and</w:t>
      </w:r>
      <w:r w:rsidRPr="006A2AA9">
        <w:t xml:space="preserve"> flow timeouts.</w:t>
      </w:r>
      <w:r w:rsidR="00C423D4" w:rsidRPr="006A2AA9">
        <w:t xml:space="preserve"> The Flow</w:t>
      </w:r>
      <w:r w:rsidRPr="006A2AA9">
        <w:t xml:space="preserve"> </w:t>
      </w:r>
      <w:r w:rsidR="00C423D4" w:rsidRPr="006A2AA9">
        <w:t>Tables are used to organize the flows</w:t>
      </w:r>
      <w:r w:rsidRPr="006A2AA9">
        <w:t>. An incoming packet</w:t>
      </w:r>
      <w:r w:rsidR="00C423D4" w:rsidRPr="006A2AA9">
        <w:t xml:space="preserve"> on the switchport </w:t>
      </w:r>
      <w:r w:rsidRPr="006A2AA9">
        <w:t>may be processed by</w:t>
      </w:r>
      <w:r w:rsidR="00C423D4" w:rsidRPr="006A2AA9">
        <w:t xml:space="preserve"> multiple</w:t>
      </w:r>
      <w:r w:rsidRPr="006A2AA9">
        <w:t xml:space="preserve"> flow</w:t>
      </w:r>
      <w:r w:rsidR="00C423D4" w:rsidRPr="006A2AA9">
        <w:t xml:space="preserve"> table</w:t>
      </w:r>
      <w:r w:rsidRPr="006A2AA9">
        <w:t xml:space="preserve">s before exiting </w:t>
      </w:r>
      <w:r w:rsidR="00C423D4" w:rsidRPr="006A2AA9">
        <w:t>from</w:t>
      </w:r>
      <w:r w:rsidRPr="006A2AA9">
        <w:t xml:space="preserve"> egress </w:t>
      </w:r>
      <w:r w:rsidR="00C423D4" w:rsidRPr="006A2AA9">
        <w:t>switch</w:t>
      </w:r>
      <w:r w:rsidRPr="006A2AA9">
        <w:t>port.</w:t>
      </w:r>
    </w:p>
    <w:p w14:paraId="711F5155" w14:textId="0A244DBA" w:rsidR="001230EE" w:rsidRPr="006A2AA9" w:rsidRDefault="00F71EA0" w:rsidP="00A45FC0">
      <w:r w:rsidRPr="006A2AA9">
        <w:t xml:space="preserve">Upon the occurrence of </w:t>
      </w:r>
      <w:commentRangeStart w:id="394"/>
      <w:r w:rsidRPr="006A2AA9">
        <w:t xml:space="preserve">some </w:t>
      </w:r>
      <w:commentRangeEnd w:id="394"/>
      <w:r w:rsidR="00467D50">
        <w:rPr>
          <w:rStyle w:val="CommentReference"/>
        </w:rPr>
        <w:commentReference w:id="394"/>
      </w:r>
      <w:r w:rsidRPr="006A2AA9">
        <w:t>events, the SDN controller reactively or proactively updates the flow table.</w:t>
      </w:r>
      <w:r w:rsidR="0095181A" w:rsidRPr="006A2AA9">
        <w:t xml:space="preserve"> In a reactive approach, the controller does not populate the flow table with any rules at the beginning of the network operation. </w:t>
      </w:r>
      <w:r w:rsidRPr="006A2AA9">
        <w:t xml:space="preserve">Whenever packets reach switches during network operation, the controller will </w:t>
      </w:r>
      <w:r w:rsidR="0095181A" w:rsidRPr="006A2AA9">
        <w:t>install</w:t>
      </w:r>
      <w:r w:rsidRPr="006A2AA9">
        <w:t xml:space="preserve"> </w:t>
      </w:r>
      <w:commentRangeStart w:id="395"/>
      <w:r w:rsidRPr="006A2AA9">
        <w:t xml:space="preserve">rules </w:t>
      </w:r>
      <w:commentRangeEnd w:id="395"/>
      <w:r w:rsidR="005D20E6">
        <w:rPr>
          <w:rStyle w:val="CommentReference"/>
        </w:rPr>
        <w:commentReference w:id="395"/>
      </w:r>
      <w:r w:rsidRPr="006A2AA9">
        <w:t>into the flow table. When network operation starts, the controller will install flow entries in the flow table in advance as part of the proactive strategy.</w:t>
      </w:r>
      <w:r w:rsidR="0095181A" w:rsidRPr="006A2AA9">
        <w:t xml:space="preserve"> The proactive approach was introduced to minimize the communication overhead involved between controllers and network devices.</w:t>
      </w:r>
      <w:r w:rsidRPr="006A2AA9">
        <w:t xml:space="preserve"> In order to maximize network performance, especially in </w:t>
      </w:r>
      <w:r w:rsidR="00B519F2" w:rsidRPr="006A2AA9">
        <w:t>large</w:t>
      </w:r>
      <w:r w:rsidRPr="006A2AA9">
        <w:t xml:space="preserve"> networks like data </w:t>
      </w:r>
      <w:r w:rsidR="00B03589" w:rsidRPr="006A2AA9">
        <w:t>centres</w:t>
      </w:r>
      <w:r w:rsidRPr="006A2AA9">
        <w:t xml:space="preserve">, choosing the </w:t>
      </w:r>
      <w:r w:rsidR="000F0E88" w:rsidRPr="006A2AA9">
        <w:t>correct</w:t>
      </w:r>
      <w:r w:rsidRPr="006A2AA9">
        <w:t xml:space="preserve"> </w:t>
      </w:r>
      <w:r w:rsidR="00B519F2" w:rsidRPr="006A2AA9">
        <w:t>flow rules</w:t>
      </w:r>
      <w:r w:rsidRPr="006A2AA9">
        <w:t xml:space="preserve"> </w:t>
      </w:r>
      <w:r w:rsidR="00B519F2" w:rsidRPr="006A2AA9">
        <w:t>is</w:t>
      </w:r>
      <w:r w:rsidRPr="006A2AA9">
        <w:t xml:space="preserve"> essential. The flow of an arriving packet is compared to flow entries</w:t>
      </w:r>
      <w:r w:rsidR="000F0E88" w:rsidRPr="006A2AA9">
        <w:t xml:space="preserve"> (packet match fields)</w:t>
      </w:r>
      <w:r w:rsidRPr="006A2AA9">
        <w:t xml:space="preserve"> in the flow table as it arrives at a switch</w:t>
      </w:r>
      <w:r w:rsidR="000F0E88" w:rsidRPr="006A2AA9">
        <w:t>port</w:t>
      </w:r>
      <w:r w:rsidRPr="006A2AA9">
        <w:t xml:space="preserve"> during </w:t>
      </w:r>
      <w:r w:rsidR="00B519F2" w:rsidRPr="006A2AA9">
        <w:t>traffic flow</w:t>
      </w:r>
      <w:r w:rsidRPr="006A2AA9">
        <w:t xml:space="preserve">. </w:t>
      </w:r>
      <w:r w:rsidR="00B519F2" w:rsidRPr="006A2AA9">
        <w:t>If matching is missing in the flow table, t</w:t>
      </w:r>
      <w:r w:rsidRPr="006A2AA9">
        <w:t xml:space="preserve">he switch will </w:t>
      </w:r>
      <w:r w:rsidR="00B519F2" w:rsidRPr="006A2AA9">
        <w:t>communicate</w:t>
      </w:r>
      <w:r w:rsidRPr="006A2AA9">
        <w:t xml:space="preserve"> with the controller to update the flow table with entries that will let the packet get to its destination. </w:t>
      </w:r>
      <w:r w:rsidR="001230EE" w:rsidRPr="006A2AA9">
        <w:t xml:space="preserve">Thus, a delay is created before the packet can be transmitted to the next hop as it involves the communication overhead between the </w:t>
      </w:r>
      <w:r w:rsidR="00215909" w:rsidRPr="006A2AA9">
        <w:t>SDN Controller and Open vSwitch</w:t>
      </w:r>
      <w:r w:rsidR="001230EE" w:rsidRPr="006A2AA9">
        <w:t>.</w:t>
      </w:r>
    </w:p>
    <w:p w14:paraId="2F593F23" w14:textId="5173FBF3" w:rsidR="00B45530" w:rsidRPr="006A2AA9" w:rsidRDefault="00B45530" w:rsidP="00A45FC0">
      <w:r w:rsidRPr="006A2AA9">
        <w:t xml:space="preserve">The OpenFlow pipeline contains multiple flow tables and each flow table contains multiple flow entries. </w:t>
      </w:r>
      <w:sdt>
        <w:sdtPr>
          <w:id w:val="89206972"/>
          <w:citation/>
        </w:sdtPr>
        <w:sdtContent>
          <w:r w:rsidR="00382D88" w:rsidRPr="006A2AA9">
            <w:fldChar w:fldCharType="begin"/>
          </w:r>
          <w:r w:rsidR="0073636A">
            <w:instrText xml:space="preserve">CITATION Ope15 \l 1033 </w:instrText>
          </w:r>
          <w:r w:rsidR="00382D88" w:rsidRPr="006A2AA9">
            <w:fldChar w:fldCharType="separate"/>
          </w:r>
          <w:r w:rsidR="00973B33">
            <w:rPr>
              <w:noProof/>
            </w:rPr>
            <w:t>[2]</w:t>
          </w:r>
          <w:r w:rsidR="00382D88" w:rsidRPr="006A2AA9">
            <w:fldChar w:fldCharType="end"/>
          </w:r>
        </w:sdtContent>
      </w:sdt>
      <w:r w:rsidR="00382D88" w:rsidRPr="006A2AA9">
        <w:t xml:space="preserve"> </w:t>
      </w:r>
      <w:r w:rsidR="00B41E33" w:rsidRPr="006A2AA9">
        <w:t xml:space="preserve">The flow tables are numbered starting from 0 and </w:t>
      </w:r>
      <w:r w:rsidRPr="006A2AA9">
        <w:t xml:space="preserve">a flow table can have a maximum of 65535 flow entries in Open vSwitch. </w:t>
      </w:r>
      <w:r w:rsidR="00060BEE" w:rsidRPr="006A2AA9">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6A2AA9">
        <w:t>A flow table entry is decided by the match fields and priority value.</w:t>
      </w:r>
      <w:r w:rsidR="00FB5C9D" w:rsidRPr="006A2AA9">
        <w:t xml:space="preserve"> The packet match fields are extracted from the </w:t>
      </w:r>
      <w:r w:rsidR="00D1618D" w:rsidRPr="006A2AA9">
        <w:t>packet type are mostly packet headers like Source and Destination IP and MAC address.</w:t>
      </w:r>
      <w:r w:rsidR="00C424A6" w:rsidRPr="006A2AA9">
        <w:t xml:space="preserve"> Also</w:t>
      </w:r>
      <w:ins w:id="396" w:author="Peter Gröschke" w:date="2022-09-27T13:17:00Z">
        <w:r w:rsidR="005D20E6">
          <w:t>,</w:t>
        </w:r>
      </w:ins>
      <w:r w:rsidR="00C424A6" w:rsidRPr="006A2AA9">
        <w:t xml:space="preserve"> </w:t>
      </w:r>
      <w:del w:id="397" w:author="Peter Gröschke" w:date="2022-09-27T13:17:00Z">
        <w:r w:rsidR="00C424A6" w:rsidRPr="006A2AA9" w:rsidDel="005D20E6">
          <w:delText>I</w:delText>
        </w:r>
      </w:del>
      <w:ins w:id="398" w:author="Peter Gröschke" w:date="2022-09-27T13:17:00Z">
        <w:r w:rsidR="005D20E6">
          <w:t>i</w:t>
        </w:r>
      </w:ins>
      <w:r w:rsidR="00C424A6" w:rsidRPr="006A2AA9">
        <w:t xml:space="preserve">ngress ports and the metadata fields can be used for packet match fields. </w:t>
      </w:r>
      <w:r w:rsidR="009937B5" w:rsidRPr="006A2AA9">
        <w:t>The metadata field can be used to transfer the information to the other flow tables within the Open vSwitch.</w:t>
      </w:r>
    </w:p>
    <w:p w14:paraId="518DBEFC" w14:textId="77777777" w:rsidR="007E754A" w:rsidRPr="006A2AA9" w:rsidRDefault="007E754A" w:rsidP="00A45FC0"/>
    <w:p w14:paraId="7018E538" w14:textId="2B846E56" w:rsidR="00FB48C9" w:rsidRPr="006A2AA9" w:rsidRDefault="00FB48C9" w:rsidP="00A45FC0">
      <w:r w:rsidRPr="006A2AA9">
        <w:rPr>
          <w:noProof/>
        </w:rPr>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5"/>
                    <a:stretch>
                      <a:fillRect/>
                    </a:stretch>
                  </pic:blipFill>
                  <pic:spPr>
                    <a:xfrm>
                      <a:off x="0" y="0"/>
                      <a:ext cx="5760720" cy="1695450"/>
                    </a:xfrm>
                    <a:prstGeom prst="rect">
                      <a:avLst/>
                    </a:prstGeom>
                  </pic:spPr>
                </pic:pic>
              </a:graphicData>
            </a:graphic>
          </wp:inline>
        </w:drawing>
      </w:r>
    </w:p>
    <w:p w14:paraId="1289AB71" w14:textId="4682CB7E" w:rsidR="00C424A6" w:rsidRPr="006A2AA9" w:rsidRDefault="00C424A6" w:rsidP="00A45FC0"/>
    <w:p w14:paraId="174065A3" w14:textId="2F72B5C4" w:rsidR="005F737D" w:rsidRPr="006A2AA9" w:rsidRDefault="008A50D6" w:rsidP="00A45FC0">
      <w:r w:rsidRPr="006A2AA9">
        <w:t xml:space="preserve">When the packet arrives at the ingress port of the Open vSwitch, it is checked </w:t>
      </w:r>
      <w:r w:rsidR="001B1C1E" w:rsidRPr="006A2AA9">
        <w:t>for flow table match fields</w:t>
      </w:r>
      <w:r w:rsidR="00E54759" w:rsidRPr="006A2AA9">
        <w:t>.</w:t>
      </w:r>
      <w:r w:rsidR="005F737D" w:rsidRPr="006A2AA9">
        <w:t xml:space="preserve"> When the match fields are satisfied with the table entry requirement, the packet is processed by the flow table. Inside the flow table</w:t>
      </w:r>
      <w:ins w:id="399" w:author="Peter Gröschke" w:date="2022-09-27T13:18:00Z">
        <w:r w:rsidR="005D20E6">
          <w:t>,</w:t>
        </w:r>
      </w:ins>
      <w:r w:rsidR="005F737D" w:rsidRPr="006A2AA9">
        <w:t xml:space="preserve"> the packet is matched with the flow entries and the instruction set included in that flow entry </w:t>
      </w:r>
      <w:r w:rsidR="00520ED3" w:rsidRPr="006A2AA9">
        <w:t xml:space="preserve">is executed. The instruction might also include the packet to be processed by another flow table and if the instruction set does not include packet forwarding to the next flow table, </w:t>
      </w:r>
      <w:commentRangeStart w:id="400"/>
      <w:r w:rsidR="00520ED3" w:rsidRPr="006A2AA9">
        <w:t xml:space="preserve">packet pipeline processing stops. When packet pipeline processing stops, the packet is processed </w:t>
      </w:r>
      <w:r w:rsidR="00924335" w:rsidRPr="006A2AA9">
        <w:t>with its associated action set</w:t>
      </w:r>
      <w:commentRangeEnd w:id="400"/>
      <w:r w:rsidR="005D20E6">
        <w:rPr>
          <w:rStyle w:val="CommentReference"/>
        </w:rPr>
        <w:commentReference w:id="400"/>
      </w:r>
      <w:r w:rsidR="00924335" w:rsidRPr="006A2AA9">
        <w:t>.</w:t>
      </w:r>
      <w:r w:rsidR="00520ED3" w:rsidRPr="006A2AA9">
        <w:t xml:space="preserve"> </w:t>
      </w:r>
    </w:p>
    <w:p w14:paraId="22367CF5" w14:textId="46306722" w:rsidR="005F737D" w:rsidRPr="006A2AA9" w:rsidRDefault="00924335" w:rsidP="00A45FC0">
      <w:r w:rsidRPr="006A2AA9">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6A2AA9">
            <w:fldChar w:fldCharType="begin"/>
          </w:r>
          <w:r w:rsidR="0073636A">
            <w:instrText xml:space="preserve">CITATION Ope15 \l 1033 </w:instrText>
          </w:r>
          <w:r w:rsidR="00382D88" w:rsidRPr="006A2AA9">
            <w:fldChar w:fldCharType="separate"/>
          </w:r>
          <w:r w:rsidR="00973B33">
            <w:rPr>
              <w:noProof/>
            </w:rPr>
            <w:t xml:space="preserve"> [2]</w:t>
          </w:r>
          <w:r w:rsidR="00382D88" w:rsidRPr="006A2AA9">
            <w:fldChar w:fldCharType="end"/>
          </w:r>
        </w:sdtContent>
      </w:sdt>
    </w:p>
    <w:p w14:paraId="22C57884" w14:textId="666B25BE" w:rsidR="00C424A6" w:rsidRPr="006A2AA9" w:rsidRDefault="00E54759" w:rsidP="00A45FC0">
      <w:r w:rsidRPr="006A2AA9">
        <w:t>If Open vSwitch contains just a single flow table, a flow table match field value is set to ANY so that it matches</w:t>
      </w:r>
      <w:r w:rsidR="0047433C" w:rsidRPr="006A2AA9">
        <w:t xml:space="preserve"> all possible</w:t>
      </w:r>
      <w:r w:rsidR="00497183" w:rsidRPr="006A2AA9">
        <w:t xml:space="preserve"> values in the</w:t>
      </w:r>
      <w:r w:rsidR="0047433C" w:rsidRPr="006A2AA9">
        <w:t xml:space="preserve"> packet header.</w:t>
      </w:r>
      <w:r w:rsidR="00840BE6" w:rsidRPr="006A2AA9">
        <w:t xml:space="preserve"> If a packet does not satisfy any match fields, flow entry in the </w:t>
      </w:r>
      <w:r w:rsidR="006B19BE" w:rsidRPr="006A2AA9">
        <w:t>flow table</w:t>
      </w:r>
      <w:r w:rsidR="00840BE6" w:rsidRPr="006A2AA9">
        <w:t xml:space="preserve"> can specify how to process unmatched packet. For example, the packet can be dropped or send the packet to the controller for processing.</w:t>
      </w:r>
    </w:p>
    <w:p w14:paraId="3793E7E7" w14:textId="0ECDA182" w:rsidR="00E64435" w:rsidRPr="006A2AA9" w:rsidRDefault="00150939" w:rsidP="00A45FC0">
      <w:r w:rsidRPr="006A2AA9">
        <w:t xml:space="preserve">The </w:t>
      </w:r>
      <w:commentRangeStart w:id="401"/>
      <w:r w:rsidRPr="006A2AA9">
        <w:t>O</w:t>
      </w:r>
      <w:r w:rsidR="006835A8" w:rsidRPr="006A2AA9">
        <w:t xml:space="preserve">NOS controller </w:t>
      </w:r>
      <w:r w:rsidR="00FA13DA" w:rsidRPr="006A2AA9">
        <w:t xml:space="preserve">and Open vSwitch together </w:t>
      </w:r>
      <w:r w:rsidR="006835A8" w:rsidRPr="006A2AA9">
        <w:t>provide t</w:t>
      </w:r>
      <w:r w:rsidR="00FA13DA" w:rsidRPr="006A2AA9">
        <w:t>hree</w:t>
      </w:r>
      <w:r w:rsidR="006835A8" w:rsidRPr="006A2AA9">
        <w:t xml:space="preserve"> options to install flows on the Open vSwitch</w:t>
      </w:r>
      <w:commentRangeEnd w:id="401"/>
      <w:r w:rsidR="005D20E6">
        <w:rPr>
          <w:rStyle w:val="CommentReference"/>
        </w:rPr>
        <w:commentReference w:id="401"/>
      </w:r>
      <w:r w:rsidR="006835A8" w:rsidRPr="006A2AA9">
        <w:t>. First option through</w:t>
      </w:r>
      <w:r w:rsidR="00DC72B8" w:rsidRPr="006A2AA9">
        <w:t xml:space="preserve"> the</w:t>
      </w:r>
      <w:r w:rsidR="006835A8" w:rsidRPr="006A2AA9">
        <w:t xml:space="preserve"> REST API </w:t>
      </w:r>
      <w:r w:rsidR="00FA13DA" w:rsidRPr="006A2AA9">
        <w:t>on the ONOS controller, second</w:t>
      </w:r>
      <w:r w:rsidR="006835A8" w:rsidRPr="006A2AA9">
        <w:t xml:space="preserve"> option through </w:t>
      </w:r>
      <w:r w:rsidR="00DC72B8" w:rsidRPr="006A2AA9">
        <w:t xml:space="preserve">the </w:t>
      </w:r>
      <w:r w:rsidR="006835A8" w:rsidRPr="006A2AA9">
        <w:t>commands on ONOS CLI</w:t>
      </w:r>
      <w:r w:rsidR="00FA13DA" w:rsidRPr="006A2AA9">
        <w:t xml:space="preserve"> and third option through</w:t>
      </w:r>
      <w:r w:rsidR="00DC72B8" w:rsidRPr="006A2AA9">
        <w:t xml:space="preserve"> the</w:t>
      </w:r>
      <w:r w:rsidR="00FA13DA" w:rsidRPr="006A2AA9">
        <w:t xml:space="preserve"> commands on Open vSwitch CLI</w:t>
      </w:r>
      <w:r w:rsidR="006835A8" w:rsidRPr="006A2AA9">
        <w:t>.</w:t>
      </w:r>
      <w:r w:rsidR="00DF6AC3" w:rsidRPr="006A2AA9">
        <w:t xml:space="preserve"> By default</w:t>
      </w:r>
      <w:ins w:id="402" w:author="Peter Gröschke" w:date="2022-09-27T13:23:00Z">
        <w:r w:rsidR="005D20E6">
          <w:t>,</w:t>
        </w:r>
      </w:ins>
      <w:r w:rsidR="00DF6AC3" w:rsidRPr="006A2AA9">
        <w:t xml:space="preserve"> the flow table 0 is created in the Open vSwitch</w:t>
      </w:r>
      <w:r w:rsidR="005E04FF" w:rsidRPr="006A2AA9">
        <w:t xml:space="preserve"> with </w:t>
      </w:r>
      <w:commentRangeStart w:id="403"/>
      <w:r w:rsidR="005E04FF" w:rsidRPr="006A2AA9">
        <w:t xml:space="preserve">few </w:t>
      </w:r>
      <w:commentRangeEnd w:id="403"/>
      <w:r w:rsidR="00B47E93">
        <w:rPr>
          <w:rStyle w:val="CommentReference"/>
        </w:rPr>
        <w:commentReference w:id="403"/>
      </w:r>
      <w:r w:rsidR="005E04FF" w:rsidRPr="006A2AA9">
        <w:t>flows directing</w:t>
      </w:r>
      <w:r w:rsidR="00ED3D09" w:rsidRPr="006A2AA9">
        <w:t xml:space="preserve"> different type of</w:t>
      </w:r>
      <w:r w:rsidR="005E04FF" w:rsidRPr="006A2AA9">
        <w:t xml:space="preserve"> traffic towards the ONOS controller for processing</w:t>
      </w:r>
      <w:r w:rsidR="00DF6AC3" w:rsidRPr="006A2AA9">
        <w:t>.</w:t>
      </w:r>
      <w:r w:rsidR="009309D0" w:rsidRPr="006A2AA9">
        <w:t xml:space="preserve"> Following figure shows the installed flow table 0 on the Open vSwitch CLI before configuring any flow rules. The command </w:t>
      </w:r>
      <w:r w:rsidR="009309D0" w:rsidRPr="006A2AA9">
        <w:rPr>
          <w:b/>
          <w:bCs/>
          <w:i/>
          <w:iCs/>
        </w:rPr>
        <w:t>ovs-ofctl -O OpenFlow14 dump-flows br0</w:t>
      </w:r>
      <w:r w:rsidR="009309D0" w:rsidRPr="006A2AA9">
        <w:rPr>
          <w:i/>
          <w:iCs/>
        </w:rPr>
        <w:t xml:space="preserve"> </w:t>
      </w:r>
      <w:r w:rsidR="009309D0" w:rsidRPr="006A2AA9">
        <w:t>is used to display all the flows installed on the Open vSwitch. In this command</w:t>
      </w:r>
      <w:ins w:id="404" w:author="Peter Gröschke" w:date="2022-09-27T13:25:00Z">
        <w:r w:rsidR="00B47E93">
          <w:t>, the</w:t>
        </w:r>
      </w:ins>
      <w:r w:rsidR="009309D0" w:rsidRPr="006A2AA9">
        <w:t xml:space="preserve"> OpenFlow protocol version (</w:t>
      </w:r>
      <w:r w:rsidR="009309D0" w:rsidRPr="006A2AA9">
        <w:rPr>
          <w:i/>
          <w:iCs/>
        </w:rPr>
        <w:t>OpenFlow14</w:t>
      </w:r>
      <w:r w:rsidR="009309D0" w:rsidRPr="006A2AA9">
        <w:t>) used for traffic transmission needs to be specified along with the logical management interface (</w:t>
      </w:r>
      <w:r w:rsidR="009309D0" w:rsidRPr="006A2AA9">
        <w:rPr>
          <w:i/>
          <w:iCs/>
        </w:rPr>
        <w:t>br0</w:t>
      </w:r>
      <w:r w:rsidR="009309D0" w:rsidRPr="006A2AA9">
        <w:t>) of the Open vSwitch.</w:t>
      </w:r>
      <w:r w:rsidR="003D43D9" w:rsidRPr="006A2AA9">
        <w:t xml:space="preserve"> The following figure displays the output of this command on the Open vSwitch-1 in</w:t>
      </w:r>
      <w:r w:rsidR="00E10436" w:rsidRPr="006A2AA9">
        <w:t xml:space="preserve"> the created </w:t>
      </w:r>
      <w:r w:rsidR="003D43D9" w:rsidRPr="006A2AA9">
        <w:t>test network.</w:t>
      </w:r>
    </w:p>
    <w:p w14:paraId="775003C4" w14:textId="7A8EE270" w:rsidR="000F7283" w:rsidRPr="006A2AA9" w:rsidRDefault="000F7283" w:rsidP="000F7283">
      <w:pPr>
        <w:spacing w:before="240"/>
        <w:rPr>
          <w:rFonts w:cs="Times"/>
          <w:color w:val="000000" w:themeColor="text1"/>
        </w:rPr>
      </w:pPr>
      <w:r w:rsidRPr="006A2AA9">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46"/>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7B5ECE0C" w14:textId="79DACDFE" w:rsidR="00B47E93" w:rsidRPr="00B47E93" w:rsidRDefault="00B47E93">
      <w:pPr>
        <w:pStyle w:val="Caption"/>
        <w:jc w:val="center"/>
        <w:rPr>
          <w:rFonts w:cs="Times"/>
          <w:iCs/>
          <w:color w:val="000000" w:themeColor="text1"/>
        </w:rPr>
        <w:pPrChange w:id="405" w:author="Peter Gröschke" w:date="2022-09-27T13:26:00Z">
          <w:pPr>
            <w:spacing w:after="0" w:line="240" w:lineRule="auto"/>
            <w:jc w:val="left"/>
          </w:pPr>
        </w:pPrChange>
      </w:pPr>
      <w:ins w:id="406" w:author="Peter Gröschke" w:date="2022-09-27T13:25:00Z">
        <w:r w:rsidRPr="00B47E93">
          <w:rPr>
            <w:rFonts w:cs="Times"/>
            <w:iCs/>
            <w:color w:val="000000" w:themeColor="text1"/>
          </w:rPr>
          <w:t>Screenshot: …</w:t>
        </w:r>
      </w:ins>
    </w:p>
    <w:p w14:paraId="0480DE32" w14:textId="79EA7D8F" w:rsidR="00650C2D" w:rsidRPr="006A2AA9" w:rsidRDefault="003D43D9" w:rsidP="000C64C1">
      <w:r w:rsidRPr="006A2AA9">
        <w:t xml:space="preserve">As seen in the above figure, seven flows are already installed on the Open vSwitch </w:t>
      </w:r>
      <w:r w:rsidR="00650C2D" w:rsidRPr="006A2AA9">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6A2AA9">
        <w:rPr>
          <w:i/>
          <w:iCs/>
        </w:rPr>
        <w:t>(actions=CONTROLLER:65535)</w:t>
      </w:r>
      <w:r w:rsidR="00650C2D" w:rsidRPr="006A2AA9">
        <w:t xml:space="preserve"> for processing of the received packet. CONTROLLER:65535 means that the switch should send only the first 65535 bytes of the packet to the controller.</w:t>
      </w:r>
      <w:r w:rsidR="00401038" w:rsidRPr="006A2AA9">
        <w:t xml:space="preserve"> All the flows are installed under the flow table 0 and action set value is set to clear.</w:t>
      </w:r>
    </w:p>
    <w:p w14:paraId="555BF4FB" w14:textId="4897BA1F" w:rsidR="000C64C1" w:rsidRPr="006A2AA9" w:rsidRDefault="001A1BB3" w:rsidP="000C64C1">
      <w:r w:rsidRPr="006A2AA9">
        <w:lastRenderedPageBreak/>
        <w:t>These</w:t>
      </w:r>
      <w:r w:rsidR="00401038" w:rsidRPr="006A2AA9">
        <w:t xml:space="preserve"> basic flows</w:t>
      </w:r>
      <w:r w:rsidRPr="006A2AA9">
        <w:t xml:space="preserve"> are installed to </w:t>
      </w:r>
      <w:commentRangeStart w:id="407"/>
      <w:r w:rsidRPr="006A2AA9">
        <w:t xml:space="preserve">circulate </w:t>
      </w:r>
      <w:commentRangeEnd w:id="407"/>
      <w:r w:rsidR="00B47E93">
        <w:rPr>
          <w:rStyle w:val="CommentReference"/>
        </w:rPr>
        <w:commentReference w:id="407"/>
      </w:r>
      <w:r w:rsidRPr="006A2AA9">
        <w:t>the</w:t>
      </w:r>
      <w:r w:rsidR="00401038" w:rsidRPr="006A2AA9">
        <w:t xml:space="preserve"> traffic of basic packet types. </w:t>
      </w:r>
      <w:r w:rsidRPr="006A2AA9">
        <w:t>These packets contain</w:t>
      </w:r>
      <w:del w:id="408" w:author="Peter Gröschke" w:date="2022-09-27T13:26:00Z">
        <w:r w:rsidRPr="006A2AA9" w:rsidDel="00B47E93">
          <w:delText>s</w:delText>
        </w:r>
      </w:del>
      <w:r w:rsidRPr="006A2AA9">
        <w:t xml:space="preserve"> the header field of </w:t>
      </w:r>
      <w:r w:rsidR="000C64C1" w:rsidRPr="006A2AA9">
        <w:t>Address Resolution Protocol</w:t>
      </w:r>
      <w:r w:rsidR="002103C3" w:rsidRPr="006A2AA9">
        <w:t xml:space="preserve"> (ARP)</w:t>
      </w:r>
      <w:r w:rsidR="000C64C1" w:rsidRPr="006A2AA9">
        <w:t>, IPv4</w:t>
      </w:r>
      <w:r w:rsidRPr="006A2AA9">
        <w:t xml:space="preserve"> or</w:t>
      </w:r>
      <w:r w:rsidR="000C64C1" w:rsidRPr="006A2AA9">
        <w:t xml:space="preserve"> IPv6 addresses, Multicast addresses</w:t>
      </w:r>
      <w:r w:rsidRPr="006A2AA9">
        <w:t xml:space="preserve"> (</w:t>
      </w:r>
      <w:r w:rsidRPr="006A2AA9">
        <w:rPr>
          <w:i/>
          <w:iCs/>
        </w:rPr>
        <w:t>nw_dst=224.0.0.0/4</w:t>
      </w:r>
      <w:r w:rsidRPr="006A2AA9">
        <w:t>)</w:t>
      </w:r>
      <w:r w:rsidR="000C64C1" w:rsidRPr="006A2AA9">
        <w:t xml:space="preserve">, Link Layer Discovery Protocol (LLDP) </w:t>
      </w:r>
      <w:r w:rsidRPr="006A2AA9">
        <w:t>(</w:t>
      </w:r>
      <w:r w:rsidR="000C64C1" w:rsidRPr="006A2AA9">
        <w:rPr>
          <w:i/>
          <w:iCs/>
        </w:rPr>
        <w:t>dl_type=0x88cc</w:t>
      </w:r>
      <w:r w:rsidRPr="006A2AA9">
        <w:t xml:space="preserve">) </w:t>
      </w:r>
      <w:r w:rsidR="00F17E66" w:rsidRPr="006A2AA9">
        <w:t>and</w:t>
      </w:r>
      <w:r w:rsidR="000C64C1" w:rsidRPr="006A2AA9">
        <w:t xml:space="preserve"> Open Network OS </w:t>
      </w:r>
      <w:r w:rsidRPr="006A2AA9">
        <w:t>(</w:t>
      </w:r>
      <w:r w:rsidR="000C64C1" w:rsidRPr="006A2AA9">
        <w:rPr>
          <w:i/>
          <w:iCs/>
        </w:rPr>
        <w:t>dl_type=0x8942</w:t>
      </w:r>
      <w:r w:rsidRPr="006A2AA9">
        <w:t>).</w:t>
      </w:r>
    </w:p>
    <w:p w14:paraId="0D3BD69A" w14:textId="1AFF9EE8" w:rsidR="001A1BB3" w:rsidRPr="006A2AA9" w:rsidRDefault="00574E0E" w:rsidP="000C64C1">
      <w:r w:rsidRPr="006A2AA9">
        <w:t>The following figure displays the same</w:t>
      </w:r>
      <w:r w:rsidR="00ED3906" w:rsidRPr="006A2AA9">
        <w:t xml:space="preserve"> default</w:t>
      </w:r>
      <w:r w:rsidRPr="006A2AA9">
        <w:t xml:space="preserve"> flow rules from the ONOS CLI.</w:t>
      </w:r>
    </w:p>
    <w:p w14:paraId="407C694E" w14:textId="1AB18076" w:rsidR="003847C3" w:rsidRPr="006A2AA9" w:rsidRDefault="003847C3" w:rsidP="003E666D">
      <w:pPr>
        <w:spacing w:before="240"/>
        <w:rPr>
          <w:rFonts w:cs="Times"/>
          <w:color w:val="000000" w:themeColor="text1"/>
        </w:rPr>
      </w:pPr>
      <w:r w:rsidRPr="006A2AA9">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7"/>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2699F035" w14:textId="31998B79" w:rsidR="00574E0E" w:rsidRPr="00B47E93" w:rsidRDefault="00B47E93">
      <w:pPr>
        <w:pStyle w:val="Caption"/>
        <w:jc w:val="center"/>
        <w:rPr>
          <w:rFonts w:cs="Times"/>
          <w:iCs/>
          <w:color w:val="000000" w:themeColor="text1"/>
        </w:rPr>
        <w:pPrChange w:id="409" w:author="Peter Gröschke" w:date="2022-09-27T13:27:00Z">
          <w:pPr>
            <w:spacing w:before="240"/>
          </w:pPr>
        </w:pPrChange>
      </w:pPr>
      <w:ins w:id="410" w:author="Peter Gröschke" w:date="2022-09-27T13:29:00Z">
        <w:r>
          <w:rPr>
            <w:rFonts w:cs="Times"/>
            <w:iCs/>
            <w:color w:val="000000" w:themeColor="text1"/>
          </w:rPr>
          <w:t xml:space="preserve">Figure: </w:t>
        </w:r>
      </w:ins>
      <w:ins w:id="411" w:author="Peter Gröschke" w:date="2022-09-27T13:27:00Z">
        <w:r>
          <w:rPr>
            <w:rFonts w:cs="Times"/>
            <w:iCs/>
            <w:color w:val="000000" w:themeColor="text1"/>
          </w:rPr>
          <w:t xml:space="preserve">Screenshot: </w:t>
        </w:r>
      </w:ins>
    </w:p>
    <w:p w14:paraId="2FB09048" w14:textId="59E837DE" w:rsidR="009E48C2" w:rsidRPr="006A2AA9" w:rsidRDefault="002D2622" w:rsidP="003E666D">
      <w:pPr>
        <w:spacing w:before="240"/>
        <w:rPr>
          <w:rFonts w:cs="Times"/>
          <w:color w:val="000000" w:themeColor="text1"/>
        </w:rPr>
      </w:pPr>
      <w:r w:rsidRPr="006A2AA9">
        <w:rPr>
          <w:rFonts w:cs="Times"/>
          <w:color w:val="000000" w:themeColor="text1"/>
        </w:rPr>
        <w:t xml:space="preserve">To install the flow manually from the Open vSwitch CLI, </w:t>
      </w:r>
      <w:r w:rsidRPr="006A2AA9">
        <w:rPr>
          <w:rFonts w:cs="Times"/>
          <w:i/>
          <w:iCs/>
          <w:color w:val="000000" w:themeColor="text1"/>
        </w:rPr>
        <w:t xml:space="preserve">ovs-ofctl add-flow </w:t>
      </w:r>
      <w:r w:rsidRPr="006A2AA9">
        <w:rPr>
          <w:rFonts w:cs="Times"/>
          <w:color w:val="000000" w:themeColor="text1"/>
        </w:rPr>
        <w:t xml:space="preserve">command is used. </w:t>
      </w:r>
      <w:r w:rsidR="00660052" w:rsidRPr="006A2AA9">
        <w:rPr>
          <w:rFonts w:cs="Times"/>
          <w:color w:val="000000" w:themeColor="text1"/>
        </w:rPr>
        <w:t>Along with these command</w:t>
      </w:r>
      <w:ins w:id="412" w:author="Peter Gröschke" w:date="2022-09-27T13:28:00Z">
        <w:r w:rsidR="00B47E93">
          <w:rPr>
            <w:rFonts w:cs="Times"/>
            <w:color w:val="000000" w:themeColor="text1"/>
          </w:rPr>
          <w:t>s,</w:t>
        </w:r>
      </w:ins>
      <w:r w:rsidR="00660052" w:rsidRPr="006A2AA9">
        <w:rPr>
          <w:rFonts w:cs="Times"/>
          <w:color w:val="000000" w:themeColor="text1"/>
        </w:rPr>
        <w:t xml:space="preserve"> few other parameters are required to be passed to install the flows successfully. These</w:t>
      </w:r>
      <w:r w:rsidR="004031E5" w:rsidRPr="006A2AA9">
        <w:rPr>
          <w:rFonts w:cs="Times"/>
          <w:color w:val="000000" w:themeColor="text1"/>
        </w:rPr>
        <w:t xml:space="preserve"> </w:t>
      </w:r>
      <w:ins w:id="413" w:author="Peter Gröschke" w:date="2022-09-27T13:28:00Z">
        <w:r w:rsidR="00B47E93">
          <w:rPr>
            <w:rFonts w:cs="Times"/>
            <w:color w:val="000000" w:themeColor="text1"/>
          </w:rPr>
          <w:t>“</w:t>
        </w:r>
      </w:ins>
      <w:del w:id="414" w:author="Peter Gröschke" w:date="2022-09-27T13:28:00Z">
        <w:r w:rsidR="004031E5" w:rsidRPr="006A2AA9" w:rsidDel="00B47E93">
          <w:rPr>
            <w:rFonts w:cs="Times"/>
            <w:color w:val="000000" w:themeColor="text1"/>
          </w:rPr>
          <w:delText xml:space="preserve">must </w:delText>
        </w:r>
      </w:del>
      <w:ins w:id="415" w:author="Peter Gröschke" w:date="2022-09-27T13:28:00Z">
        <w:r w:rsidR="00B47E93" w:rsidRPr="006A2AA9">
          <w:rPr>
            <w:rFonts w:cs="Times"/>
            <w:color w:val="000000" w:themeColor="text1"/>
          </w:rPr>
          <w:t>must</w:t>
        </w:r>
        <w:r w:rsidR="00B47E93">
          <w:rPr>
            <w:rFonts w:cs="Times"/>
            <w:color w:val="000000" w:themeColor="text1"/>
          </w:rPr>
          <w:t>-</w:t>
        </w:r>
      </w:ins>
      <w:r w:rsidR="004031E5" w:rsidRPr="006A2AA9">
        <w:rPr>
          <w:rFonts w:cs="Times"/>
          <w:color w:val="000000" w:themeColor="text1"/>
        </w:rPr>
        <w:t>have</w:t>
      </w:r>
      <w:ins w:id="416" w:author="Peter Gröschke" w:date="2022-09-27T13:28:00Z">
        <w:r w:rsidR="00B47E93">
          <w:rPr>
            <w:rFonts w:cs="Times"/>
            <w:color w:val="000000" w:themeColor="text1"/>
          </w:rPr>
          <w:t>”</w:t>
        </w:r>
      </w:ins>
      <w:r w:rsidR="00660052" w:rsidRPr="006A2AA9">
        <w:rPr>
          <w:rFonts w:cs="Times"/>
          <w:color w:val="000000" w:themeColor="text1"/>
        </w:rPr>
        <w:t xml:space="preserve"> parameters are flow table number, priority value, packet match fields, action set.</w:t>
      </w:r>
      <w:r w:rsidR="006058BD" w:rsidRPr="006A2AA9">
        <w:rPr>
          <w:rFonts w:cs="Times"/>
          <w:color w:val="000000" w:themeColor="text1"/>
        </w:rPr>
        <w:t xml:space="preserve"> The following figure displays the installation of two flow rules, which were installed through the Open vSwitch CLI.</w:t>
      </w:r>
    </w:p>
    <w:p w14:paraId="66D417DF" w14:textId="25A84ADB" w:rsidR="009E48C2" w:rsidRPr="006A2AA9" w:rsidRDefault="009E48C2" w:rsidP="003E666D">
      <w:pPr>
        <w:spacing w:before="240"/>
        <w:rPr>
          <w:rFonts w:cs="Times"/>
          <w:color w:val="000000" w:themeColor="text1"/>
        </w:rPr>
      </w:pPr>
      <w:r w:rsidRPr="006A2AA9">
        <w:rPr>
          <w:rFonts w:cs="Times"/>
          <w:noProof/>
          <w:color w:val="000000" w:themeColor="text1"/>
        </w:rPr>
        <w:drawing>
          <wp:inline distT="0" distB="0" distL="0" distR="0" wp14:anchorId="62E8654A" wp14:editId="0882BC40">
            <wp:extent cx="5755005" cy="1242589"/>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48"/>
                    <a:srcRect r="6151" b="34743"/>
                    <a:stretch/>
                  </pic:blipFill>
                  <pic:spPr bwMode="auto">
                    <a:xfrm>
                      <a:off x="0" y="0"/>
                      <a:ext cx="5792772" cy="1250743"/>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45219CD5" w:rsidR="00C00C27" w:rsidRPr="00B47E93" w:rsidRDefault="00B47E93">
      <w:pPr>
        <w:pStyle w:val="Caption"/>
        <w:jc w:val="center"/>
        <w:rPr>
          <w:rFonts w:cs="Times"/>
          <w:iCs/>
          <w:color w:val="000000" w:themeColor="text1"/>
        </w:rPr>
        <w:pPrChange w:id="417" w:author="Peter Gröschke" w:date="2022-09-27T13:29:00Z">
          <w:pPr>
            <w:spacing w:before="240"/>
          </w:pPr>
        </w:pPrChange>
      </w:pPr>
      <w:ins w:id="418" w:author="Peter Gröschke" w:date="2022-09-27T13:28:00Z">
        <w:r>
          <w:rPr>
            <w:rFonts w:cs="Times"/>
            <w:iCs/>
            <w:color w:val="000000" w:themeColor="text1"/>
          </w:rPr>
          <w:t xml:space="preserve">Figure: </w:t>
        </w:r>
      </w:ins>
      <w:ins w:id="419" w:author="Peter Gröschke" w:date="2022-09-27T13:27:00Z">
        <w:r>
          <w:rPr>
            <w:rFonts w:cs="Times"/>
            <w:iCs/>
            <w:color w:val="000000" w:themeColor="text1"/>
          </w:rPr>
          <w:t>Screenshot</w:t>
        </w:r>
      </w:ins>
      <w:ins w:id="420" w:author="Peter Gröschke" w:date="2022-09-27T13:28:00Z">
        <w:r>
          <w:rPr>
            <w:rFonts w:cs="Times"/>
            <w:iCs/>
            <w:color w:val="000000" w:themeColor="text1"/>
          </w:rPr>
          <w:t xml:space="preserve"> (hardly readable)</w:t>
        </w:r>
      </w:ins>
      <w:ins w:id="421" w:author="Peter Gröschke" w:date="2022-09-27T13:27:00Z">
        <w:r>
          <w:rPr>
            <w:rFonts w:cs="Times"/>
            <w:iCs/>
            <w:color w:val="000000" w:themeColor="text1"/>
          </w:rPr>
          <w:t xml:space="preserve">: </w:t>
        </w:r>
      </w:ins>
    </w:p>
    <w:p w14:paraId="26883830" w14:textId="30FFFE30" w:rsidR="006058BD" w:rsidRPr="006A2AA9" w:rsidRDefault="00FF00A6" w:rsidP="003E666D">
      <w:pPr>
        <w:spacing w:before="240"/>
        <w:rPr>
          <w:rFonts w:cs="Times"/>
          <w:color w:val="000000" w:themeColor="text1"/>
        </w:rPr>
      </w:pPr>
      <w:r w:rsidRPr="006A2AA9">
        <w:rPr>
          <w:rFonts w:cs="Times"/>
          <w:color w:val="000000" w:themeColor="text1"/>
        </w:rPr>
        <w:t xml:space="preserve">The flows were installed to transmit the traffic between the Router R1 (mac address: </w:t>
      </w:r>
      <w:commentRangeStart w:id="422"/>
      <w:r w:rsidRPr="006A2AA9">
        <w:rPr>
          <w:rFonts w:cs="Times"/>
          <w:color w:val="000000" w:themeColor="text1"/>
        </w:rPr>
        <w:t>ca:01:0f:ae:00:08</w:t>
      </w:r>
      <w:commentRangeEnd w:id="422"/>
      <w:r w:rsidR="00B47E93">
        <w:rPr>
          <w:rStyle w:val="CommentReference"/>
        </w:rPr>
        <w:commentReference w:id="422"/>
      </w:r>
      <w:r w:rsidRPr="006A2AA9">
        <w:rPr>
          <w:rFonts w:cs="Times"/>
          <w:color w:val="000000" w:themeColor="text1"/>
        </w:rPr>
        <w:t>) and Router R3 (mac address: ca:03:17:6d:00:08) i</w:t>
      </w:r>
      <w:r w:rsidR="00E10436" w:rsidRPr="006A2AA9">
        <w:rPr>
          <w:rFonts w:cs="Times"/>
          <w:color w:val="000000" w:themeColor="text1"/>
        </w:rPr>
        <w:t>n the created test network</w:t>
      </w:r>
      <w:r w:rsidRPr="006A2AA9">
        <w:rPr>
          <w:rFonts w:cs="Times"/>
          <w:color w:val="000000" w:themeColor="text1"/>
        </w:rPr>
        <w:t>.</w:t>
      </w:r>
      <w:r w:rsidR="00257543" w:rsidRPr="006A2AA9">
        <w:rPr>
          <w:rFonts w:cs="Times"/>
          <w:color w:val="000000" w:themeColor="text1"/>
        </w:rPr>
        <w:t xml:space="preserve"> The following set of commands were used to install the flows</w:t>
      </w:r>
      <w:r w:rsidR="003032B6" w:rsidRPr="006A2AA9">
        <w:rPr>
          <w:rFonts w:cs="Times"/>
          <w:color w:val="000000" w:themeColor="text1"/>
        </w:rPr>
        <w:t xml:space="preserve"> on Open vSwitch-1. </w:t>
      </w:r>
    </w:p>
    <w:p w14:paraId="1EFFF42D" w14:textId="1FF9B62E" w:rsidR="00C00C27"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in_port=eth1, dl_src=ca:01:0f:ae:00:08, dl_dst=ca:03:17:6d:00:08, actions=output:eth3"</w:t>
      </w:r>
    </w:p>
    <w:p w14:paraId="01DCB69A" w14:textId="0E5CFA44" w:rsidR="009E48C2"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in_port=eth3, dl_src=ca:03:17:6d:00:08, dl_dst=ca:01:0f:ae:00:08, actions=output:eth1"</w:t>
      </w:r>
    </w:p>
    <w:p w14:paraId="4C572038" w14:textId="1A2B85E1" w:rsidR="00571B13" w:rsidRPr="006A2AA9" w:rsidRDefault="00013426" w:rsidP="003E666D">
      <w:pPr>
        <w:spacing w:before="240"/>
        <w:rPr>
          <w:rFonts w:cs="Times"/>
          <w:color w:val="000000" w:themeColor="text1"/>
        </w:rPr>
      </w:pPr>
      <w:r w:rsidRPr="006A2AA9">
        <w:rPr>
          <w:rFonts w:cs="Times"/>
          <w:color w:val="000000" w:themeColor="text1"/>
        </w:rPr>
        <w:t xml:space="preserve">Two flows were installed on the Open vSwitch-1 to transmit and receive the traffic between the routers R1 and R3. Along with add-flow command, </w:t>
      </w:r>
      <w:del w:id="423" w:author="Peter Gröschke" w:date="2022-09-27T13:33:00Z">
        <w:r w:rsidRPr="006A2AA9" w:rsidDel="00201478">
          <w:rPr>
            <w:rFonts w:cs="Times"/>
            <w:color w:val="000000" w:themeColor="text1"/>
          </w:rPr>
          <w:delText xml:space="preserve">some </w:delText>
        </w:r>
      </w:del>
      <w:ins w:id="424" w:author="Peter Gröschke" w:date="2022-09-27T13:33:00Z">
        <w:r w:rsidR="00201478">
          <w:rPr>
            <w:rFonts w:cs="Times"/>
            <w:color w:val="000000" w:themeColor="text1"/>
          </w:rPr>
          <w:t>several</w:t>
        </w:r>
        <w:r w:rsidR="00201478" w:rsidRPr="006A2AA9">
          <w:rPr>
            <w:rFonts w:cs="Times"/>
            <w:color w:val="000000" w:themeColor="text1"/>
          </w:rPr>
          <w:t xml:space="preserve"> </w:t>
        </w:r>
      </w:ins>
      <w:r w:rsidRPr="006A2AA9">
        <w:rPr>
          <w:rFonts w:cs="Times"/>
          <w:color w:val="000000" w:themeColor="text1"/>
        </w:rPr>
        <w:t xml:space="preserve">parameters are described to </w:t>
      </w:r>
      <w:del w:id="425" w:author="Peter Gröschke" w:date="2022-09-27T13:33:00Z">
        <w:r w:rsidRPr="006A2AA9" w:rsidDel="00201478">
          <w:rPr>
            <w:rFonts w:cs="Times"/>
            <w:color w:val="000000" w:themeColor="text1"/>
          </w:rPr>
          <w:delText xml:space="preserve">get </w:delText>
        </w:r>
      </w:del>
      <w:ins w:id="426" w:author="Peter Gröschke" w:date="2022-09-27T13:33:00Z">
        <w:r w:rsidR="00201478">
          <w:rPr>
            <w:rFonts w:cs="Times"/>
            <w:color w:val="000000" w:themeColor="text1"/>
          </w:rPr>
          <w:t>receive</w:t>
        </w:r>
        <w:r w:rsidR="00201478" w:rsidRPr="006A2AA9">
          <w:rPr>
            <w:rFonts w:cs="Times"/>
            <w:color w:val="000000" w:themeColor="text1"/>
          </w:rPr>
          <w:t xml:space="preserve"> </w:t>
        </w:r>
      </w:ins>
      <w:r w:rsidRPr="006A2AA9">
        <w:rPr>
          <w:rFonts w:cs="Times"/>
          <w:color w:val="000000" w:themeColor="text1"/>
        </w:rPr>
        <w:t xml:space="preserve">the desired output. These parameters </w:t>
      </w:r>
      <w:del w:id="427" w:author="Peter Gröschke" w:date="2022-09-27T13:33:00Z">
        <w:r w:rsidRPr="006A2AA9" w:rsidDel="00201478">
          <w:rPr>
            <w:rFonts w:cs="Times"/>
            <w:color w:val="000000" w:themeColor="text1"/>
          </w:rPr>
          <w:delText>are as such seen</w:delText>
        </w:r>
      </w:del>
      <w:ins w:id="428" w:author="Peter Gröschke" w:date="2022-09-27T13:33:00Z">
        <w:r w:rsidR="00201478">
          <w:rPr>
            <w:rFonts w:cs="Times"/>
            <w:color w:val="000000" w:themeColor="text1"/>
          </w:rPr>
          <w:t>are listed</w:t>
        </w:r>
      </w:ins>
      <w:r w:rsidRPr="006A2AA9">
        <w:rPr>
          <w:rFonts w:cs="Times"/>
          <w:color w:val="000000" w:themeColor="text1"/>
        </w:rPr>
        <w:t xml:space="preserve"> in the above set of commands</w:t>
      </w:r>
      <w:r w:rsidR="00134987" w:rsidRPr="006A2AA9">
        <w:rPr>
          <w:rFonts w:cs="Times"/>
          <w:color w:val="000000" w:themeColor="text1"/>
        </w:rPr>
        <w:t>:</w:t>
      </w:r>
      <w:r w:rsidRPr="006A2AA9">
        <w:rPr>
          <w:rFonts w:cs="Times"/>
          <w:color w:val="000000" w:themeColor="text1"/>
        </w:rPr>
        <w:t xml:space="preserve"> flow table number (</w:t>
      </w:r>
      <w:r w:rsidRPr="006A2AA9">
        <w:rPr>
          <w:rFonts w:cs="Times"/>
          <w:i/>
          <w:iCs/>
          <w:color w:val="000000" w:themeColor="text1"/>
        </w:rPr>
        <w:t>table=0)</w:t>
      </w:r>
      <w:r w:rsidRPr="006A2AA9">
        <w:rPr>
          <w:rFonts w:cs="Times"/>
          <w:color w:val="000000" w:themeColor="text1"/>
        </w:rPr>
        <w:t>, priority value (</w:t>
      </w:r>
      <w:r w:rsidRPr="006A2AA9">
        <w:rPr>
          <w:rFonts w:cs="Times"/>
          <w:i/>
          <w:iCs/>
          <w:color w:val="000000" w:themeColor="text1"/>
        </w:rPr>
        <w:t>priority=</w:t>
      </w:r>
      <w:commentRangeStart w:id="429"/>
      <w:r w:rsidRPr="006A2AA9">
        <w:rPr>
          <w:rFonts w:cs="Times"/>
          <w:i/>
          <w:iCs/>
          <w:color w:val="000000" w:themeColor="text1"/>
        </w:rPr>
        <w:t>100</w:t>
      </w:r>
      <w:commentRangeEnd w:id="429"/>
      <w:r w:rsidR="00201478">
        <w:rPr>
          <w:rStyle w:val="CommentReference"/>
        </w:rPr>
        <w:commentReference w:id="429"/>
      </w:r>
      <w:r w:rsidRPr="006A2AA9">
        <w:rPr>
          <w:rFonts w:cs="Times"/>
          <w:i/>
          <w:iCs/>
          <w:color w:val="000000" w:themeColor="text1"/>
        </w:rPr>
        <w:t>)</w:t>
      </w:r>
      <w:r w:rsidRPr="006A2AA9">
        <w:rPr>
          <w:rFonts w:cs="Times"/>
          <w:color w:val="000000" w:themeColor="text1"/>
        </w:rPr>
        <w:t>, packet match fields</w:t>
      </w:r>
      <w:r w:rsidR="00794333" w:rsidRPr="006A2AA9">
        <w:rPr>
          <w:rFonts w:cs="Times"/>
          <w:color w:val="000000" w:themeColor="text1"/>
        </w:rPr>
        <w:t xml:space="preserve"> (</w:t>
      </w:r>
      <w:r w:rsidR="00794333" w:rsidRPr="006A2AA9">
        <w:rPr>
          <w:rFonts w:cs="Times"/>
          <w:i/>
          <w:iCs/>
          <w:color w:val="000000" w:themeColor="text1"/>
        </w:rPr>
        <w:t>in_port=eth1, dl_src=ca:01:0f:ae:00:08, dl_dst=ca:03:17:6d:00:08,</w:t>
      </w:r>
      <w:r w:rsidR="00794333" w:rsidRPr="006A2AA9">
        <w:rPr>
          <w:rFonts w:cs="Times"/>
          <w:color w:val="000000" w:themeColor="text1"/>
        </w:rPr>
        <w:t>)</w:t>
      </w:r>
      <w:r w:rsidRPr="006A2AA9">
        <w:rPr>
          <w:rFonts w:cs="Times"/>
          <w:color w:val="000000" w:themeColor="text1"/>
        </w:rPr>
        <w:t>, action set (</w:t>
      </w:r>
      <w:r w:rsidR="00794333" w:rsidRPr="006A2AA9">
        <w:rPr>
          <w:rFonts w:cs="Times"/>
          <w:i/>
          <w:iCs/>
          <w:color w:val="000000" w:themeColor="text1"/>
        </w:rPr>
        <w:t>actions=output:eth3)</w:t>
      </w:r>
      <w:r w:rsidRPr="006A2AA9">
        <w:rPr>
          <w:rFonts w:cs="Times"/>
          <w:color w:val="000000" w:themeColor="text1"/>
        </w:rPr>
        <w:t>.</w:t>
      </w:r>
    </w:p>
    <w:p w14:paraId="441B35DC" w14:textId="2BFCFBD3" w:rsidR="00013426" w:rsidRPr="006A2AA9" w:rsidRDefault="00134987" w:rsidP="003E666D">
      <w:pPr>
        <w:spacing w:before="240"/>
        <w:rPr>
          <w:rFonts w:cs="Times"/>
          <w:color w:val="000000" w:themeColor="text1"/>
        </w:rPr>
      </w:pPr>
      <w:r w:rsidRPr="006A2AA9">
        <w:rPr>
          <w:rFonts w:cs="Times"/>
          <w:color w:val="000000" w:themeColor="text1"/>
        </w:rPr>
        <w:t>In these flow rules, packet match fields have three conditions to satisfy</w:t>
      </w:r>
      <w:r w:rsidR="00865485" w:rsidRPr="006A2AA9">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w:t>
      </w:r>
      <w:commentRangeStart w:id="430"/>
      <w:r w:rsidR="00865485" w:rsidRPr="006A2AA9">
        <w:rPr>
          <w:rFonts w:cs="Times"/>
          <w:color w:val="000000" w:themeColor="text1"/>
        </w:rPr>
        <w:t xml:space="preserve">performance </w:t>
      </w:r>
      <w:commentRangeEnd w:id="430"/>
      <w:r w:rsidR="00201478">
        <w:rPr>
          <w:rStyle w:val="CommentReference"/>
        </w:rPr>
        <w:commentReference w:id="430"/>
      </w:r>
      <w:r w:rsidR="00865485" w:rsidRPr="006A2AA9">
        <w:rPr>
          <w:rFonts w:cs="Times"/>
          <w:color w:val="000000" w:themeColor="text1"/>
        </w:rPr>
        <w:t xml:space="preserve">is carried out as </w:t>
      </w:r>
      <w:r w:rsidR="00865485" w:rsidRPr="006A2AA9">
        <w:rPr>
          <w:rFonts w:cs="Times"/>
          <w:color w:val="000000" w:themeColor="text1"/>
        </w:rPr>
        <w:lastRenderedPageBreak/>
        <w:t>mentioned in the action set, i.e.</w:t>
      </w:r>
      <w:ins w:id="431" w:author="Peter Gröschke" w:date="2022-09-27T13:35:00Z">
        <w:r w:rsidR="00201478">
          <w:rPr>
            <w:rFonts w:cs="Times"/>
            <w:color w:val="000000" w:themeColor="text1"/>
          </w:rPr>
          <w:t>,</w:t>
        </w:r>
      </w:ins>
      <w:r w:rsidR="00865485" w:rsidRPr="006A2AA9">
        <w:rPr>
          <w:rFonts w:cs="Times"/>
          <w:color w:val="000000" w:themeColor="text1"/>
        </w:rPr>
        <w:t xml:space="preserve"> to forward the packet from switchport eth3 of Open vSwitch-1. Thus, the Open vSwitch will forward the matched packet from eth3 </w:t>
      </w:r>
      <w:r w:rsidR="00405F83" w:rsidRPr="006A2AA9">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6A2AA9" w:rsidRDefault="009679D3" w:rsidP="001611DB">
      <w:pPr>
        <w:spacing w:before="240"/>
        <w:rPr>
          <w:rFonts w:cs="Times"/>
          <w:i/>
          <w:iCs/>
          <w:color w:val="000000" w:themeColor="text1"/>
        </w:rPr>
      </w:pPr>
      <w:r w:rsidRPr="006A2AA9">
        <w:rPr>
          <w:rFonts w:cs="Times"/>
          <w:color w:val="000000" w:themeColor="text1"/>
        </w:rPr>
        <w:t xml:space="preserve">Another method to add flows is through REST API on the ONOS controller. In this method the flow configuration file in </w:t>
      </w:r>
      <w:commentRangeStart w:id="432"/>
      <w:r w:rsidRPr="006A2AA9">
        <w:rPr>
          <w:rFonts w:cs="Times"/>
          <w:color w:val="000000" w:themeColor="text1"/>
        </w:rPr>
        <w:t xml:space="preserve">JSON </w:t>
      </w:r>
      <w:commentRangeEnd w:id="432"/>
      <w:r w:rsidR="00201478">
        <w:rPr>
          <w:rStyle w:val="CommentReference"/>
        </w:rPr>
        <w:commentReference w:id="432"/>
      </w:r>
      <w:r w:rsidRPr="006A2AA9">
        <w:rPr>
          <w:rFonts w:cs="Times"/>
          <w:color w:val="000000" w:themeColor="text1"/>
        </w:rPr>
        <w:t xml:space="preserve">format is created. The following figure shows the snippet of one such flow configuration </w:t>
      </w:r>
      <w:r w:rsidRPr="006A2AA9">
        <w:rPr>
          <w:rFonts w:cs="Times"/>
          <w:i/>
          <w:iCs/>
          <w:color w:val="000000" w:themeColor="text1"/>
        </w:rPr>
        <w:t>flows.json</w:t>
      </w:r>
      <w:r w:rsidRPr="006A2AA9">
        <w:rPr>
          <w:rFonts w:cs="Times"/>
          <w:color w:val="000000" w:themeColor="text1"/>
        </w:rPr>
        <w:t xml:space="preserve"> file.</w:t>
      </w:r>
    </w:p>
    <w:p w14:paraId="39C18CFC" w14:textId="2D8D5C21" w:rsidR="00AA025B" w:rsidRPr="006A2AA9" w:rsidRDefault="00764053" w:rsidP="00145E9B">
      <w:pPr>
        <w:spacing w:before="240"/>
        <w:jc w:val="center"/>
        <w:rPr>
          <w:rFonts w:cs="Times"/>
          <w:color w:val="000000" w:themeColor="text1"/>
        </w:rPr>
      </w:pPr>
      <w:r w:rsidRPr="006A2AA9">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49"/>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3DFDED22" w:rsidR="00ED2F1E" w:rsidRPr="00201478" w:rsidRDefault="00201478">
      <w:pPr>
        <w:pStyle w:val="Caption"/>
        <w:jc w:val="center"/>
        <w:rPr>
          <w:rFonts w:cs="Times"/>
          <w:iCs/>
          <w:color w:val="000000" w:themeColor="text1"/>
        </w:rPr>
        <w:pPrChange w:id="433" w:author="Peter Gröschke" w:date="2022-09-27T13:36:00Z">
          <w:pPr>
            <w:spacing w:before="240"/>
            <w:jc w:val="center"/>
          </w:pPr>
        </w:pPrChange>
      </w:pPr>
      <w:ins w:id="434" w:author="Peter Gröschke" w:date="2022-09-27T13:35:00Z">
        <w:r w:rsidRPr="00201478">
          <w:rPr>
            <w:rFonts w:cs="Times"/>
            <w:iCs/>
            <w:color w:val="000000" w:themeColor="text1"/>
          </w:rPr>
          <w:t>Figure</w:t>
        </w:r>
      </w:ins>
      <w:ins w:id="435" w:author="Peter Gröschke" w:date="2022-09-27T13:36:00Z">
        <w:r w:rsidRPr="00201478">
          <w:rPr>
            <w:rFonts w:cs="Times"/>
            <w:iCs/>
            <w:color w:val="000000" w:themeColor="text1"/>
          </w:rPr>
          <w:t>: Screenshot, hardly readable</w:t>
        </w:r>
      </w:ins>
    </w:p>
    <w:p w14:paraId="02E96658" w14:textId="2D27A334" w:rsidR="00290639" w:rsidRPr="006A2AA9" w:rsidRDefault="00290639" w:rsidP="00ED2F1E">
      <w:pPr>
        <w:spacing w:before="240"/>
        <w:rPr>
          <w:rFonts w:cs="Times"/>
          <w:color w:val="000000" w:themeColor="text1"/>
        </w:rPr>
      </w:pPr>
      <w:r w:rsidRPr="006A2AA9">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6A2AA9" w:rsidRDefault="00E33112" w:rsidP="00ED2F1E">
      <w:pPr>
        <w:spacing w:before="240"/>
        <w:rPr>
          <w:rFonts w:cs="Times"/>
          <w:color w:val="000000" w:themeColor="text1"/>
        </w:rPr>
      </w:pPr>
      <w:r w:rsidRPr="006A2AA9">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6A2AA9">
        <w:rPr>
          <w:rFonts w:cs="Times"/>
          <w:color w:val="000000" w:themeColor="text1"/>
        </w:rPr>
        <w:t xml:space="preserve"> The treatment field contains the instructions when the packet match field values are matched. </w:t>
      </w:r>
      <w:r w:rsidR="00290639" w:rsidRPr="006A2AA9">
        <w:rPr>
          <w:rFonts w:cs="Times"/>
          <w:color w:val="000000" w:themeColor="text1"/>
        </w:rPr>
        <w:t xml:space="preserve">Herein the instruction is set to forward the packet from the interface eth3 of the Open vSwitch-1. </w:t>
      </w:r>
    </w:p>
    <w:p w14:paraId="7B321CC1" w14:textId="17F507D2" w:rsidR="001611DB" w:rsidRPr="006A2AA9" w:rsidRDefault="001611DB" w:rsidP="001611DB">
      <w:pPr>
        <w:spacing w:before="240"/>
        <w:rPr>
          <w:rFonts w:cs="Times"/>
          <w:color w:val="000000" w:themeColor="text1"/>
        </w:rPr>
      </w:pPr>
      <w:r w:rsidRPr="006A2AA9">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6A2AA9" w:rsidRDefault="001611DB" w:rsidP="00ED2F1E">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flows</w:t>
      </w:r>
      <w:r w:rsidRPr="006A2AA9">
        <w:rPr>
          <w:rFonts w:cs="Times"/>
          <w:i/>
          <w:iCs/>
          <w:color w:val="000000" w:themeColor="text1"/>
        </w:rPr>
        <w:t xml:space="preserve"> -d @/opt/onos/config/flows.json --user onos:rocks</w:t>
      </w:r>
    </w:p>
    <w:p w14:paraId="721EEA6D" w14:textId="533E7531" w:rsidR="00C61D86" w:rsidRPr="006A2AA9" w:rsidRDefault="00ED2F1E" w:rsidP="00ED2F1E">
      <w:pPr>
        <w:spacing w:before="240"/>
        <w:rPr>
          <w:rFonts w:cs="Times"/>
          <w:color w:val="000000" w:themeColor="text1"/>
        </w:rPr>
      </w:pPr>
      <w:r w:rsidRPr="006A2AA9">
        <w:rPr>
          <w:rFonts w:cs="Times"/>
          <w:color w:val="000000" w:themeColor="text1"/>
        </w:rPr>
        <w:t>The successful installation of this flow rule can be observed on the Open vSwitch-1 CLI as seen in the following figure.</w:t>
      </w:r>
    </w:p>
    <w:p w14:paraId="25BCA75D" w14:textId="17156DE2" w:rsidR="009E48C2" w:rsidRDefault="009E48C2" w:rsidP="00145E9B">
      <w:pPr>
        <w:spacing w:before="240"/>
        <w:jc w:val="center"/>
        <w:rPr>
          <w:ins w:id="436" w:author="Peter Gröschke" w:date="2022-09-27T13:37:00Z"/>
          <w:rFonts w:cs="Times"/>
          <w:color w:val="000000" w:themeColor="text1"/>
        </w:rPr>
      </w:pPr>
      <w:r w:rsidRPr="006A2AA9">
        <w:rPr>
          <w:rFonts w:cs="Times"/>
          <w:noProof/>
          <w:color w:val="000000" w:themeColor="text1"/>
        </w:rPr>
        <w:lastRenderedPageBreak/>
        <w:drawing>
          <wp:inline distT="0" distB="0" distL="0" distR="0" wp14:anchorId="55465067" wp14:editId="4693AB48">
            <wp:extent cx="5760720" cy="116884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0"/>
                    <a:srcRect r="2651" b="33072"/>
                    <a:stretch/>
                  </pic:blipFill>
                  <pic:spPr bwMode="auto">
                    <a:xfrm>
                      <a:off x="0" y="0"/>
                      <a:ext cx="5760720" cy="1168842"/>
                    </a:xfrm>
                    <a:prstGeom prst="rect">
                      <a:avLst/>
                    </a:prstGeom>
                    <a:ln>
                      <a:noFill/>
                    </a:ln>
                    <a:extLst>
                      <a:ext uri="{53640926-AAD7-44D8-BBD7-CCE9431645EC}">
                        <a14:shadowObscured xmlns:a14="http://schemas.microsoft.com/office/drawing/2010/main"/>
                      </a:ext>
                    </a:extLst>
                  </pic:spPr>
                </pic:pic>
              </a:graphicData>
            </a:graphic>
          </wp:inline>
        </w:drawing>
      </w:r>
    </w:p>
    <w:p w14:paraId="2C25403C" w14:textId="57EAA6AF" w:rsidR="00201478" w:rsidRPr="00201478" w:rsidRDefault="00201478">
      <w:pPr>
        <w:pStyle w:val="Caption"/>
        <w:jc w:val="center"/>
        <w:rPr>
          <w:rFonts w:cs="Times"/>
          <w:iCs/>
          <w:color w:val="000000" w:themeColor="text1"/>
        </w:rPr>
        <w:pPrChange w:id="437" w:author="Peter Gröschke" w:date="2022-09-27T13:38:00Z">
          <w:pPr>
            <w:spacing w:before="240"/>
            <w:jc w:val="center"/>
          </w:pPr>
        </w:pPrChange>
      </w:pPr>
      <w:ins w:id="438" w:author="Peter Gröschke" w:date="2022-09-27T13:38:00Z">
        <w:r>
          <w:rPr>
            <w:rFonts w:cs="Times"/>
            <w:iCs/>
            <w:color w:val="000000" w:themeColor="text1"/>
          </w:rPr>
          <w:t>Figure: Screenshot, hardly readable</w:t>
        </w:r>
      </w:ins>
    </w:p>
    <w:p w14:paraId="7DCA0776" w14:textId="43BCD134" w:rsidR="006D6EA5" w:rsidRPr="006A2AA9" w:rsidRDefault="00C05B23" w:rsidP="003E3B4C">
      <w:pPr>
        <w:spacing w:before="240"/>
        <w:rPr>
          <w:rFonts w:cs="Times"/>
          <w:color w:val="000000" w:themeColor="text1"/>
        </w:rPr>
      </w:pPr>
      <w:r w:rsidRPr="006A2AA9">
        <w:rPr>
          <w:rFonts w:cs="Times"/>
          <w:color w:val="000000" w:themeColor="text1"/>
        </w:rPr>
        <w:t>For test purposes, the flows can be added with the following command used from the ONOS CLI.</w:t>
      </w:r>
      <w:r w:rsidR="009B2506" w:rsidRPr="006A2AA9">
        <w:rPr>
          <w:rFonts w:cs="Times"/>
          <w:color w:val="000000" w:themeColor="text1"/>
        </w:rPr>
        <w:t xml:space="preserve"> </w:t>
      </w:r>
      <w:r w:rsidR="00263E7B" w:rsidRPr="006A2AA9">
        <w:rPr>
          <w:rFonts w:cs="Times"/>
          <w:color w:val="000000" w:themeColor="text1"/>
        </w:rPr>
        <w:t xml:space="preserve">Temporary flows are </w:t>
      </w:r>
      <w:r w:rsidR="00DE3C51" w:rsidRPr="006A2AA9">
        <w:rPr>
          <w:rFonts w:cs="Times"/>
          <w:color w:val="000000" w:themeColor="text1"/>
        </w:rPr>
        <w:t xml:space="preserve">installed for the testing purpose </w:t>
      </w:r>
      <w:r w:rsidR="007F061E" w:rsidRPr="006A2AA9">
        <w:rPr>
          <w:rFonts w:cs="Times"/>
          <w:color w:val="000000" w:themeColor="text1"/>
        </w:rPr>
        <w:t xml:space="preserve">and these flows are cleared after the test is complete. The flows per device and number of iterations arguments are required to be set with the </w:t>
      </w:r>
      <w:r w:rsidR="007F061E" w:rsidRPr="006A2AA9">
        <w:rPr>
          <w:rFonts w:cs="Times"/>
          <w:i/>
          <w:iCs/>
          <w:color w:val="000000" w:themeColor="text1"/>
        </w:rPr>
        <w:t>add-test-flows</w:t>
      </w:r>
      <w:r w:rsidR="007F061E" w:rsidRPr="006A2AA9">
        <w:rPr>
          <w:rFonts w:cs="Times"/>
          <w:color w:val="000000" w:themeColor="text1"/>
        </w:rPr>
        <w:t xml:space="preserve"> command.</w:t>
      </w:r>
    </w:p>
    <w:p w14:paraId="30D9379D" w14:textId="0409AFE7" w:rsidR="009E48C2" w:rsidRPr="006A2AA9" w:rsidRDefault="005E04FF" w:rsidP="00145E9B">
      <w:pPr>
        <w:spacing w:before="240"/>
        <w:jc w:val="center"/>
        <w:rPr>
          <w:rFonts w:cs="Times"/>
          <w:color w:val="000000" w:themeColor="text1"/>
        </w:rPr>
      </w:pPr>
      <w:r w:rsidRPr="006A2AA9">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51"/>
                    <a:stretch>
                      <a:fillRect/>
                    </a:stretch>
                  </pic:blipFill>
                  <pic:spPr>
                    <a:xfrm>
                      <a:off x="0" y="0"/>
                      <a:ext cx="3042951" cy="2474746"/>
                    </a:xfrm>
                    <a:prstGeom prst="rect">
                      <a:avLst/>
                    </a:prstGeom>
                  </pic:spPr>
                </pic:pic>
              </a:graphicData>
            </a:graphic>
          </wp:inline>
        </w:drawing>
      </w:r>
    </w:p>
    <w:p w14:paraId="02ADDB2E" w14:textId="14524F4F" w:rsidR="009B2506" w:rsidRPr="00201478" w:rsidRDefault="00201478">
      <w:pPr>
        <w:pStyle w:val="Caption"/>
        <w:jc w:val="center"/>
        <w:rPr>
          <w:rFonts w:cs="Times"/>
          <w:iCs/>
          <w:color w:val="000000" w:themeColor="text1"/>
        </w:rPr>
        <w:pPrChange w:id="439" w:author="Peter Gröschke" w:date="2022-09-27T13:38:00Z">
          <w:pPr>
            <w:spacing w:before="240"/>
            <w:jc w:val="center"/>
          </w:pPr>
        </w:pPrChange>
      </w:pPr>
      <w:ins w:id="440" w:author="Peter Gröschke" w:date="2022-09-27T13:38:00Z">
        <w:r w:rsidRPr="00201478">
          <w:rPr>
            <w:rFonts w:cs="Times"/>
            <w:iCs/>
            <w:color w:val="000000" w:themeColor="text1"/>
          </w:rPr>
          <w:t>Figure: also just a screenshot</w:t>
        </w:r>
      </w:ins>
      <w:ins w:id="441" w:author="Peter Gröschke" w:date="2022-09-27T13:39:00Z">
        <w:r>
          <w:rPr>
            <w:rFonts w:cs="Times"/>
            <w:iCs/>
            <w:color w:val="000000" w:themeColor="text1"/>
          </w:rPr>
          <w:t>, albeit readable!</w:t>
        </w:r>
      </w:ins>
    </w:p>
    <w:p w14:paraId="23DA7A3E" w14:textId="1D458316" w:rsidR="006D6EA5" w:rsidRPr="006A2AA9" w:rsidRDefault="009B2506" w:rsidP="009B2506">
      <w:pPr>
        <w:spacing w:before="240"/>
        <w:rPr>
          <w:rFonts w:cs="Times"/>
          <w:color w:val="000000" w:themeColor="text1"/>
        </w:rPr>
      </w:pPr>
      <w:commentRangeStart w:id="442"/>
      <w:r w:rsidRPr="006A2AA9">
        <w:rPr>
          <w:rFonts w:cs="Times"/>
          <w:color w:val="000000" w:themeColor="text1"/>
        </w:rPr>
        <w:t>The successful testing of the flows can be seen in the following figure</w:t>
      </w:r>
      <w:commentRangeEnd w:id="442"/>
      <w:r w:rsidR="00201478">
        <w:rPr>
          <w:rStyle w:val="CommentReference"/>
        </w:rPr>
        <w:commentReference w:id="442"/>
      </w:r>
      <w:r w:rsidRPr="006A2AA9">
        <w:rPr>
          <w:rFonts w:cs="Times"/>
          <w:color w:val="000000" w:themeColor="text1"/>
        </w:rPr>
        <w:t xml:space="preserve">. In this test scenario, two flows were created on </w:t>
      </w:r>
      <w:r w:rsidR="00F43137" w:rsidRPr="006A2AA9">
        <w:rPr>
          <w:rFonts w:cs="Times"/>
          <w:color w:val="000000" w:themeColor="text1"/>
        </w:rPr>
        <w:t>each</w:t>
      </w:r>
      <w:r w:rsidRPr="006A2AA9">
        <w:rPr>
          <w:rFonts w:cs="Times"/>
          <w:color w:val="000000" w:themeColor="text1"/>
        </w:rPr>
        <w:t xml:space="preserve"> device and three </w:t>
      </w:r>
      <w:commentRangeStart w:id="443"/>
      <w:r w:rsidRPr="006A2AA9">
        <w:rPr>
          <w:rFonts w:cs="Times"/>
          <w:color w:val="000000" w:themeColor="text1"/>
        </w:rPr>
        <w:t xml:space="preserve">such iterations </w:t>
      </w:r>
      <w:commentRangeEnd w:id="443"/>
      <w:r w:rsidR="00201478">
        <w:rPr>
          <w:rStyle w:val="CommentReference"/>
        </w:rPr>
        <w:commentReference w:id="443"/>
      </w:r>
      <w:r w:rsidRPr="006A2AA9">
        <w:rPr>
          <w:rFonts w:cs="Times"/>
          <w:color w:val="000000" w:themeColor="text1"/>
        </w:rPr>
        <w:t>were performed. The</w:t>
      </w:r>
      <w:r w:rsidR="00F43137" w:rsidRPr="006A2AA9">
        <w:rPr>
          <w:rFonts w:cs="Times"/>
          <w:color w:val="000000" w:themeColor="text1"/>
        </w:rPr>
        <w:t xml:space="preserve"> following snippet shows the test run to be successful and the</w:t>
      </w:r>
      <w:r w:rsidRPr="006A2AA9">
        <w:rPr>
          <w:rFonts w:cs="Times"/>
          <w:color w:val="000000" w:themeColor="text1"/>
        </w:rPr>
        <w:t xml:space="preserve"> time taken by each iteration can be observed adjacent to the Run number.</w:t>
      </w:r>
    </w:p>
    <w:p w14:paraId="6A4ECA58" w14:textId="27C113CD" w:rsidR="00C17C09" w:rsidRPr="006A2AA9" w:rsidRDefault="00C17C09" w:rsidP="00145E9B">
      <w:pPr>
        <w:spacing w:before="240"/>
        <w:jc w:val="center"/>
        <w:rPr>
          <w:rFonts w:cs="Times"/>
          <w:color w:val="000000" w:themeColor="text1"/>
        </w:rPr>
      </w:pPr>
      <w:r w:rsidRPr="006A2AA9">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52"/>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00E188AD" w14:textId="77777777" w:rsidR="00201478" w:rsidRPr="00201478" w:rsidRDefault="00201478" w:rsidP="00201478">
      <w:pPr>
        <w:pStyle w:val="Caption"/>
        <w:jc w:val="center"/>
        <w:rPr>
          <w:ins w:id="444" w:author="Peter Gröschke" w:date="2022-09-27T13:39:00Z"/>
          <w:rFonts w:cs="Times"/>
          <w:iCs/>
          <w:color w:val="000000" w:themeColor="text1"/>
        </w:rPr>
      </w:pPr>
      <w:ins w:id="445" w:author="Peter Gröschke" w:date="2022-09-27T13:39:00Z">
        <w:r w:rsidRPr="00201478">
          <w:rPr>
            <w:rFonts w:cs="Times"/>
            <w:iCs/>
            <w:color w:val="000000" w:themeColor="text1"/>
          </w:rPr>
          <w:t>Figure: also just a screenshot</w:t>
        </w:r>
        <w:r>
          <w:rPr>
            <w:rFonts w:cs="Times"/>
            <w:iCs/>
            <w:color w:val="000000" w:themeColor="text1"/>
          </w:rPr>
          <w:t>, albeit readable!</w:t>
        </w:r>
      </w:ins>
    </w:p>
    <w:p w14:paraId="3188D84D" w14:textId="2B6D5B4D" w:rsidR="0096733B" w:rsidRPr="006A2AA9" w:rsidDel="00201478" w:rsidRDefault="0096733B" w:rsidP="00DE3C51">
      <w:pPr>
        <w:jc w:val="center"/>
        <w:rPr>
          <w:del w:id="446" w:author="Peter Gröschke" w:date="2022-09-27T13:39:00Z"/>
          <w:rFonts w:cs="Times"/>
          <w:color w:val="000000" w:themeColor="text1"/>
        </w:rPr>
      </w:pPr>
    </w:p>
    <w:p w14:paraId="0F95F653" w14:textId="18D3A82D" w:rsidR="00A1712F" w:rsidRPr="006A2AA9" w:rsidRDefault="00844A93" w:rsidP="00DE3C51">
      <w:pPr>
        <w:rPr>
          <w:rFonts w:cs="Times"/>
          <w:color w:val="000000" w:themeColor="text1"/>
        </w:rPr>
      </w:pPr>
      <w:r w:rsidRPr="006A2AA9">
        <w:rPr>
          <w:rFonts w:cs="Times"/>
          <w:color w:val="000000" w:themeColor="text1"/>
        </w:rPr>
        <w:lastRenderedPageBreak/>
        <w:t xml:space="preserve">Along with all these different flow creation and installation methods, </w:t>
      </w:r>
      <w:r w:rsidR="0047409C" w:rsidRPr="006A2AA9">
        <w:rPr>
          <w:rFonts w:cs="Times"/>
          <w:color w:val="000000" w:themeColor="text1"/>
        </w:rPr>
        <w:t>ONOS controller</w:t>
      </w:r>
      <w:r w:rsidRPr="006A2AA9">
        <w:rPr>
          <w:rFonts w:cs="Times"/>
          <w:color w:val="000000" w:themeColor="text1"/>
        </w:rPr>
        <w:t xml:space="preserve"> has been built to</w:t>
      </w:r>
      <w:r w:rsidR="0047409C" w:rsidRPr="006A2AA9">
        <w:rPr>
          <w:rFonts w:cs="Times"/>
          <w:color w:val="000000" w:themeColor="text1"/>
        </w:rPr>
        <w:t xml:space="preserve"> provide</w:t>
      </w:r>
      <w:del w:id="447" w:author="Peter Gröschke" w:date="2022-09-27T13:42:00Z">
        <w:r w:rsidRPr="006A2AA9" w:rsidDel="00201478">
          <w:rPr>
            <w:rFonts w:cs="Times"/>
            <w:color w:val="000000" w:themeColor="text1"/>
          </w:rPr>
          <w:delText xml:space="preserve"> </w:delText>
        </w:r>
      </w:del>
      <w:r w:rsidR="0047409C" w:rsidRPr="006A2AA9">
        <w:rPr>
          <w:rFonts w:cs="Times"/>
          <w:color w:val="000000" w:themeColor="text1"/>
        </w:rPr>
        <w:t xml:space="preserve"> the great overview of possible functions related to the flows management through the RESTful API. On this RESTful API, REST methods such as GET, POST</w:t>
      </w:r>
      <w:r w:rsidR="00FD1ABD" w:rsidRPr="006A2AA9">
        <w:rPr>
          <w:rFonts w:cs="Times"/>
          <w:color w:val="000000" w:themeColor="text1"/>
        </w:rPr>
        <w:t xml:space="preserve"> and DELETE can be found to manage the flows on the Open vSwitches. This </w:t>
      </w:r>
      <w:r w:rsidR="0047409C" w:rsidRPr="006A2AA9">
        <w:rPr>
          <w:rFonts w:cs="Times"/>
          <w:color w:val="000000" w:themeColor="text1"/>
        </w:rPr>
        <w:t>REST</w:t>
      </w:r>
      <w:r w:rsidR="00FD1ABD" w:rsidRPr="006A2AA9">
        <w:rPr>
          <w:rFonts w:cs="Times"/>
          <w:color w:val="000000" w:themeColor="text1"/>
        </w:rPr>
        <w:t>ful</w:t>
      </w:r>
      <w:r w:rsidR="0047409C" w:rsidRPr="006A2AA9">
        <w:rPr>
          <w:rFonts w:cs="Times"/>
          <w:color w:val="000000" w:themeColor="text1"/>
        </w:rPr>
        <w:t xml:space="preserve"> API document</w:t>
      </w:r>
      <w:r w:rsidR="00FD1ABD" w:rsidRPr="006A2AA9">
        <w:rPr>
          <w:rFonts w:cs="Times"/>
          <w:color w:val="000000" w:themeColor="text1"/>
        </w:rPr>
        <w:t xml:space="preserve"> can be found at</w:t>
      </w:r>
      <w:r w:rsidR="0047409C" w:rsidRPr="006A2AA9">
        <w:rPr>
          <w:rFonts w:cs="Times"/>
          <w:color w:val="000000" w:themeColor="text1"/>
        </w:rPr>
        <w:t xml:space="preserve"> </w:t>
      </w:r>
      <w:r w:rsidR="00FD1ABD" w:rsidRPr="006A2AA9">
        <w:rPr>
          <w:rFonts w:cs="Times"/>
          <w:color w:val="000000" w:themeColor="text1"/>
        </w:rPr>
        <w:t>the</w:t>
      </w:r>
      <w:r w:rsidR="00607B11" w:rsidRPr="006A2AA9">
        <w:rPr>
          <w:rFonts w:cs="Times"/>
          <w:color w:val="000000" w:themeColor="text1"/>
        </w:rPr>
        <w:t xml:space="preserve"> easy to access</w:t>
      </w:r>
      <w:r w:rsidR="00FD1ABD" w:rsidRPr="006A2AA9">
        <w:rPr>
          <w:rFonts w:cs="Times"/>
          <w:color w:val="000000" w:themeColor="text1"/>
        </w:rPr>
        <w:t xml:space="preserve"> link,</w:t>
      </w:r>
      <w:r w:rsidR="00607B11" w:rsidRPr="006A2AA9">
        <w:rPr>
          <w:rFonts w:cs="Times"/>
          <w:color w:val="000000" w:themeColor="text1"/>
        </w:rPr>
        <w:t xml:space="preserve"> </w:t>
      </w:r>
      <w:hyperlink r:id="rId53" w:anchor="/flows" w:history="1">
        <w:r w:rsidR="00607B11" w:rsidRPr="006A2AA9">
          <w:rPr>
            <w:rStyle w:val="Hyperlink"/>
            <w:rFonts w:cs="Times"/>
            <w:i/>
            <w:iCs/>
          </w:rPr>
          <w:t>http://192.168.0.114:8181/onos/v1/docs/#/flows</w:t>
        </w:r>
      </w:hyperlink>
      <w:r w:rsidR="00607B11" w:rsidRPr="006A2AA9">
        <w:rPr>
          <w:rFonts w:cs="Times"/>
          <w:i/>
          <w:iCs/>
          <w:color w:val="000000" w:themeColor="text1"/>
        </w:rPr>
        <w:t xml:space="preserve"> </w:t>
      </w:r>
    </w:p>
    <w:p w14:paraId="2AE4F89E" w14:textId="52650110" w:rsidR="0047409C" w:rsidRPr="006A2AA9" w:rsidRDefault="00607B11" w:rsidP="00DE3C51">
      <w:pPr>
        <w:rPr>
          <w:rFonts w:cs="Times"/>
          <w:color w:val="000000" w:themeColor="text1"/>
        </w:rPr>
      </w:pPr>
      <w:r w:rsidRPr="006A2AA9">
        <w:rPr>
          <w:rFonts w:cs="Times"/>
          <w:color w:val="000000" w:themeColor="text1"/>
        </w:rPr>
        <w:t xml:space="preserve">This REST API contains the different features </w:t>
      </w:r>
      <w:r w:rsidR="009E56EC" w:rsidRPr="006A2AA9">
        <w:rPr>
          <w:rFonts w:cs="Times"/>
          <w:color w:val="000000" w:themeColor="text1"/>
        </w:rPr>
        <w:t>related to the ONOS controller components management. Each of these features comprises of multiple REST methods</w:t>
      </w:r>
      <w:r w:rsidR="004B20FB" w:rsidRPr="006A2AA9">
        <w:rPr>
          <w:rFonts w:cs="Times"/>
          <w:color w:val="000000" w:themeColor="text1"/>
        </w:rPr>
        <w:t xml:space="preserve"> to GET overview of that component, POST new instructions for that component or DELETE some rules from that component. Each of  these REST method </w:t>
      </w:r>
      <w:r w:rsidR="00C1009B" w:rsidRPr="006A2AA9">
        <w:rPr>
          <w:rFonts w:cs="Times"/>
          <w:color w:val="000000" w:themeColor="text1"/>
        </w:rPr>
        <w:t>contain</w:t>
      </w:r>
      <w:r w:rsidR="004B20FB" w:rsidRPr="006A2AA9">
        <w:rPr>
          <w:rFonts w:cs="Times"/>
          <w:color w:val="000000" w:themeColor="text1"/>
        </w:rPr>
        <w:t>s the different</w:t>
      </w:r>
      <w:r w:rsidR="009E56EC" w:rsidRPr="006A2AA9">
        <w:rPr>
          <w:rFonts w:cs="Times"/>
          <w:color w:val="000000" w:themeColor="text1"/>
        </w:rPr>
        <w:t xml:space="preserve"> arguments such as </w:t>
      </w:r>
      <w:r w:rsidR="006D669E" w:rsidRPr="006A2AA9">
        <w:rPr>
          <w:rFonts w:cs="Times"/>
          <w:color w:val="000000" w:themeColor="text1"/>
        </w:rPr>
        <w:t>implementation notes, parameters, response messages, curl, request URL, response code, response headers, etc.</w:t>
      </w:r>
    </w:p>
    <w:p w14:paraId="1FD72BCA" w14:textId="1CB7A3D9" w:rsidR="0047409C" w:rsidRPr="006A2AA9" w:rsidRDefault="0047409C" w:rsidP="00DE3C51">
      <w:pPr>
        <w:rPr>
          <w:rFonts w:cs="Times"/>
          <w:color w:val="000000" w:themeColor="text1"/>
        </w:rPr>
      </w:pPr>
    </w:p>
    <w:p w14:paraId="4C158FE7" w14:textId="0CB2319F" w:rsidR="0047409C" w:rsidRPr="006A2AA9" w:rsidRDefault="00375F14" w:rsidP="00DE3C51">
      <w:pPr>
        <w:rPr>
          <w:rFonts w:cs="Times"/>
          <w:color w:val="000000" w:themeColor="text1"/>
        </w:rPr>
      </w:pPr>
      <w:r w:rsidRPr="006A2AA9">
        <w:rPr>
          <w:rFonts w:cs="Times"/>
          <w:color w:val="000000" w:themeColor="text1"/>
        </w:rPr>
        <w:t>The following figure shows the REST methods</w:t>
      </w:r>
      <w:r w:rsidR="00DF2A87" w:rsidRPr="006A2AA9">
        <w:rPr>
          <w:rFonts w:cs="Times"/>
          <w:color w:val="000000" w:themeColor="text1"/>
        </w:rPr>
        <w:t xml:space="preserve"> offered at ONOS RESTful API</w:t>
      </w:r>
      <w:r w:rsidRPr="006A2AA9">
        <w:rPr>
          <w:rFonts w:cs="Times"/>
          <w:color w:val="000000" w:themeColor="text1"/>
        </w:rPr>
        <w:t xml:space="preserve"> for managing the </w:t>
      </w:r>
      <w:r w:rsidRPr="006A2AA9">
        <w:rPr>
          <w:rFonts w:cs="Times"/>
          <w:i/>
          <w:iCs/>
          <w:color w:val="000000" w:themeColor="text1"/>
        </w:rPr>
        <w:t>Flows</w:t>
      </w:r>
      <w:r w:rsidRPr="006A2AA9">
        <w:rPr>
          <w:rFonts w:cs="Times"/>
          <w:color w:val="000000" w:themeColor="text1"/>
        </w:rPr>
        <w:t xml:space="preserve"> component of </w:t>
      </w:r>
      <w:r w:rsidR="00542AC0" w:rsidRPr="006A2AA9">
        <w:rPr>
          <w:rFonts w:cs="Times"/>
          <w:color w:val="000000" w:themeColor="text1"/>
        </w:rPr>
        <w:t xml:space="preserve">the </w:t>
      </w:r>
      <w:r w:rsidRPr="006A2AA9">
        <w:rPr>
          <w:rFonts w:cs="Times"/>
          <w:color w:val="000000" w:themeColor="text1"/>
        </w:rPr>
        <w:t xml:space="preserve">ONOS controller. </w:t>
      </w:r>
    </w:p>
    <w:p w14:paraId="48962E2C" w14:textId="485FB26A" w:rsidR="00FC4ACD" w:rsidRPr="006A2AA9" w:rsidRDefault="00FC4ACD" w:rsidP="00DE3C51">
      <w:pPr>
        <w:rPr>
          <w:rFonts w:cs="Times"/>
          <w:color w:val="000000" w:themeColor="text1"/>
        </w:rPr>
      </w:pPr>
      <w:r w:rsidRPr="006A2AA9">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54"/>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BA10A81" w:rsidR="00DD5425" w:rsidRPr="006A2AA9" w:rsidRDefault="00DD5425" w:rsidP="007A365B">
      <w:pPr>
        <w:jc w:val="center"/>
        <w:rPr>
          <w:rFonts w:cs="Times"/>
          <w:color w:val="000000" w:themeColor="text1"/>
        </w:rPr>
      </w:pPr>
    </w:p>
    <w:p w14:paraId="4C1CCC0E" w14:textId="2FB092E0" w:rsidR="007A365B" w:rsidRPr="006A2AA9" w:rsidRDefault="00205F74" w:rsidP="00DE3C51">
      <w:pPr>
        <w:rPr>
          <w:rFonts w:cs="Times"/>
          <w:color w:val="000000" w:themeColor="text1"/>
        </w:rPr>
      </w:pPr>
      <w:r w:rsidRPr="006A2AA9">
        <w:rPr>
          <w:rFonts w:cs="Times"/>
          <w:color w:val="000000" w:themeColor="text1"/>
        </w:rPr>
        <w:t xml:space="preserve">These are the </w:t>
      </w:r>
      <w:r w:rsidR="00583C51" w:rsidRPr="006A2AA9">
        <w:rPr>
          <w:rFonts w:cs="Times"/>
          <w:color w:val="000000" w:themeColor="text1"/>
        </w:rPr>
        <w:t>different</w:t>
      </w:r>
      <w:r w:rsidRPr="006A2AA9">
        <w:rPr>
          <w:rFonts w:cs="Times"/>
          <w:color w:val="000000" w:themeColor="text1"/>
        </w:rPr>
        <w:t xml:space="preserve"> </w:t>
      </w:r>
      <w:r w:rsidR="00583C51" w:rsidRPr="006A2AA9">
        <w:rPr>
          <w:rFonts w:cs="Times"/>
          <w:color w:val="000000" w:themeColor="text1"/>
        </w:rPr>
        <w:t xml:space="preserve">possibilities offered by ONOS controller and Open vSwitch </w:t>
      </w:r>
      <w:r w:rsidR="00382775" w:rsidRPr="006A2AA9">
        <w:rPr>
          <w:rFonts w:cs="Times"/>
          <w:color w:val="000000" w:themeColor="text1"/>
        </w:rPr>
        <w:t>for</w:t>
      </w:r>
      <w:r w:rsidR="00583C51" w:rsidRPr="006A2AA9">
        <w:rPr>
          <w:rFonts w:cs="Times"/>
          <w:color w:val="000000" w:themeColor="text1"/>
        </w:rPr>
        <w:t xml:space="preserve"> creat</w:t>
      </w:r>
      <w:r w:rsidR="00382775" w:rsidRPr="006A2AA9">
        <w:rPr>
          <w:rFonts w:cs="Times"/>
          <w:color w:val="000000" w:themeColor="text1"/>
        </w:rPr>
        <w:t>ion, installation</w:t>
      </w:r>
      <w:r w:rsidR="00583C51" w:rsidRPr="006A2AA9">
        <w:rPr>
          <w:rFonts w:cs="Times"/>
          <w:color w:val="000000" w:themeColor="text1"/>
        </w:rPr>
        <w:t xml:space="preserve"> and </w:t>
      </w:r>
      <w:r w:rsidR="00382775" w:rsidRPr="006A2AA9">
        <w:rPr>
          <w:rFonts w:cs="Times"/>
          <w:color w:val="000000" w:themeColor="text1"/>
        </w:rPr>
        <w:t>management of</w:t>
      </w:r>
      <w:r w:rsidR="00583C51" w:rsidRPr="006A2AA9">
        <w:rPr>
          <w:rFonts w:cs="Times"/>
          <w:color w:val="000000" w:themeColor="text1"/>
        </w:rPr>
        <w:t xml:space="preserve"> the </w:t>
      </w:r>
      <w:r w:rsidR="00583C51" w:rsidRPr="006A2AA9">
        <w:rPr>
          <w:rFonts w:cs="Times"/>
          <w:i/>
          <w:iCs/>
          <w:color w:val="000000" w:themeColor="text1"/>
        </w:rPr>
        <w:t>flow rules</w:t>
      </w:r>
      <w:r w:rsidR="00583C51" w:rsidRPr="006A2AA9">
        <w:rPr>
          <w:rFonts w:cs="Times"/>
          <w:color w:val="000000" w:themeColor="text1"/>
        </w:rPr>
        <w:t>.</w:t>
      </w:r>
      <w:r w:rsidR="00433916" w:rsidRPr="006A2AA9">
        <w:rPr>
          <w:rFonts w:cs="Times"/>
          <w:color w:val="000000" w:themeColor="text1"/>
        </w:rPr>
        <w:t xml:space="preserve"> </w:t>
      </w:r>
      <w:r w:rsidR="004A51E1" w:rsidRPr="006A2AA9">
        <w:rPr>
          <w:rFonts w:cs="Times"/>
          <w:color w:val="000000" w:themeColor="text1"/>
        </w:rPr>
        <w:t>Another</w:t>
      </w:r>
      <w:r w:rsidR="009B6F11" w:rsidRPr="006A2AA9">
        <w:rPr>
          <w:rFonts w:cs="Times"/>
          <w:color w:val="000000" w:themeColor="text1"/>
        </w:rPr>
        <w:t xml:space="preserve"> such</w:t>
      </w:r>
      <w:r w:rsidR="004A51E1" w:rsidRPr="006A2AA9">
        <w:rPr>
          <w:rFonts w:cs="Times"/>
          <w:color w:val="000000" w:themeColor="text1"/>
        </w:rPr>
        <w:t xml:space="preserve"> significant ONOS component is </w:t>
      </w:r>
      <w:r w:rsidR="004A51E1" w:rsidRPr="006A2AA9">
        <w:rPr>
          <w:rFonts w:cs="Times"/>
          <w:i/>
          <w:iCs/>
          <w:color w:val="000000" w:themeColor="text1"/>
        </w:rPr>
        <w:t xml:space="preserve">Intents. </w:t>
      </w:r>
    </w:p>
    <w:p w14:paraId="1EBB8CB0" w14:textId="54861C67" w:rsidR="00455B7F" w:rsidRPr="006A2AA9" w:rsidRDefault="006E5C1F" w:rsidP="00455B7F">
      <w:pPr>
        <w:pStyle w:val="Heading3"/>
        <w:rPr>
          <w:lang w:val="en-GB"/>
        </w:rPr>
      </w:pPr>
      <w:bookmarkStart w:id="448" w:name="_Toc114792046"/>
      <w:r w:rsidRPr="006A2AA9">
        <w:rPr>
          <w:lang w:val="en-GB"/>
        </w:rPr>
        <w:t xml:space="preserve">Creation and Installation of </w:t>
      </w:r>
      <w:r w:rsidR="00455B7F" w:rsidRPr="006A2AA9">
        <w:rPr>
          <w:lang w:val="en-GB"/>
        </w:rPr>
        <w:t>Intents</w:t>
      </w:r>
      <w:bookmarkEnd w:id="448"/>
    </w:p>
    <w:p w14:paraId="26911E71" w14:textId="212AC5D0" w:rsidR="00CE14D4" w:rsidRPr="006A2AA9" w:rsidRDefault="00E83E21" w:rsidP="00CE14D4">
      <w:pPr>
        <w:spacing w:before="240"/>
      </w:pPr>
      <w:r w:rsidRPr="006A2AA9">
        <w:t xml:space="preserve">ONOS controller consists of subsystem named </w:t>
      </w:r>
      <w:r w:rsidRPr="006A2AA9">
        <w:rPr>
          <w:i/>
          <w:iCs/>
        </w:rPr>
        <w:t xml:space="preserve">Intent subsystem. </w:t>
      </w:r>
      <w:r w:rsidRPr="006A2AA9">
        <w:t>ONOS refers to the collection of components as a subsystem or</w:t>
      </w:r>
      <w:r w:rsidR="00B96DCB" w:rsidRPr="006A2AA9">
        <w:t xml:space="preserve"> sometimes as</w:t>
      </w:r>
      <w:r w:rsidRPr="006A2AA9">
        <w:t xml:space="preserve"> </w:t>
      </w:r>
      <w:r w:rsidR="00660990" w:rsidRPr="006A2AA9">
        <w:t xml:space="preserve">a </w:t>
      </w:r>
      <w:r w:rsidRPr="006A2AA9">
        <w:t xml:space="preserve">service. </w:t>
      </w:r>
      <w:r w:rsidR="00455B7F" w:rsidRPr="006A2AA9">
        <w:t>Th</w:t>
      </w:r>
      <w:r w:rsidR="000E1A27" w:rsidRPr="006A2AA9">
        <w:t>is Intent subsystem works on the</w:t>
      </w:r>
      <w:r w:rsidR="00455B7F" w:rsidRPr="006A2AA9">
        <w:t xml:space="preserve"> Intent Framework</w:t>
      </w:r>
      <w:r w:rsidR="000E1A27" w:rsidRPr="006A2AA9">
        <w:t>. The Intent Framework</w:t>
      </w:r>
      <w:r w:rsidR="00455B7F" w:rsidRPr="006A2AA9">
        <w:t xml:space="preserve"> is a subsystem that allows applications to specify their network control desires in</w:t>
      </w:r>
      <w:r w:rsidRPr="006A2AA9">
        <w:t xml:space="preserve"> the</w:t>
      </w:r>
      <w:r w:rsidR="00455B7F" w:rsidRPr="006A2AA9">
        <w:t xml:space="preserve"> form of po</w:t>
      </w:r>
      <w:r w:rsidR="00A724B6" w:rsidRPr="006A2AA9">
        <w:t>l</w:t>
      </w:r>
      <w:r w:rsidR="00455B7F" w:rsidRPr="006A2AA9">
        <w:t>icy</w:t>
      </w:r>
      <w:r w:rsidRPr="006A2AA9">
        <w:t xml:space="preserve"> </w:t>
      </w:r>
      <w:r w:rsidR="00455B7F" w:rsidRPr="006A2AA9">
        <w:t xml:space="preserve">and these policy-based directives are </w:t>
      </w:r>
      <w:r w:rsidR="00455B7F" w:rsidRPr="006A2AA9">
        <w:rPr>
          <w:i/>
          <w:iCs/>
        </w:rPr>
        <w:t>Intents</w:t>
      </w:r>
      <w:r w:rsidR="00455B7F" w:rsidRPr="006A2AA9">
        <w:t>.</w:t>
      </w:r>
      <w:r w:rsidRPr="006A2AA9">
        <w:t xml:space="preserve"> </w:t>
      </w:r>
      <w:r w:rsidRPr="006A2AA9">
        <w:rPr>
          <w:rFonts w:cs="Times"/>
          <w:color w:val="000000" w:themeColor="text1"/>
        </w:rPr>
        <w:t>An Intent is a model object that de</w:t>
      </w:r>
      <w:r w:rsidR="00D95A04" w:rsidRPr="006A2AA9">
        <w:rPr>
          <w:rFonts w:cs="Times"/>
          <w:color w:val="000000" w:themeColor="text1"/>
        </w:rPr>
        <w:t>fines</w:t>
      </w:r>
      <w:r w:rsidRPr="006A2AA9">
        <w:rPr>
          <w:rFonts w:cs="Times"/>
          <w:color w:val="000000" w:themeColor="text1"/>
        </w:rPr>
        <w:t xml:space="preserve"> an application's request to</w:t>
      </w:r>
      <w:r w:rsidR="00D95A04" w:rsidRPr="006A2AA9">
        <w:rPr>
          <w:rFonts w:cs="Times"/>
          <w:color w:val="000000" w:themeColor="text1"/>
        </w:rPr>
        <w:t xml:space="preserve"> modify the network’s functioning to</w:t>
      </w:r>
      <w:r w:rsidRPr="006A2AA9">
        <w:rPr>
          <w:rFonts w:cs="Times"/>
          <w:color w:val="000000" w:themeColor="text1"/>
        </w:rPr>
        <w:t xml:space="preserve"> the ONOS </w:t>
      </w:r>
      <w:r w:rsidR="00CE2ADE" w:rsidRPr="006A2AA9">
        <w:rPr>
          <w:rFonts w:cs="Times"/>
          <w:color w:val="000000" w:themeColor="text1"/>
        </w:rPr>
        <w:t>core</w:t>
      </w:r>
      <w:r w:rsidR="00D95A04" w:rsidRPr="006A2AA9">
        <w:rPr>
          <w:rFonts w:cs="Times"/>
          <w:color w:val="000000" w:themeColor="text1"/>
        </w:rPr>
        <w:t>.</w:t>
      </w:r>
      <w:r w:rsidR="00CE14D4" w:rsidRPr="006A2AA9">
        <w:rPr>
          <w:rFonts w:cs="Times"/>
          <w:color w:val="000000" w:themeColor="text1"/>
        </w:rPr>
        <w:t xml:space="preserve"> </w:t>
      </w:r>
      <w:r w:rsidR="00CE14D4" w:rsidRPr="006A2AA9">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6EF3AD9A" w:rsidR="00C752FE" w:rsidRPr="006A2AA9" w:rsidRDefault="005369E8" w:rsidP="00CE14D4">
      <w:pPr>
        <w:spacing w:before="240"/>
      </w:pPr>
      <w:r w:rsidRPr="006A2AA9">
        <w:t>When</w:t>
      </w:r>
      <w:r w:rsidR="00C752FE" w:rsidRPr="006A2AA9">
        <w:t xml:space="preserve"> an intent is </w:t>
      </w:r>
      <w:r w:rsidRPr="006A2AA9">
        <w:t>delivered</w:t>
      </w:r>
      <w:r w:rsidR="00C752FE" w:rsidRPr="006A2AA9">
        <w:t xml:space="preserve"> by an application, it </w:t>
      </w:r>
      <w:r w:rsidRPr="006A2AA9">
        <w:t xml:space="preserve">is send into the compiling phase. Upon successful compiling, an intent would be forwarded to the installing phase or in case of unsuccessful compilation, it would be send to failed state. </w:t>
      </w:r>
      <w:r w:rsidR="0038489B" w:rsidRPr="006A2AA9">
        <w:t xml:space="preserve">After successful installation of an Intent, it is finally passed to the installed state or in event of installation failure, an </w:t>
      </w:r>
      <w:r w:rsidR="007865B5" w:rsidRPr="006A2AA9">
        <w:t>i</w:t>
      </w:r>
      <w:r w:rsidR="0038489B" w:rsidRPr="006A2AA9">
        <w:t xml:space="preserve">ntent is send to the recompile state. </w:t>
      </w:r>
      <w:r w:rsidR="00C752FE" w:rsidRPr="006A2AA9">
        <w:t>An intent m</w:t>
      </w:r>
      <w:r w:rsidR="0038489B" w:rsidRPr="006A2AA9">
        <w:t xml:space="preserve">ight be </w:t>
      </w:r>
      <w:r w:rsidR="00C752FE" w:rsidRPr="006A2AA9">
        <w:t xml:space="preserve">withdrawn if an application decides that it no longer </w:t>
      </w:r>
      <w:r w:rsidR="0038489B" w:rsidRPr="006A2AA9">
        <w:t>require</w:t>
      </w:r>
      <w:r w:rsidR="00C752FE" w:rsidRPr="006A2AA9">
        <w:t>s the intent.</w:t>
      </w:r>
    </w:p>
    <w:p w14:paraId="28F80BF1" w14:textId="51680328" w:rsidR="00C752FE" w:rsidRPr="006A2AA9" w:rsidRDefault="00C752FE" w:rsidP="00C752FE">
      <w:pPr>
        <w:spacing w:before="240"/>
      </w:pPr>
      <w:r w:rsidRPr="006A2AA9">
        <w:lastRenderedPageBreak/>
        <w:t>An Intent should consists of Intent ID, Application ID, Intent key, Priority value and Network resources.</w:t>
      </w:r>
      <w:r w:rsidR="002F6F83" w:rsidRPr="006A2AA9">
        <w:t xml:space="preserve"> An Intent might also contain other attributes such as Ingress port, Egress port, Encapsulation type, etc depending on Intent types. </w:t>
      </w:r>
      <w:r w:rsidR="000D34AB" w:rsidRPr="006A2AA9">
        <w:t>ONOS supports various types of Intent installation</w:t>
      </w:r>
      <w:r w:rsidR="00971EEA" w:rsidRPr="006A2AA9">
        <w:t>. Following are some of the types of Intents.</w:t>
      </w:r>
    </w:p>
    <w:p w14:paraId="4A7D09EA" w14:textId="0EE87BC7" w:rsidR="000D34AB" w:rsidRPr="006A2AA9" w:rsidRDefault="000D34AB">
      <w:pPr>
        <w:pStyle w:val="ListParagraph"/>
        <w:numPr>
          <w:ilvl w:val="0"/>
          <w:numId w:val="22"/>
        </w:numPr>
        <w:spacing w:before="240"/>
      </w:pPr>
      <w:r w:rsidRPr="006A2AA9">
        <w:t>Host to host intents</w:t>
      </w:r>
    </w:p>
    <w:p w14:paraId="07E13F6A" w14:textId="4B0D2D8A" w:rsidR="000D34AB" w:rsidRPr="006A2AA9" w:rsidRDefault="000D34AB">
      <w:pPr>
        <w:pStyle w:val="ListParagraph"/>
        <w:numPr>
          <w:ilvl w:val="0"/>
          <w:numId w:val="22"/>
        </w:numPr>
        <w:spacing w:before="240"/>
      </w:pPr>
      <w:r w:rsidRPr="006A2AA9">
        <w:t>Point to point intents</w:t>
      </w:r>
    </w:p>
    <w:p w14:paraId="5398D582" w14:textId="541A06FD" w:rsidR="000D34AB" w:rsidRPr="006A2AA9" w:rsidRDefault="000D34AB">
      <w:pPr>
        <w:pStyle w:val="ListParagraph"/>
        <w:numPr>
          <w:ilvl w:val="0"/>
          <w:numId w:val="22"/>
        </w:numPr>
        <w:spacing w:before="240"/>
      </w:pPr>
      <w:r w:rsidRPr="006A2AA9">
        <w:t>Single point to multi point intents</w:t>
      </w:r>
    </w:p>
    <w:p w14:paraId="058AF98C" w14:textId="60BFFEE4" w:rsidR="000D34AB" w:rsidRPr="006A2AA9" w:rsidRDefault="000D34AB">
      <w:pPr>
        <w:pStyle w:val="ListParagraph"/>
        <w:numPr>
          <w:ilvl w:val="0"/>
          <w:numId w:val="22"/>
        </w:numPr>
        <w:spacing w:before="240"/>
      </w:pPr>
      <w:r w:rsidRPr="006A2AA9">
        <w:t>Multi point to single point intents</w:t>
      </w:r>
    </w:p>
    <w:p w14:paraId="40A24BCB" w14:textId="3DC4EDEF" w:rsidR="000D34AB" w:rsidRPr="006A2AA9" w:rsidRDefault="000D34AB">
      <w:pPr>
        <w:pStyle w:val="ListParagraph"/>
        <w:numPr>
          <w:ilvl w:val="0"/>
          <w:numId w:val="22"/>
        </w:numPr>
        <w:spacing w:before="240"/>
      </w:pPr>
      <w:r w:rsidRPr="006A2AA9">
        <w:t>Flow rule intents</w:t>
      </w:r>
    </w:p>
    <w:p w14:paraId="46E8CF21" w14:textId="294660F7" w:rsidR="000D34AB" w:rsidRPr="006A2AA9" w:rsidRDefault="000D34AB">
      <w:pPr>
        <w:pStyle w:val="ListParagraph"/>
        <w:numPr>
          <w:ilvl w:val="0"/>
          <w:numId w:val="22"/>
        </w:numPr>
        <w:spacing w:before="240"/>
      </w:pPr>
      <w:r w:rsidRPr="006A2AA9">
        <w:t>Flow objective intents</w:t>
      </w:r>
    </w:p>
    <w:p w14:paraId="30EECE29" w14:textId="3CCEB415" w:rsidR="000D34AB" w:rsidRPr="006A2AA9" w:rsidRDefault="000D34AB" w:rsidP="00C752FE">
      <w:pPr>
        <w:spacing w:before="240"/>
      </w:pPr>
    </w:p>
    <w:p w14:paraId="0DB5F386" w14:textId="07E1E32D" w:rsidR="003A23AE" w:rsidRPr="006A2AA9" w:rsidRDefault="00673714" w:rsidP="003A23AE">
      <w:pPr>
        <w:spacing w:before="240"/>
      </w:pPr>
      <w:r w:rsidRPr="006A2AA9">
        <w:t>ONOS controller consists of three different techniques for creation of intents in the network environment.</w:t>
      </w:r>
      <w:r w:rsidR="00853721" w:rsidRPr="006A2AA9">
        <w:t xml:space="preserve"> </w:t>
      </w:r>
      <w:r w:rsidR="003A23AE" w:rsidRPr="006A2AA9">
        <w:t>First technique is through the</w:t>
      </w:r>
      <w:r w:rsidR="00F81074" w:rsidRPr="006A2AA9">
        <w:t xml:space="preserve"> commands on ONOS CLI</w:t>
      </w:r>
      <w:r w:rsidR="003A23AE" w:rsidRPr="006A2AA9">
        <w:t>, second technique is through the</w:t>
      </w:r>
      <w:r w:rsidR="00F81074" w:rsidRPr="006A2AA9">
        <w:t xml:space="preserve"> ONOS GUI</w:t>
      </w:r>
      <w:r w:rsidR="003A23AE" w:rsidRPr="006A2AA9">
        <w:t xml:space="preserve"> and the third technique is through the</w:t>
      </w:r>
      <w:r w:rsidR="00F81074" w:rsidRPr="006A2AA9">
        <w:t xml:space="preserve"> REST API on the ONOS controller.</w:t>
      </w:r>
      <w:r w:rsidR="003A23AE" w:rsidRPr="006A2AA9">
        <w:t xml:space="preserve"> </w:t>
      </w:r>
    </w:p>
    <w:p w14:paraId="2A147913" w14:textId="70E3FD1E" w:rsidR="003A23AE" w:rsidRPr="006A2AA9" w:rsidRDefault="00C0600E" w:rsidP="00C752FE">
      <w:pPr>
        <w:spacing w:before="240"/>
      </w:pPr>
      <w:r w:rsidRPr="006A2AA9">
        <w:t>The following figure displays the syntax for creating the host-to-host intent from the ONOS CLI.</w:t>
      </w:r>
      <w:r w:rsidR="00695E28" w:rsidRPr="006A2AA9">
        <w:t xml:space="preserve"> All other types of intents can also be created from the ONOS CLI, with few alterations to the displayed syntax.</w:t>
      </w:r>
    </w:p>
    <w:p w14:paraId="67E30C80" w14:textId="510E431F" w:rsidR="004700B1" w:rsidRPr="006A2AA9" w:rsidRDefault="00C710B6" w:rsidP="00C710B6">
      <w:pPr>
        <w:spacing w:before="240"/>
        <w:jc w:val="center"/>
        <w:rPr>
          <w:rFonts w:cs="Times"/>
          <w:color w:val="000000" w:themeColor="text1"/>
        </w:rPr>
      </w:pPr>
      <w:r w:rsidRPr="006A2AA9">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55"/>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77777777" w:rsidR="004A7726" w:rsidRPr="006A2AA9" w:rsidRDefault="004A7726" w:rsidP="00C710B6">
      <w:pPr>
        <w:spacing w:before="240"/>
        <w:jc w:val="center"/>
        <w:rPr>
          <w:rFonts w:cs="Times"/>
          <w:color w:val="000000" w:themeColor="text1"/>
        </w:rPr>
      </w:pPr>
    </w:p>
    <w:p w14:paraId="42265ED8" w14:textId="53057F04" w:rsidR="007A1109" w:rsidRPr="006A2AA9" w:rsidRDefault="00984F86" w:rsidP="009905B3">
      <w:pPr>
        <w:spacing w:before="240"/>
      </w:pPr>
      <w:r w:rsidRPr="006A2AA9">
        <w:t xml:space="preserve">The use of </w:t>
      </w:r>
      <w:r w:rsidRPr="006A2AA9">
        <w:rPr>
          <w:i/>
          <w:iCs/>
        </w:rPr>
        <w:t xml:space="preserve">add-host-intent </w:t>
      </w:r>
      <w:r w:rsidRPr="006A2AA9">
        <w:t xml:space="preserve">command on the ONOS CLI creates the host-to-host intent between the two hosts whose hosts IDs are provided in the command. </w:t>
      </w:r>
      <w:r w:rsidR="008C22E5" w:rsidRPr="006A2AA9">
        <w:t xml:space="preserve">Other optional attributes such as Intent key, priority value, ethernet type, source and destination MAC addresses, bandwidth, etc can also be passed along with the intent </w:t>
      </w:r>
      <w:r w:rsidR="00717BD8" w:rsidRPr="006A2AA9">
        <w:t>creation</w:t>
      </w:r>
      <w:r w:rsidR="008C22E5" w:rsidRPr="006A2AA9">
        <w:t xml:space="preserve"> command. </w:t>
      </w:r>
      <w:r w:rsidR="00AD2A1B" w:rsidRPr="006A2AA9">
        <w:t xml:space="preserve">The following figure shows the use of this command. </w:t>
      </w:r>
    </w:p>
    <w:p w14:paraId="31CB2DDE" w14:textId="55115551" w:rsidR="009905B3" w:rsidRPr="006A2AA9" w:rsidRDefault="009F3DD1" w:rsidP="000715C2">
      <w:pPr>
        <w:spacing w:before="240"/>
        <w:jc w:val="center"/>
      </w:pPr>
      <w:r w:rsidRPr="006A2AA9">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56"/>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2A074906" w:rsidR="007A1109" w:rsidRPr="006A2AA9" w:rsidRDefault="007A1109" w:rsidP="000715C2">
      <w:pPr>
        <w:spacing w:before="240"/>
        <w:jc w:val="center"/>
      </w:pPr>
    </w:p>
    <w:p w14:paraId="748932CF" w14:textId="2A595F6E" w:rsidR="007A1109" w:rsidRPr="006A2AA9" w:rsidRDefault="003013DB" w:rsidP="00AD2A1B">
      <w:pPr>
        <w:spacing w:before="240"/>
      </w:pPr>
      <w:r w:rsidRPr="006A2AA9">
        <w:t>A</w:t>
      </w:r>
      <w:r w:rsidR="000318F7" w:rsidRPr="006A2AA9">
        <w:t xml:space="preserve"> host-to-host intent was created between the Router R1 (mac address: ca:01:0f:ae:00:08) and Router R3 (mac address: ca:03:17:6d:00:08) in the created test network. The </w:t>
      </w:r>
      <w:r w:rsidR="00EC5811" w:rsidRPr="006A2AA9">
        <w:t xml:space="preserve">above </w:t>
      </w:r>
      <w:r w:rsidR="000318F7" w:rsidRPr="006A2AA9">
        <w:t>figure shows the intent was submitted for compilation and further installation, if all the provided attributes are valid.</w:t>
      </w:r>
      <w:r w:rsidR="00ED6962" w:rsidRPr="006A2AA9">
        <w:t xml:space="preserve"> If the other necessary attributes required for </w:t>
      </w:r>
      <w:r w:rsidR="00ED6962" w:rsidRPr="006A2AA9">
        <w:lastRenderedPageBreak/>
        <w:t>installation of intent are not declared in the command, those are created by ONOS itself.</w:t>
      </w:r>
      <w:r w:rsidR="000318F7" w:rsidRPr="006A2AA9">
        <w:t xml:space="preserve"> The following figure shows the successful installation of the host-to-host intent.</w:t>
      </w:r>
    </w:p>
    <w:p w14:paraId="528D8ACC" w14:textId="4E6F21EA" w:rsidR="009F3DD1" w:rsidRPr="006A2AA9" w:rsidRDefault="009F3DD1" w:rsidP="000715C2">
      <w:pPr>
        <w:spacing w:before="240"/>
        <w:jc w:val="center"/>
      </w:pPr>
      <w:r w:rsidRPr="006A2AA9">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56"/>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3D7439D0" w14:textId="3F346F3F" w:rsidR="000715C2" w:rsidRPr="006A2AA9" w:rsidRDefault="00016231" w:rsidP="007A1109">
      <w:pPr>
        <w:spacing w:before="240"/>
      </w:pPr>
      <w:r w:rsidRPr="006A2AA9">
        <w:t>Another method to create the intents in the network environment is through the ONOS GUI. The ONOS controller provides the easy to create and install the intents between the network elements.</w:t>
      </w:r>
      <w:r w:rsidR="00734DE1" w:rsidRPr="006A2AA9">
        <w:t xml:space="preserve"> To create an intent from the ONOS GUI, simply press the Shift key on keyboard and select the desired devices displayed on the Topology view. A dialogue box named Selected Items will pop up on the right side of the</w:t>
      </w:r>
      <w:r w:rsidR="00D01C2D" w:rsidRPr="006A2AA9">
        <w:t xml:space="preserve"> screen displaying the host IDs of the selected hosts.</w:t>
      </w:r>
      <w:r w:rsidR="005C5A5F" w:rsidRPr="006A2AA9">
        <w:t xml:space="preserve"> At the bottom of this dialogue box two buttons are present, one to </w:t>
      </w:r>
      <w:r w:rsidR="00D01C2D" w:rsidRPr="006A2AA9">
        <w:t xml:space="preserve">create flow and </w:t>
      </w:r>
      <w:r w:rsidR="005C5A5F" w:rsidRPr="006A2AA9">
        <w:t xml:space="preserve">other to </w:t>
      </w:r>
      <w:r w:rsidR="00D01C2D" w:rsidRPr="006A2AA9">
        <w:t>show related traffic.</w:t>
      </w:r>
      <w:r w:rsidR="005C5A5F" w:rsidRPr="006A2AA9">
        <w:t xml:space="preserve"> After selecting the desired hosts, click on the create flow button to create the intent and then show related traffic button to display the related traffic flowing between the Open vSwitches. </w:t>
      </w:r>
      <w:r w:rsidR="00804603" w:rsidRPr="006A2AA9">
        <w:t xml:space="preserve">The following figure shows the </w:t>
      </w:r>
      <w:r w:rsidR="00734DE1" w:rsidRPr="006A2AA9">
        <w:t xml:space="preserve">creation of one such intent. </w:t>
      </w:r>
    </w:p>
    <w:p w14:paraId="17BCEF47" w14:textId="660BC231" w:rsidR="009F3DD1" w:rsidRPr="006A2AA9" w:rsidRDefault="009F3DD1" w:rsidP="00D848C2">
      <w:pPr>
        <w:spacing w:before="240"/>
        <w:rPr>
          <w:rFonts w:cs="Times"/>
          <w:color w:val="000000" w:themeColor="text1"/>
        </w:rPr>
      </w:pPr>
      <w:r w:rsidRPr="006A2AA9">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57"/>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6C25B873" w14:textId="7E220E22" w:rsidR="007A1109" w:rsidRPr="006A2AA9" w:rsidRDefault="007A1109" w:rsidP="00D848C2">
      <w:pPr>
        <w:spacing w:before="240"/>
        <w:rPr>
          <w:rFonts w:cs="Times"/>
          <w:color w:val="000000" w:themeColor="text1"/>
        </w:rPr>
      </w:pPr>
    </w:p>
    <w:p w14:paraId="7B852004" w14:textId="156F3467" w:rsidR="007A1109" w:rsidRPr="006A2AA9" w:rsidRDefault="003E69E3" w:rsidP="00D848C2">
      <w:pPr>
        <w:spacing w:before="240"/>
        <w:rPr>
          <w:rFonts w:cs="Times"/>
          <w:color w:val="000000" w:themeColor="text1"/>
        </w:rPr>
      </w:pPr>
      <w:r w:rsidRPr="006A2AA9">
        <w:rPr>
          <w:rFonts w:cs="Times"/>
          <w:color w:val="000000" w:themeColor="text1"/>
        </w:rPr>
        <w:t xml:space="preserve">MultiPoint-to-SinglePoint intent was created between the three routers </w:t>
      </w:r>
      <w:r w:rsidRPr="006A2AA9">
        <w:t xml:space="preserve">Router R1 (MAC address: ca:01:0f:ae:00:08, IP address: 10.0.0.1), Router R2 (MAC address: ca:02:0f:be:00:08, IP address: 10.0.0.2) and Router R3 (MAC address: ca:03:17:6d:00:08, IP address: 10.0.0.3) </w:t>
      </w:r>
      <w:r w:rsidR="00D528DC" w:rsidRPr="006A2AA9">
        <w:t>in the created network</w:t>
      </w:r>
      <w:r w:rsidR="00A02F2A" w:rsidRPr="006A2AA9">
        <w:rPr>
          <w:rFonts w:cs="Times"/>
          <w:color w:val="000000" w:themeColor="text1"/>
        </w:rPr>
        <w:t xml:space="preserve">. </w:t>
      </w:r>
      <w:r w:rsidR="00A6601D" w:rsidRPr="006A2AA9">
        <w:t xml:space="preserve">The following figure shows the successful installation of </w:t>
      </w:r>
      <w:r w:rsidR="00A6601D" w:rsidRPr="006A2AA9">
        <w:rPr>
          <w:rFonts w:cs="Times"/>
          <w:color w:val="000000" w:themeColor="text1"/>
        </w:rPr>
        <w:t xml:space="preserve">MultiPoint-to-SinglePoint </w:t>
      </w:r>
      <w:r w:rsidR="00A6601D" w:rsidRPr="006A2AA9">
        <w:t>intent.</w:t>
      </w:r>
    </w:p>
    <w:p w14:paraId="0D5E768F" w14:textId="40D2F001" w:rsidR="009F3DD1" w:rsidRPr="006A2AA9" w:rsidRDefault="00BE18F3" w:rsidP="00D848C2">
      <w:pPr>
        <w:spacing w:before="240"/>
        <w:rPr>
          <w:rFonts w:cs="Times"/>
          <w:color w:val="000000" w:themeColor="text1"/>
        </w:rPr>
      </w:pPr>
      <w:r w:rsidRPr="006A2AA9">
        <w:rPr>
          <w:rFonts w:cs="Times"/>
          <w:noProof/>
          <w:color w:val="000000" w:themeColor="text1"/>
        </w:rPr>
        <w:lastRenderedPageBreak/>
        <mc:AlternateContent>
          <mc:Choice Requires="wps">
            <w:drawing>
              <wp:anchor distT="0" distB="0" distL="114300" distR="114300" simplePos="0" relativeHeight="251596288"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36335" id="Rectangle 45" o:spid="_x0000_s1026" style="position:absolute;margin-left:1.95pt;margin-top:101.35pt;width:436.55pt;height:33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" filled="f" strokecolor="red" strokeweight="1pt"/>
            </w:pict>
          </mc:Fallback>
        </mc:AlternateContent>
      </w:r>
      <w:r w:rsidR="009F3DD1" w:rsidRPr="006A2AA9">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58"/>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722DBB6" w:rsidR="007C5720" w:rsidRPr="006A2AA9" w:rsidRDefault="007C5720" w:rsidP="00D848C2">
      <w:pPr>
        <w:spacing w:before="240"/>
        <w:rPr>
          <w:rFonts w:cs="Times"/>
          <w:color w:val="000000" w:themeColor="text1"/>
        </w:rPr>
      </w:pPr>
    </w:p>
    <w:p w14:paraId="155D9187" w14:textId="68B6465E" w:rsidR="007A1109" w:rsidRPr="006A2AA9" w:rsidRDefault="00B151FC" w:rsidP="00D848C2">
      <w:pPr>
        <w:spacing w:before="240"/>
        <w:rPr>
          <w:rFonts w:cs="Times"/>
          <w:color w:val="000000" w:themeColor="text1"/>
        </w:rPr>
      </w:pPr>
      <w:r w:rsidRPr="006A2AA9">
        <w:rPr>
          <w:rFonts w:cs="Times"/>
          <w:color w:val="000000" w:themeColor="text1"/>
        </w:rPr>
        <w:t>I</w:t>
      </w:r>
      <w:r w:rsidR="00D95440" w:rsidRPr="006A2AA9">
        <w:rPr>
          <w:rFonts w:cs="Times"/>
          <w:color w:val="000000" w:themeColor="text1"/>
        </w:rPr>
        <w:t>f</w:t>
      </w:r>
      <w:r w:rsidRPr="006A2AA9">
        <w:rPr>
          <w:rFonts w:cs="Times"/>
          <w:color w:val="000000" w:themeColor="text1"/>
        </w:rPr>
        <w:t xml:space="preserve"> MultiPoint-to-SinglePoint intent</w:t>
      </w:r>
      <w:r w:rsidR="00D95440" w:rsidRPr="006A2AA9">
        <w:rPr>
          <w:rFonts w:cs="Times"/>
          <w:color w:val="000000" w:themeColor="text1"/>
        </w:rPr>
        <w:t xml:space="preserve"> is installed from the ONOS CLI</w:t>
      </w:r>
      <w:r w:rsidR="009C38F1" w:rsidRPr="006A2AA9">
        <w:rPr>
          <w:rFonts w:cs="Times"/>
          <w:color w:val="000000" w:themeColor="text1"/>
        </w:rPr>
        <w:t>,</w:t>
      </w:r>
      <w:r w:rsidRPr="006A2AA9">
        <w:rPr>
          <w:rFonts w:cs="Times"/>
          <w:color w:val="000000" w:themeColor="text1"/>
        </w:rPr>
        <w:t xml:space="preserve"> </w:t>
      </w:r>
      <w:r w:rsidR="00846AEF" w:rsidRPr="006A2AA9">
        <w:rPr>
          <w:rFonts w:cs="Times"/>
          <w:color w:val="000000" w:themeColor="text1"/>
        </w:rPr>
        <w:t>ingress port</w:t>
      </w:r>
      <w:r w:rsidR="009C38F1" w:rsidRPr="006A2AA9">
        <w:rPr>
          <w:rFonts w:cs="Times"/>
          <w:color w:val="000000" w:themeColor="text1"/>
        </w:rPr>
        <w:t>s</w:t>
      </w:r>
      <w:r w:rsidR="00846AEF" w:rsidRPr="006A2AA9">
        <w:rPr>
          <w:rFonts w:cs="Times"/>
          <w:color w:val="000000" w:themeColor="text1"/>
        </w:rPr>
        <w:t xml:space="preserve"> of </w:t>
      </w:r>
      <w:r w:rsidR="009C38F1" w:rsidRPr="006A2AA9">
        <w:rPr>
          <w:rFonts w:cs="Times"/>
          <w:color w:val="000000" w:themeColor="text1"/>
        </w:rPr>
        <w:t>the</w:t>
      </w:r>
      <w:r w:rsidR="009F638F" w:rsidRPr="006A2AA9">
        <w:rPr>
          <w:rFonts w:cs="Times"/>
          <w:color w:val="000000" w:themeColor="text1"/>
        </w:rPr>
        <w:t xml:space="preserve"> </w:t>
      </w:r>
      <w:r w:rsidR="00AB6E0D" w:rsidRPr="006A2AA9">
        <w:rPr>
          <w:rFonts w:cs="Times"/>
          <w:color w:val="000000" w:themeColor="text1"/>
        </w:rPr>
        <w:t xml:space="preserve">switch </w:t>
      </w:r>
      <w:r w:rsidR="00846AEF" w:rsidRPr="006A2AA9">
        <w:rPr>
          <w:rFonts w:cs="Times"/>
          <w:color w:val="000000" w:themeColor="text1"/>
        </w:rPr>
        <w:t>and egress port of</w:t>
      </w:r>
      <w:r w:rsidR="009C38F1" w:rsidRPr="006A2AA9">
        <w:rPr>
          <w:rFonts w:cs="Times"/>
          <w:color w:val="000000" w:themeColor="text1"/>
        </w:rPr>
        <w:t xml:space="preserve"> the</w:t>
      </w:r>
      <w:r w:rsidR="00846AEF" w:rsidRPr="006A2AA9">
        <w:rPr>
          <w:rFonts w:cs="Times"/>
          <w:color w:val="000000" w:themeColor="text1"/>
        </w:rPr>
        <w:t xml:space="preserve"> </w:t>
      </w:r>
      <w:r w:rsidR="009F638F" w:rsidRPr="006A2AA9">
        <w:rPr>
          <w:rFonts w:cs="Times"/>
          <w:color w:val="000000" w:themeColor="text1"/>
        </w:rPr>
        <w:t>switch</w:t>
      </w:r>
      <w:r w:rsidR="009C38F1" w:rsidRPr="006A2AA9">
        <w:rPr>
          <w:rFonts w:cs="Times"/>
          <w:color w:val="000000" w:themeColor="text1"/>
        </w:rPr>
        <w:t xml:space="preserve"> are required to be</w:t>
      </w:r>
      <w:r w:rsidR="00F174D7" w:rsidRPr="006A2AA9">
        <w:rPr>
          <w:rFonts w:cs="Times"/>
          <w:color w:val="000000" w:themeColor="text1"/>
        </w:rPr>
        <w:t xml:space="preserve"> provided</w:t>
      </w:r>
      <w:r w:rsidR="009C38F1" w:rsidRPr="006A2AA9">
        <w:rPr>
          <w:rFonts w:cs="Times"/>
          <w:color w:val="000000" w:themeColor="text1"/>
        </w:rPr>
        <w:t xml:space="preserve"> rather than the host IDs.</w:t>
      </w:r>
    </w:p>
    <w:p w14:paraId="105B47FC" w14:textId="45FF94D8" w:rsidR="00A6601D" w:rsidRPr="006A2AA9" w:rsidRDefault="004864F6" w:rsidP="00D848C2">
      <w:pPr>
        <w:spacing w:before="240"/>
        <w:rPr>
          <w:rFonts w:cs="Times"/>
          <w:color w:val="000000" w:themeColor="text1"/>
        </w:rPr>
      </w:pPr>
      <w:r w:rsidRPr="006A2AA9">
        <w:rPr>
          <w:rFonts w:cs="Times"/>
          <w:color w:val="000000" w:themeColor="text1"/>
        </w:rPr>
        <w:t xml:space="preserve">Another method to </w:t>
      </w:r>
      <w:r w:rsidR="00294C17" w:rsidRPr="006A2AA9">
        <w:rPr>
          <w:rFonts w:cs="Times"/>
          <w:color w:val="000000" w:themeColor="text1"/>
        </w:rPr>
        <w:t xml:space="preserve">create the intents </w:t>
      </w:r>
      <w:r w:rsidRPr="006A2AA9">
        <w:rPr>
          <w:rFonts w:cs="Times"/>
          <w:color w:val="000000" w:themeColor="text1"/>
        </w:rPr>
        <w:t xml:space="preserve">is through REST API on the ONOS controller. In this method the </w:t>
      </w:r>
      <w:r w:rsidR="00294C17" w:rsidRPr="006A2AA9">
        <w:rPr>
          <w:rFonts w:cs="Times"/>
          <w:color w:val="000000" w:themeColor="text1"/>
        </w:rPr>
        <w:t>intent</w:t>
      </w:r>
      <w:r w:rsidRPr="006A2AA9">
        <w:rPr>
          <w:rFonts w:cs="Times"/>
          <w:color w:val="000000" w:themeColor="text1"/>
        </w:rPr>
        <w:t xml:space="preserve"> configuration file in JSON format is created. The following figure shows the snippet of one such </w:t>
      </w:r>
      <w:r w:rsidR="00294C17" w:rsidRPr="006A2AA9">
        <w:rPr>
          <w:rFonts w:cs="Times"/>
          <w:color w:val="000000" w:themeColor="text1"/>
        </w:rPr>
        <w:t>intent</w:t>
      </w:r>
      <w:r w:rsidRPr="006A2AA9">
        <w:rPr>
          <w:rFonts w:cs="Times"/>
          <w:color w:val="000000" w:themeColor="text1"/>
        </w:rPr>
        <w:t xml:space="preserve"> configuration </w:t>
      </w:r>
      <w:r w:rsidR="00294C17" w:rsidRPr="006A2AA9">
        <w:rPr>
          <w:rFonts w:cs="Times"/>
          <w:color w:val="000000" w:themeColor="text1"/>
        </w:rPr>
        <w:t>intents</w:t>
      </w:r>
      <w:r w:rsidRPr="006A2AA9">
        <w:rPr>
          <w:rFonts w:cs="Times"/>
          <w:color w:val="000000" w:themeColor="text1"/>
        </w:rPr>
        <w:t>.json file.</w:t>
      </w:r>
    </w:p>
    <w:p w14:paraId="4AAC6E31" w14:textId="41A496CC" w:rsidR="007C5720" w:rsidRPr="006A2AA9" w:rsidRDefault="007C5720" w:rsidP="00705FE7">
      <w:pPr>
        <w:spacing w:before="240"/>
        <w:jc w:val="center"/>
        <w:rPr>
          <w:rFonts w:cs="Times"/>
          <w:color w:val="000000" w:themeColor="text1"/>
        </w:rPr>
      </w:pPr>
      <w:r w:rsidRPr="006A2AA9">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9"/>
                    <a:stretch>
                      <a:fillRect/>
                    </a:stretch>
                  </pic:blipFill>
                  <pic:spPr>
                    <a:xfrm>
                      <a:off x="0" y="0"/>
                      <a:ext cx="3446031" cy="1296142"/>
                    </a:xfrm>
                    <a:prstGeom prst="rect">
                      <a:avLst/>
                    </a:prstGeom>
                  </pic:spPr>
                </pic:pic>
              </a:graphicData>
            </a:graphic>
          </wp:inline>
        </w:drawing>
      </w:r>
    </w:p>
    <w:p w14:paraId="6239F722" w14:textId="64CACA30" w:rsidR="007A1109" w:rsidRPr="006A2AA9" w:rsidRDefault="007A1109" w:rsidP="00705FE7">
      <w:pPr>
        <w:spacing w:before="240"/>
        <w:jc w:val="center"/>
        <w:rPr>
          <w:rFonts w:cs="Times"/>
          <w:color w:val="000000" w:themeColor="text1"/>
        </w:rPr>
      </w:pPr>
    </w:p>
    <w:p w14:paraId="1DFF5E02" w14:textId="2C224982" w:rsidR="004864F6" w:rsidRPr="006A2AA9" w:rsidRDefault="00A94D41" w:rsidP="004864F6">
      <w:pPr>
        <w:spacing w:before="240"/>
        <w:rPr>
          <w:rFonts w:cs="Times"/>
          <w:color w:val="000000" w:themeColor="text1"/>
        </w:rPr>
      </w:pPr>
      <w:r w:rsidRPr="006A2AA9">
        <w:t xml:space="preserve">A host-to-host intent was created between </w:t>
      </w:r>
      <w:r w:rsidR="004864F6" w:rsidRPr="006A2AA9">
        <w:rPr>
          <w:rFonts w:cs="Times"/>
          <w:color w:val="000000" w:themeColor="text1"/>
        </w:rPr>
        <w:t>the Router R2 (mac address: ca:02:0f:be:00:08) and Router R3 (mac address: ca:03:17:6d:00:08) in the created test network.</w:t>
      </w:r>
      <w:r w:rsidR="0063253B" w:rsidRPr="006A2AA9">
        <w:rPr>
          <w:rFonts w:cs="Times"/>
          <w:color w:val="000000" w:themeColor="text1"/>
        </w:rPr>
        <w:t xml:space="preserve"> The priority of 1000 will be basically set as the priority value of flow rule developed for this intent.</w:t>
      </w:r>
      <w:r w:rsidR="00484CAE" w:rsidRPr="006A2AA9">
        <w:rPr>
          <w:rFonts w:cs="Times"/>
          <w:color w:val="000000" w:themeColor="text1"/>
        </w:rPr>
        <w:t xml:space="preserve"> Since this is </w:t>
      </w:r>
      <w:r w:rsidR="00484CAE" w:rsidRPr="006A2AA9">
        <w:t xml:space="preserve">host-to-host intent, parameter </w:t>
      </w:r>
      <w:r w:rsidR="00484CAE" w:rsidRPr="006A2AA9">
        <w:rPr>
          <w:i/>
          <w:iCs/>
        </w:rPr>
        <w:t>one</w:t>
      </w:r>
      <w:r w:rsidR="00484CAE" w:rsidRPr="006A2AA9">
        <w:t xml:space="preserve"> acquires the host ID of first host and parameter </w:t>
      </w:r>
      <w:r w:rsidR="00484CAE" w:rsidRPr="006A2AA9">
        <w:rPr>
          <w:i/>
          <w:iCs/>
        </w:rPr>
        <w:t>two</w:t>
      </w:r>
      <w:r w:rsidR="00484CAE" w:rsidRPr="006A2AA9">
        <w:t xml:space="preserve"> acquires the host ID of </w:t>
      </w:r>
      <w:r w:rsidR="00B25780" w:rsidRPr="006A2AA9">
        <w:t xml:space="preserve">the desired </w:t>
      </w:r>
      <w:r w:rsidR="00484CAE" w:rsidRPr="006A2AA9">
        <w:t>second host.</w:t>
      </w:r>
      <w:r w:rsidR="007953D5" w:rsidRPr="006A2AA9">
        <w:rPr>
          <w:rFonts w:cs="Times"/>
          <w:color w:val="000000" w:themeColor="text1"/>
        </w:rPr>
        <w:t xml:space="preserve"> </w:t>
      </w:r>
      <w:r w:rsidR="004864F6" w:rsidRPr="006A2AA9">
        <w:rPr>
          <w:rFonts w:cs="Times"/>
          <w:color w:val="000000" w:themeColor="text1"/>
        </w:rPr>
        <w:t xml:space="preserve">If the ONOS controller is downloaded and installed as a package, </w:t>
      </w:r>
      <w:r w:rsidR="00E06316" w:rsidRPr="006A2AA9">
        <w:rPr>
          <w:rFonts w:cs="Times"/>
          <w:color w:val="000000" w:themeColor="text1"/>
        </w:rPr>
        <w:t>intents</w:t>
      </w:r>
      <w:r w:rsidR="004864F6" w:rsidRPr="006A2AA9">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6A2AA9" w:rsidRDefault="004864F6" w:rsidP="004864F6">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intents</w:t>
      </w:r>
      <w:r w:rsidRPr="006A2AA9">
        <w:rPr>
          <w:rFonts w:cs="Times"/>
          <w:i/>
          <w:iCs/>
          <w:color w:val="000000" w:themeColor="text1"/>
        </w:rPr>
        <w:t xml:space="preserve"> -d @/opt/onos/config/</w:t>
      </w:r>
      <w:r w:rsidR="00AC5E3C" w:rsidRPr="006A2AA9">
        <w:rPr>
          <w:rFonts w:cs="Times"/>
          <w:i/>
          <w:iCs/>
          <w:color w:val="000000" w:themeColor="text1"/>
        </w:rPr>
        <w:t>intent</w:t>
      </w:r>
      <w:r w:rsidRPr="006A2AA9">
        <w:rPr>
          <w:rFonts w:cs="Times"/>
          <w:i/>
          <w:iCs/>
          <w:color w:val="000000" w:themeColor="text1"/>
        </w:rPr>
        <w:t>s.json --user onos:rocks</w:t>
      </w:r>
    </w:p>
    <w:p w14:paraId="52BB706C" w14:textId="22172BF4" w:rsidR="007A1109" w:rsidRPr="006A2AA9" w:rsidRDefault="004864F6" w:rsidP="004864F6">
      <w:pPr>
        <w:spacing w:before="240"/>
        <w:rPr>
          <w:rFonts w:cs="Times"/>
          <w:color w:val="000000" w:themeColor="text1"/>
        </w:rPr>
      </w:pPr>
      <w:r w:rsidRPr="006A2AA9">
        <w:rPr>
          <w:rFonts w:cs="Times"/>
          <w:color w:val="000000" w:themeColor="text1"/>
        </w:rPr>
        <w:t xml:space="preserve">The successful installation of this </w:t>
      </w:r>
      <w:r w:rsidR="00A94D41" w:rsidRPr="006A2AA9">
        <w:rPr>
          <w:rFonts w:cs="Times"/>
          <w:color w:val="000000" w:themeColor="text1"/>
        </w:rPr>
        <w:t>intent</w:t>
      </w:r>
      <w:r w:rsidRPr="006A2AA9">
        <w:rPr>
          <w:rFonts w:cs="Times"/>
          <w:color w:val="000000" w:themeColor="text1"/>
        </w:rPr>
        <w:t xml:space="preserve"> can be observed</w:t>
      </w:r>
      <w:r w:rsidR="00D56522" w:rsidRPr="006A2AA9">
        <w:rPr>
          <w:rFonts w:cs="Times"/>
          <w:color w:val="000000" w:themeColor="text1"/>
        </w:rPr>
        <w:t xml:space="preserve"> through the ONOS CLI as s</w:t>
      </w:r>
      <w:r w:rsidR="005774D1" w:rsidRPr="006A2AA9">
        <w:rPr>
          <w:rFonts w:cs="Times"/>
          <w:color w:val="000000" w:themeColor="text1"/>
        </w:rPr>
        <w:t>ee</w:t>
      </w:r>
      <w:r w:rsidR="00D56522" w:rsidRPr="006A2AA9">
        <w:rPr>
          <w:rFonts w:cs="Times"/>
          <w:color w:val="000000" w:themeColor="text1"/>
        </w:rPr>
        <w:t>n</w:t>
      </w:r>
      <w:r w:rsidRPr="006A2AA9">
        <w:rPr>
          <w:rFonts w:cs="Times"/>
          <w:color w:val="000000" w:themeColor="text1"/>
        </w:rPr>
        <w:t xml:space="preserve"> in the following figure.</w:t>
      </w:r>
    </w:p>
    <w:p w14:paraId="71D4E930" w14:textId="6B9433C5" w:rsidR="005A293E" w:rsidRPr="006A2AA9" w:rsidRDefault="00526B28" w:rsidP="00705FE7">
      <w:pPr>
        <w:spacing w:before="240"/>
        <w:jc w:val="center"/>
        <w:rPr>
          <w:rFonts w:cs="Times"/>
          <w:color w:val="000000" w:themeColor="text1"/>
        </w:rPr>
      </w:pPr>
      <w:r w:rsidRPr="006A2AA9">
        <w:rPr>
          <w:rFonts w:cs="Times"/>
          <w:noProof/>
          <w:color w:val="000000" w:themeColor="text1"/>
        </w:rPr>
        <w:lastRenderedPageBreak/>
        <mc:AlternateContent>
          <mc:Choice Requires="wps">
            <w:drawing>
              <wp:anchor distT="0" distB="0" distL="114300" distR="114300" simplePos="0" relativeHeight="251581952"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83950" id="Rectangle 29" o:spid="_x0000_s1026" style="position:absolute;margin-left:81.7pt;margin-top:134.6pt;width:287.75pt;height:108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" filled="f" strokecolor="red" strokeweight="1pt"/>
            </w:pict>
          </mc:Fallback>
        </mc:AlternateContent>
      </w:r>
      <w:r w:rsidR="007C5720" w:rsidRPr="006A2AA9">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60"/>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5BD7E1D6" w14:textId="0C21CA20" w:rsidR="00AD110F" w:rsidRPr="006A2AA9" w:rsidRDefault="00AD110F" w:rsidP="00AD110F">
      <w:pPr>
        <w:rPr>
          <w:rFonts w:cs="Times"/>
          <w:color w:val="000000" w:themeColor="text1"/>
        </w:rPr>
      </w:pPr>
      <w:r w:rsidRPr="006A2AA9">
        <w:rPr>
          <w:rFonts w:cs="Times"/>
          <w:color w:val="000000" w:themeColor="text1"/>
        </w:rPr>
        <w:t xml:space="preserve">Along with all these different </w:t>
      </w:r>
      <w:r w:rsidR="00E3418A" w:rsidRPr="006A2AA9">
        <w:rPr>
          <w:rFonts w:cs="Times"/>
          <w:color w:val="000000" w:themeColor="text1"/>
        </w:rPr>
        <w:t>intent</w:t>
      </w:r>
      <w:r w:rsidRPr="006A2AA9">
        <w:rPr>
          <w:rFonts w:cs="Times"/>
          <w:color w:val="000000" w:themeColor="text1"/>
        </w:rPr>
        <w:t xml:space="preserve"> creation and installation methods, ONOS controller has been</w:t>
      </w:r>
      <w:r w:rsidR="00E3418A" w:rsidRPr="006A2AA9">
        <w:rPr>
          <w:rFonts w:cs="Times"/>
          <w:color w:val="000000" w:themeColor="text1"/>
        </w:rPr>
        <w:t xml:space="preserve"> developed</w:t>
      </w:r>
      <w:r w:rsidRPr="006A2AA9">
        <w:rPr>
          <w:rFonts w:cs="Times"/>
          <w:color w:val="000000" w:themeColor="text1"/>
        </w:rPr>
        <w:t xml:space="preserve"> to provide  the great overview of possible functions related to the </w:t>
      </w:r>
      <w:r w:rsidR="00E3418A" w:rsidRPr="006A2AA9">
        <w:rPr>
          <w:rFonts w:cs="Times"/>
          <w:color w:val="000000" w:themeColor="text1"/>
        </w:rPr>
        <w:t>intents</w:t>
      </w:r>
      <w:r w:rsidRPr="006A2AA9">
        <w:rPr>
          <w:rFonts w:cs="Times"/>
          <w:color w:val="000000" w:themeColor="text1"/>
        </w:rPr>
        <w:t xml:space="preserve"> management through the RESTful API</w:t>
      </w:r>
      <w:r w:rsidR="002A466E" w:rsidRPr="006A2AA9">
        <w:rPr>
          <w:rFonts w:cs="Times"/>
          <w:color w:val="000000" w:themeColor="text1"/>
        </w:rPr>
        <w:t xml:space="preserve"> similar to the flows management</w:t>
      </w:r>
      <w:r w:rsidRPr="006A2AA9">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61" w:anchor="/intents" w:history="1">
        <w:r w:rsidR="00AE5981" w:rsidRPr="006A2AA9">
          <w:rPr>
            <w:rStyle w:val="Hyperlink"/>
            <w:rFonts w:cs="Times"/>
            <w:i/>
            <w:iCs/>
          </w:rPr>
          <w:t>http://192.168.0.114:8181/onos/v1/docs/#/intents</w:t>
        </w:r>
      </w:hyperlink>
      <w:r w:rsidRPr="006A2AA9">
        <w:rPr>
          <w:rFonts w:cs="Times"/>
          <w:i/>
          <w:iCs/>
          <w:color w:val="000000" w:themeColor="text1"/>
        </w:rPr>
        <w:t xml:space="preserve"> </w:t>
      </w:r>
    </w:p>
    <w:p w14:paraId="0493CF8B" w14:textId="324D54CE" w:rsidR="00AD110F" w:rsidRPr="006A2AA9" w:rsidRDefault="00AD110F" w:rsidP="00AD110F">
      <w:pPr>
        <w:rPr>
          <w:rFonts w:cs="Times"/>
          <w:color w:val="000000" w:themeColor="text1"/>
        </w:rPr>
      </w:pPr>
      <w:r w:rsidRPr="006A2AA9">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of  these REST method contains the different arguments such as </w:t>
      </w:r>
      <w:r w:rsidR="006D669E" w:rsidRPr="006A2AA9">
        <w:rPr>
          <w:rFonts w:cs="Times"/>
          <w:color w:val="000000" w:themeColor="text1"/>
        </w:rPr>
        <w:t>i</w:t>
      </w:r>
      <w:r w:rsidRPr="006A2AA9">
        <w:rPr>
          <w:rFonts w:cs="Times"/>
          <w:color w:val="000000" w:themeColor="text1"/>
        </w:rPr>
        <w:t xml:space="preserve">mplementation </w:t>
      </w:r>
      <w:r w:rsidR="006D669E" w:rsidRPr="006A2AA9">
        <w:rPr>
          <w:rFonts w:cs="Times"/>
          <w:color w:val="000000" w:themeColor="text1"/>
        </w:rPr>
        <w:t>n</w:t>
      </w:r>
      <w:r w:rsidRPr="006A2AA9">
        <w:rPr>
          <w:rFonts w:cs="Times"/>
          <w:color w:val="000000" w:themeColor="text1"/>
        </w:rPr>
        <w:t xml:space="preserve">otes, </w:t>
      </w:r>
      <w:r w:rsidR="006D669E" w:rsidRPr="006A2AA9">
        <w:rPr>
          <w:rFonts w:cs="Times"/>
          <w:color w:val="000000" w:themeColor="text1"/>
        </w:rPr>
        <w:t>p</w:t>
      </w:r>
      <w:r w:rsidRPr="006A2AA9">
        <w:rPr>
          <w:rFonts w:cs="Times"/>
          <w:color w:val="000000" w:themeColor="text1"/>
        </w:rPr>
        <w:t xml:space="preserve">arameters,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m</w:t>
      </w:r>
      <w:r w:rsidRPr="006A2AA9">
        <w:rPr>
          <w:rFonts w:cs="Times"/>
          <w:color w:val="000000" w:themeColor="text1"/>
        </w:rPr>
        <w:t xml:space="preserve">essages, </w:t>
      </w:r>
      <w:r w:rsidR="006D669E" w:rsidRPr="006A2AA9">
        <w:rPr>
          <w:rFonts w:cs="Times"/>
          <w:color w:val="000000" w:themeColor="text1"/>
        </w:rPr>
        <w:t>c</w:t>
      </w:r>
      <w:r w:rsidRPr="006A2AA9">
        <w:rPr>
          <w:rFonts w:cs="Times"/>
          <w:color w:val="000000" w:themeColor="text1"/>
        </w:rPr>
        <w:t xml:space="preserve">url, </w:t>
      </w:r>
      <w:r w:rsidR="006D669E" w:rsidRPr="006A2AA9">
        <w:rPr>
          <w:rFonts w:cs="Times"/>
          <w:color w:val="000000" w:themeColor="text1"/>
        </w:rPr>
        <w:t>r</w:t>
      </w:r>
      <w:r w:rsidRPr="006A2AA9">
        <w:rPr>
          <w:rFonts w:cs="Times"/>
          <w:color w:val="000000" w:themeColor="text1"/>
        </w:rPr>
        <w:t xml:space="preserve">equest URL,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c</w:t>
      </w:r>
      <w:r w:rsidRPr="006A2AA9">
        <w:rPr>
          <w:rFonts w:cs="Times"/>
          <w:color w:val="000000" w:themeColor="text1"/>
        </w:rPr>
        <w:t xml:space="preserve">ode,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h</w:t>
      </w:r>
      <w:r w:rsidRPr="006A2AA9">
        <w:rPr>
          <w:rFonts w:cs="Times"/>
          <w:color w:val="000000" w:themeColor="text1"/>
        </w:rPr>
        <w:t xml:space="preserve">eaders, etc. </w:t>
      </w:r>
    </w:p>
    <w:p w14:paraId="5629ED85" w14:textId="32AC5613" w:rsidR="007A2A2A" w:rsidRPr="006A2AA9" w:rsidRDefault="00AD110F" w:rsidP="007A1109">
      <w:pPr>
        <w:spacing w:before="240"/>
        <w:rPr>
          <w:rFonts w:cs="Times"/>
          <w:color w:val="000000" w:themeColor="text1"/>
        </w:rPr>
      </w:pPr>
      <w:r w:rsidRPr="006A2AA9">
        <w:rPr>
          <w:rFonts w:cs="Times"/>
          <w:color w:val="000000" w:themeColor="text1"/>
        </w:rPr>
        <w:t xml:space="preserve">The following figure shows the REST methods offered at ONOS RESTful API for managing the </w:t>
      </w:r>
      <w:r w:rsidR="00E3418A" w:rsidRPr="006A2AA9">
        <w:rPr>
          <w:rFonts w:cs="Times"/>
          <w:i/>
          <w:iCs/>
          <w:color w:val="000000" w:themeColor="text1"/>
        </w:rPr>
        <w:t>Intents</w:t>
      </w:r>
      <w:r w:rsidRPr="006A2AA9">
        <w:rPr>
          <w:rFonts w:cs="Times"/>
          <w:color w:val="000000" w:themeColor="text1"/>
        </w:rPr>
        <w:t xml:space="preserve"> o</w:t>
      </w:r>
      <w:r w:rsidR="00E3418A" w:rsidRPr="006A2AA9">
        <w:rPr>
          <w:rFonts w:cs="Times"/>
          <w:color w:val="000000" w:themeColor="text1"/>
        </w:rPr>
        <w:t>n</w:t>
      </w:r>
      <w:r w:rsidRPr="006A2AA9">
        <w:rPr>
          <w:rFonts w:cs="Times"/>
          <w:color w:val="000000" w:themeColor="text1"/>
        </w:rPr>
        <w:t xml:space="preserve"> the ONOS controller.</w:t>
      </w:r>
    </w:p>
    <w:p w14:paraId="4C72D8DB" w14:textId="1DEC3A64" w:rsidR="00323593" w:rsidRPr="006A2AA9" w:rsidRDefault="00323593" w:rsidP="006108F7">
      <w:pPr>
        <w:spacing w:before="240"/>
        <w:jc w:val="center"/>
        <w:rPr>
          <w:rFonts w:cs="Times"/>
          <w:color w:val="000000" w:themeColor="text1"/>
        </w:rPr>
      </w:pPr>
      <w:r w:rsidRPr="006A2AA9">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62"/>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0A88C421" w14:textId="32C54406" w:rsidR="00AD110F" w:rsidRPr="006A2AA9" w:rsidRDefault="00AD110F" w:rsidP="006108F7">
      <w:pPr>
        <w:spacing w:before="240"/>
        <w:jc w:val="center"/>
        <w:rPr>
          <w:rFonts w:cs="Times"/>
          <w:color w:val="000000" w:themeColor="text1"/>
        </w:rPr>
      </w:pPr>
    </w:p>
    <w:p w14:paraId="54CF5A78" w14:textId="5B6467CC" w:rsidR="00AD110F" w:rsidRPr="006A2AA9" w:rsidRDefault="00AE5981" w:rsidP="00595E69">
      <w:pPr>
        <w:spacing w:before="240"/>
        <w:rPr>
          <w:rFonts w:cs="Times"/>
          <w:color w:val="000000" w:themeColor="text1"/>
        </w:rPr>
      </w:pPr>
      <w:r w:rsidRPr="006A2AA9">
        <w:rPr>
          <w:rFonts w:cs="Times"/>
          <w:color w:val="000000" w:themeColor="text1"/>
        </w:rPr>
        <w:t xml:space="preserve">These are the different techniques offered by the ONOS controller for creation, installation and management of the </w:t>
      </w:r>
      <w:r w:rsidRPr="006A2AA9">
        <w:rPr>
          <w:rFonts w:cs="Times"/>
          <w:i/>
          <w:iCs/>
          <w:color w:val="000000" w:themeColor="text1"/>
        </w:rPr>
        <w:t>Intents</w:t>
      </w:r>
      <w:r w:rsidRPr="006A2AA9">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1BDAD621" w14:textId="4224D10E" w:rsidR="00D848C2" w:rsidRPr="006A2AA9" w:rsidRDefault="00AD110F" w:rsidP="00AD110F">
      <w:pPr>
        <w:spacing w:before="240"/>
        <w:rPr>
          <w:rFonts w:cs="Times"/>
          <w:color w:val="000000" w:themeColor="text1"/>
        </w:rPr>
      </w:pPr>
      <w:r w:rsidRPr="006A2AA9">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63"/>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974D969" w14:textId="5B0EB34A" w:rsidR="00AD110F" w:rsidRPr="006A2AA9" w:rsidRDefault="00AD110F" w:rsidP="00AD110F">
      <w:pPr>
        <w:spacing w:before="240"/>
        <w:rPr>
          <w:rFonts w:cs="Times"/>
          <w:color w:val="000000" w:themeColor="text1"/>
        </w:rPr>
      </w:pPr>
    </w:p>
    <w:p w14:paraId="015B6611" w14:textId="16E438AD" w:rsidR="00455B7F" w:rsidRPr="006A2AA9" w:rsidRDefault="00455B7F" w:rsidP="00C47B9E">
      <w:pPr>
        <w:rPr>
          <w:rFonts w:cs="Times"/>
          <w:szCs w:val="22"/>
        </w:rPr>
      </w:pPr>
    </w:p>
    <w:p w14:paraId="1580769B" w14:textId="7C52C962" w:rsidR="006A5B39" w:rsidRPr="006A2AA9" w:rsidRDefault="006A5B39" w:rsidP="00C47B9E">
      <w:pPr>
        <w:rPr>
          <w:rFonts w:cs="Times"/>
          <w:szCs w:val="22"/>
        </w:rPr>
      </w:pPr>
    </w:p>
    <w:p w14:paraId="0F04B3D5" w14:textId="0F375E29" w:rsidR="006A5B39" w:rsidRPr="006A2AA9" w:rsidRDefault="006A5B39" w:rsidP="00C47B9E">
      <w:pPr>
        <w:rPr>
          <w:rFonts w:cs="Times"/>
          <w:szCs w:val="22"/>
        </w:rPr>
      </w:pPr>
    </w:p>
    <w:p w14:paraId="49187D90" w14:textId="2A9A2B0F" w:rsidR="006A5B39" w:rsidRPr="006A2AA9" w:rsidRDefault="006A5B39" w:rsidP="00C47B9E">
      <w:pPr>
        <w:rPr>
          <w:rFonts w:cs="Times"/>
          <w:szCs w:val="22"/>
        </w:rPr>
      </w:pPr>
    </w:p>
    <w:p w14:paraId="0634CFD4" w14:textId="66B95CEF" w:rsidR="006A5B39" w:rsidRPr="006A2AA9" w:rsidRDefault="006A5B39" w:rsidP="00C47B9E">
      <w:pPr>
        <w:rPr>
          <w:rFonts w:cs="Times"/>
          <w:szCs w:val="22"/>
        </w:rPr>
      </w:pPr>
    </w:p>
    <w:p w14:paraId="702F2499" w14:textId="45D8C86D" w:rsidR="006A5B39" w:rsidRPr="006A2AA9" w:rsidRDefault="006A5B39" w:rsidP="00C47B9E">
      <w:pPr>
        <w:rPr>
          <w:rFonts w:cs="Times"/>
          <w:szCs w:val="22"/>
        </w:rPr>
      </w:pPr>
    </w:p>
    <w:p w14:paraId="03059375" w14:textId="605EB693" w:rsidR="00332F90" w:rsidRPr="006A2AA9" w:rsidRDefault="00332F90" w:rsidP="004D2D10">
      <w:pPr>
        <w:pStyle w:val="Heading2"/>
      </w:pPr>
      <w:bookmarkStart w:id="449" w:name="_Toc114792047"/>
      <w:r w:rsidRPr="006A2AA9">
        <w:t>Implementation with Mininet</w:t>
      </w:r>
      <w:bookmarkEnd w:id="449"/>
    </w:p>
    <w:p w14:paraId="645E5720" w14:textId="1C16E593" w:rsidR="00FB1234" w:rsidRPr="006A2AA9" w:rsidRDefault="00FB1234" w:rsidP="00770918">
      <w:r w:rsidRPr="006A2AA9">
        <w:t>The ONOS controller was i</w:t>
      </w:r>
      <w:r w:rsidR="00E10378" w:rsidRPr="006A2AA9">
        <w:t>ntegra</w:t>
      </w:r>
      <w:r w:rsidRPr="006A2AA9">
        <w:t>ted and tested with another network emulated environment, Mininet.</w:t>
      </w:r>
      <w:r w:rsidR="00CE3559" w:rsidRPr="006A2AA9">
        <w:t xml:space="preserve"> Mininet provides easy to create virtual network </w:t>
      </w:r>
      <w:r w:rsidR="00BF3703" w:rsidRPr="006A2AA9">
        <w:t>consisting of</w:t>
      </w:r>
      <w:r w:rsidR="00CE3559" w:rsidRPr="006A2AA9">
        <w:t xml:space="preserve"> software switches, hosts and controller, each of these running real kernel and application code on a single machine. </w:t>
      </w:r>
      <w:r w:rsidR="00ED593F" w:rsidRPr="006A2AA9">
        <w:t>It p</w:t>
      </w:r>
      <w:r w:rsidR="001D4DD7" w:rsidRPr="006A2AA9">
        <w:t>rovides a simple network testbed for</w:t>
      </w:r>
      <w:r w:rsidR="00E10378" w:rsidRPr="006A2AA9">
        <w:t xml:space="preserve"> creating software-defined networks and</w:t>
      </w:r>
      <w:r w:rsidR="001D4DD7" w:rsidRPr="006A2AA9">
        <w:t xml:space="preserve"> developing OpenFlow applications</w:t>
      </w:r>
      <w:r w:rsidR="00ED593F" w:rsidRPr="006A2AA9">
        <w:t xml:space="preserve">. </w:t>
      </w:r>
      <w:r w:rsidR="001D4DD7" w:rsidRPr="006A2AA9">
        <w:t>I</w:t>
      </w:r>
      <w:r w:rsidR="00ED593F" w:rsidRPr="006A2AA9">
        <w:t>t also i</w:t>
      </w:r>
      <w:r w:rsidR="001D4DD7" w:rsidRPr="006A2AA9">
        <w:t>ncludes</w:t>
      </w:r>
      <w:r w:rsidR="00ED593F" w:rsidRPr="006A2AA9">
        <w:t xml:space="preserve"> a</w:t>
      </w:r>
      <w:r w:rsidR="001D4DD7" w:rsidRPr="006A2AA9">
        <w:t xml:space="preserve"> CLI that is topology</w:t>
      </w:r>
      <w:r w:rsidR="00ED593F" w:rsidRPr="006A2AA9">
        <w:t xml:space="preserve"> </w:t>
      </w:r>
      <w:r w:rsidR="001D4DD7" w:rsidRPr="006A2AA9">
        <w:t>aware and OpenFlow</w:t>
      </w:r>
      <w:r w:rsidR="00ED593F" w:rsidRPr="006A2AA9">
        <w:t xml:space="preserve"> </w:t>
      </w:r>
      <w:r w:rsidR="001D4DD7" w:rsidRPr="006A2AA9">
        <w:t>aware, for debugging</w:t>
      </w:r>
      <w:r w:rsidR="00EC57EA" w:rsidRPr="006A2AA9">
        <w:t xml:space="preserve"> and analysing the complete network.</w:t>
      </w:r>
    </w:p>
    <w:p w14:paraId="74C1BC70" w14:textId="1090F21A" w:rsidR="00304481" w:rsidRPr="006A2AA9" w:rsidRDefault="005761DF" w:rsidP="00770918">
      <w:r w:rsidRPr="006A2AA9">
        <w:t>In order to create</w:t>
      </w:r>
      <w:r w:rsidR="007071A2" w:rsidRPr="006A2AA9">
        <w:t xml:space="preserve"> the testbed for this thesis, Mininet VM image (</w:t>
      </w:r>
      <w:r w:rsidR="00920CAA" w:rsidRPr="006A2AA9">
        <w:t xml:space="preserve">Mininet’s </w:t>
      </w:r>
      <w:r w:rsidR="007071A2" w:rsidRPr="006A2AA9">
        <w:t xml:space="preserve">latest version 2.3.0) was downloaded and installed. </w:t>
      </w:r>
      <w:r w:rsidR="00301A95" w:rsidRPr="006A2AA9">
        <w:t>This pre-packaged Mininet VM image is based on the Ubuntu</w:t>
      </w:r>
      <w:r w:rsidR="00B46245" w:rsidRPr="006A2AA9">
        <w:t xml:space="preserve"> 20.04</w:t>
      </w:r>
      <w:r w:rsidR="00301A95" w:rsidRPr="006A2AA9">
        <w:t xml:space="preserve"> OS. This</w:t>
      </w:r>
      <w:r w:rsidR="00B627B3" w:rsidRPr="006A2AA9">
        <w:t xml:space="preserve"> Min</w:t>
      </w:r>
      <w:r w:rsidR="00EA788B" w:rsidRPr="006A2AA9">
        <w:t>i</w:t>
      </w:r>
      <w:r w:rsidR="00B627B3" w:rsidRPr="006A2AA9">
        <w:t>net</w:t>
      </w:r>
      <w:r w:rsidR="00301A95" w:rsidRPr="006A2AA9">
        <w:t xml:space="preserve"> VM</w:t>
      </w:r>
      <w:r w:rsidR="00B627B3" w:rsidRPr="006A2AA9">
        <w:t xml:space="preserve"> image</w:t>
      </w:r>
      <w:r w:rsidR="00301A95" w:rsidRPr="006A2AA9">
        <w:t xml:space="preserve"> includes Mininet itself, all OpenFlow binaries and tools pre-installed, and tweaks to the kernel c</w:t>
      </w:r>
      <w:r w:rsidR="00B46245" w:rsidRPr="006A2AA9">
        <w:t>on</w:t>
      </w:r>
      <w:r w:rsidR="00301A95" w:rsidRPr="006A2AA9">
        <w:t>figuration to</w:t>
      </w:r>
      <w:r w:rsidR="008275D1" w:rsidRPr="006A2AA9">
        <w:t xml:space="preserve"> create</w:t>
      </w:r>
      <w:r w:rsidR="00301A95" w:rsidRPr="006A2AA9">
        <w:t xml:space="preserve"> larger </w:t>
      </w:r>
      <w:r w:rsidR="008626C0" w:rsidRPr="006A2AA9">
        <w:t>virtual</w:t>
      </w:r>
      <w:r w:rsidR="00301A95" w:rsidRPr="006A2AA9">
        <w:t xml:space="preserve"> networks.</w:t>
      </w:r>
      <w:r w:rsidR="005A6102" w:rsidRPr="006A2AA9">
        <w:t xml:space="preserve"> T</w:t>
      </w:r>
      <w:r w:rsidR="00880C04" w:rsidRPr="006A2AA9">
        <w:t>o</w:t>
      </w:r>
      <w:r w:rsidR="005A6102" w:rsidRPr="006A2AA9">
        <w:t xml:space="preserve"> login to this Mininet VM, username: </w:t>
      </w:r>
      <w:r w:rsidR="005A6102" w:rsidRPr="006A2AA9">
        <w:rPr>
          <w:i/>
          <w:iCs/>
        </w:rPr>
        <w:t>mininet</w:t>
      </w:r>
      <w:r w:rsidR="005A6102" w:rsidRPr="006A2AA9">
        <w:t xml:space="preserve"> and password: </w:t>
      </w:r>
      <w:r w:rsidR="005A6102" w:rsidRPr="006A2AA9">
        <w:rPr>
          <w:i/>
          <w:iCs/>
        </w:rPr>
        <w:t xml:space="preserve">mininet </w:t>
      </w:r>
      <w:r w:rsidR="005A6102" w:rsidRPr="006A2AA9">
        <w:t>are required.</w:t>
      </w:r>
      <w:r w:rsidR="00B46245" w:rsidRPr="006A2AA9">
        <w:t xml:space="preserve"> </w:t>
      </w:r>
    </w:p>
    <w:p w14:paraId="5E1A8844" w14:textId="3E87050C" w:rsidR="005A6102" w:rsidRPr="006A2AA9" w:rsidRDefault="0093645D" w:rsidP="00770918">
      <w:r w:rsidRPr="006A2AA9">
        <w:t xml:space="preserve">Once logged in, </w:t>
      </w:r>
      <w:r w:rsidR="00EA788B" w:rsidRPr="006A2AA9">
        <w:t>a normal Linux CLI is presented.</w:t>
      </w:r>
      <w:r w:rsidRPr="006A2AA9">
        <w:t xml:space="preserve"> </w:t>
      </w:r>
      <w:r w:rsidR="00B14E25" w:rsidRPr="006A2AA9">
        <w:t xml:space="preserve">By using </w:t>
      </w:r>
      <w:r w:rsidR="00B14E25" w:rsidRPr="006A2AA9">
        <w:rPr>
          <w:b/>
          <w:bCs/>
          <w:i/>
          <w:iCs/>
        </w:rPr>
        <w:t>sudo mn</w:t>
      </w:r>
      <w:r w:rsidR="00B14E25" w:rsidRPr="006A2AA9">
        <w:t xml:space="preserve"> command, a s</w:t>
      </w:r>
      <w:r w:rsidR="004D5744" w:rsidRPr="006A2AA9">
        <w:t>mall</w:t>
      </w:r>
      <w:r w:rsidR="00B14E25" w:rsidRPr="006A2AA9">
        <w:t xml:space="preserve"> network of two hosts, one switch and one controller can be created. After successful creation of this network, directly</w:t>
      </w:r>
      <w:r w:rsidR="006356FA" w:rsidRPr="006A2AA9">
        <w:t xml:space="preserve"> a</w:t>
      </w:r>
      <w:r w:rsidR="00B14E25" w:rsidRPr="006A2AA9">
        <w:t xml:space="preserve"> Mininet CLI </w:t>
      </w:r>
      <w:r w:rsidR="006356FA" w:rsidRPr="006A2AA9">
        <w:t>is presented as seen in the following figure. Mininet’s CLI allows to control and manage entire virtual network from a single console.</w:t>
      </w:r>
    </w:p>
    <w:p w14:paraId="06F9B042" w14:textId="651A87EF" w:rsidR="00A43976" w:rsidRPr="006A2AA9" w:rsidRDefault="00A43976" w:rsidP="00A43976">
      <w:pPr>
        <w:jc w:val="center"/>
      </w:pPr>
      <w:r w:rsidRPr="006A2AA9">
        <w:rPr>
          <w:noProof/>
        </w:rPr>
        <w:lastRenderedPageBreak/>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64"/>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14D148B6" w14:textId="3BDF2A36" w:rsidR="00FB42ED" w:rsidRPr="006A2AA9" w:rsidRDefault="00FB42ED" w:rsidP="00A43976">
      <w:pPr>
        <w:jc w:val="center"/>
      </w:pPr>
    </w:p>
    <w:p w14:paraId="5D92FA91" w14:textId="28D05DD4" w:rsidR="00BB5EDC" w:rsidRPr="006A2AA9" w:rsidRDefault="0051554E" w:rsidP="00FB42ED">
      <w:r w:rsidRPr="006A2AA9">
        <w:t>Mininet is configured to install this s</w:t>
      </w:r>
      <w:r w:rsidR="00A2628D" w:rsidRPr="006A2AA9">
        <w:t>mall</w:t>
      </w:r>
      <w:r w:rsidRPr="006A2AA9">
        <w:t xml:space="preserve"> network by using </w:t>
      </w:r>
      <w:r w:rsidRPr="006A2AA9">
        <w:rPr>
          <w:b/>
          <w:bCs/>
          <w:i/>
          <w:iCs/>
        </w:rPr>
        <w:t>sudo mn</w:t>
      </w:r>
      <w:r w:rsidRPr="006A2AA9">
        <w:t xml:space="preserve"> command</w:t>
      </w:r>
      <w:r w:rsidR="003F1C99" w:rsidRPr="006A2AA9">
        <w:t>, which basically is a start command</w:t>
      </w:r>
      <w:r w:rsidR="00A2628D" w:rsidRPr="006A2AA9">
        <w:t xml:space="preserve"> for Mininet</w:t>
      </w:r>
      <w:r w:rsidRPr="006A2AA9">
        <w:t>. As seen in the above figure, a virtual network</w:t>
      </w:r>
      <w:r w:rsidR="00A2628D" w:rsidRPr="006A2AA9">
        <w:t xml:space="preserve"> of the mentioned network nodes</w:t>
      </w:r>
      <w:r w:rsidRPr="006A2AA9">
        <w:t xml:space="preserve"> was created successfully. A </w:t>
      </w:r>
      <w:r w:rsidRPr="006A2AA9">
        <w:rPr>
          <w:b/>
          <w:bCs/>
          <w:i/>
          <w:iCs/>
        </w:rPr>
        <w:t>dump</w:t>
      </w:r>
      <w:r w:rsidRPr="006A2AA9">
        <w:t xml:space="preserve"> command on </w:t>
      </w:r>
      <w:r w:rsidR="009173C4" w:rsidRPr="006A2AA9">
        <w:t>Mininet CLI provides the interface information about the created network nodes.</w:t>
      </w:r>
      <w:r w:rsidR="0031275A" w:rsidRPr="006A2AA9">
        <w:t xml:space="preserve"> Various other commands control and manage the network can be found with </w:t>
      </w:r>
      <w:r w:rsidR="0031275A" w:rsidRPr="006A2AA9">
        <w:rPr>
          <w:b/>
          <w:bCs/>
          <w:i/>
          <w:iCs/>
        </w:rPr>
        <w:t>help</w:t>
      </w:r>
      <w:r w:rsidR="0031275A" w:rsidRPr="006A2AA9">
        <w:t xml:space="preserve"> command on the Mininet CLI.</w:t>
      </w:r>
      <w:r w:rsidR="000E136A" w:rsidRPr="006A2AA9">
        <w:t xml:space="preserve"> </w:t>
      </w:r>
    </w:p>
    <w:p w14:paraId="145D82CB" w14:textId="5710ADD5" w:rsidR="00FB42ED" w:rsidRPr="006A2AA9" w:rsidRDefault="00FB42ED" w:rsidP="00A43976">
      <w:pPr>
        <w:jc w:val="center"/>
      </w:pPr>
      <w:r w:rsidRPr="006A2AA9">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65"/>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7777777" w:rsidR="00FB42ED" w:rsidRPr="006A2AA9" w:rsidRDefault="00FB42ED" w:rsidP="00A43976">
      <w:pPr>
        <w:jc w:val="center"/>
      </w:pPr>
    </w:p>
    <w:p w14:paraId="329C6A40" w14:textId="4B1D85C4" w:rsidR="0031275A" w:rsidRPr="006A2AA9" w:rsidRDefault="000E136A" w:rsidP="0051554E">
      <w:r w:rsidRPr="006A2AA9">
        <w:t xml:space="preserve">One such command is </w:t>
      </w:r>
      <w:r w:rsidRPr="006A2AA9">
        <w:rPr>
          <w:b/>
          <w:bCs/>
          <w:i/>
          <w:iCs/>
        </w:rPr>
        <w:t>iperf</w:t>
      </w:r>
      <w:r w:rsidRPr="006A2AA9">
        <w:t xml:space="preserve"> which is used for testing the TCP bandwidth between the created hosts. As seen in the above figure, results of the above command shows the high bandwidth between the created hosts.</w:t>
      </w:r>
    </w:p>
    <w:p w14:paraId="04C994BD" w14:textId="55B2420A" w:rsidR="0051554E" w:rsidRPr="006A2AA9" w:rsidRDefault="0051554E" w:rsidP="0051554E">
      <w:r w:rsidRPr="006A2AA9">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53A0E1CE" w14:textId="5E037201" w:rsidR="0051554E" w:rsidRPr="006A2AA9" w:rsidRDefault="0051554E" w:rsidP="00770918"/>
    <w:p w14:paraId="4F091E5D" w14:textId="589AFF0D" w:rsidR="0051554E" w:rsidRPr="006A2AA9" w:rsidRDefault="006A2895" w:rsidP="00770918">
      <w:r w:rsidRPr="006A2AA9">
        <w:t xml:space="preserve">The Mininet </w:t>
      </w:r>
      <w:r w:rsidR="00166904" w:rsidRPr="006A2AA9">
        <w:t>is capable of creating and booting up</w:t>
      </w:r>
      <w:r w:rsidRPr="006A2AA9">
        <w:t xml:space="preserve"> the virtual network at great speed. Even the large</w:t>
      </w:r>
      <w:r w:rsidR="00166904" w:rsidRPr="006A2AA9">
        <w:t xml:space="preserve"> scale</w:t>
      </w:r>
      <w:r w:rsidRPr="006A2AA9">
        <w:t xml:space="preserve"> networks are created </w:t>
      </w:r>
      <w:r w:rsidR="00166904" w:rsidRPr="006A2AA9">
        <w:t>within few seconds of time</w:t>
      </w:r>
      <w:r w:rsidR="0019171C" w:rsidRPr="006A2AA9">
        <w:t>. The following figure displays the total time taken for creating the network, adding and configuring all the network nodes, adding links between them and then destroying the network of 64 hosts, 21 switches and one controller in just 7.885 seconds.</w:t>
      </w:r>
    </w:p>
    <w:p w14:paraId="4E2192EE" w14:textId="0AC12B7A" w:rsidR="005C2E40" w:rsidRPr="006A2AA9" w:rsidRDefault="00541A9E" w:rsidP="00770918">
      <w:r w:rsidRPr="006A2AA9">
        <w:rPr>
          <w:rFonts w:cs="Times"/>
          <w:noProof/>
          <w:color w:val="000000" w:themeColor="text1"/>
        </w:rPr>
        <w:lastRenderedPageBreak/>
        <mc:AlternateContent>
          <mc:Choice Requires="wps">
            <w:drawing>
              <wp:anchor distT="0" distB="0" distL="114300" distR="114300" simplePos="0" relativeHeight="251589120"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77EDD" id="Rectangle 55" o:spid="_x0000_s1026" style="position:absolute;margin-left:2.35pt;margin-top:326.25pt;width:115.6pt;height:17.8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" filled="f" strokecolor="red" strokeweight="1pt"/>
            </w:pict>
          </mc:Fallback>
        </mc:AlternateContent>
      </w:r>
      <w:r w:rsidR="005C2E40" w:rsidRPr="006A2AA9">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66"/>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2FAD8CF0" w14:textId="153C5FE9" w:rsidR="00AC2947" w:rsidRPr="006A2AA9" w:rsidRDefault="00AC2947" w:rsidP="00770918"/>
    <w:p w14:paraId="704208B6" w14:textId="49DA9B79" w:rsidR="008D022B" w:rsidRPr="006A2AA9" w:rsidRDefault="009D59E7" w:rsidP="00770918">
      <w:r w:rsidRPr="006A2AA9">
        <w:t>For creating this network, the tree topology was utilized as seen in the command used.</w:t>
      </w:r>
      <w:r w:rsidR="008D022B" w:rsidRPr="006A2AA9">
        <w:t xml:space="preserve"> The other two arguments, </w:t>
      </w:r>
      <w:r w:rsidR="008D022B" w:rsidRPr="006A2AA9">
        <w:rPr>
          <w:i/>
          <w:iCs/>
        </w:rPr>
        <w:t>depth=3</w:t>
      </w:r>
      <w:r w:rsidR="008D022B" w:rsidRPr="006A2AA9">
        <w:t xml:space="preserve"> and </w:t>
      </w:r>
      <w:r w:rsidR="008D022B" w:rsidRPr="006A2AA9">
        <w:rPr>
          <w:i/>
          <w:iCs/>
        </w:rPr>
        <w:t xml:space="preserve">fanout=4 </w:t>
      </w:r>
      <w:r w:rsidR="008D022B" w:rsidRPr="006A2AA9">
        <w:t>are applied to define the structure of the tree topology. By depth of 3, Mininet understands to create network of three layers</w:t>
      </w:r>
      <w:r w:rsidR="00646403" w:rsidRPr="006A2AA9">
        <w:t xml:space="preserve"> of switches</w:t>
      </w:r>
      <w:r w:rsidR="008D022B" w:rsidRPr="006A2AA9">
        <w:t xml:space="preserve"> or three rows and by fanout of 4, it </w:t>
      </w:r>
      <w:r w:rsidR="00646403" w:rsidRPr="006A2AA9">
        <w:t xml:space="preserve">understands to create four nodes under each network node at each layer. Hence, layer one will have 1 switch, layer two will have 4 switches, layer three will have 16 switches and layer four consists of all </w:t>
      </w:r>
      <w:r w:rsidR="00E11175" w:rsidRPr="006A2AA9">
        <w:t>64 hosts.</w:t>
      </w:r>
      <w:r w:rsidR="00970E0F" w:rsidRPr="006A2AA9">
        <w:t xml:space="preserve"> The another argument </w:t>
      </w:r>
      <w:r w:rsidR="00F21674" w:rsidRPr="006A2AA9">
        <w:t xml:space="preserve">of </w:t>
      </w:r>
      <w:r w:rsidR="00F21674" w:rsidRPr="006A2AA9">
        <w:rPr>
          <w:i/>
          <w:iCs/>
        </w:rPr>
        <w:t xml:space="preserve">--test none </w:t>
      </w:r>
      <w:r w:rsidR="00F21674" w:rsidRPr="006A2AA9">
        <w:t xml:space="preserve">was utilized </w:t>
      </w:r>
      <w:r w:rsidR="0070601E" w:rsidRPr="006A2AA9">
        <w:t>thereby</w:t>
      </w:r>
      <w:r w:rsidR="00F21674" w:rsidRPr="006A2AA9">
        <w:t xml:space="preserve"> the Mininet understands that no tests to be executed and only to set up and tear down the</w:t>
      </w:r>
      <w:r w:rsidR="00B35364" w:rsidRPr="006A2AA9">
        <w:t xml:space="preserve"> requested</w:t>
      </w:r>
      <w:r w:rsidR="00F21674" w:rsidRPr="006A2AA9">
        <w:t xml:space="preserve"> topology.</w:t>
      </w:r>
    </w:p>
    <w:p w14:paraId="4C2BC5D5" w14:textId="2E02F7BB" w:rsidR="00970E0F" w:rsidRPr="006A2AA9" w:rsidRDefault="00326369" w:rsidP="00770918">
      <w:r w:rsidRPr="006A2AA9">
        <w:t xml:space="preserve">The same network was also tested for checking the connectivity between the hosts. The ICMP ping was tested </w:t>
      </w:r>
      <w:r w:rsidR="00D45F6B" w:rsidRPr="006A2AA9">
        <w:t>between these 64 hosts and in total</w:t>
      </w:r>
      <w:r w:rsidRPr="006A2AA9">
        <w:t xml:space="preserve"> 4096 pings were </w:t>
      </w:r>
      <w:r w:rsidR="000F0F75" w:rsidRPr="006A2AA9">
        <w:t xml:space="preserve">exchanged between them and this test was </w:t>
      </w:r>
      <w:r w:rsidR="0019171C" w:rsidRPr="006A2AA9">
        <w:t>completed in 79.360 seconds</w:t>
      </w:r>
      <w:r w:rsidRPr="006A2AA9">
        <w:t>.</w:t>
      </w:r>
    </w:p>
    <w:p w14:paraId="18F67C25" w14:textId="73220BFF" w:rsidR="00783691" w:rsidRPr="006A2AA9" w:rsidRDefault="005D35E7" w:rsidP="00770918">
      <w:r w:rsidRPr="006A2AA9">
        <w:t>Mininet supports</w:t>
      </w:r>
      <w:r w:rsidR="00922B6C" w:rsidRPr="006A2AA9">
        <w:t xml:space="preserve"> creation of</w:t>
      </w:r>
      <w:r w:rsidRPr="006A2AA9">
        <w:t xml:space="preserve"> many different topologies </w:t>
      </w:r>
      <w:r w:rsidR="007D282F" w:rsidRPr="006A2AA9">
        <w:t>and running different tests on the network.</w:t>
      </w:r>
      <w:r w:rsidR="00715194" w:rsidRPr="006A2AA9">
        <w:t xml:space="preserve"> </w:t>
      </w:r>
      <w:r w:rsidR="00A936B5" w:rsidRPr="006A2AA9">
        <w:t>When the Mininet is instructed to create the network, b</w:t>
      </w:r>
      <w:r w:rsidR="003B6072" w:rsidRPr="006A2AA9">
        <w:t xml:space="preserve">y default, </w:t>
      </w:r>
      <w:r w:rsidR="00E00384" w:rsidRPr="006A2AA9">
        <w:t xml:space="preserve">the switches and the controller are put in the root namespace of the machine whereas </w:t>
      </w:r>
      <w:r w:rsidR="003B6072" w:rsidRPr="006A2AA9">
        <w:t>only the hosts are put in their own separate namespaces.</w:t>
      </w:r>
    </w:p>
    <w:p w14:paraId="49F9B29B" w14:textId="6EAA1783" w:rsidR="00BA5B01" w:rsidRPr="006A2AA9" w:rsidRDefault="00907E87" w:rsidP="00F2484F">
      <w:r w:rsidRPr="006A2AA9">
        <w:t>Nevertheless</w:t>
      </w:r>
      <w:r w:rsidR="00F2484F" w:rsidRPr="006A2AA9">
        <w:t>,</w:t>
      </w:r>
      <w:r w:rsidRPr="006A2AA9">
        <w:t xml:space="preserve"> </w:t>
      </w:r>
      <w:r w:rsidR="00F2484F" w:rsidRPr="006A2AA9">
        <w:t>the</w:t>
      </w:r>
      <w:r w:rsidR="005D35E7" w:rsidRPr="006A2AA9">
        <w:t xml:space="preserve"> switches</w:t>
      </w:r>
      <w:r w:rsidR="00F2484F" w:rsidRPr="006A2AA9">
        <w:t xml:space="preserve"> can be initiated</w:t>
      </w:r>
      <w:r w:rsidR="005D35E7" w:rsidRPr="006A2AA9">
        <w:t xml:space="preserve"> in their own namespace,</w:t>
      </w:r>
      <w:r w:rsidR="00F2484F" w:rsidRPr="006A2AA9">
        <w:t xml:space="preserve"> by</w:t>
      </w:r>
      <w:r w:rsidR="005D35E7" w:rsidRPr="006A2AA9">
        <w:t xml:space="preserve"> pass</w:t>
      </w:r>
      <w:r w:rsidR="00F2484F" w:rsidRPr="006A2AA9">
        <w:t>ing</w:t>
      </w:r>
      <w:r w:rsidR="005D35E7" w:rsidRPr="006A2AA9">
        <w:t xml:space="preserve"> the </w:t>
      </w:r>
      <w:r w:rsidR="005D35E7" w:rsidRPr="006A2AA9">
        <w:rPr>
          <w:b/>
          <w:bCs/>
          <w:i/>
          <w:iCs/>
        </w:rPr>
        <w:t>--innamespace</w:t>
      </w:r>
      <w:r w:rsidR="005D35E7" w:rsidRPr="006A2AA9">
        <w:t xml:space="preserve"> </w:t>
      </w:r>
      <w:r w:rsidR="009E4C55" w:rsidRPr="006A2AA9">
        <w:t xml:space="preserve">argument while </w:t>
      </w:r>
      <w:r w:rsidR="00F2484F" w:rsidRPr="006A2AA9">
        <w:t>starting</w:t>
      </w:r>
      <w:r w:rsidR="009E4C55" w:rsidRPr="006A2AA9">
        <w:t xml:space="preserve"> the Mininet</w:t>
      </w:r>
      <w:r w:rsidR="005D35E7" w:rsidRPr="006A2AA9">
        <w:t>.</w:t>
      </w:r>
      <w:r w:rsidR="00F2484F" w:rsidRPr="006A2AA9">
        <w:t xml:space="preserve"> This option does provide an example of how to isolate different switches.</w:t>
      </w:r>
      <w:r w:rsidR="002A3FBD" w:rsidRPr="006A2AA9">
        <w:t xml:space="preserve"> In terms of functionality</w:t>
      </w:r>
      <w:r w:rsidR="005D35E7" w:rsidRPr="006A2AA9">
        <w:t xml:space="preserve"> </w:t>
      </w:r>
      <w:r w:rsidR="002A3FBD" w:rsidRPr="006A2AA9">
        <w:t>t</w:t>
      </w:r>
      <w:r w:rsidR="00F2484F" w:rsidRPr="006A2AA9">
        <w:t xml:space="preserve">his results in, </w:t>
      </w:r>
      <w:r w:rsidR="005D35E7" w:rsidRPr="006A2AA9">
        <w:t>the switches will talk to the controller through a separately bridged control connection</w:t>
      </w:r>
      <w:r w:rsidR="00C25F86" w:rsidRPr="006A2AA9">
        <w:t xml:space="preserve"> instead of using</w:t>
      </w:r>
      <w:r w:rsidR="002A3FBD" w:rsidRPr="006A2AA9">
        <w:t xml:space="preserve"> a</w:t>
      </w:r>
      <w:r w:rsidR="00C25F86" w:rsidRPr="006A2AA9">
        <w:t xml:space="preserve"> loopback interface</w:t>
      </w:r>
      <w:r w:rsidR="005D35E7" w:rsidRPr="006A2AA9">
        <w:t>. This option does not support the creation of netwo</w:t>
      </w:r>
      <w:r w:rsidR="00F2484F" w:rsidRPr="006A2AA9">
        <w:t>rk</w:t>
      </w:r>
      <w:r w:rsidR="005D35E7" w:rsidRPr="006A2AA9">
        <w:t xml:space="preserve"> with Open vSwitch</w:t>
      </w:r>
      <w:r w:rsidR="00392C6F" w:rsidRPr="006A2AA9">
        <w:t>es</w:t>
      </w:r>
      <w:r w:rsidR="00F2484F" w:rsidRPr="006A2AA9">
        <w:t>.</w:t>
      </w:r>
      <w:r w:rsidR="009E1620" w:rsidRPr="006A2AA9">
        <w:t xml:space="preserve"> </w:t>
      </w:r>
      <w:sdt>
        <w:sdtPr>
          <w:id w:val="-455569845"/>
          <w:citation/>
        </w:sdtPr>
        <w:sdtContent>
          <w:r w:rsidR="009E1620" w:rsidRPr="006A2AA9">
            <w:fldChar w:fldCharType="begin"/>
          </w:r>
          <w:r w:rsidR="009E1620" w:rsidRPr="006A2AA9">
            <w:instrText xml:space="preserve"> CITATION Bob10 \l 1033 </w:instrText>
          </w:r>
          <w:r w:rsidR="009E1620" w:rsidRPr="006A2AA9">
            <w:fldChar w:fldCharType="separate"/>
          </w:r>
          <w:r w:rsidR="00973B33">
            <w:rPr>
              <w:noProof/>
            </w:rPr>
            <w:t>[57]</w:t>
          </w:r>
          <w:r w:rsidR="009E1620" w:rsidRPr="006A2AA9">
            <w:fldChar w:fldCharType="end"/>
          </w:r>
        </w:sdtContent>
      </w:sdt>
    </w:p>
    <w:p w14:paraId="0F9C3276" w14:textId="7648873F" w:rsidR="00BA5B01" w:rsidRPr="006A2AA9" w:rsidRDefault="00BA5B01" w:rsidP="00770918"/>
    <w:p w14:paraId="4D036F6F" w14:textId="1E759C8E" w:rsidR="00FC7625" w:rsidRPr="006A2AA9" w:rsidRDefault="00FC7625" w:rsidP="00770918">
      <w:r w:rsidRPr="006A2AA9">
        <w:t>If the first string typed into the Mininet CLI is a</w:t>
      </w:r>
      <w:r w:rsidR="00E87716" w:rsidRPr="006A2AA9">
        <w:t xml:space="preserve"> controller</w:t>
      </w:r>
      <w:r w:rsidRPr="006A2AA9">
        <w:t>, switch or</w:t>
      </w:r>
      <w:r w:rsidR="00E87716" w:rsidRPr="006A2AA9">
        <w:t xml:space="preserve"> host</w:t>
      </w:r>
      <w:r w:rsidRPr="006A2AA9">
        <w:t xml:space="preserve"> name, the command is executed on that </w:t>
      </w:r>
      <w:r w:rsidR="00E87716" w:rsidRPr="006A2AA9">
        <w:t xml:space="preserve">network </w:t>
      </w:r>
      <w:r w:rsidRPr="006A2AA9">
        <w:t>node. Only the network is virtualized</w:t>
      </w:r>
      <w:r w:rsidR="004D3C80" w:rsidRPr="006A2AA9">
        <w:t>,</w:t>
      </w:r>
      <w:r w:rsidRPr="006A2AA9">
        <w:t xml:space="preserve"> each host process sees the same set of processes and directories as that seen by the root network namespace.</w:t>
      </w:r>
    </w:p>
    <w:p w14:paraId="55D56FAA" w14:textId="713A7723" w:rsidR="00BA5B01" w:rsidRPr="006A2AA9" w:rsidRDefault="00970734" w:rsidP="00770918">
      <w:r w:rsidRPr="006A2AA9">
        <w:lastRenderedPageBreak/>
        <w:t>The following figure</w:t>
      </w:r>
      <w:r w:rsidR="00814A75" w:rsidRPr="006A2AA9">
        <w:t>s</w:t>
      </w:r>
      <w:r w:rsidRPr="006A2AA9">
        <w:t xml:space="preserve"> </w:t>
      </w:r>
      <w:r w:rsidR="00814A75" w:rsidRPr="006A2AA9">
        <w:t>display the example of</w:t>
      </w:r>
      <w:r w:rsidR="00417164" w:rsidRPr="006A2AA9">
        <w:t xml:space="preserve"> </w:t>
      </w:r>
      <w:r w:rsidR="00C974F1" w:rsidRPr="006A2AA9">
        <w:t>executing the commands on host h1 and switch s1</w:t>
      </w:r>
      <w:r w:rsidR="001F55EB" w:rsidRPr="006A2AA9">
        <w:t xml:space="preserve"> from the Mininet CLI</w:t>
      </w:r>
      <w:r w:rsidR="00C974F1" w:rsidRPr="006A2AA9">
        <w:t xml:space="preserve">. </w:t>
      </w:r>
      <w:r w:rsidR="001F55EB" w:rsidRPr="006A2AA9">
        <w:t>The</w:t>
      </w:r>
      <w:r w:rsidR="00814A75" w:rsidRPr="006A2AA9">
        <w:t xml:space="preserve"> host h1 </w:t>
      </w:r>
      <w:r w:rsidR="00C974F1" w:rsidRPr="006A2AA9">
        <w:t>was</w:t>
      </w:r>
      <w:r w:rsidR="00814A75" w:rsidRPr="006A2AA9">
        <w:t xml:space="preserve"> created in its own namespace </w:t>
      </w:r>
      <w:r w:rsidR="00C974F1" w:rsidRPr="006A2AA9">
        <w:t>while</w:t>
      </w:r>
      <w:r w:rsidR="00814A75" w:rsidRPr="006A2AA9">
        <w:t xml:space="preserve"> switch s1 was created in machine’s namespace</w:t>
      </w:r>
      <w:r w:rsidR="00417164" w:rsidRPr="006A2AA9">
        <w:t>.</w:t>
      </w:r>
    </w:p>
    <w:p w14:paraId="066ED984" w14:textId="62657C42" w:rsidR="00783691" w:rsidRPr="006A2AA9" w:rsidRDefault="00783691" w:rsidP="00DD75DE">
      <w:pPr>
        <w:jc w:val="center"/>
      </w:pPr>
      <w:r w:rsidRPr="006A2AA9">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67"/>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6A5CC82A" w14:textId="77777777" w:rsidR="00FA5731" w:rsidRPr="006A2AA9" w:rsidRDefault="00FA5731" w:rsidP="00DD75DE">
      <w:pPr>
        <w:jc w:val="center"/>
      </w:pPr>
    </w:p>
    <w:p w14:paraId="40F4BE8E" w14:textId="659B5094" w:rsidR="00783691" w:rsidRPr="006A2AA9" w:rsidRDefault="00783691" w:rsidP="00DD75DE">
      <w:pPr>
        <w:jc w:val="center"/>
      </w:pPr>
      <w:r w:rsidRPr="006A2AA9">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67"/>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126F1D61" w14:textId="1020E2E0" w:rsidR="00783691" w:rsidRPr="006A2AA9" w:rsidRDefault="00783691" w:rsidP="00770918"/>
    <w:p w14:paraId="58AC68BD" w14:textId="6894070A" w:rsidR="00841DCC" w:rsidRPr="006A2AA9" w:rsidRDefault="001F55EB" w:rsidP="00770918">
      <w:r w:rsidRPr="006A2AA9">
        <w:t xml:space="preserve">Mininet supports the creation of desired custom topologies. </w:t>
      </w:r>
      <w:r w:rsidR="00841DCC" w:rsidRPr="006A2AA9">
        <w:t>Custom topologies can be easily defined using a simple Python API.</w:t>
      </w:r>
      <w:r w:rsidR="00EC2523" w:rsidRPr="006A2AA9">
        <w:t xml:space="preserve"> The syntax and example of this Python API is as shown in the following figure.</w:t>
      </w:r>
    </w:p>
    <w:p w14:paraId="39BD2D46" w14:textId="6AF9654F" w:rsidR="00AC2947" w:rsidRPr="006A2AA9" w:rsidRDefault="00AC2947" w:rsidP="00770918">
      <w:r w:rsidRPr="006A2AA9">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68"/>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7CB0819B" w14:textId="1A690588" w:rsidR="001F55EB" w:rsidRPr="006A2AA9" w:rsidRDefault="001F55EB" w:rsidP="00770918"/>
    <w:p w14:paraId="43273438" w14:textId="4A5C88D6" w:rsidR="001C336E" w:rsidRPr="006A2AA9" w:rsidRDefault="001C336E" w:rsidP="005D1D68">
      <w:r w:rsidRPr="006A2AA9">
        <w:t>A custom topology of 15 Open vSwitches and 1</w:t>
      </w:r>
      <w:r w:rsidR="00644C9F" w:rsidRPr="006A2AA9">
        <w:t>2</w:t>
      </w:r>
      <w:r w:rsidRPr="006A2AA9">
        <w:t xml:space="preserve"> hosts was created</w:t>
      </w:r>
      <w:r w:rsidR="00EA3A9C" w:rsidRPr="006A2AA9">
        <w:t xml:space="preserve"> by</w:t>
      </w:r>
      <w:r w:rsidR="00FA5731" w:rsidRPr="006A2AA9">
        <w:t xml:space="preserve"> using this Python API</w:t>
      </w:r>
      <w:r w:rsidR="006B40B6" w:rsidRPr="006A2AA9">
        <w:t xml:space="preserve"> and </w:t>
      </w:r>
      <w:r w:rsidR="00A62416" w:rsidRPr="006A2AA9">
        <w:t xml:space="preserve">connected to the ONOS controller installed outside the Mininet VM. </w:t>
      </w:r>
      <w:r w:rsidR="00CA7FD4" w:rsidRPr="006A2AA9">
        <w:t xml:space="preserve">As seen in the following figure, the remote controller arguments needs to be passed with the controller’s IP address and location of the custom topology </w:t>
      </w:r>
      <w:r w:rsidR="00ED777E" w:rsidRPr="006A2AA9">
        <w:t xml:space="preserve">Python file </w:t>
      </w:r>
      <w:r w:rsidR="00CA7FD4" w:rsidRPr="006A2AA9">
        <w:t>while initiating the Mininet.</w:t>
      </w:r>
    </w:p>
    <w:p w14:paraId="54DFDFCD" w14:textId="129BB352" w:rsidR="009559A1" w:rsidRPr="006A2AA9" w:rsidRDefault="009559A1" w:rsidP="005D1D68">
      <w:r w:rsidRPr="006A2AA9">
        <w:rPr>
          <w:noProof/>
        </w:rPr>
        <w:lastRenderedPageBreak/>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9"/>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0F5F46AC" w:rsidR="004D1303" w:rsidRPr="006A2AA9" w:rsidRDefault="004D1303" w:rsidP="005D1D68"/>
    <w:p w14:paraId="5526FE36" w14:textId="167F94D8" w:rsidR="00CA7FD4" w:rsidRPr="006A2AA9" w:rsidRDefault="00FF1529" w:rsidP="005D1D68">
      <w:r w:rsidRPr="006A2AA9">
        <w:t>The topology was created and</w:t>
      </w:r>
      <w:r w:rsidR="0086193C" w:rsidRPr="006A2AA9">
        <w:t xml:space="preserve"> connected to the ONOS controller successfully. The created network was</w:t>
      </w:r>
      <w:r w:rsidRPr="006A2AA9">
        <w:t xml:space="preserve"> tested with the ICMP ping messages </w:t>
      </w:r>
      <w:r w:rsidR="0086193C" w:rsidRPr="006A2AA9">
        <w:t>with</w:t>
      </w:r>
      <w:r w:rsidRPr="006A2AA9">
        <w:t xml:space="preserve"> 100% success rate</w:t>
      </w:r>
      <w:r w:rsidR="0086193C" w:rsidRPr="006A2AA9">
        <w:t>.</w:t>
      </w:r>
    </w:p>
    <w:p w14:paraId="0BB58A67" w14:textId="36DBCB43" w:rsidR="005D1D68" w:rsidRPr="006A2AA9" w:rsidRDefault="005D1D68" w:rsidP="009C689B">
      <w:pPr>
        <w:jc w:val="center"/>
      </w:pPr>
      <w:r w:rsidRPr="006A2AA9">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9"/>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2911AD85" w14:textId="369C424B" w:rsidR="004D1303" w:rsidRPr="006A2AA9" w:rsidRDefault="004D1303" w:rsidP="009C689B">
      <w:pPr>
        <w:jc w:val="center"/>
      </w:pPr>
    </w:p>
    <w:p w14:paraId="23A7FF7B" w14:textId="48B19E22" w:rsidR="00866A40" w:rsidRPr="006A2AA9" w:rsidRDefault="004E707C" w:rsidP="00866A40">
      <w:r w:rsidRPr="006A2AA9">
        <w:t>The</w:t>
      </w:r>
      <w:r w:rsidR="00BE4631" w:rsidRPr="006A2AA9">
        <w:t xml:space="preserve"> following figure shows the</w:t>
      </w:r>
      <w:r w:rsidRPr="006A2AA9">
        <w:t xml:space="preserve"> view of the created</w:t>
      </w:r>
      <w:r w:rsidR="00866A40" w:rsidRPr="006A2AA9">
        <w:t xml:space="preserve"> topology </w:t>
      </w:r>
      <w:r w:rsidRPr="006A2AA9">
        <w:t>from</w:t>
      </w:r>
      <w:r w:rsidR="00866A40" w:rsidRPr="006A2AA9">
        <w:t xml:space="preserve"> the ONOS controller</w:t>
      </w:r>
      <w:r w:rsidRPr="006A2AA9">
        <w:t xml:space="preserve"> GUI</w:t>
      </w:r>
      <w:r w:rsidR="00011A76" w:rsidRPr="006A2AA9">
        <w:t>.</w:t>
      </w:r>
      <w:r w:rsidRPr="006A2AA9">
        <w:t xml:space="preserve"> </w:t>
      </w:r>
    </w:p>
    <w:p w14:paraId="46CED8FB" w14:textId="0267A905" w:rsidR="007D3DED" w:rsidRPr="006A2AA9" w:rsidRDefault="007D3DED" w:rsidP="007D3DED">
      <w:r w:rsidRPr="006A2AA9">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70"/>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1257912" w14:textId="06436F4B" w:rsidR="00B67359" w:rsidRPr="006A2AA9" w:rsidRDefault="000C73C3" w:rsidP="00BA0859">
      <w:r w:rsidRPr="006A2AA9">
        <w:t xml:space="preserve">ONOS controller contains a built in workflow named </w:t>
      </w:r>
      <w:r w:rsidRPr="006A2AA9">
        <w:rPr>
          <w:b/>
          <w:bCs/>
          <w:i/>
          <w:iCs/>
        </w:rPr>
        <w:t>onos.py</w:t>
      </w:r>
      <w:r w:rsidRPr="006A2AA9">
        <w:t xml:space="preserve"> to integrate the ONOS controller with the Mininet </w:t>
      </w:r>
      <w:r w:rsidR="002D7813" w:rsidRPr="006A2AA9">
        <w:t>emulator</w:t>
      </w:r>
      <w:r w:rsidRPr="006A2AA9">
        <w:t>.</w:t>
      </w:r>
      <w:r w:rsidR="00C777EC" w:rsidRPr="006A2AA9">
        <w:t xml:space="preserve"> </w:t>
      </w:r>
      <w:sdt>
        <w:sdtPr>
          <w:id w:val="700524900"/>
          <w:citation/>
        </w:sdtPr>
        <w:sdtContent>
          <w:r w:rsidR="00C777EC" w:rsidRPr="006A2AA9">
            <w:fldChar w:fldCharType="begin"/>
          </w:r>
          <w:r w:rsidR="00C777EC" w:rsidRPr="006A2AA9">
            <w:instrText xml:space="preserve"> CITATION Bob17 \l 1033 </w:instrText>
          </w:r>
          <w:r w:rsidR="00C777EC" w:rsidRPr="006A2AA9">
            <w:fldChar w:fldCharType="separate"/>
          </w:r>
          <w:r w:rsidR="00973B33">
            <w:rPr>
              <w:noProof/>
            </w:rPr>
            <w:t>[58]</w:t>
          </w:r>
          <w:r w:rsidR="00C777EC" w:rsidRPr="006A2AA9">
            <w:fldChar w:fldCharType="end"/>
          </w:r>
        </w:sdtContent>
      </w:sdt>
      <w:r w:rsidR="00ED6C9D" w:rsidRPr="006A2AA9">
        <w:t xml:space="preserve"> If Mininet has been installed on a machine, ONOS can also be installed on the same machine and both can be integrated together.</w:t>
      </w:r>
      <w:r w:rsidR="00B67359" w:rsidRPr="006A2AA9">
        <w:t xml:space="preserve"> With Mininet and onos.py, one can easily start up an ONOS controller and a desired virtual network </w:t>
      </w:r>
      <w:r w:rsidR="0031530E" w:rsidRPr="006A2AA9">
        <w:t xml:space="preserve">can be created </w:t>
      </w:r>
      <w:r w:rsidR="00B67359" w:rsidRPr="006A2AA9">
        <w:t>for any topology in a single VM.</w:t>
      </w:r>
    </w:p>
    <w:p w14:paraId="0064D7CF" w14:textId="1AE3E390" w:rsidR="00983ECF" w:rsidRPr="006A2AA9" w:rsidRDefault="00BA0859" w:rsidP="007A10BE">
      <w:r w:rsidRPr="006A2AA9">
        <w:lastRenderedPageBreak/>
        <w:t xml:space="preserve">This </w:t>
      </w:r>
      <w:r w:rsidR="00D513AB" w:rsidRPr="006A2AA9">
        <w:t>testbed</w:t>
      </w:r>
      <w:r w:rsidRPr="006A2AA9">
        <w:t xml:space="preserve"> is </w:t>
      </w:r>
      <w:r w:rsidR="00B27EEC" w:rsidRPr="006A2AA9">
        <w:t>ideal</w:t>
      </w:r>
      <w:r w:rsidRPr="006A2AA9">
        <w:t xml:space="preserve"> for</w:t>
      </w:r>
      <w:r w:rsidR="00B27EEC" w:rsidRPr="006A2AA9">
        <w:t xml:space="preserve"> the</w:t>
      </w:r>
      <w:r w:rsidRPr="006A2AA9">
        <w:t xml:space="preserve"> developers who </w:t>
      </w:r>
      <w:r w:rsidR="00B27EEC" w:rsidRPr="006A2AA9">
        <w:t>always search for</w:t>
      </w:r>
      <w:r w:rsidRPr="006A2AA9">
        <w:t xml:space="preserve"> an easy, end-to-end workflow that automatically creates a single or multiple</w:t>
      </w:r>
      <w:r w:rsidR="00B27EEC" w:rsidRPr="006A2AA9">
        <w:t xml:space="preserve"> </w:t>
      </w:r>
      <w:r w:rsidRPr="006A2AA9">
        <w:t>node</w:t>
      </w:r>
      <w:r w:rsidR="00B27EEC" w:rsidRPr="006A2AA9">
        <w:t>s</w:t>
      </w:r>
      <w:r w:rsidRPr="006A2AA9">
        <w:t xml:space="preserve"> ONOS controller and a </w:t>
      </w:r>
      <w:r w:rsidR="00B27EEC" w:rsidRPr="006A2AA9">
        <w:t xml:space="preserve">virtual </w:t>
      </w:r>
      <w:r w:rsidRPr="006A2AA9">
        <w:t>Mininet network, all in a single VM running Ubuntu natively.</w:t>
      </w:r>
      <w:r w:rsidR="007A10BE" w:rsidRPr="006A2AA9">
        <w:t xml:space="preserve"> This simplifies development</w:t>
      </w:r>
      <w:r w:rsidR="00983ECF" w:rsidRPr="006A2AA9">
        <w:t xml:space="preserve"> setup because the entire emulated network lives in a single development and share a single Linux kernel which eventually is more efficient than multiple VMs development  setup.</w:t>
      </w:r>
    </w:p>
    <w:p w14:paraId="075B5CEE" w14:textId="4D7EDF56" w:rsidR="007A10BE" w:rsidRPr="006A2AA9" w:rsidRDefault="007A10BE" w:rsidP="005C6652">
      <w:r w:rsidRPr="006A2AA9">
        <w:t xml:space="preserve">Additionally, onos.py </w:t>
      </w:r>
      <w:r w:rsidR="009B6C27" w:rsidRPr="006A2AA9">
        <w:t>creates</w:t>
      </w:r>
      <w:r w:rsidRPr="006A2AA9">
        <w:t xml:space="preserve"> the network</w:t>
      </w:r>
      <w:r w:rsidR="00342E16" w:rsidRPr="006A2AA9">
        <w:t xml:space="preserve"> in which one</w:t>
      </w:r>
      <w:r w:rsidRPr="006A2AA9">
        <w:t xml:space="preserve"> can easily change the number of nodes in </w:t>
      </w:r>
      <w:r w:rsidR="00342E16" w:rsidRPr="006A2AA9">
        <w:t>the</w:t>
      </w:r>
      <w:r w:rsidRPr="006A2AA9">
        <w:t xml:space="preserve"> ONOS cluster, as well as </w:t>
      </w:r>
      <w:r w:rsidR="009B6C27" w:rsidRPr="006A2AA9">
        <w:t>other components</w:t>
      </w:r>
      <w:r w:rsidRPr="006A2AA9">
        <w:t xml:space="preserve"> like the delay or bandwidth between </w:t>
      </w:r>
      <w:r w:rsidR="00342E16" w:rsidRPr="006A2AA9">
        <w:t xml:space="preserve">the </w:t>
      </w:r>
      <w:r w:rsidRPr="006A2AA9">
        <w:t>nodes</w:t>
      </w:r>
      <w:r w:rsidR="00342E16" w:rsidRPr="006A2AA9">
        <w:t>. This workflow</w:t>
      </w:r>
      <w:r w:rsidRPr="006A2AA9">
        <w:t xml:space="preserve"> provides a single, unified console via the </w:t>
      </w:r>
      <w:r w:rsidRPr="006A2AA9">
        <w:rPr>
          <w:b/>
          <w:bCs/>
          <w:i/>
          <w:iCs/>
        </w:rPr>
        <w:t>mininet-onos</w:t>
      </w:r>
      <w:r w:rsidRPr="006A2AA9">
        <w:t xml:space="preserve"> where </w:t>
      </w:r>
      <w:r w:rsidR="00342E16" w:rsidRPr="006A2AA9">
        <w:t>one</w:t>
      </w:r>
      <w:r w:rsidRPr="006A2AA9">
        <w:t xml:space="preserve"> can e</w:t>
      </w:r>
      <w:r w:rsidR="00342E16" w:rsidRPr="006A2AA9">
        <w:t>xecute</w:t>
      </w:r>
      <w:r w:rsidRPr="006A2AA9">
        <w:t xml:space="preserve"> both Mininet and </w:t>
      </w:r>
      <w:r w:rsidR="00342E16" w:rsidRPr="006A2AA9">
        <w:t xml:space="preserve">the </w:t>
      </w:r>
      <w:r w:rsidRPr="006A2AA9">
        <w:t>ONOS commands</w:t>
      </w:r>
      <w:r w:rsidR="00342E16" w:rsidRPr="006A2AA9">
        <w:t>. This workflow is also suitable to</w:t>
      </w:r>
      <w:r w:rsidRPr="006A2AA9">
        <w:t xml:space="preserve"> handle</w:t>
      </w:r>
      <w:r w:rsidR="00834BC5" w:rsidRPr="006A2AA9">
        <w:t xml:space="preserve"> the</w:t>
      </w:r>
      <w:r w:rsidRPr="006A2AA9">
        <w:t xml:space="preserve"> port forwarding, </w:t>
      </w:r>
      <w:r w:rsidR="00834BC5" w:rsidRPr="006A2AA9">
        <w:t>so one</w:t>
      </w:r>
      <w:r w:rsidRPr="006A2AA9">
        <w:t xml:space="preserve"> can easily connect to the GUI </w:t>
      </w:r>
      <w:r w:rsidR="00834BC5" w:rsidRPr="006A2AA9">
        <w:t>or to the Karaf’s CLI</w:t>
      </w:r>
      <w:r w:rsidRPr="006A2AA9">
        <w:t xml:space="preserve"> by connecting to</w:t>
      </w:r>
      <w:r w:rsidR="00834BC5" w:rsidRPr="006A2AA9">
        <w:t xml:space="preserve"> the correct</w:t>
      </w:r>
      <w:r w:rsidRPr="006A2AA9">
        <w:t xml:space="preserve"> ports on the VM.</w:t>
      </w:r>
    </w:p>
    <w:p w14:paraId="4AE657AF" w14:textId="3A7DB13F" w:rsidR="004D2D10" w:rsidRPr="006A2AA9" w:rsidRDefault="004D2D10" w:rsidP="004D2D10">
      <w:pPr>
        <w:pStyle w:val="Heading2"/>
      </w:pPr>
      <w:bookmarkStart w:id="450" w:name="_Toc114792048"/>
      <w:r w:rsidRPr="006A2AA9">
        <w:t>Problems identified</w:t>
      </w:r>
      <w:bookmarkEnd w:id="450"/>
    </w:p>
    <w:p w14:paraId="01BEA0EE" w14:textId="3D254491" w:rsidR="004D2D10" w:rsidRPr="006A2AA9" w:rsidRDefault="004D2D10" w:rsidP="004D2D10">
      <w:r w:rsidRPr="006A2AA9">
        <w:t>During the installation of the components used in this Thesis few challenges were faced. Similarly</w:t>
      </w:r>
      <w:r w:rsidR="003F03A3">
        <w:t>,</w:t>
      </w:r>
      <w:r w:rsidRPr="006A2AA9">
        <w:t xml:space="preserve"> while implementing </w:t>
      </w:r>
      <w:r w:rsidR="00003214">
        <w:t xml:space="preserve">the use cases </w:t>
      </w:r>
      <w:r w:rsidRPr="006A2AA9">
        <w:t xml:space="preserve">and testing the </w:t>
      </w:r>
      <w:r w:rsidR="00003214">
        <w:t xml:space="preserve">functionality of </w:t>
      </w:r>
      <w:r w:rsidRPr="006A2AA9">
        <w:t>SDN controller and the network devices few problems were identified. Following are the problems encountered and possible fixes for the same</w:t>
      </w:r>
      <w:r w:rsidR="003F03A3">
        <w:t>:</w:t>
      </w:r>
    </w:p>
    <w:p w14:paraId="09308176" w14:textId="2D1FD295" w:rsidR="004D2D10" w:rsidRPr="006A2AA9" w:rsidRDefault="004D2D10">
      <w:pPr>
        <w:pStyle w:val="ListParagraph"/>
        <w:numPr>
          <w:ilvl w:val="0"/>
          <w:numId w:val="6"/>
        </w:numPr>
        <w:spacing w:before="240"/>
        <w:rPr>
          <w:rFonts w:cs="Times"/>
        </w:rPr>
      </w:pPr>
      <w:r w:rsidRPr="006A2AA9">
        <w:rPr>
          <w:rFonts w:cs="Times"/>
        </w:rPr>
        <w:t>Installation of SDN controllers is easier when they are downloaded as a packet rather than directly installing from source code</w:t>
      </w:r>
      <w:r w:rsidR="00A714E1">
        <w:rPr>
          <w:rFonts w:cs="Times"/>
        </w:rPr>
        <w:t xml:space="preserve"> and then building the software.</w:t>
      </w:r>
    </w:p>
    <w:p w14:paraId="3EDF262B" w14:textId="40C05589" w:rsidR="004D2D10" w:rsidRDefault="004D2D10">
      <w:pPr>
        <w:pStyle w:val="ListParagraph"/>
        <w:numPr>
          <w:ilvl w:val="0"/>
          <w:numId w:val="6"/>
        </w:numPr>
        <w:spacing w:before="240"/>
        <w:rPr>
          <w:rFonts w:cs="Times"/>
        </w:rPr>
      </w:pPr>
      <w:r w:rsidRPr="006A2AA9">
        <w:rPr>
          <w:rFonts w:cs="Times"/>
        </w:rPr>
        <w:t xml:space="preserve">New versions of </w:t>
      </w:r>
      <w:r w:rsidR="00002272">
        <w:rPr>
          <w:rFonts w:cs="Times"/>
        </w:rPr>
        <w:t>OpenDaylight</w:t>
      </w:r>
      <w:r w:rsidRPr="006A2AA9">
        <w:rPr>
          <w:rFonts w:cs="Times"/>
        </w:rPr>
        <w:t xml:space="preserve"> controller do not support the GUI </w:t>
      </w:r>
      <w:r w:rsidR="00A714E1">
        <w:rPr>
          <w:rFonts w:cs="Times"/>
        </w:rPr>
        <w:t xml:space="preserve">features </w:t>
      </w:r>
      <w:r w:rsidRPr="006A2AA9">
        <w:rPr>
          <w:rFonts w:cs="Times"/>
        </w:rPr>
        <w:t xml:space="preserve">and L2 switch applications since these projects were separated from </w:t>
      </w:r>
      <w:r w:rsidR="00002272">
        <w:rPr>
          <w:rFonts w:cs="Times"/>
        </w:rPr>
        <w:t>OpenDaylight</w:t>
      </w:r>
      <w:r w:rsidRPr="006A2AA9">
        <w:rPr>
          <w:rFonts w:cs="Times"/>
        </w:rPr>
        <w:t>.</w:t>
      </w:r>
    </w:p>
    <w:p w14:paraId="475E2CA1" w14:textId="4530E192" w:rsidR="00833C62" w:rsidRPr="00833C62" w:rsidRDefault="00833C62" w:rsidP="00833C62">
      <w:pPr>
        <w:pStyle w:val="ListParagraph"/>
        <w:numPr>
          <w:ilvl w:val="0"/>
          <w:numId w:val="6"/>
        </w:numPr>
        <w:spacing w:before="240"/>
        <w:rPr>
          <w:rFonts w:cs="Times"/>
        </w:rPr>
      </w:pPr>
      <w:r w:rsidRPr="006A2AA9">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6A2AA9">
        <w:rPr>
          <w:rFonts w:cs="Times"/>
          <w:b/>
          <w:bCs/>
          <w:i/>
          <w:iCs/>
        </w:rPr>
        <w:t>wipe-out please</w:t>
      </w:r>
      <w:r w:rsidRPr="006A2AA9">
        <w:rPr>
          <w:rFonts w:cs="Times"/>
        </w:rPr>
        <w:t xml:space="preserve"> on ONOS CLI.</w:t>
      </w:r>
    </w:p>
    <w:p w14:paraId="41C6C532" w14:textId="4ED77945" w:rsidR="004D2D10" w:rsidRPr="00117D5C" w:rsidRDefault="004D2D10" w:rsidP="00117D5C">
      <w:pPr>
        <w:pStyle w:val="ListParagraph"/>
        <w:numPr>
          <w:ilvl w:val="0"/>
          <w:numId w:val="6"/>
        </w:numPr>
        <w:spacing w:before="240"/>
        <w:rPr>
          <w:rFonts w:cs="Times"/>
        </w:rPr>
      </w:pPr>
      <w:r w:rsidRPr="006A2AA9">
        <w:rPr>
          <w:rFonts w:cs="Times"/>
        </w:rPr>
        <w:t xml:space="preserve">Unlike previous versions of OpenFlow protocol, latest version of this protocol needs to be </w:t>
      </w:r>
      <w:r w:rsidR="00EE7C38">
        <w:rPr>
          <w:rFonts w:cs="Times"/>
        </w:rPr>
        <w:t>explicitly configured</w:t>
      </w:r>
      <w:r w:rsidRPr="006A2AA9">
        <w:rPr>
          <w:rFonts w:cs="Times"/>
        </w:rPr>
        <w:t xml:space="preserve"> on all the network</w:t>
      </w:r>
      <w:r w:rsidR="00117D5C">
        <w:rPr>
          <w:rFonts w:cs="Times"/>
        </w:rPr>
        <w:t xml:space="preserve"> </w:t>
      </w:r>
      <w:r w:rsidRPr="006A2AA9">
        <w:rPr>
          <w:rFonts w:cs="Times"/>
        </w:rPr>
        <w:t>devices.</w:t>
      </w:r>
      <w:r w:rsidR="00117D5C">
        <w:rPr>
          <w:rFonts w:cs="Times"/>
        </w:rPr>
        <w:t xml:space="preserve"> </w:t>
      </w:r>
      <w:r w:rsidRPr="00117D5C">
        <w:rPr>
          <w:rFonts w:cs="Times"/>
        </w:rPr>
        <w:t xml:space="preserve">Before connecting the Open vSwitch to the controller, Open vSwitch needs to be specified </w:t>
      </w:r>
      <w:r w:rsidR="00A5793E" w:rsidRPr="00117D5C">
        <w:rPr>
          <w:rFonts w:cs="Times"/>
        </w:rPr>
        <w:t xml:space="preserve">with </w:t>
      </w:r>
      <w:r w:rsidRPr="00117D5C">
        <w:rPr>
          <w:rFonts w:cs="Times"/>
        </w:rPr>
        <w:t xml:space="preserve">the version of OpenFlow protocol to be used. </w:t>
      </w:r>
    </w:p>
    <w:p w14:paraId="02CB5E97" w14:textId="2FDD646E" w:rsidR="00D27FD2" w:rsidRDefault="004D2D10" w:rsidP="009155BB">
      <w:pPr>
        <w:pStyle w:val="ListParagraph"/>
        <w:numPr>
          <w:ilvl w:val="0"/>
          <w:numId w:val="6"/>
        </w:numPr>
        <w:spacing w:before="240"/>
        <w:rPr>
          <w:rFonts w:cs="Times"/>
        </w:rPr>
      </w:pPr>
      <w:r w:rsidRPr="006A2AA9">
        <w:rPr>
          <w:rFonts w:cs="Times"/>
        </w:rPr>
        <w:t>Also, need to specify the latest version of OpenFlow protocol while executing the topology commands on Mininet.</w:t>
      </w:r>
    </w:p>
    <w:p w14:paraId="5B62A2C1" w14:textId="26338779" w:rsidR="00084664" w:rsidRDefault="00084664" w:rsidP="009155BB">
      <w:pPr>
        <w:pStyle w:val="ListParagraph"/>
        <w:numPr>
          <w:ilvl w:val="0"/>
          <w:numId w:val="6"/>
        </w:numPr>
        <w:spacing w:before="240"/>
        <w:rPr>
          <w:rFonts w:cs="Times"/>
        </w:rPr>
      </w:pPr>
      <w:r>
        <w:rPr>
          <w:rFonts w:cs="Times"/>
        </w:rPr>
        <w:t xml:space="preserve">Some of the functioning services of SDN controllers are renamed or completely changed for better functionality of the controller and the documentation available to configure these services are </w:t>
      </w:r>
      <w:r w:rsidR="00D904BA">
        <w:rPr>
          <w:rFonts w:cs="Times"/>
        </w:rPr>
        <w:t>associated with</w:t>
      </w:r>
      <w:r>
        <w:rPr>
          <w:rFonts w:cs="Times"/>
        </w:rPr>
        <w:t xml:space="preserve"> previous version</w:t>
      </w:r>
      <w:r w:rsidR="00AE0AC9">
        <w:rPr>
          <w:rFonts w:cs="Times"/>
        </w:rPr>
        <w:t>s</w:t>
      </w:r>
      <w:r>
        <w:rPr>
          <w:rFonts w:cs="Times"/>
        </w:rPr>
        <w:t xml:space="preserve"> and hence</w:t>
      </w:r>
      <w:r w:rsidR="0098568E">
        <w:rPr>
          <w:rFonts w:cs="Times"/>
        </w:rPr>
        <w:t xml:space="preserve"> these documentation</w:t>
      </w:r>
      <w:r w:rsidR="004F33BD">
        <w:rPr>
          <w:rFonts w:cs="Times"/>
        </w:rPr>
        <w:t>s</w:t>
      </w:r>
      <w:r>
        <w:rPr>
          <w:rFonts w:cs="Times"/>
        </w:rPr>
        <w:t xml:space="preserve"> are outdated.</w:t>
      </w:r>
    </w:p>
    <w:p w14:paraId="21E0F078" w14:textId="6E21F0F6" w:rsidR="00117D5C" w:rsidRDefault="00117D5C" w:rsidP="009155BB">
      <w:pPr>
        <w:pStyle w:val="ListParagraph"/>
        <w:numPr>
          <w:ilvl w:val="0"/>
          <w:numId w:val="6"/>
        </w:numPr>
        <w:spacing w:before="240"/>
        <w:rPr>
          <w:rFonts w:cs="Times"/>
        </w:rPr>
      </w:pPr>
      <w:r>
        <w:rPr>
          <w:rFonts w:cs="Times"/>
        </w:rPr>
        <w:t>Some of the features which require modification or upgradation according to the new versions of controller’s software are not modified and which leads to the absence of those features in the newer versions of the controller.</w:t>
      </w:r>
    </w:p>
    <w:p w14:paraId="27260F98" w14:textId="041168B2" w:rsidR="00117D5C" w:rsidRDefault="00117D5C" w:rsidP="009155BB">
      <w:pPr>
        <w:pStyle w:val="ListParagraph"/>
        <w:numPr>
          <w:ilvl w:val="0"/>
          <w:numId w:val="6"/>
        </w:numPr>
        <w:spacing w:before="240"/>
        <w:rPr>
          <w:rFonts w:cs="Times"/>
        </w:rPr>
      </w:pPr>
      <w:r>
        <w:rPr>
          <w:rFonts w:cs="Times"/>
        </w:rPr>
        <w:t xml:space="preserve">Open-source communities are not much active presently as compared to the past. Hence, </w:t>
      </w:r>
      <w:r w:rsidR="00960BF3">
        <w:rPr>
          <w:rFonts w:cs="Times"/>
        </w:rPr>
        <w:t>any queries or doubts about the functionality of controller are not resolved.</w:t>
      </w:r>
    </w:p>
    <w:p w14:paraId="162708E7" w14:textId="3875E576" w:rsidR="00A714E1" w:rsidRPr="005B39C3" w:rsidRDefault="00A714E1" w:rsidP="005B39C3">
      <w:pPr>
        <w:pStyle w:val="ListParagraph"/>
        <w:numPr>
          <w:ilvl w:val="0"/>
          <w:numId w:val="6"/>
        </w:numPr>
        <w:spacing w:before="240"/>
        <w:rPr>
          <w:rFonts w:cs="Times"/>
        </w:rPr>
      </w:pPr>
      <w:r w:rsidRPr="006A2AA9">
        <w:rPr>
          <w:rFonts w:cs="Times"/>
        </w:rPr>
        <w:t>Open vSwitch application available for GNS3 on GNS3 Marketplace (named, Open vSwitch with management interface) has some errors and needs to be fixed before using.</w:t>
      </w:r>
    </w:p>
    <w:p w14:paraId="3D726E17" w14:textId="1977135C" w:rsidR="00D97FA4" w:rsidRPr="006A2AA9" w:rsidRDefault="00D97FA4" w:rsidP="00D97FA4">
      <w:pPr>
        <w:spacing w:before="240"/>
        <w:rPr>
          <w:rFonts w:cs="Times"/>
        </w:rPr>
      </w:pPr>
    </w:p>
    <w:p w14:paraId="082E65B3" w14:textId="2ADA6409" w:rsidR="00D97FA4" w:rsidRPr="006A2AA9" w:rsidRDefault="00D97FA4">
      <w:pPr>
        <w:spacing w:after="0" w:line="240" w:lineRule="auto"/>
        <w:jc w:val="left"/>
        <w:rPr>
          <w:rFonts w:cs="Times"/>
        </w:rPr>
      </w:pPr>
      <w:r w:rsidRPr="006A2AA9">
        <w:rPr>
          <w:rFonts w:cs="Times"/>
        </w:rPr>
        <w:br w:type="page"/>
      </w:r>
    </w:p>
    <w:p w14:paraId="749622AA" w14:textId="0EFFCB19" w:rsidR="002D0CF7" w:rsidRPr="006A2AA9" w:rsidRDefault="002D0CF7" w:rsidP="002D0CF7">
      <w:pPr>
        <w:pStyle w:val="Heading2"/>
      </w:pPr>
      <w:bookmarkStart w:id="451" w:name="_Toc114792049"/>
      <w:r w:rsidRPr="006A2AA9">
        <w:lastRenderedPageBreak/>
        <w:t xml:space="preserve">Use </w:t>
      </w:r>
      <w:r w:rsidR="00C01F80" w:rsidRPr="006A2AA9">
        <w:t>C</w:t>
      </w:r>
      <w:r w:rsidRPr="006A2AA9">
        <w:t xml:space="preserve">ase-1: Testing </w:t>
      </w:r>
      <w:r w:rsidR="003C5E64" w:rsidRPr="006A2AA9">
        <w:t xml:space="preserve">the </w:t>
      </w:r>
      <w:r w:rsidR="0096752D" w:rsidRPr="006A2AA9">
        <w:t>ONOS Controller</w:t>
      </w:r>
      <w:r w:rsidRPr="006A2AA9">
        <w:t xml:space="preserve"> with </w:t>
      </w:r>
      <w:r w:rsidR="003C5E64" w:rsidRPr="006A2AA9">
        <w:t>I</w:t>
      </w:r>
      <w:r w:rsidRPr="006A2AA9">
        <w:t xml:space="preserve">solated L2 </w:t>
      </w:r>
      <w:r w:rsidR="003C5E64" w:rsidRPr="006A2AA9">
        <w:t>O</w:t>
      </w:r>
      <w:r w:rsidRPr="006A2AA9">
        <w:t xml:space="preserve">verlay </w:t>
      </w:r>
      <w:r w:rsidR="003C5E64" w:rsidRPr="006A2AA9">
        <w:t>N</w:t>
      </w:r>
      <w:r w:rsidRPr="006A2AA9">
        <w:t>etworks</w:t>
      </w:r>
      <w:bookmarkEnd w:id="451"/>
    </w:p>
    <w:p w14:paraId="030F3BF1" w14:textId="0C605D3F" w:rsidR="00DE1056" w:rsidRPr="006A2AA9" w:rsidRDefault="00B12D73" w:rsidP="00DE1056">
      <w:r w:rsidRPr="006A2AA9">
        <w:t xml:space="preserve">From time to time Internet </w:t>
      </w:r>
      <w:r w:rsidR="002425B4" w:rsidRPr="006A2AA9">
        <w:t>S</w:t>
      </w:r>
      <w:r w:rsidRPr="006A2AA9">
        <w:t xml:space="preserve">ervice </w:t>
      </w:r>
      <w:r w:rsidR="002425B4" w:rsidRPr="006A2AA9">
        <w:t>P</w:t>
      </w:r>
      <w:r w:rsidRPr="006A2AA9">
        <w:t xml:space="preserve">roviders </w:t>
      </w:r>
      <w:r w:rsidR="002425B4" w:rsidRPr="006A2AA9">
        <w:t>(ISPs)</w:t>
      </w:r>
      <w:r w:rsidR="00281B9C" w:rsidRPr="006A2AA9">
        <w:t xml:space="preserve"> are puzzled</w:t>
      </w:r>
      <w:r w:rsidR="002425B4" w:rsidRPr="006A2AA9">
        <w:t xml:space="preserve"> </w:t>
      </w:r>
      <w:r w:rsidR="00281B9C" w:rsidRPr="006A2AA9">
        <w:t>over</w:t>
      </w:r>
      <w:r w:rsidR="002425B4" w:rsidRPr="006A2AA9">
        <w:t xml:space="preserve"> better VPN services</w:t>
      </w:r>
      <w:r w:rsidR="00600F90" w:rsidRPr="006A2AA9">
        <w:t xml:space="preserve"> to provide</w:t>
      </w:r>
      <w:r w:rsidR="002425B4" w:rsidRPr="006A2AA9">
        <w:t>.</w:t>
      </w:r>
      <w:r w:rsidR="00EE2421" w:rsidRPr="006A2AA9">
        <w:t xml:space="preserve"> Where </w:t>
      </w:r>
      <w:r w:rsidR="00281B9C" w:rsidRPr="006A2AA9">
        <w:t>L2VPN</w:t>
      </w:r>
      <w:r w:rsidR="00EE2421" w:rsidRPr="006A2AA9">
        <w:t xml:space="preserve"> offer</w:t>
      </w:r>
      <w:r w:rsidR="00655EEC" w:rsidRPr="006A2AA9">
        <w:t xml:space="preserve"> </w:t>
      </w:r>
      <w:r w:rsidR="009F3453" w:rsidRPr="006A2AA9">
        <w:t xml:space="preserve">lower operational cost and higher compatibility regarding </w:t>
      </w:r>
      <w:r w:rsidR="00EA3A88" w:rsidRPr="006A2AA9">
        <w:t>VPN tunnels</w:t>
      </w:r>
      <w:r w:rsidR="009F3453" w:rsidRPr="006A2AA9">
        <w:t xml:space="preserve">, </w:t>
      </w:r>
      <w:r w:rsidR="00EA3A88" w:rsidRPr="006A2AA9">
        <w:t>on the other hand L3VPN offer large scalability and better traffic engineering.</w:t>
      </w:r>
      <w:r w:rsidR="00DE1056" w:rsidRPr="006A2AA9">
        <w:t xml:space="preserve"> The L2VPN services can run over the existing IP core with minimal configuration which provides great opportunity for the ISPs to deploy a new service over the existing infrastructure.</w:t>
      </w:r>
      <w:r w:rsidR="003E14DE" w:rsidRPr="006A2AA9">
        <w:t xml:space="preserve"> Another benefit of L2VPN is packet forwarding information can be learned through the data plane</w:t>
      </w:r>
      <w:r w:rsidR="00A8323D" w:rsidRPr="006A2AA9">
        <w:t xml:space="preserve"> itself without </w:t>
      </w:r>
      <w:r w:rsidR="001E4583" w:rsidRPr="006A2AA9">
        <w:t>involving the</w:t>
      </w:r>
      <w:r w:rsidR="00A8323D" w:rsidRPr="006A2AA9">
        <w:t xml:space="preserve"> control plane.</w:t>
      </w:r>
    </w:p>
    <w:p w14:paraId="51BD4789" w14:textId="44A4FC8E" w:rsidR="0095073E" w:rsidRPr="006A2AA9" w:rsidRDefault="0095073E" w:rsidP="00DE1056">
      <w:r w:rsidRPr="006A2AA9">
        <w:t xml:space="preserve">L2VPNs like </w:t>
      </w:r>
      <w:r w:rsidR="00D147B7" w:rsidRPr="006A2AA9">
        <w:t>Virtual Private LAN Services</w:t>
      </w:r>
      <w:r w:rsidRPr="006A2AA9">
        <w:t xml:space="preserve"> </w:t>
      </w:r>
      <w:r w:rsidR="00F00F30" w:rsidRPr="006A2AA9">
        <w:t xml:space="preserve">(VPLS) </w:t>
      </w:r>
      <w:r w:rsidRPr="006A2AA9">
        <w:t xml:space="preserve">are becoming popular among service providers because they support multipoint communication and have robust security features. </w:t>
      </w:r>
      <w:r w:rsidR="00A82424" w:rsidRPr="006A2AA9">
        <w:t>VPLS a</w:t>
      </w:r>
      <w:r w:rsidRPr="006A2AA9">
        <w:t>s an L2</w:t>
      </w:r>
      <w:r w:rsidR="001A66A2" w:rsidRPr="006A2AA9">
        <w:t>VPN</w:t>
      </w:r>
      <w:r w:rsidRPr="006A2AA9">
        <w:t xml:space="preserve"> solution, has a zero-hop delay at the core of the network. Therefore, VPLS </w:t>
      </w:r>
      <w:r w:rsidR="00A82424" w:rsidRPr="006A2AA9">
        <w:t>is</w:t>
      </w:r>
      <w:r w:rsidR="000135F9" w:rsidRPr="006A2AA9">
        <w:t xml:space="preserve"> capable of</w:t>
      </w:r>
      <w:r w:rsidRPr="006A2AA9">
        <w:t xml:space="preserve"> achiev</w:t>
      </w:r>
      <w:r w:rsidR="000135F9" w:rsidRPr="006A2AA9">
        <w:t>ing</w:t>
      </w:r>
      <w:r w:rsidRPr="006A2AA9">
        <w:t xml:space="preserve"> lower latencies and better jitter performance</w:t>
      </w:r>
      <w:r w:rsidR="000135F9" w:rsidRPr="006A2AA9">
        <w:t xml:space="preserve"> compared to</w:t>
      </w:r>
      <w:r w:rsidRPr="006A2AA9">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0246FFEF" w:rsidR="0021796F" w:rsidRPr="006A2AA9" w:rsidRDefault="00CA6C07" w:rsidP="0021796F">
      <w:r w:rsidRPr="006A2AA9">
        <w:t>Virtual Private LAN Services (VPLS) is a shared packet switched network that provides multiple</w:t>
      </w:r>
      <w:r w:rsidR="00F00F30" w:rsidRPr="006A2AA9">
        <w:t xml:space="preserve"> pseudo-wire</w:t>
      </w:r>
      <w:r w:rsidRPr="006A2AA9">
        <w:t xml:space="preserve"> </w:t>
      </w:r>
      <w:r w:rsidR="00F00F30" w:rsidRPr="006A2AA9">
        <w:t>(</w:t>
      </w:r>
      <w:r w:rsidRPr="006A2AA9">
        <w:t>PW</w:t>
      </w:r>
      <w:r w:rsidR="00F00F30" w:rsidRPr="006A2AA9">
        <w:t>)</w:t>
      </w:r>
      <w:r w:rsidRPr="006A2AA9">
        <w:t xml:space="preserve"> connections</w:t>
      </w:r>
      <w:r w:rsidR="00B473A8" w:rsidRPr="006A2AA9">
        <w:t xml:space="preserve"> over the core network</w:t>
      </w:r>
      <w:r w:rsidRPr="006A2AA9">
        <w:t>.</w:t>
      </w:r>
      <w:r w:rsidR="00232B5C" w:rsidRPr="006A2AA9">
        <w:t xml:space="preserve"> Layer 2 services across a WAN that imitates as an Ethernet LAN in many aspects are offered by the VPLS.</w:t>
      </w:r>
      <w:r w:rsidR="0021796F" w:rsidRPr="006A2AA9">
        <w:t xml:space="preserve"> Regardless of the location of the sites, all VPLS-connected sites seem to be connected on the same LAN. This network creates a private connection since only customer devices from the same VPLS are allowed to use the connection. A LAN and VPLS both operate in a similar ways. The ISPs network allows customer devices that are a part of the same VPLS instance to interact and communicate with one another as though they were doing so over a</w:t>
      </w:r>
      <w:r w:rsidR="00797362" w:rsidRPr="006A2AA9">
        <w:t xml:space="preserve"> common</w:t>
      </w:r>
      <w:r w:rsidR="0021796F" w:rsidRPr="006A2AA9">
        <w:t xml:space="preserve"> LAN.</w:t>
      </w:r>
    </w:p>
    <w:p w14:paraId="047DE589" w14:textId="491285B4" w:rsidR="008D1E5D" w:rsidRPr="006A2AA9" w:rsidRDefault="00972CF7" w:rsidP="008D1E5D">
      <w:r w:rsidRPr="006A2AA9">
        <w:t xml:space="preserve">VPLS is an easy way of providing an L2VPN. Additionally, VPLS is </w:t>
      </w:r>
      <w:r w:rsidR="00753688" w:rsidRPr="006A2AA9">
        <w:t>favoured</w:t>
      </w:r>
      <w:r w:rsidRPr="006A2AA9">
        <w:t xml:space="preserve"> because of some of its features, such as protocol independence and cost-effective operating characteristics.</w:t>
      </w:r>
      <w:r w:rsidR="0062530E" w:rsidRPr="006A2AA9">
        <w:t xml:space="preserve"> The main goal of VPLS is to connect networks that operate at a global scale as if they are networked on the same LAN. VPLS offers multipoint-to</w:t>
      </w:r>
      <w:r w:rsidR="00753688">
        <w:t>-</w:t>
      </w:r>
      <w:r w:rsidR="0062530E" w:rsidRPr="006A2AA9">
        <w:t>multipoint Ethernet connectivity over a</w:t>
      </w:r>
      <w:r w:rsidR="00CA33FC" w:rsidRPr="006A2AA9">
        <w:t xml:space="preserve"> core</w:t>
      </w:r>
      <w:r w:rsidR="0062530E" w:rsidRPr="006A2AA9">
        <w:t xml:space="preserve"> Multi-Protocol Label Switching (MPLS)/ IP network.</w:t>
      </w:r>
      <w:r w:rsidR="008D1E5D" w:rsidRPr="006A2AA9">
        <w:t xml:space="preserve"> The lower </w:t>
      </w:r>
      <w:r w:rsidR="005D2C81" w:rsidRPr="006A2AA9">
        <w:t>operational</w:t>
      </w:r>
      <w:r w:rsidR="008D1E5D" w:rsidRPr="006A2AA9">
        <w:t xml:space="preserve"> cost of VPLS can be provided to its better resource utilization.</w:t>
      </w:r>
    </w:p>
    <w:p w14:paraId="30AC3D0F" w14:textId="11F7198C" w:rsidR="005C07F2" w:rsidRPr="006A2AA9" w:rsidRDefault="00AB6007" w:rsidP="00535763">
      <w:r w:rsidRPr="006A2AA9">
        <w:t xml:space="preserve">Originally, VPLS flat architecture was proposed, which worked very well for small to medium size of networks. However, in case of more larger networks, flat architectures faced </w:t>
      </w:r>
      <w:r w:rsidR="00472B17" w:rsidRPr="006A2AA9">
        <w:t xml:space="preserve">significant </w:t>
      </w:r>
      <w:r w:rsidRPr="006A2AA9">
        <w:t xml:space="preserve">scalability </w:t>
      </w:r>
      <w:r w:rsidR="00472B17" w:rsidRPr="006A2AA9">
        <w:t xml:space="preserve">problems </w:t>
      </w:r>
      <w:r w:rsidRPr="006A2AA9">
        <w:t>in both data and control planes because of the requirement of a full mesh of PWs.</w:t>
      </w:r>
      <w:r w:rsidR="00B64E5B" w:rsidRPr="006A2AA9">
        <w:t xml:space="preserve"> Another architecture, Hierarchical VPLS (H-VPLS) architecture was suggested as a solution to this problem.</w:t>
      </w:r>
      <w:r w:rsidR="003A42AD" w:rsidRPr="006A2AA9">
        <w:t xml:space="preserve"> The H-VPLS architecture </w:t>
      </w:r>
      <w:r w:rsidR="00C07983" w:rsidRPr="006A2AA9">
        <w:t xml:space="preserve">offers </w:t>
      </w:r>
      <w:r w:rsidR="003A42AD" w:rsidRPr="006A2AA9">
        <w:t>a feasible solution to the scalability issue by decreasing the number of PWs.</w:t>
      </w:r>
      <w:sdt>
        <w:sdtPr>
          <w:id w:val="-1103800219"/>
          <w:citation/>
        </w:sdtPr>
        <w:sdtContent>
          <w:r w:rsidR="00F4482C" w:rsidRPr="006A2AA9">
            <w:fldChar w:fldCharType="begin"/>
          </w:r>
          <w:r w:rsidR="006E6380">
            <w:instrText xml:space="preserve">CITATION KGa21 \l 1033 </w:instrText>
          </w:r>
          <w:r w:rsidR="00F4482C" w:rsidRPr="006A2AA9">
            <w:fldChar w:fldCharType="separate"/>
          </w:r>
          <w:r w:rsidR="00973B33">
            <w:rPr>
              <w:noProof/>
            </w:rPr>
            <w:t xml:space="preserve"> [59]</w:t>
          </w:r>
          <w:r w:rsidR="00F4482C" w:rsidRPr="006A2AA9">
            <w:fldChar w:fldCharType="end"/>
          </w:r>
        </w:sdtContent>
      </w:sdt>
      <w:r w:rsidR="00C07983" w:rsidRPr="006A2AA9">
        <w:t xml:space="preserve"> </w:t>
      </w:r>
      <w:r w:rsidR="00EB0A5F" w:rsidRPr="006A2AA9">
        <w:t>To</w:t>
      </w:r>
      <w:r w:rsidR="00C07983" w:rsidRPr="006A2AA9">
        <w:t xml:space="preserve"> overcome the problems of discovery of neighbours, security and </w:t>
      </w:r>
      <w:r w:rsidR="00753688" w:rsidRPr="006A2AA9">
        <w:t>flexibility</w:t>
      </w:r>
      <w:r w:rsidR="00C07983" w:rsidRPr="006A2AA9">
        <w:t>,</w:t>
      </w:r>
      <w:r w:rsidR="00EB0A5F" w:rsidRPr="006A2AA9">
        <w:t xml:space="preserve"> initially</w:t>
      </w:r>
      <w:r w:rsidR="00C07983" w:rsidRPr="006A2AA9">
        <w:t xml:space="preserve"> MPLS was used to implement VPLS. </w:t>
      </w:r>
      <w:r w:rsidR="009F71C0" w:rsidRPr="006A2AA9">
        <w:t xml:space="preserve">Eventually, two implementations were standardized, first, BGP for auto-discovery and </w:t>
      </w:r>
      <w:r w:rsidR="00753688" w:rsidRPr="006A2AA9">
        <w:t>signalling</w:t>
      </w:r>
      <w:r w:rsidR="009F71C0" w:rsidRPr="006A2AA9">
        <w:t xml:space="preserve"> and second, Label Distribution Protocol (LDP) for </w:t>
      </w:r>
      <w:r w:rsidR="00753688" w:rsidRPr="006A2AA9">
        <w:t>signalling</w:t>
      </w:r>
      <w:r w:rsidR="009F71C0" w:rsidRPr="006A2AA9">
        <w:t>.</w:t>
      </w:r>
    </w:p>
    <w:p w14:paraId="751CE9D9" w14:textId="68CD4073" w:rsidR="000C5B02" w:rsidRPr="006A2AA9" w:rsidRDefault="00217441" w:rsidP="000C5B02">
      <w:r w:rsidRPr="006A2AA9">
        <w:t xml:space="preserve">New technologies were proposed </w:t>
      </w:r>
      <w:r w:rsidR="00E65203" w:rsidRPr="006A2AA9">
        <w:t xml:space="preserve">such as </w:t>
      </w:r>
      <w:r w:rsidR="005C3623" w:rsidRPr="006A2AA9">
        <w:t>SDN based VPLS</w:t>
      </w:r>
      <w:r w:rsidR="00E65203" w:rsidRPr="006A2AA9">
        <w:t xml:space="preserve"> to increase scalability and enhance the security of</w:t>
      </w:r>
      <w:r w:rsidRPr="006A2AA9">
        <w:t xml:space="preserve"> the service</w:t>
      </w:r>
      <w:r w:rsidR="00E65203" w:rsidRPr="006A2AA9">
        <w:t>.</w:t>
      </w:r>
      <w:r w:rsidR="005C3623" w:rsidRPr="006A2AA9">
        <w:t xml:space="preserve"> Software-Defined VPLS (SD-VPLS) </w:t>
      </w:r>
      <w:r w:rsidR="00E234E7" w:rsidRPr="006A2AA9">
        <w:t>promises</w:t>
      </w:r>
      <w:r w:rsidR="005C3623" w:rsidRPr="006A2AA9">
        <w:t xml:space="preserve"> improved tunnel management, enhanced security and </w:t>
      </w:r>
      <w:r w:rsidR="00E234E7" w:rsidRPr="006A2AA9">
        <w:t xml:space="preserve">more </w:t>
      </w:r>
      <w:r w:rsidR="005C3623" w:rsidRPr="006A2AA9">
        <w:t>better scalability.</w:t>
      </w:r>
      <w:r w:rsidR="003C122A" w:rsidRPr="006A2AA9">
        <w:t xml:space="preserve"> The SDN</w:t>
      </w:r>
      <w:r w:rsidR="00402E07" w:rsidRPr="006A2AA9">
        <w:t>’s principle</w:t>
      </w:r>
      <w:r w:rsidR="003C122A" w:rsidRPr="006A2AA9">
        <w:t xml:space="preserve"> feature of separat</w:t>
      </w:r>
      <w:r w:rsidR="00D853A7" w:rsidRPr="006A2AA9">
        <w:t>e</w:t>
      </w:r>
      <w:r w:rsidR="003C122A" w:rsidRPr="006A2AA9">
        <w:t xml:space="preserve"> data plane and control plane </w:t>
      </w:r>
      <w:r w:rsidR="00753688" w:rsidRPr="006A2AA9">
        <w:t>aligned</w:t>
      </w:r>
      <w:r w:rsidR="006F3F87" w:rsidRPr="006A2AA9">
        <w:t xml:space="preserve"> significantly with</w:t>
      </w:r>
      <w:r w:rsidR="003C122A" w:rsidRPr="006A2AA9">
        <w:t xml:space="preserve"> VPLS L2VPN service</w:t>
      </w:r>
      <w:r w:rsidR="00BF3D17" w:rsidRPr="006A2AA9">
        <w:t>.</w:t>
      </w:r>
      <w:r w:rsidR="006F3F87" w:rsidRPr="006A2AA9">
        <w:t xml:space="preserve"> </w:t>
      </w:r>
      <w:r w:rsidR="006B6FB2" w:rsidRPr="006A2AA9">
        <w:t xml:space="preserve">The significant tunnel establishment delay reduction was observed in SD-VPLS compared to the </w:t>
      </w:r>
      <w:r w:rsidR="007752D2" w:rsidRPr="006A2AA9">
        <w:t>other</w:t>
      </w:r>
      <w:r w:rsidR="006B6FB2" w:rsidRPr="006A2AA9">
        <w:t xml:space="preserve"> VPLS architectures.</w:t>
      </w:r>
      <w:r w:rsidR="003C107A" w:rsidRPr="006A2AA9">
        <w:t xml:space="preserve"> </w:t>
      </w:r>
      <w:sdt>
        <w:sdtPr>
          <w:id w:val="-1167556116"/>
          <w:citation/>
        </w:sdtPr>
        <w:sdtContent>
          <w:r w:rsidR="003C107A" w:rsidRPr="006A2AA9">
            <w:fldChar w:fldCharType="begin"/>
          </w:r>
          <w:r w:rsidR="003C107A" w:rsidRPr="006A2AA9">
            <w:instrText xml:space="preserve"> CITATION Liy16 \l 1033 </w:instrText>
          </w:r>
          <w:r w:rsidR="003C107A" w:rsidRPr="006A2AA9">
            <w:fldChar w:fldCharType="separate"/>
          </w:r>
          <w:r w:rsidR="00973B33">
            <w:rPr>
              <w:noProof/>
            </w:rPr>
            <w:t>[60]</w:t>
          </w:r>
          <w:r w:rsidR="003C107A" w:rsidRPr="006A2AA9">
            <w:fldChar w:fldCharType="end"/>
          </w:r>
        </w:sdtContent>
      </w:sdt>
      <w:r w:rsidR="00CF0355" w:rsidRPr="006A2AA9">
        <w:t xml:space="preserve"> </w:t>
      </w:r>
      <w:r w:rsidR="000C5B02" w:rsidRPr="006A2AA9">
        <w:t>Thus the use</w:t>
      </w:r>
      <w:r w:rsidR="001D48CB" w:rsidRPr="006A2AA9">
        <w:t xml:space="preserve"> </w:t>
      </w:r>
      <w:r w:rsidR="000C5B02" w:rsidRPr="006A2AA9">
        <w:t xml:space="preserve">of SDN in </w:t>
      </w:r>
      <w:r w:rsidR="00521998" w:rsidRPr="006A2AA9">
        <w:t xml:space="preserve">context </w:t>
      </w:r>
      <w:r w:rsidR="000C5B02" w:rsidRPr="006A2AA9">
        <w:t>of VPLS is expected to enhance the</w:t>
      </w:r>
      <w:r w:rsidR="001D48CB" w:rsidRPr="006A2AA9">
        <w:t xml:space="preserve"> </w:t>
      </w:r>
      <w:r w:rsidR="000C5B02" w:rsidRPr="006A2AA9">
        <w:t xml:space="preserve">capabilities of VPLS. </w:t>
      </w:r>
      <w:r w:rsidR="00DF1838" w:rsidRPr="006A2AA9">
        <w:t>Particularly</w:t>
      </w:r>
      <w:r w:rsidR="000C5B02" w:rsidRPr="006A2AA9">
        <w:t xml:space="preserve">, SDN can be </w:t>
      </w:r>
      <w:r w:rsidR="00DF1838" w:rsidRPr="006A2AA9">
        <w:t>utilized with</w:t>
      </w:r>
      <w:r w:rsidR="000C5B02" w:rsidRPr="006A2AA9">
        <w:t xml:space="preserve"> VPLS to </w:t>
      </w:r>
      <w:r w:rsidR="00DF1838" w:rsidRPr="006A2AA9">
        <w:t xml:space="preserve">improve </w:t>
      </w:r>
      <w:r w:rsidR="000C5B02" w:rsidRPr="006A2AA9">
        <w:t xml:space="preserve">security, scalability </w:t>
      </w:r>
      <w:r w:rsidR="00DF1838" w:rsidRPr="006A2AA9">
        <w:t>and network programmability</w:t>
      </w:r>
      <w:r w:rsidR="000C5B02" w:rsidRPr="006A2AA9">
        <w:t xml:space="preserve">, which </w:t>
      </w:r>
      <w:r w:rsidR="00772FF8" w:rsidRPr="006A2AA9">
        <w:t xml:space="preserve">furthermore </w:t>
      </w:r>
      <w:r w:rsidR="000C5B02" w:rsidRPr="006A2AA9">
        <w:t>increases flexibility and agility.</w:t>
      </w:r>
      <w:r w:rsidR="001D48CB" w:rsidRPr="006A2AA9">
        <w:t xml:space="preserve"> </w:t>
      </w:r>
      <w:r w:rsidR="00DF1838" w:rsidRPr="006A2AA9">
        <w:t>Thus, SD-VPLS can be said one of the most recent technological developments in VPLS.</w:t>
      </w:r>
      <w:sdt>
        <w:sdtPr>
          <w:id w:val="1983273058"/>
          <w:citation/>
        </w:sdtPr>
        <w:sdtContent>
          <w:r w:rsidR="00515493" w:rsidRPr="006A2AA9">
            <w:fldChar w:fldCharType="begin"/>
          </w:r>
          <w:r w:rsidR="006E6380">
            <w:instrText xml:space="preserve">CITATION KGa21 \l 1033 </w:instrText>
          </w:r>
          <w:r w:rsidR="00515493" w:rsidRPr="006A2AA9">
            <w:fldChar w:fldCharType="separate"/>
          </w:r>
          <w:r w:rsidR="00973B33">
            <w:rPr>
              <w:noProof/>
            </w:rPr>
            <w:t xml:space="preserve"> [59]</w:t>
          </w:r>
          <w:r w:rsidR="00515493" w:rsidRPr="006A2AA9">
            <w:fldChar w:fldCharType="end"/>
          </w:r>
        </w:sdtContent>
      </w:sdt>
    </w:p>
    <w:p w14:paraId="5B1DF733" w14:textId="27A1450F" w:rsidR="002B47CB" w:rsidRPr="006A2AA9" w:rsidRDefault="002B47CB" w:rsidP="002B47CB"/>
    <w:p w14:paraId="56AA1DEC" w14:textId="14C38157" w:rsidR="009752FB" w:rsidRPr="006A2AA9" w:rsidRDefault="009752FB" w:rsidP="009752FB">
      <w:pPr>
        <w:pStyle w:val="Heading3"/>
        <w:rPr>
          <w:lang w:val="en-GB"/>
        </w:rPr>
      </w:pPr>
      <w:bookmarkStart w:id="452" w:name="_Toc114792050"/>
      <w:r w:rsidRPr="006A2AA9">
        <w:rPr>
          <w:lang w:val="en-GB"/>
        </w:rPr>
        <w:t>Introduction</w:t>
      </w:r>
      <w:bookmarkEnd w:id="452"/>
    </w:p>
    <w:p w14:paraId="5DD7E5CD" w14:textId="224A4CD4" w:rsidR="00040783" w:rsidRPr="006A2AA9" w:rsidRDefault="009550B6" w:rsidP="009550B6">
      <w:r w:rsidRPr="006A2AA9">
        <w:t xml:space="preserve">In this use case </w:t>
      </w:r>
      <w:r w:rsidR="00462DBD" w:rsidRPr="006A2AA9">
        <w:t>ONOS controller was implemented with the</w:t>
      </w:r>
      <w:r w:rsidR="0071350E" w:rsidRPr="006A2AA9">
        <w:t xml:space="preserve"> VPLS</w:t>
      </w:r>
      <w:r w:rsidR="00462DBD" w:rsidRPr="006A2AA9">
        <w:t xml:space="preserve"> L2VPN</w:t>
      </w:r>
      <w:r w:rsidR="0071350E" w:rsidRPr="006A2AA9">
        <w:t xml:space="preserve"> service</w:t>
      </w:r>
      <w:r w:rsidR="00462DBD" w:rsidRPr="006A2AA9">
        <w:t xml:space="preserve">. </w:t>
      </w:r>
      <w:r w:rsidR="00F96FAD" w:rsidRPr="006A2AA9">
        <w:t>The aim was to connect multiple end-users in an OpenFlow network to create the Layer 2 broadcast overlay network.</w:t>
      </w:r>
      <w:r w:rsidR="005A049D" w:rsidRPr="006A2AA9">
        <w:t xml:space="preserve"> For this </w:t>
      </w:r>
      <w:r w:rsidRPr="006A2AA9">
        <w:t xml:space="preserve">virtually separate paths were created to isolate the traffic flow between the </w:t>
      </w:r>
      <w:r w:rsidR="00787272">
        <w:t>end-point</w:t>
      </w:r>
      <w:r w:rsidRPr="006A2AA9">
        <w:t>s.</w:t>
      </w:r>
      <w:r w:rsidR="001852B3" w:rsidRPr="006A2AA9">
        <w:t xml:space="preserve"> </w:t>
      </w:r>
      <w:r w:rsidR="007B541B" w:rsidRPr="006A2AA9">
        <w:t>VPLS application</w:t>
      </w:r>
      <w:r w:rsidR="00D550C8" w:rsidRPr="006A2AA9">
        <w:t xml:space="preserve"> is</w:t>
      </w:r>
      <w:r w:rsidR="007B541B" w:rsidRPr="006A2AA9">
        <w:t xml:space="preserve"> by default</w:t>
      </w:r>
      <w:r w:rsidR="00D550C8" w:rsidRPr="006A2AA9">
        <w:t xml:space="preserve"> included</w:t>
      </w:r>
      <w:r w:rsidR="007B541B" w:rsidRPr="006A2AA9">
        <w:t xml:space="preserve"> in the</w:t>
      </w:r>
      <w:r w:rsidR="00D550C8" w:rsidRPr="006A2AA9">
        <w:t xml:space="preserve"> ONOS</w:t>
      </w:r>
      <w:r w:rsidR="007B541B" w:rsidRPr="006A2AA9">
        <w:t xml:space="preserve"> platform</w:t>
      </w:r>
      <w:r w:rsidR="001852B3" w:rsidRPr="006A2AA9">
        <w:t>.</w:t>
      </w:r>
    </w:p>
    <w:p w14:paraId="42EAD9E8" w14:textId="794A5E55" w:rsidR="00040783" w:rsidRPr="006A2AA9" w:rsidRDefault="00CE3BC6" w:rsidP="00040783">
      <w:r w:rsidRPr="006A2AA9">
        <w:lastRenderedPageBreak/>
        <w:t>To</w:t>
      </w:r>
      <w:r w:rsidR="00040783" w:rsidRPr="006A2AA9">
        <w:t xml:space="preserve"> </w:t>
      </w:r>
      <w:r w:rsidRPr="006A2AA9">
        <w:t xml:space="preserve">establish </w:t>
      </w:r>
      <w:r w:rsidR="00040783" w:rsidRPr="006A2AA9">
        <w:t>VPLS connectivity between two or more hosts</w:t>
      </w:r>
      <w:r w:rsidRPr="006A2AA9">
        <w:t xml:space="preserve"> in the network</w:t>
      </w:r>
      <w:r w:rsidR="00040783" w:rsidRPr="006A2AA9">
        <w:t xml:space="preserve">, </w:t>
      </w:r>
      <w:r w:rsidRPr="006A2AA9">
        <w:t>following things needs to be taken into consideration.</w:t>
      </w:r>
    </w:p>
    <w:p w14:paraId="36F2080F" w14:textId="34B14F54" w:rsidR="00CE3BC6" w:rsidRPr="006A2AA9" w:rsidRDefault="00040783">
      <w:pPr>
        <w:pStyle w:val="ListParagraph"/>
        <w:numPr>
          <w:ilvl w:val="0"/>
          <w:numId w:val="23"/>
        </w:numPr>
      </w:pPr>
      <w:r w:rsidRPr="006A2AA9">
        <w:t xml:space="preserve">A VPLS </w:t>
      </w:r>
      <w:r w:rsidR="00CE3BC6" w:rsidRPr="006A2AA9">
        <w:t>ID is required</w:t>
      </w:r>
      <w:r w:rsidRPr="006A2AA9">
        <w:t xml:space="preserve"> to be </w:t>
      </w:r>
      <w:r w:rsidR="00CE3BC6" w:rsidRPr="006A2AA9">
        <w:t>specified.</w:t>
      </w:r>
    </w:p>
    <w:p w14:paraId="113D224F" w14:textId="3064C664" w:rsidR="00F274F7" w:rsidRPr="006A2AA9" w:rsidRDefault="00F274F7">
      <w:pPr>
        <w:pStyle w:val="ListParagraph"/>
        <w:numPr>
          <w:ilvl w:val="0"/>
          <w:numId w:val="23"/>
        </w:numPr>
      </w:pPr>
      <w:r w:rsidRPr="006A2AA9">
        <w:t>The ONOS configuration should have at least two Open vSwitch’s interfaces configured in it.</w:t>
      </w:r>
    </w:p>
    <w:p w14:paraId="4422A8EB" w14:textId="437FB8A9" w:rsidR="00CE3BC6" w:rsidRPr="006A2AA9" w:rsidRDefault="00CE3BC6">
      <w:pPr>
        <w:pStyle w:val="ListParagraph"/>
        <w:numPr>
          <w:ilvl w:val="0"/>
          <w:numId w:val="23"/>
        </w:numPr>
      </w:pPr>
      <w:r w:rsidRPr="006A2AA9">
        <w:t>A VPLS ID should at least contain two</w:t>
      </w:r>
      <w:r w:rsidR="00D75A6D" w:rsidRPr="006A2AA9">
        <w:t xml:space="preserve"> such</w:t>
      </w:r>
      <w:r w:rsidRPr="006A2AA9">
        <w:t xml:space="preserve"> interfaces in it.</w:t>
      </w:r>
    </w:p>
    <w:p w14:paraId="7A40119B" w14:textId="0D53862B" w:rsidR="00CE3BC6" w:rsidRPr="006A2AA9" w:rsidRDefault="00786841">
      <w:pPr>
        <w:pStyle w:val="ListParagraph"/>
        <w:numPr>
          <w:ilvl w:val="0"/>
          <w:numId w:val="23"/>
        </w:numPr>
      </w:pPr>
      <w:r w:rsidRPr="006A2AA9">
        <w:t>The network should have a</w:t>
      </w:r>
      <w:r w:rsidR="00040783" w:rsidRPr="006A2AA9">
        <w:t xml:space="preserve">t least two hosts connected to </w:t>
      </w:r>
      <w:r w:rsidRPr="006A2AA9">
        <w:t>it</w:t>
      </w:r>
      <w:r w:rsidR="00040783" w:rsidRPr="006A2AA9">
        <w:t>.</w:t>
      </w:r>
    </w:p>
    <w:p w14:paraId="1946E3CD" w14:textId="05DDDD3C" w:rsidR="00CE3BC6" w:rsidRPr="006A2AA9" w:rsidRDefault="00F274F7" w:rsidP="00CE3BC6">
      <w:r w:rsidRPr="006A2AA9">
        <w:t>When</w:t>
      </w:r>
      <w:r w:rsidR="00A62DB3" w:rsidRPr="006A2AA9">
        <w:t xml:space="preserve"> </w:t>
      </w:r>
      <w:r w:rsidRPr="006A2AA9">
        <w:t>1</w:t>
      </w:r>
      <w:r w:rsidR="00A62DB3" w:rsidRPr="006A2AA9">
        <w:t>st</w:t>
      </w:r>
      <w:r w:rsidRPr="006A2AA9">
        <w:t>, 2</w:t>
      </w:r>
      <w:r w:rsidR="00A62DB3" w:rsidRPr="006A2AA9">
        <w:t>nd</w:t>
      </w:r>
      <w:r w:rsidRPr="006A2AA9">
        <w:t xml:space="preserve"> and 3</w:t>
      </w:r>
      <w:r w:rsidR="00A62DB3" w:rsidRPr="006A2AA9">
        <w:t>rd conditions</w:t>
      </w:r>
      <w:r w:rsidRPr="006A2AA9">
        <w:t xml:space="preserve"> are satisfied, hosts attached to the VPLS </w:t>
      </w:r>
      <w:r w:rsidR="00A62DB3" w:rsidRPr="006A2AA9">
        <w:t>are</w:t>
      </w:r>
      <w:r w:rsidRPr="006A2AA9">
        <w:t xml:space="preserve"> able to send and receive</w:t>
      </w:r>
      <w:r w:rsidR="00580EF1" w:rsidRPr="006A2AA9">
        <w:t xml:space="preserve"> ARP request messages </w:t>
      </w:r>
      <w:r w:rsidR="00A62DB3" w:rsidRPr="006A2AA9">
        <w:t>as</w:t>
      </w:r>
      <w:r w:rsidRPr="006A2AA9">
        <w:t xml:space="preserve"> broadcast </w:t>
      </w:r>
      <w:r w:rsidR="00580EF1" w:rsidRPr="006A2AA9">
        <w:t>messages</w:t>
      </w:r>
      <w:r w:rsidRPr="006A2AA9">
        <w:t>.</w:t>
      </w:r>
      <w:r w:rsidR="00942E4C" w:rsidRPr="006A2AA9">
        <w:t xml:space="preserve"> Before establishing unicast communication,</w:t>
      </w:r>
      <w:r w:rsidRPr="006A2AA9">
        <w:t xml:space="preserve"> </w:t>
      </w:r>
      <w:r w:rsidR="00942E4C" w:rsidRPr="006A2AA9">
        <w:t>it</w:t>
      </w:r>
      <w:r w:rsidRPr="006A2AA9">
        <w:t xml:space="preserve"> is </w:t>
      </w:r>
      <w:r w:rsidR="00043AD0" w:rsidRPr="006A2AA9">
        <w:t>essential</w:t>
      </w:r>
      <w:r w:rsidRPr="006A2AA9">
        <w:t xml:space="preserve"> to make sure that all hosts get discovered properly.</w:t>
      </w:r>
      <w:r w:rsidR="00043AD0" w:rsidRPr="006A2AA9">
        <w:t xml:space="preserve"> </w:t>
      </w:r>
      <w:r w:rsidRPr="006A2AA9">
        <w:t>When 4</w:t>
      </w:r>
      <w:r w:rsidR="00043AD0" w:rsidRPr="006A2AA9">
        <w:rPr>
          <w:vertAlign w:val="superscript"/>
        </w:rPr>
        <w:t>th</w:t>
      </w:r>
      <w:r w:rsidR="00043AD0" w:rsidRPr="006A2AA9">
        <w:t xml:space="preserve"> condition</w:t>
      </w:r>
      <w:r w:rsidRPr="006A2AA9">
        <w:t xml:space="preserve"> gets satisfied</w:t>
      </w:r>
      <w:r w:rsidR="00A62DB3" w:rsidRPr="006A2AA9">
        <w:t xml:space="preserve">, </w:t>
      </w:r>
      <w:r w:rsidR="00043AD0" w:rsidRPr="006A2AA9">
        <w:t>i.e.</w:t>
      </w:r>
      <w:r w:rsidRPr="006A2AA9">
        <w:t xml:space="preserve"> ONOS discovers at least two hosts of the same VPLS</w:t>
      </w:r>
      <w:r w:rsidR="00A62DB3" w:rsidRPr="006A2AA9">
        <w:t xml:space="preserve"> ID</w:t>
      </w:r>
      <w:r w:rsidR="00043AD0" w:rsidRPr="006A2AA9">
        <w:t xml:space="preserve"> in the network,</w:t>
      </w:r>
      <w:r w:rsidRPr="006A2AA9">
        <w:t xml:space="preserve"> unicast communication is established.</w:t>
      </w:r>
      <w:r w:rsidR="00D60CB3" w:rsidRPr="006A2AA9">
        <w:t xml:space="preserve"> </w:t>
      </w:r>
      <w:r w:rsidR="00CE3BC6" w:rsidRPr="006A2AA9">
        <w:t xml:space="preserve">Hosts </w:t>
      </w:r>
      <w:r w:rsidR="00D60CB3" w:rsidRPr="006A2AA9">
        <w:t>configured in</w:t>
      </w:r>
      <w:r w:rsidR="00CE3BC6" w:rsidRPr="006A2AA9">
        <w:t xml:space="preserve"> the same VPLS can send in packets tagged with the same VLAN I</w:t>
      </w:r>
      <w:r w:rsidR="00D60CB3" w:rsidRPr="006A2AA9">
        <w:t>D</w:t>
      </w:r>
      <w:r w:rsidR="00CE3BC6" w:rsidRPr="006A2AA9">
        <w:t>, different VLAN I</w:t>
      </w:r>
      <w:r w:rsidR="00D60CB3" w:rsidRPr="006A2AA9">
        <w:t>D</w:t>
      </w:r>
      <w:r w:rsidR="00CE3BC6" w:rsidRPr="006A2AA9">
        <w:t>s</w:t>
      </w:r>
      <w:r w:rsidR="00D60CB3" w:rsidRPr="006A2AA9">
        <w:t xml:space="preserve"> or</w:t>
      </w:r>
      <w:r w:rsidR="00CE3BC6" w:rsidRPr="006A2AA9">
        <w:t xml:space="preserve"> no VLAN I</w:t>
      </w:r>
      <w:r w:rsidR="00D60CB3" w:rsidRPr="006A2AA9">
        <w:t>D</w:t>
      </w:r>
      <w:r w:rsidR="00CE3BC6" w:rsidRPr="006A2AA9">
        <w:t>s at all</w:t>
      </w:r>
      <w:r w:rsidR="00D60CB3" w:rsidRPr="006A2AA9">
        <w:t>.</w:t>
      </w:r>
    </w:p>
    <w:p w14:paraId="67C3A7C8" w14:textId="71F2FF10" w:rsidR="00A76340" w:rsidRPr="006A2AA9" w:rsidRDefault="00A76340" w:rsidP="005B09AA">
      <w:r w:rsidRPr="006A2AA9">
        <w:t>VPLS can be installed and configured</w:t>
      </w:r>
      <w:r w:rsidR="00112611" w:rsidRPr="006A2AA9">
        <w:t xml:space="preserve"> a</w:t>
      </w:r>
      <w:r w:rsidRPr="006A2AA9">
        <w:t>t setup-time, before pushing the ONOS bits from a management machine to target machines</w:t>
      </w:r>
      <w:r w:rsidR="00112611" w:rsidRPr="006A2AA9">
        <w:t xml:space="preserve"> or even a</w:t>
      </w:r>
      <w:r w:rsidRPr="006A2AA9">
        <w:t>t</w:t>
      </w:r>
      <w:r w:rsidR="00112611" w:rsidRPr="006A2AA9">
        <w:t xml:space="preserve"> the</w:t>
      </w:r>
      <w:r w:rsidRPr="006A2AA9">
        <w:t xml:space="preserve"> run-time, while ONOS is running.</w:t>
      </w:r>
      <w:r w:rsidR="00112611" w:rsidRPr="006A2AA9">
        <w:t xml:space="preserve"> ONOS VPLS application named, </w:t>
      </w:r>
      <w:r w:rsidR="00112611" w:rsidRPr="006A2AA9">
        <w:rPr>
          <w:b/>
          <w:bCs/>
        </w:rPr>
        <w:t xml:space="preserve">org.onosproject.vpls </w:t>
      </w:r>
      <w:r w:rsidR="00112611" w:rsidRPr="006A2AA9">
        <w:t>needs to be installed and activated before executing VPLS configuration. The same can be done from the ONOS CLI or ONOS GUI.</w:t>
      </w:r>
      <w:r w:rsidR="00854704" w:rsidRPr="006A2AA9">
        <w:t xml:space="preserve"> This ONOS application supports two encapsulation types, VLAN and MPLS or even without configuring VLAN or MPLS this application works fine.</w:t>
      </w:r>
    </w:p>
    <w:p w14:paraId="122FF65C" w14:textId="1E96FF80" w:rsidR="001A75DA" w:rsidRPr="006A2AA9" w:rsidRDefault="001A75DA" w:rsidP="005B09AA">
      <w:r w:rsidRPr="006A2AA9">
        <w:t xml:space="preserve">An OpenFlow network of four </w:t>
      </w:r>
      <w:r w:rsidR="00787272">
        <w:t>end-point</w:t>
      </w:r>
      <w:r w:rsidRPr="006A2AA9">
        <w:t xml:space="preserve">s was created in the GNS3 application for testing this use case. </w:t>
      </w:r>
      <w:r w:rsidR="000527FD" w:rsidRPr="006A2AA9">
        <w:t>Two hosts</w:t>
      </w:r>
      <w:r w:rsidR="00E509C4" w:rsidRPr="006A2AA9">
        <w:t xml:space="preserve"> (H1 and H2)</w:t>
      </w:r>
      <w:r w:rsidR="000527FD" w:rsidRPr="006A2AA9">
        <w:t xml:space="preserve"> and two servers</w:t>
      </w:r>
      <w:r w:rsidR="00E509C4" w:rsidRPr="006A2AA9">
        <w:t xml:space="preserve"> (Server1 and Server2)</w:t>
      </w:r>
      <w:r w:rsidR="000527FD" w:rsidRPr="006A2AA9">
        <w:t xml:space="preserve"> were deployed and just configured with the respective IP addresses. </w:t>
      </w:r>
      <w:r w:rsidR="00363868" w:rsidRPr="006A2AA9">
        <w:t xml:space="preserve">The Open vSwitches and the </w:t>
      </w:r>
      <w:r w:rsidR="00787272">
        <w:t>end-point</w:t>
      </w:r>
      <w:r w:rsidR="00363868" w:rsidRPr="006A2AA9">
        <w:t xml:space="preserve">s were running on the GNS3 VM server application and ONOS controller was installed on the separate Ubuntu VM running outside the GNS3 application. (All components and applications version are same as mentioned in the </w:t>
      </w:r>
      <w:r w:rsidR="00363868" w:rsidRPr="006A2AA9">
        <w:rPr>
          <w:b/>
          <w:bCs/>
          <w:highlight w:val="yellow"/>
        </w:rPr>
        <w:t>Table.#</w:t>
      </w:r>
      <w:r w:rsidR="00363868" w:rsidRPr="006A2AA9">
        <w:t xml:space="preserve">) </w:t>
      </w:r>
      <w:r w:rsidR="00C068D1" w:rsidRPr="006A2AA9">
        <w:t>NAT interface was used to connect the created network to the ONOS controller</w:t>
      </w:r>
      <w:r w:rsidR="0027319C" w:rsidRPr="006A2AA9">
        <w:t xml:space="preserve"> as seen in the following figure</w:t>
      </w:r>
      <w:r w:rsidR="00C068D1" w:rsidRPr="006A2AA9">
        <w:t>.</w:t>
      </w:r>
      <w:r w:rsidR="00526FB3" w:rsidRPr="006A2AA9">
        <w:t xml:space="preserve"> OpenFlow protocol version 1.4</w:t>
      </w:r>
      <w:r w:rsidR="00E443E0" w:rsidRPr="006A2AA9">
        <w:t xml:space="preserve"> was used to transfer the control messages between ONOS controller and Open vSwitches.</w:t>
      </w:r>
    </w:p>
    <w:p w14:paraId="0EE49CC7" w14:textId="574AD33B" w:rsidR="00E5483D" w:rsidRPr="006A2AA9" w:rsidRDefault="00513886" w:rsidP="002B47CB">
      <w:pPr>
        <w:jc w:val="center"/>
      </w:pPr>
      <w:r w:rsidRPr="006A2AA9">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71"/>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FF74F11" w14:textId="74A7AD59" w:rsidR="002D0CF7" w:rsidRPr="006A2AA9" w:rsidRDefault="001A75DA" w:rsidP="002D0CF7">
      <w:pPr>
        <w:jc w:val="center"/>
      </w:pPr>
      <w:r w:rsidRPr="006A2AA9">
        <w:rPr>
          <w:rFonts w:cs="Times"/>
          <w:i/>
          <w:iCs/>
          <w:sz w:val="16"/>
          <w:szCs w:val="18"/>
        </w:rPr>
        <w:t>Network</w:t>
      </w:r>
      <w:r w:rsidR="002D0CF7" w:rsidRPr="006A2AA9">
        <w:rPr>
          <w:rFonts w:cs="Times"/>
          <w:i/>
          <w:iCs/>
          <w:sz w:val="16"/>
          <w:szCs w:val="18"/>
        </w:rPr>
        <w:t xml:space="preserve"> created in the GNS3 </w:t>
      </w:r>
      <w:r w:rsidRPr="006A2AA9">
        <w:rPr>
          <w:rFonts w:cs="Times"/>
          <w:i/>
          <w:iCs/>
          <w:sz w:val="16"/>
          <w:szCs w:val="18"/>
        </w:rPr>
        <w:t>for L2VPN VPLS</w:t>
      </w:r>
    </w:p>
    <w:p w14:paraId="1881AD7F" w14:textId="10BDD5FE" w:rsidR="00FE6657" w:rsidRPr="006A2AA9" w:rsidRDefault="00526FB3" w:rsidP="00376457">
      <w:r w:rsidRPr="006A2AA9">
        <w:t xml:space="preserve">The </w:t>
      </w:r>
      <w:r w:rsidR="00787272">
        <w:t>end-point</w:t>
      </w:r>
      <w:r w:rsidRPr="006A2AA9">
        <w:t>s were specifically configured to be in the same subnet network</w:t>
      </w:r>
      <w:r w:rsidR="00440BF8" w:rsidRPr="006A2AA9">
        <w:t xml:space="preserve"> for testing the VPLS application</w:t>
      </w:r>
      <w:r w:rsidRPr="006A2AA9">
        <w:t xml:space="preserve">. Before configuring the VPLS on the created network, </w:t>
      </w:r>
      <w:r w:rsidR="00787272">
        <w:t>end-point</w:t>
      </w:r>
      <w:r w:rsidRPr="006A2AA9">
        <w:t xml:space="preserve">s were able to </w:t>
      </w:r>
      <w:r w:rsidR="00296D5E" w:rsidRPr="006A2AA9">
        <w:t xml:space="preserve">communicate with every other </w:t>
      </w:r>
      <w:r w:rsidR="00787272">
        <w:t>end-point</w:t>
      </w:r>
      <w:r w:rsidR="00296D5E" w:rsidRPr="006A2AA9">
        <w:t>s.</w:t>
      </w:r>
      <w:r w:rsidR="00F144D1" w:rsidRPr="006A2AA9">
        <w:t xml:space="preserve"> For creating the VPLS network, extreme </w:t>
      </w:r>
      <w:r w:rsidR="00787272">
        <w:t>end-point</w:t>
      </w:r>
      <w:r w:rsidR="00F144D1" w:rsidRPr="006A2AA9">
        <w:t>s were selected in the network.</w:t>
      </w:r>
      <w:r w:rsidR="00A11670" w:rsidRPr="006A2AA9">
        <w:t xml:space="preserve"> </w:t>
      </w:r>
      <w:r w:rsidR="008C2704" w:rsidRPr="006A2AA9">
        <w:t xml:space="preserve">To establish the VPLS network </w:t>
      </w:r>
      <w:r w:rsidR="00FE6657" w:rsidRPr="006A2AA9">
        <w:t>t</w:t>
      </w:r>
      <w:r w:rsidR="00376457" w:rsidRPr="006A2AA9">
        <w:t>wo different VPLS were created</w:t>
      </w:r>
      <w:r w:rsidR="00E61AE6" w:rsidRPr="006A2AA9">
        <w:t xml:space="preserve"> with VPLS ID-1 and VPLS ID-2</w:t>
      </w:r>
      <w:r w:rsidR="00F83313" w:rsidRPr="006A2AA9">
        <w:t>.</w:t>
      </w:r>
      <w:r w:rsidR="00376457" w:rsidRPr="006A2AA9">
        <w:t xml:space="preserve"> </w:t>
      </w:r>
      <w:r w:rsidR="00A11670" w:rsidRPr="006A2AA9">
        <w:t xml:space="preserve">Since there are four </w:t>
      </w:r>
      <w:r w:rsidR="00787272">
        <w:t>end-point</w:t>
      </w:r>
      <w:r w:rsidR="00A11670" w:rsidRPr="006A2AA9">
        <w:t>s</w:t>
      </w:r>
      <w:r w:rsidR="002D286E" w:rsidRPr="006A2AA9">
        <w:t xml:space="preserve"> and two different VPLS</w:t>
      </w:r>
      <w:r w:rsidR="00A11670" w:rsidRPr="006A2AA9">
        <w:t xml:space="preserve"> in this network, four Open vSwitch’s interfaces were configured into the ONOS configuration.</w:t>
      </w:r>
      <w:r w:rsidR="00B94A86" w:rsidRPr="006A2AA9">
        <w:t xml:space="preserve"> These four interfaces were, Open vSwitch-1’s eth14 interface</w:t>
      </w:r>
      <w:r w:rsidR="0064668F" w:rsidRPr="006A2AA9">
        <w:t xml:space="preserve"> (H1’s interface)</w:t>
      </w:r>
      <w:r w:rsidR="00B94A86" w:rsidRPr="006A2AA9">
        <w:t>, Open vSwitch-2’s eth14 interface</w:t>
      </w:r>
      <w:r w:rsidR="0064668F" w:rsidRPr="006A2AA9">
        <w:t xml:space="preserve"> (H2’s interface), </w:t>
      </w:r>
      <w:r w:rsidR="00B94A86" w:rsidRPr="006A2AA9">
        <w:t>Open vSwitch-7’s eth14 interface</w:t>
      </w:r>
      <w:r w:rsidR="0064668F" w:rsidRPr="006A2AA9">
        <w:t xml:space="preserve"> (Server1’s interface)</w:t>
      </w:r>
      <w:r w:rsidR="00B94A86" w:rsidRPr="006A2AA9">
        <w:t xml:space="preserve"> and Open vSwitch-8’s eth14 interface</w:t>
      </w:r>
      <w:r w:rsidR="0064668F" w:rsidRPr="006A2AA9">
        <w:t xml:space="preserve"> (Server2’s interface)</w:t>
      </w:r>
      <w:r w:rsidR="00B94A86" w:rsidRPr="006A2AA9">
        <w:t>.</w:t>
      </w:r>
      <w:r w:rsidR="00CF1C36" w:rsidRPr="006A2AA9">
        <w:t xml:space="preserve"> </w:t>
      </w:r>
      <w:r w:rsidR="0064668F" w:rsidRPr="006A2AA9">
        <w:t xml:space="preserve">The </w:t>
      </w:r>
      <w:r w:rsidR="00787272">
        <w:t>end-point</w:t>
      </w:r>
      <w:r w:rsidR="0064668F" w:rsidRPr="006A2AA9">
        <w:t xml:space="preserve">s H1 and Server2 were </w:t>
      </w:r>
      <w:r w:rsidR="002627E1" w:rsidRPr="006A2AA9">
        <w:t>configured into VPLS ID-1 (</w:t>
      </w:r>
      <w:r w:rsidR="00787272">
        <w:t>end-point</w:t>
      </w:r>
      <w:r w:rsidR="002627E1" w:rsidRPr="006A2AA9">
        <w:t>s in blue</w:t>
      </w:r>
      <w:r w:rsidR="00FA3B88" w:rsidRPr="006A2AA9">
        <w:t xml:space="preserve"> in above figure</w:t>
      </w:r>
      <w:r w:rsidR="002627E1" w:rsidRPr="006A2AA9">
        <w:t xml:space="preserve">) and the </w:t>
      </w:r>
      <w:r w:rsidR="00787272">
        <w:t>end-point</w:t>
      </w:r>
      <w:r w:rsidR="002627E1" w:rsidRPr="006A2AA9">
        <w:t>s H2 and Server1 were configured into VPLS ID-2 (</w:t>
      </w:r>
      <w:r w:rsidR="00787272">
        <w:t>end-point</w:t>
      </w:r>
      <w:r w:rsidR="002627E1" w:rsidRPr="006A2AA9">
        <w:t>s in red</w:t>
      </w:r>
      <w:r w:rsidR="00FA3B88" w:rsidRPr="006A2AA9">
        <w:t xml:space="preserve"> in above figure</w:t>
      </w:r>
      <w:r w:rsidR="002627E1" w:rsidRPr="006A2AA9">
        <w:t>).</w:t>
      </w:r>
    </w:p>
    <w:p w14:paraId="1B630A54" w14:textId="0CBBB2A7" w:rsidR="00A63AE0" w:rsidRPr="006A2AA9" w:rsidRDefault="009A0071" w:rsidP="0053045C">
      <w:r w:rsidRPr="006A2AA9">
        <w:lastRenderedPageBreak/>
        <w:t>The VPLS</w:t>
      </w:r>
      <w:r w:rsidR="0098727A" w:rsidRPr="006A2AA9">
        <w:t xml:space="preserve"> network</w:t>
      </w:r>
      <w:r w:rsidRPr="006A2AA9">
        <w:t xml:space="preserve"> was</w:t>
      </w:r>
      <w:r w:rsidR="0098727A" w:rsidRPr="006A2AA9">
        <w:t xml:space="preserve"> tested</w:t>
      </w:r>
      <w:r w:rsidR="00450682" w:rsidRPr="006A2AA9">
        <w:t xml:space="preserve"> to be</w:t>
      </w:r>
      <w:r w:rsidRPr="006A2AA9">
        <w:t xml:space="preserve"> configured by both the configuration methods, through ONOS CLI and through ONOS REST API.</w:t>
      </w:r>
      <w:r w:rsidR="0098727A" w:rsidRPr="006A2AA9">
        <w:t xml:space="preserve"> </w:t>
      </w:r>
      <w:r w:rsidR="00E31E2A" w:rsidRPr="006A2AA9">
        <w:t>Both the configuration methods were successful in implementing the VPLS network as desired.</w:t>
      </w:r>
      <w:r w:rsidR="00552326" w:rsidRPr="006A2AA9">
        <w:t xml:space="preserve"> The following figure shows the successful creation</w:t>
      </w:r>
      <w:r w:rsidR="00B064C2" w:rsidRPr="006A2AA9">
        <w:t xml:space="preserve"> and configuration</w:t>
      </w:r>
      <w:r w:rsidR="00552326" w:rsidRPr="006A2AA9">
        <w:t xml:space="preserve"> of two VPLS, i.e. VPLS ID-1 (VPLS1) and VPLS ID-2 (VPLS2)</w:t>
      </w:r>
      <w:r w:rsidR="002645D6" w:rsidRPr="006A2AA9">
        <w:t xml:space="preserve"> using </w:t>
      </w:r>
      <w:r w:rsidR="002645D6" w:rsidRPr="006A2AA9">
        <w:rPr>
          <w:b/>
          <w:bCs/>
          <w:i/>
          <w:iCs/>
        </w:rPr>
        <w:t>vpls list</w:t>
      </w:r>
      <w:r w:rsidR="002645D6" w:rsidRPr="006A2AA9">
        <w:t xml:space="preserve"> command on ONOS CLI</w:t>
      </w:r>
      <w:r w:rsidR="00552326" w:rsidRPr="006A2AA9">
        <w:t xml:space="preserve">. </w:t>
      </w:r>
      <w:r w:rsidR="00991E53" w:rsidRPr="006A2AA9">
        <w:t xml:space="preserve">The </w:t>
      </w:r>
      <w:r w:rsidR="00991E53" w:rsidRPr="006A2AA9">
        <w:rPr>
          <w:b/>
          <w:bCs/>
          <w:i/>
          <w:iCs/>
        </w:rPr>
        <w:t>vpls show</w:t>
      </w:r>
      <w:r w:rsidR="00991E53" w:rsidRPr="006A2AA9">
        <w:t xml:space="preserve"> command displays the </w:t>
      </w:r>
      <w:r w:rsidR="00F70879" w:rsidRPr="006A2AA9">
        <w:t xml:space="preserve">more </w:t>
      </w:r>
      <w:r w:rsidR="00991E53" w:rsidRPr="006A2AA9">
        <w:t xml:space="preserve">details about the created VPLS network which can be seen in </w:t>
      </w:r>
      <w:r w:rsidR="00964B60" w:rsidRPr="006A2AA9">
        <w:t xml:space="preserve">the </w:t>
      </w:r>
      <w:r w:rsidR="00991E53" w:rsidRPr="006A2AA9">
        <w:t xml:space="preserve">following </w:t>
      </w:r>
      <w:r w:rsidR="00964B60" w:rsidRPr="006A2AA9">
        <w:t>figure</w:t>
      </w:r>
      <w:r w:rsidR="00991E53" w:rsidRPr="006A2AA9">
        <w:t>.</w:t>
      </w:r>
    </w:p>
    <w:p w14:paraId="1DA10456" w14:textId="2972D826" w:rsidR="002D0CF7" w:rsidRPr="006A2AA9" w:rsidRDefault="00B55624" w:rsidP="002D0CF7">
      <w:pPr>
        <w:jc w:val="center"/>
      </w:pPr>
      <w:r w:rsidRPr="006A2AA9">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72"/>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35DAE00E" w14:textId="28D2400B" w:rsidR="00E12E9E" w:rsidRPr="006A2AA9" w:rsidRDefault="00E12E9E" w:rsidP="002D0CF7">
      <w:pPr>
        <w:jc w:val="center"/>
      </w:pPr>
    </w:p>
    <w:p w14:paraId="24EFC05D" w14:textId="3DF8F2FB" w:rsidR="00E12E9E" w:rsidRPr="006A2AA9" w:rsidRDefault="00277181" w:rsidP="004D66F3">
      <w:r w:rsidRPr="006A2AA9">
        <w:t>As aimed, two</w:t>
      </w:r>
      <w:r w:rsidR="00F37DD7" w:rsidRPr="006A2AA9">
        <w:t xml:space="preserve"> separate</w:t>
      </w:r>
      <w:r w:rsidRPr="006A2AA9">
        <w:t xml:space="preserve"> VPLS were created </w:t>
      </w:r>
      <w:r w:rsidR="00F37DD7" w:rsidRPr="006A2AA9">
        <w:t>consisting of</w:t>
      </w:r>
      <w:r w:rsidRPr="006A2AA9">
        <w:t xml:space="preserve"> extreme </w:t>
      </w:r>
      <w:r w:rsidR="00787272">
        <w:t>end-point</w:t>
      </w:r>
      <w:r w:rsidRPr="006A2AA9">
        <w:t>s. None of the encapsulation method was u</w:t>
      </w:r>
      <w:r w:rsidR="00C644F3" w:rsidRPr="006A2AA9">
        <w:t>tilized</w:t>
      </w:r>
      <w:r w:rsidRPr="006A2AA9">
        <w:t xml:space="preserve"> to keep the network simple and test the VPLS network with minimal configuration.</w:t>
      </w:r>
      <w:r w:rsidR="00064FA0" w:rsidRPr="006A2AA9">
        <w:t xml:space="preserve"> The status of State: ADDED confirms that the requested VPLS network was successfully configured </w:t>
      </w:r>
      <w:r w:rsidR="003E05B4" w:rsidRPr="006A2AA9">
        <w:t>from</w:t>
      </w:r>
      <w:r w:rsidR="00064FA0" w:rsidRPr="006A2AA9">
        <w:t xml:space="preserve"> the ONOS controller</w:t>
      </w:r>
      <w:r w:rsidR="003E05B4" w:rsidRPr="006A2AA9">
        <w:t xml:space="preserve"> side</w:t>
      </w:r>
      <w:r w:rsidR="00064FA0" w:rsidRPr="006A2AA9">
        <w:t>.</w:t>
      </w:r>
    </w:p>
    <w:p w14:paraId="261085D2" w14:textId="524CD8C8" w:rsidR="004D66F3" w:rsidRPr="006A2AA9" w:rsidRDefault="00DE3172" w:rsidP="004D66F3">
      <w:r w:rsidRPr="006A2AA9">
        <w:t>The following figure displays the</w:t>
      </w:r>
      <w:r w:rsidR="00710C51" w:rsidRPr="006A2AA9">
        <w:t xml:space="preserve"> view of</w:t>
      </w:r>
      <w:r w:rsidRPr="006A2AA9">
        <w:t xml:space="preserve"> created </w:t>
      </w:r>
      <w:r w:rsidR="00A60DA4" w:rsidRPr="006A2AA9">
        <w:t xml:space="preserve">VPLS </w:t>
      </w:r>
      <w:r w:rsidRPr="006A2AA9">
        <w:t>network from the ONOS GUI</w:t>
      </w:r>
      <w:r w:rsidR="00D61FBD" w:rsidRPr="006A2AA9">
        <w:t xml:space="preserve"> which was accessed through </w:t>
      </w:r>
      <w:hyperlink r:id="rId73" w:history="1">
        <w:r w:rsidR="00D61FBD" w:rsidRPr="006A2AA9">
          <w:rPr>
            <w:rStyle w:val="Hyperlink"/>
            <w:rFonts w:cs="Times"/>
            <w:i/>
            <w:iCs/>
          </w:rPr>
          <w:t>http://192.168.0.114:8181/onos/ui</w:t>
        </w:r>
      </w:hyperlink>
      <w:r w:rsidRPr="006A2AA9">
        <w:t>.</w:t>
      </w:r>
    </w:p>
    <w:p w14:paraId="39CF745C" w14:textId="37EED497" w:rsidR="002F68CA" w:rsidRPr="006A2AA9" w:rsidRDefault="002F68CA" w:rsidP="002D0CF7">
      <w:pPr>
        <w:jc w:val="center"/>
      </w:pPr>
      <w:r w:rsidRPr="006A2AA9">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74"/>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605E67C4" w14:textId="20BFABE9" w:rsidR="00D70FB1" w:rsidRPr="006A2AA9" w:rsidRDefault="00D70FB1" w:rsidP="002D0CF7">
      <w:pPr>
        <w:jc w:val="center"/>
      </w:pPr>
    </w:p>
    <w:p w14:paraId="7432DE16" w14:textId="5E7EE707" w:rsidR="00D70FB1" w:rsidRPr="006A2AA9" w:rsidRDefault="00D70FB1" w:rsidP="00D70FB1"/>
    <w:p w14:paraId="4571ED41" w14:textId="3EA7BE2A" w:rsidR="00D70FB1" w:rsidRPr="006A2AA9" w:rsidRDefault="00D70FB1" w:rsidP="00D70FB1"/>
    <w:p w14:paraId="754D6900" w14:textId="5754A362" w:rsidR="00B55624" w:rsidRPr="006A2AA9" w:rsidRDefault="00270B15" w:rsidP="00BF4639">
      <w:r w:rsidRPr="006A2AA9">
        <w:lastRenderedPageBreak/>
        <w:t>T</w:t>
      </w:r>
      <w:r w:rsidR="00950AD1" w:rsidRPr="006A2AA9">
        <w:t>he successful configuration of VPLS network</w:t>
      </w:r>
      <w:r w:rsidR="00BE470A" w:rsidRPr="006A2AA9">
        <w:t xml:space="preserve"> on ONOS controller</w:t>
      </w:r>
      <w:r w:rsidR="00950AD1" w:rsidRPr="006A2AA9">
        <w:t xml:space="preserve"> results in </w:t>
      </w:r>
      <w:r w:rsidR="00B46946" w:rsidRPr="006A2AA9">
        <w:t>generation</w:t>
      </w:r>
      <w:r w:rsidR="00950AD1" w:rsidRPr="006A2AA9">
        <w:t xml:space="preserve"> of</w:t>
      </w:r>
      <w:r w:rsidR="00B46946" w:rsidRPr="006A2AA9">
        <w:t xml:space="preserve"> different</w:t>
      </w:r>
      <w:r w:rsidR="00950AD1" w:rsidRPr="006A2AA9">
        <w:t xml:space="preserve"> </w:t>
      </w:r>
      <w:r w:rsidR="00B46946" w:rsidRPr="006A2AA9">
        <w:t>I</w:t>
      </w:r>
      <w:r w:rsidR="00950AD1" w:rsidRPr="006A2AA9">
        <w:t>ntent</w:t>
      </w:r>
      <w:r w:rsidR="00B46946" w:rsidRPr="006A2AA9">
        <w:t>s operations</w:t>
      </w:r>
      <w:r w:rsidR="00950AD1" w:rsidRPr="006A2AA9">
        <w:t>.</w:t>
      </w:r>
      <w:r w:rsidR="00DD4EAD" w:rsidRPr="006A2AA9">
        <w:t xml:space="preserve"> Two types of intents are </w:t>
      </w:r>
      <w:r w:rsidR="00FD69B8" w:rsidRPr="006A2AA9">
        <w:t>generated</w:t>
      </w:r>
      <w:r w:rsidR="00DD4EAD" w:rsidRPr="006A2AA9">
        <w:t>,</w:t>
      </w:r>
    </w:p>
    <w:p w14:paraId="21A049C6" w14:textId="2A8178FD" w:rsidR="00115B40" w:rsidRPr="006A2AA9" w:rsidRDefault="00115B40">
      <w:pPr>
        <w:pStyle w:val="ListParagraph"/>
        <w:numPr>
          <w:ilvl w:val="0"/>
          <w:numId w:val="24"/>
        </w:numPr>
      </w:pPr>
      <w:r w:rsidRPr="006A2AA9">
        <w:t xml:space="preserve">Single-Point to Multi-Point </w:t>
      </w:r>
      <w:r w:rsidR="00FD69B8" w:rsidRPr="006A2AA9">
        <w:t>i</w:t>
      </w:r>
      <w:r w:rsidRPr="006A2AA9">
        <w:t xml:space="preserve">ntents for broadcast traffic, from </w:t>
      </w:r>
      <w:r w:rsidR="009A1E14" w:rsidRPr="006A2AA9">
        <w:t>one</w:t>
      </w:r>
      <w:r w:rsidRPr="006A2AA9">
        <w:t xml:space="preserve"> ingress point to every egress point, configured in the same </w:t>
      </w:r>
      <w:r w:rsidR="00E507A2" w:rsidRPr="006A2AA9">
        <w:t>VPLS ID</w:t>
      </w:r>
      <w:r w:rsidRPr="006A2AA9">
        <w:t>.</w:t>
      </w:r>
    </w:p>
    <w:p w14:paraId="53460AF1" w14:textId="00983FC6" w:rsidR="00115B40" w:rsidRPr="006A2AA9" w:rsidRDefault="00115B40">
      <w:pPr>
        <w:pStyle w:val="ListParagraph"/>
        <w:numPr>
          <w:ilvl w:val="0"/>
          <w:numId w:val="24"/>
        </w:numPr>
      </w:pPr>
      <w:r w:rsidRPr="006A2AA9">
        <w:t xml:space="preserve">Multi-Point to Single-Point </w:t>
      </w:r>
      <w:r w:rsidR="00FD69B8" w:rsidRPr="006A2AA9">
        <w:t>i</w:t>
      </w:r>
      <w:r w:rsidRPr="006A2AA9">
        <w:t xml:space="preserve">ntents for unicast traffic, from every egress point to </w:t>
      </w:r>
      <w:r w:rsidR="009A1E14" w:rsidRPr="006A2AA9">
        <w:t>one</w:t>
      </w:r>
      <w:r w:rsidRPr="006A2AA9">
        <w:t xml:space="preserve"> ingress point in the same </w:t>
      </w:r>
      <w:r w:rsidR="00E507A2" w:rsidRPr="006A2AA9">
        <w:t>VPLS ID</w:t>
      </w:r>
      <w:r w:rsidRPr="006A2AA9">
        <w:t>.</w:t>
      </w:r>
    </w:p>
    <w:p w14:paraId="33BD7103" w14:textId="7FC88BEE" w:rsidR="00605647" w:rsidRPr="006A2AA9" w:rsidRDefault="00416BA6" w:rsidP="00605647">
      <w:r w:rsidRPr="006A2AA9">
        <w:t xml:space="preserve">For each </w:t>
      </w:r>
      <w:r w:rsidR="00787272">
        <w:t>end-point</w:t>
      </w:r>
      <w:r w:rsidRPr="006A2AA9">
        <w:t xml:space="preserve"> w</w:t>
      </w:r>
      <w:r w:rsidR="000009DA" w:rsidRPr="006A2AA9">
        <w:t xml:space="preserve">ithin the same VPLS ID, which is source of the broadcast traffic, a single-point to multi-point intent is installed. </w:t>
      </w:r>
      <w:r w:rsidRPr="006A2AA9">
        <w:t>The ingress</w:t>
      </w:r>
      <w:r w:rsidR="00665DB8" w:rsidRPr="006A2AA9">
        <w:t xml:space="preserve"> point</w:t>
      </w:r>
      <w:r w:rsidRPr="006A2AA9">
        <w:t xml:space="preserve"> of each intent (single point) is the switchport where the source </w:t>
      </w:r>
      <w:r w:rsidR="00787272">
        <w:t>end-point</w:t>
      </w:r>
      <w:r w:rsidRPr="006A2AA9">
        <w:t xml:space="preserve"> for that intent is connected to. The egress points</w:t>
      </w:r>
      <w:r w:rsidR="007B789B" w:rsidRPr="006A2AA9">
        <w:t xml:space="preserve"> (multi point)</w:t>
      </w:r>
      <w:r w:rsidRPr="006A2AA9">
        <w:t xml:space="preserve"> are any other switchports where destination </w:t>
      </w:r>
      <w:r w:rsidR="00787272">
        <w:t>end-point</w:t>
      </w:r>
      <w:r w:rsidRPr="006A2AA9">
        <w:t>s</w:t>
      </w:r>
      <w:r w:rsidR="008D7BC6" w:rsidRPr="006A2AA9">
        <w:t xml:space="preserve"> of same VPLS ID</w:t>
      </w:r>
      <w:r w:rsidRPr="006A2AA9">
        <w:t xml:space="preserve"> </w:t>
      </w:r>
      <w:r w:rsidR="008D7BC6" w:rsidRPr="006A2AA9">
        <w:t>are connected.</w:t>
      </w:r>
      <w:r w:rsidR="0023328F" w:rsidRPr="006A2AA9">
        <w:t xml:space="preserve"> The intent ingress selector is defined using the switchport ingress, the destination broadcast MAC address (FF:FF:FF:FF:FF:FF) and the VLAN ID of the source </w:t>
      </w:r>
      <w:r w:rsidR="00787272">
        <w:t>end-point</w:t>
      </w:r>
      <w:r w:rsidR="0023328F" w:rsidRPr="006A2AA9">
        <w:t xml:space="preserve"> if VLAN is configured. The egress selectors are defined as the ingress selector (broadcast </w:t>
      </w:r>
      <w:r w:rsidR="005470E3" w:rsidRPr="006A2AA9">
        <w:t>MAC</w:t>
      </w:r>
      <w:r w:rsidR="0023328F" w:rsidRPr="006A2AA9">
        <w:t xml:space="preserve"> address), but with the VLAN ID</w:t>
      </w:r>
      <w:r w:rsidR="00714ECE" w:rsidRPr="006A2AA9">
        <w:t>s</w:t>
      </w:r>
      <w:r w:rsidR="0023328F" w:rsidRPr="006A2AA9">
        <w:t xml:space="preserve"> of the destination </w:t>
      </w:r>
      <w:r w:rsidR="00787272">
        <w:t>end-point</w:t>
      </w:r>
      <w:r w:rsidR="0023328F" w:rsidRPr="006A2AA9">
        <w:t>s if VLANs are configured.</w:t>
      </w:r>
    </w:p>
    <w:p w14:paraId="75AF3ADE" w14:textId="23E3E971" w:rsidR="00665DB8" w:rsidRPr="006A2AA9" w:rsidRDefault="00665DB8" w:rsidP="00665DB8">
      <w:r w:rsidRPr="006A2AA9">
        <w:t xml:space="preserve">Unicast traffic is transferred through multi-point to single-point intents. </w:t>
      </w:r>
      <w:r w:rsidR="004521A8" w:rsidRPr="006A2AA9">
        <w:t xml:space="preserve">For each </w:t>
      </w:r>
      <w:r w:rsidR="00787272">
        <w:t>end-point</w:t>
      </w:r>
      <w:r w:rsidR="004521A8" w:rsidRPr="006A2AA9">
        <w:t xml:space="preserve"> within the same VPLS ID, which is destination of the unicast traffic, a multi-point to single-point intent is installed.</w:t>
      </w:r>
      <w:r w:rsidR="00E06560" w:rsidRPr="006A2AA9">
        <w:t xml:space="preserve"> The ingress points (multi point) are any</w:t>
      </w:r>
      <w:r w:rsidR="005327CF" w:rsidRPr="006A2AA9">
        <w:t xml:space="preserve"> </w:t>
      </w:r>
      <w:r w:rsidR="00E06560" w:rsidRPr="006A2AA9">
        <w:t xml:space="preserve">switchports where the source </w:t>
      </w:r>
      <w:r w:rsidR="00787272">
        <w:t>end-point</w:t>
      </w:r>
      <w:r w:rsidR="00E06560" w:rsidRPr="006A2AA9">
        <w:t xml:space="preserve">s of same VPLS ID are connected. </w:t>
      </w:r>
      <w:r w:rsidRPr="006A2AA9">
        <w:t>The egress point</w:t>
      </w:r>
      <w:r w:rsidR="00BF719F" w:rsidRPr="006A2AA9">
        <w:t xml:space="preserve"> (single point) </w:t>
      </w:r>
      <w:r w:rsidRPr="006A2AA9">
        <w:t xml:space="preserve">of each intent is the switchport where the destination </w:t>
      </w:r>
      <w:r w:rsidR="00787272">
        <w:t>end-point</w:t>
      </w:r>
      <w:r w:rsidRPr="006A2AA9">
        <w:t xml:space="preserve"> is connected to. </w:t>
      </w:r>
      <w:r w:rsidR="00D13363" w:rsidRPr="006A2AA9">
        <w:t>The</w:t>
      </w:r>
      <w:r w:rsidRPr="006A2AA9">
        <w:t xml:space="preserve"> intent ingress selector is defined using the </w:t>
      </w:r>
      <w:r w:rsidR="00FC3B81" w:rsidRPr="006A2AA9">
        <w:t>switchport ingress</w:t>
      </w:r>
      <w:r w:rsidRPr="006A2AA9">
        <w:t xml:space="preserve">, the MAC address of the destination </w:t>
      </w:r>
      <w:r w:rsidR="00787272">
        <w:t>end-point</w:t>
      </w:r>
      <w:r w:rsidRPr="006A2AA9">
        <w:t xml:space="preserve"> and the VLAN I</w:t>
      </w:r>
      <w:r w:rsidR="00FC3B81" w:rsidRPr="006A2AA9">
        <w:t>D</w:t>
      </w:r>
      <w:r w:rsidRPr="006A2AA9">
        <w:t xml:space="preserve"> of the source </w:t>
      </w:r>
      <w:r w:rsidR="00787272">
        <w:t>end-point</w:t>
      </w:r>
      <w:r w:rsidR="00FC3B81" w:rsidRPr="006A2AA9">
        <w:t xml:space="preserve"> if VLAN is configured</w:t>
      </w:r>
      <w:r w:rsidRPr="006A2AA9">
        <w:t>. The egress selector is defined as the ingress selector (matching on the destination MAC address), but with the VLAN I</w:t>
      </w:r>
      <w:r w:rsidR="00FC3B81" w:rsidRPr="006A2AA9">
        <w:t>D</w:t>
      </w:r>
      <w:r w:rsidRPr="006A2AA9">
        <w:t xml:space="preserve"> of the destination </w:t>
      </w:r>
      <w:r w:rsidR="00787272">
        <w:t>end-point</w:t>
      </w:r>
      <w:r w:rsidR="00092446" w:rsidRPr="006A2AA9">
        <w:t xml:space="preserve"> </w:t>
      </w:r>
      <w:r w:rsidR="00FC3B81" w:rsidRPr="006A2AA9">
        <w:t>if VLAN is configured.</w:t>
      </w:r>
    </w:p>
    <w:p w14:paraId="4F08F965" w14:textId="58441E37" w:rsidR="00A04D37" w:rsidRPr="006A2AA9" w:rsidRDefault="00A2615E" w:rsidP="00A2615E">
      <w:r w:rsidRPr="006A2AA9">
        <w:t>Intents for Unicast traffic get generated only if</w:t>
      </w:r>
      <w:r w:rsidR="00F2562D" w:rsidRPr="006A2AA9">
        <w:t xml:space="preserve"> t</w:t>
      </w:r>
      <w:r w:rsidRPr="006A2AA9">
        <w:t xml:space="preserve">wo or more interfaces are configured </w:t>
      </w:r>
      <w:r w:rsidR="00F1481C" w:rsidRPr="006A2AA9">
        <w:t>in</w:t>
      </w:r>
      <w:r w:rsidRPr="006A2AA9">
        <w:t xml:space="preserve"> the same VPLS</w:t>
      </w:r>
      <w:r w:rsidR="00F2562D" w:rsidRPr="006A2AA9">
        <w:t xml:space="preserve"> </w:t>
      </w:r>
      <w:r w:rsidR="00F1481C" w:rsidRPr="006A2AA9">
        <w:t xml:space="preserve">ID </w:t>
      </w:r>
      <w:r w:rsidR="00F2562D" w:rsidRPr="006A2AA9">
        <w:t>and t</w:t>
      </w:r>
      <w:r w:rsidRPr="006A2AA9">
        <w:t xml:space="preserve">wo or more </w:t>
      </w:r>
      <w:r w:rsidR="00787272">
        <w:t>end-point</w:t>
      </w:r>
      <w:r w:rsidR="00F2562D" w:rsidRPr="006A2AA9">
        <w:t>s</w:t>
      </w:r>
      <w:r w:rsidRPr="006A2AA9">
        <w:t xml:space="preserve"> attached to th</w:t>
      </w:r>
      <w:r w:rsidR="00F2562D" w:rsidRPr="006A2AA9">
        <w:t>ose configured</w:t>
      </w:r>
      <w:r w:rsidRPr="006A2AA9">
        <w:t xml:space="preserve"> interfaces send </w:t>
      </w:r>
      <w:r w:rsidR="00F1481C" w:rsidRPr="006A2AA9">
        <w:t xml:space="preserve">some </w:t>
      </w:r>
      <w:r w:rsidR="00F2562D" w:rsidRPr="006A2AA9">
        <w:t>traffic</w:t>
      </w:r>
      <w:r w:rsidRPr="006A2AA9">
        <w:t xml:space="preserve"> into the network and get discovered by the Host Service</w:t>
      </w:r>
      <w:r w:rsidR="00F2562D" w:rsidRPr="006A2AA9">
        <w:t>.</w:t>
      </w:r>
      <w:r w:rsidR="002F6FD2" w:rsidRPr="006A2AA9">
        <w:t xml:space="preserve"> </w:t>
      </w:r>
      <w:r w:rsidRPr="006A2AA9">
        <w:t>The reason for th</w:t>
      </w:r>
      <w:r w:rsidR="005250AC" w:rsidRPr="006A2AA9">
        <w:t>is is Unicast intents</w:t>
      </w:r>
      <w:r w:rsidRPr="006A2AA9">
        <w:t xml:space="preserve"> </w:t>
      </w:r>
      <w:r w:rsidR="005A69C3" w:rsidRPr="006A2AA9">
        <w:t>are not</w:t>
      </w:r>
      <w:r w:rsidRPr="006A2AA9">
        <w:t xml:space="preserve"> configured by the operator, but instead </w:t>
      </w:r>
      <w:r w:rsidR="005A69C3" w:rsidRPr="006A2AA9">
        <w:t>are generated</w:t>
      </w:r>
      <w:r w:rsidRPr="006A2AA9">
        <w:t xml:space="preserve"> by the host service after the </w:t>
      </w:r>
      <w:r w:rsidR="00787272">
        <w:t>end-point</w:t>
      </w:r>
      <w:r w:rsidR="00867650" w:rsidRPr="006A2AA9">
        <w:t>s are</w:t>
      </w:r>
      <w:r w:rsidRPr="006A2AA9">
        <w:t xml:space="preserve"> discovered.</w:t>
      </w:r>
      <w:r w:rsidR="001965E3" w:rsidRPr="006A2AA9">
        <w:t xml:space="preserve"> The following figure displays the generated </w:t>
      </w:r>
      <w:r w:rsidR="00D46C71" w:rsidRPr="006A2AA9">
        <w:t>8</w:t>
      </w:r>
      <w:r w:rsidR="001965E3" w:rsidRPr="006A2AA9">
        <w:t xml:space="preserve"> intents for the created VPLS network with two VPLS IDs.</w:t>
      </w:r>
      <w:r w:rsidR="00EC5763" w:rsidRPr="006A2AA9">
        <w:t xml:space="preserve"> 8 intents are generated because each configured switchport in the network is associated with one Broadcast</w:t>
      </w:r>
      <w:r w:rsidR="00A70932" w:rsidRPr="006A2AA9">
        <w:t xml:space="preserve"> Single-Point to Multi-Point</w:t>
      </w:r>
      <w:r w:rsidR="00EC5763" w:rsidRPr="006A2AA9">
        <w:t xml:space="preserve"> intent </w:t>
      </w:r>
      <w:r w:rsidR="007D2603" w:rsidRPr="006A2AA9">
        <w:t>as well as</w:t>
      </w:r>
      <w:r w:rsidR="00EC5763" w:rsidRPr="006A2AA9">
        <w:t xml:space="preserve"> one Unicast </w:t>
      </w:r>
      <w:r w:rsidR="00A70932" w:rsidRPr="006A2AA9">
        <w:t xml:space="preserve">Multi-Point to Single-Point </w:t>
      </w:r>
      <w:r w:rsidR="00EC5763" w:rsidRPr="006A2AA9">
        <w:t>intent.</w:t>
      </w:r>
    </w:p>
    <w:p w14:paraId="36420A09" w14:textId="1CB36583" w:rsidR="00032313" w:rsidRPr="006A2AA9" w:rsidRDefault="00032313" w:rsidP="002D0CF7">
      <w:pPr>
        <w:jc w:val="center"/>
      </w:pPr>
      <w:r w:rsidRPr="006A2AA9">
        <w:rPr>
          <w:noProof/>
        </w:rPr>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75"/>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294A0F22" w14:textId="7492EBAE" w:rsidR="00E12E9E" w:rsidRPr="006A2AA9" w:rsidRDefault="00E12E9E" w:rsidP="002D0CF7">
      <w:pPr>
        <w:jc w:val="center"/>
      </w:pPr>
    </w:p>
    <w:p w14:paraId="453023D2" w14:textId="05C34D7F" w:rsidR="002D0CF7" w:rsidRPr="006A2AA9" w:rsidRDefault="002D0CF7" w:rsidP="002D0CF7">
      <w:pPr>
        <w:pStyle w:val="Heading3"/>
        <w:rPr>
          <w:lang w:val="en-GB"/>
        </w:rPr>
      </w:pPr>
      <w:bookmarkStart w:id="453" w:name="_Toc114792051"/>
      <w:r w:rsidRPr="006A2AA9">
        <w:rPr>
          <w:lang w:val="en-GB"/>
        </w:rPr>
        <w:lastRenderedPageBreak/>
        <w:t>Configuration</w:t>
      </w:r>
      <w:r w:rsidR="00621487">
        <w:rPr>
          <w:lang w:val="en-GB"/>
        </w:rPr>
        <w:t xml:space="preserve"> </w:t>
      </w:r>
      <w:r w:rsidR="00621487" w:rsidRPr="006A2AA9">
        <w:rPr>
          <w:lang w:val="en-GB"/>
        </w:rPr>
        <w:t>and</w:t>
      </w:r>
      <w:r w:rsidR="00621487">
        <w:rPr>
          <w:lang w:val="en-GB"/>
        </w:rPr>
        <w:t xml:space="preserve"> </w:t>
      </w:r>
      <w:r w:rsidR="00621487" w:rsidRPr="006A2AA9">
        <w:rPr>
          <w:lang w:val="en-GB"/>
        </w:rPr>
        <w:t>Working</w:t>
      </w:r>
      <w:bookmarkEnd w:id="453"/>
    </w:p>
    <w:p w14:paraId="0C61A64E" w14:textId="726AD5E7" w:rsidR="00E00574" w:rsidRPr="006A2AA9" w:rsidRDefault="00311431" w:rsidP="00E00574">
      <w:pPr>
        <w:spacing w:before="240"/>
        <w:rPr>
          <w:rFonts w:cs="Times"/>
          <w:color w:val="000000" w:themeColor="text1"/>
        </w:rPr>
      </w:pPr>
      <w:r w:rsidRPr="006A2AA9">
        <w:rPr>
          <w:rFonts w:cs="Times"/>
          <w:color w:val="000000" w:themeColor="text1"/>
        </w:rPr>
        <w:t xml:space="preserve">L2VPN service </w:t>
      </w:r>
      <w:r w:rsidR="005F6D6A" w:rsidRPr="006A2AA9">
        <w:rPr>
          <w:rFonts w:cs="Times"/>
          <w:color w:val="000000" w:themeColor="text1"/>
        </w:rPr>
        <w:t>VPLS runs on top of ONOS</w:t>
      </w:r>
      <w:r w:rsidRPr="006A2AA9">
        <w:rPr>
          <w:rFonts w:cs="Times"/>
          <w:color w:val="000000" w:themeColor="text1"/>
        </w:rPr>
        <w:t xml:space="preserve"> controller</w:t>
      </w:r>
      <w:r w:rsidR="005F6D6A" w:rsidRPr="006A2AA9">
        <w:rPr>
          <w:rFonts w:cs="Times"/>
          <w:color w:val="000000" w:themeColor="text1"/>
        </w:rPr>
        <w:t xml:space="preserve"> as a distributed application. </w:t>
      </w:r>
      <w:r w:rsidR="00E00574" w:rsidRPr="006A2AA9">
        <w:rPr>
          <w:rFonts w:cs="Times"/>
          <w:color w:val="000000" w:themeColor="text1"/>
        </w:rPr>
        <w:t xml:space="preserve">When running multiple ONOS controllers as a cluster, </w:t>
      </w:r>
      <w:r w:rsidR="005F6D6A" w:rsidRPr="006A2AA9">
        <w:rPr>
          <w:rFonts w:cs="Times"/>
          <w:color w:val="000000" w:themeColor="text1"/>
        </w:rPr>
        <w:t>VPLS applications</w:t>
      </w:r>
      <w:r w:rsidR="00E00574" w:rsidRPr="006A2AA9">
        <w:rPr>
          <w:rFonts w:cs="Times"/>
          <w:color w:val="000000" w:themeColor="text1"/>
        </w:rPr>
        <w:t xml:space="preserve"> from each ONOS instance</w:t>
      </w:r>
      <w:r w:rsidR="005F6D6A" w:rsidRPr="006A2AA9">
        <w:rPr>
          <w:rFonts w:cs="Times"/>
          <w:color w:val="000000" w:themeColor="text1"/>
        </w:rPr>
        <w:t xml:space="preserve"> share their status and use common data structures. ONOS </w:t>
      </w:r>
      <w:r w:rsidRPr="006A2AA9">
        <w:rPr>
          <w:rFonts w:cs="Times"/>
          <w:color w:val="000000" w:themeColor="text1"/>
        </w:rPr>
        <w:t xml:space="preserve">controller takes care of maintaining </w:t>
      </w:r>
      <w:r w:rsidR="00E00574" w:rsidRPr="006A2AA9">
        <w:rPr>
          <w:rFonts w:cs="Times"/>
          <w:color w:val="000000" w:themeColor="text1"/>
        </w:rPr>
        <w:t>all applications</w:t>
      </w:r>
      <w:r w:rsidRPr="006A2AA9">
        <w:rPr>
          <w:rFonts w:cs="Times"/>
          <w:color w:val="000000" w:themeColor="text1"/>
        </w:rPr>
        <w:t xml:space="preserve"> </w:t>
      </w:r>
      <w:r w:rsidR="005F6D6A" w:rsidRPr="006A2AA9">
        <w:rPr>
          <w:rFonts w:cs="Times"/>
          <w:color w:val="000000" w:themeColor="text1"/>
        </w:rPr>
        <w:t>in synch</w:t>
      </w:r>
      <w:r w:rsidRPr="006A2AA9">
        <w:rPr>
          <w:rFonts w:cs="Times"/>
          <w:color w:val="000000" w:themeColor="text1"/>
        </w:rPr>
        <w:t>ronisation</w:t>
      </w:r>
      <w:r w:rsidR="005F6D6A" w:rsidRPr="006A2AA9">
        <w:rPr>
          <w:rFonts w:cs="Times"/>
          <w:color w:val="000000" w:themeColor="text1"/>
        </w:rPr>
        <w:t>.</w:t>
      </w:r>
      <w:r w:rsidR="00E00574" w:rsidRPr="006A2AA9">
        <w:rPr>
          <w:rFonts w:cs="Times"/>
          <w:color w:val="000000" w:themeColor="text1"/>
        </w:rPr>
        <w:t xml:space="preserve"> On initialisation of multiple VPLS applications, the VPLS </w:t>
      </w:r>
      <w:r w:rsidR="00BA0610" w:rsidRPr="00BA0610">
        <w:rPr>
          <w:rFonts w:cs="Times"/>
          <w:color w:val="000000" w:themeColor="text1"/>
        </w:rPr>
        <w:t xml:space="preserve">Operation Manager </w:t>
      </w:r>
      <w:r w:rsidR="00E00574" w:rsidRPr="006A2AA9">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6A2AA9">
        <w:rPr>
          <w:rFonts w:cs="Times"/>
          <w:color w:val="000000" w:themeColor="text1"/>
        </w:rPr>
        <w:t>s</w:t>
      </w:r>
      <w:r w:rsidR="00E00574" w:rsidRPr="006A2AA9">
        <w:rPr>
          <w:rFonts w:cs="Times"/>
          <w:color w:val="000000" w:themeColor="text1"/>
        </w:rPr>
        <w:t xml:space="preserve"> and </w:t>
      </w:r>
      <w:r w:rsidR="000D7E09" w:rsidRPr="006A2AA9">
        <w:rPr>
          <w:rFonts w:cs="Times"/>
          <w:color w:val="000000" w:themeColor="text1"/>
        </w:rPr>
        <w:t>generate</w:t>
      </w:r>
      <w:r w:rsidR="00E00574" w:rsidRPr="006A2AA9">
        <w:rPr>
          <w:rFonts w:cs="Times"/>
          <w:color w:val="000000" w:themeColor="text1"/>
        </w:rPr>
        <w:t xml:space="preserve"> Intents </w:t>
      </w:r>
      <w:r w:rsidR="000D7E09" w:rsidRPr="006A2AA9">
        <w:rPr>
          <w:rFonts w:cs="Times"/>
          <w:color w:val="000000" w:themeColor="text1"/>
        </w:rPr>
        <w:t>on the VPLS network</w:t>
      </w:r>
      <w:r w:rsidR="00E00574" w:rsidRPr="006A2AA9">
        <w:rPr>
          <w:rFonts w:cs="Times"/>
          <w:color w:val="000000" w:themeColor="text1"/>
        </w:rPr>
        <w:t>.</w:t>
      </w:r>
    </w:p>
    <w:p w14:paraId="43A27184" w14:textId="5B32322C" w:rsidR="00E00574" w:rsidRPr="006A2AA9" w:rsidRDefault="00DD1A89" w:rsidP="00E00574">
      <w:pPr>
        <w:spacing w:before="240"/>
        <w:rPr>
          <w:rFonts w:cs="Times"/>
          <w:color w:val="000000" w:themeColor="text1"/>
        </w:rPr>
      </w:pPr>
      <w:r w:rsidRPr="006A2AA9">
        <w:rPr>
          <w:rFonts w:cs="Times"/>
          <w:color w:val="000000" w:themeColor="text1"/>
        </w:rPr>
        <w:t>There are several components associated for managing and controlling the VPLS application.</w:t>
      </w:r>
      <w:r w:rsidR="00D61AA4" w:rsidRPr="006A2AA9">
        <w:rPr>
          <w:rFonts w:cs="Times"/>
          <w:color w:val="000000" w:themeColor="text1"/>
        </w:rPr>
        <w:t xml:space="preserve"> These components are</w:t>
      </w:r>
      <w:r w:rsidRPr="006A2AA9">
        <w:rPr>
          <w:rFonts w:cs="Times"/>
          <w:color w:val="000000" w:themeColor="text1"/>
        </w:rPr>
        <w:t xml:space="preserve"> VPLS Manager, VPLS Operation Manager, VPLS Store, VPLS Neighbour Handler, VPLS Config Manager</w:t>
      </w:r>
      <w:r w:rsidR="00D61AA4" w:rsidRPr="006A2AA9">
        <w:rPr>
          <w:rFonts w:cs="Times"/>
          <w:color w:val="000000" w:themeColor="text1"/>
        </w:rPr>
        <w:t>.</w:t>
      </w:r>
    </w:p>
    <w:p w14:paraId="7D655A2F" w14:textId="58E021CA" w:rsidR="005F6D6A" w:rsidRPr="006A2AA9" w:rsidRDefault="00B11D76" w:rsidP="00B11D76">
      <w:pPr>
        <w:spacing w:before="240"/>
        <w:jc w:val="center"/>
        <w:rPr>
          <w:rFonts w:cs="Times"/>
          <w:color w:val="000000" w:themeColor="text1"/>
        </w:rPr>
      </w:pPr>
      <w:r w:rsidRPr="006A2AA9">
        <w:rPr>
          <w:rFonts w:cs="Times"/>
          <w:noProof/>
          <w:color w:val="000000" w:themeColor="text1"/>
        </w:rPr>
        <w:drawing>
          <wp:inline distT="0" distB="0" distL="0" distR="0" wp14:anchorId="52376921" wp14:editId="5C705A38">
            <wp:extent cx="4917989" cy="355025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6"/>
                    <a:stretch>
                      <a:fillRect/>
                    </a:stretch>
                  </pic:blipFill>
                  <pic:spPr>
                    <a:xfrm>
                      <a:off x="0" y="0"/>
                      <a:ext cx="4941584" cy="3567288"/>
                    </a:xfrm>
                    <a:prstGeom prst="rect">
                      <a:avLst/>
                    </a:prstGeom>
                  </pic:spPr>
                </pic:pic>
              </a:graphicData>
            </a:graphic>
          </wp:inline>
        </w:drawing>
      </w:r>
    </w:p>
    <w:p w14:paraId="297D207F" w14:textId="2C16C40B" w:rsidR="00D64D7D" w:rsidRPr="006A2AA9" w:rsidRDefault="00D64D7D" w:rsidP="00B11D76">
      <w:pPr>
        <w:spacing w:before="240"/>
        <w:jc w:val="center"/>
        <w:rPr>
          <w:rFonts w:cs="Times"/>
          <w:color w:val="000000" w:themeColor="text1"/>
        </w:rPr>
      </w:pPr>
    </w:p>
    <w:p w14:paraId="0EA42C46" w14:textId="54C13E05" w:rsidR="00D64D7D" w:rsidRPr="006A2AA9" w:rsidRDefault="00D64D7D" w:rsidP="00D64D7D">
      <w:pPr>
        <w:spacing w:before="240"/>
        <w:rPr>
          <w:rFonts w:cs="Times"/>
          <w:color w:val="000000" w:themeColor="text1"/>
        </w:rPr>
      </w:pPr>
      <w:r w:rsidRPr="006A2AA9">
        <w:rPr>
          <w:rFonts w:cs="Times"/>
          <w:color w:val="000000" w:themeColor="text1"/>
        </w:rPr>
        <w:t>VPLS configuration can be submitted from ONOS CLI or ONOS REST API.</w:t>
      </w:r>
      <w:r w:rsidR="00253751" w:rsidRPr="006A2AA9">
        <w:rPr>
          <w:rFonts w:cs="Times"/>
          <w:color w:val="000000" w:themeColor="text1"/>
        </w:rPr>
        <w:t xml:space="preserve"> </w:t>
      </w:r>
      <w:r w:rsidRPr="006A2AA9">
        <w:rPr>
          <w:rFonts w:cs="Times"/>
          <w:color w:val="000000" w:themeColor="text1"/>
        </w:rPr>
        <w:t>When the VPLS configuration is submitted to the VPLS application, it arrives at the VPLS Config Manager.</w:t>
      </w:r>
      <w:r w:rsidR="00694F0F" w:rsidRPr="006A2AA9">
        <w:rPr>
          <w:rFonts w:cs="Times"/>
          <w:color w:val="000000" w:themeColor="text1"/>
        </w:rPr>
        <w:t xml:space="preserve"> Any host event information such as removal or addition of any host in the network is taken care by the VPLS Config </w:t>
      </w:r>
      <w:r w:rsidR="00003240">
        <w:rPr>
          <w:rFonts w:cs="Times"/>
          <w:color w:val="000000" w:themeColor="text1"/>
        </w:rPr>
        <w:t>M</w:t>
      </w:r>
      <w:r w:rsidR="00694F0F" w:rsidRPr="006A2AA9">
        <w:rPr>
          <w:rFonts w:cs="Times"/>
          <w:color w:val="000000" w:themeColor="text1"/>
        </w:rPr>
        <w:t>anager. The</w:t>
      </w:r>
      <w:r w:rsidRPr="006A2AA9">
        <w:rPr>
          <w:rFonts w:cs="Times"/>
          <w:color w:val="000000" w:themeColor="text1"/>
        </w:rPr>
        <w:t xml:space="preserve"> VPLS Config Manager </w:t>
      </w:r>
      <w:r w:rsidR="00DF1C8C" w:rsidRPr="006A2AA9">
        <w:rPr>
          <w:rFonts w:cs="Times"/>
          <w:color w:val="000000" w:themeColor="text1"/>
        </w:rPr>
        <w:t xml:space="preserve">component </w:t>
      </w:r>
      <w:r w:rsidRPr="006A2AA9">
        <w:rPr>
          <w:rFonts w:cs="Times"/>
          <w:color w:val="000000" w:themeColor="text1"/>
        </w:rPr>
        <w:t>administers the update events of ONOS network configurations and optimize</w:t>
      </w:r>
      <w:r w:rsidR="007D4D7B" w:rsidRPr="006A2AA9">
        <w:rPr>
          <w:rFonts w:cs="Times"/>
          <w:color w:val="000000" w:themeColor="text1"/>
        </w:rPr>
        <w:t>s</w:t>
      </w:r>
      <w:r w:rsidRPr="006A2AA9">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6A2AA9">
        <w:rPr>
          <w:rFonts w:cs="Times"/>
          <w:color w:val="000000" w:themeColor="text1"/>
        </w:rPr>
        <w:t xml:space="preserve"> component</w:t>
      </w:r>
      <w:r w:rsidRPr="006A2AA9">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6A2AA9">
        <w:rPr>
          <w:rFonts w:cs="Times"/>
          <w:color w:val="000000" w:themeColor="text1"/>
        </w:rPr>
        <w:t xml:space="preserve">success or error </w:t>
      </w:r>
      <w:r w:rsidRPr="006A2AA9">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6A2AA9">
        <w:rPr>
          <w:rFonts w:cs="Times"/>
          <w:color w:val="000000" w:themeColor="text1"/>
        </w:rPr>
        <w:t xml:space="preserve"> </w:t>
      </w:r>
      <w:sdt>
        <w:sdtPr>
          <w:rPr>
            <w:rFonts w:cs="Times"/>
            <w:color w:val="000000" w:themeColor="text1"/>
          </w:rPr>
          <w:id w:val="481822196"/>
          <w:citation/>
        </w:sdtPr>
        <w:sdtContent>
          <w:r w:rsidR="00076276" w:rsidRPr="006A2AA9">
            <w:rPr>
              <w:rFonts w:cs="Times"/>
              <w:color w:val="000000" w:themeColor="text1"/>
            </w:rPr>
            <w:fldChar w:fldCharType="begin"/>
          </w:r>
          <w:r w:rsidR="006E6380">
            <w:rPr>
              <w:rFonts w:cs="Times"/>
              <w:color w:val="000000" w:themeColor="text1"/>
            </w:rPr>
            <w:instrText xml:space="preserve">CITATION Car17 \l 1033 </w:instrText>
          </w:r>
          <w:r w:rsidR="00076276" w:rsidRPr="006A2AA9">
            <w:rPr>
              <w:rFonts w:cs="Times"/>
              <w:color w:val="000000" w:themeColor="text1"/>
            </w:rPr>
            <w:fldChar w:fldCharType="separate"/>
          </w:r>
          <w:r w:rsidR="00973B33" w:rsidRPr="00973B33">
            <w:rPr>
              <w:rFonts w:cs="Times"/>
              <w:noProof/>
              <w:color w:val="000000" w:themeColor="text1"/>
            </w:rPr>
            <w:t>[61]</w:t>
          </w:r>
          <w:r w:rsidR="00076276" w:rsidRPr="006A2AA9">
            <w:rPr>
              <w:rFonts w:cs="Times"/>
              <w:color w:val="000000" w:themeColor="text1"/>
            </w:rPr>
            <w:fldChar w:fldCharType="end"/>
          </w:r>
        </w:sdtContent>
      </w:sdt>
      <w:r w:rsidR="00E47B41" w:rsidRPr="006A2AA9">
        <w:rPr>
          <w:rFonts w:cs="Times"/>
          <w:color w:val="000000" w:themeColor="text1"/>
        </w:rPr>
        <w:t xml:space="preserve"> This is the general workflow of VPLS application for managing and controlling the VPLS network.</w:t>
      </w:r>
    </w:p>
    <w:p w14:paraId="36C287D1" w14:textId="5FE1236F" w:rsidR="00C1373D" w:rsidRPr="006A2AA9" w:rsidRDefault="00C1373D" w:rsidP="00D64D7D">
      <w:pPr>
        <w:spacing w:before="240"/>
        <w:rPr>
          <w:rFonts w:cs="Times"/>
          <w:color w:val="000000" w:themeColor="text1"/>
        </w:rPr>
      </w:pPr>
    </w:p>
    <w:p w14:paraId="242A6A9D" w14:textId="41988839" w:rsidR="00F92B73" w:rsidRPr="006A2AA9" w:rsidRDefault="004B6170" w:rsidP="00F92B73">
      <w:pPr>
        <w:spacing w:before="240"/>
        <w:rPr>
          <w:rFonts w:cs="Times"/>
          <w:color w:val="000000" w:themeColor="text1"/>
        </w:rPr>
      </w:pPr>
      <w:r w:rsidRPr="006A2AA9">
        <w:lastRenderedPageBreak/>
        <w:t xml:space="preserve">The use case was tested for VPLS network configuration by both the configuration methods, through ONOS CLI and through ONOS REST API. Both the configuration methods were successful in </w:t>
      </w:r>
      <w:r w:rsidR="00F43BD4" w:rsidRPr="006A2AA9">
        <w:t>configuring</w:t>
      </w:r>
      <w:r w:rsidRPr="006A2AA9">
        <w:t xml:space="preserve"> the VPLS network as desired.</w:t>
      </w:r>
      <w:r w:rsidR="00F92B73" w:rsidRPr="006A2AA9">
        <w:t xml:space="preserve"> </w:t>
      </w:r>
      <w:r w:rsidR="007D71ED" w:rsidRPr="006A2AA9">
        <w:t xml:space="preserve">For the configuration </w:t>
      </w:r>
      <w:r w:rsidR="00F92B73" w:rsidRPr="006A2AA9">
        <w:rPr>
          <w:rFonts w:cs="Times"/>
          <w:color w:val="000000" w:themeColor="text1"/>
        </w:rPr>
        <w:t>through REST API</w:t>
      </w:r>
      <w:r w:rsidR="007D71ED" w:rsidRPr="006A2AA9">
        <w:rPr>
          <w:rFonts w:cs="Times"/>
          <w:color w:val="000000" w:themeColor="text1"/>
        </w:rPr>
        <w:t xml:space="preserve">, the </w:t>
      </w:r>
      <w:r w:rsidR="00F92B73" w:rsidRPr="006A2AA9">
        <w:rPr>
          <w:rFonts w:cs="Times"/>
          <w:color w:val="000000" w:themeColor="text1"/>
        </w:rPr>
        <w:t>configuration file in JSON format</w:t>
      </w:r>
      <w:r w:rsidR="00EF0BB5" w:rsidRPr="006A2AA9">
        <w:rPr>
          <w:rFonts w:cs="Times"/>
          <w:color w:val="000000" w:themeColor="text1"/>
        </w:rPr>
        <w:t xml:space="preserve"> named, </w:t>
      </w:r>
      <w:r w:rsidR="00EF0BB5" w:rsidRPr="006A2AA9">
        <w:rPr>
          <w:rFonts w:cs="Times"/>
          <w:b/>
          <w:bCs/>
          <w:i/>
          <w:iCs/>
          <w:color w:val="000000" w:themeColor="text1"/>
        </w:rPr>
        <w:t>network-cfg-vpls.json</w:t>
      </w:r>
      <w:r w:rsidR="00F92B73" w:rsidRPr="006A2AA9">
        <w:rPr>
          <w:rFonts w:cs="Times"/>
          <w:color w:val="000000" w:themeColor="text1"/>
        </w:rPr>
        <w:t xml:space="preserve"> is created.</w:t>
      </w:r>
      <w:r w:rsidR="000B52D0" w:rsidRPr="006A2AA9">
        <w:rPr>
          <w:rFonts w:cs="Times"/>
          <w:color w:val="000000" w:themeColor="text1"/>
        </w:rPr>
        <w:t xml:space="preserve"> </w:t>
      </w:r>
      <w:r w:rsidR="00F92B73" w:rsidRPr="006A2AA9">
        <w:rPr>
          <w:rFonts w:cs="Times"/>
          <w:color w:val="000000" w:themeColor="text1"/>
        </w:rPr>
        <w:t xml:space="preserve">The following figure shows the snippet of </w:t>
      </w:r>
      <w:r w:rsidR="000B52D0" w:rsidRPr="006A2AA9">
        <w:rPr>
          <w:rFonts w:cs="Times"/>
          <w:color w:val="000000" w:themeColor="text1"/>
        </w:rPr>
        <w:t>the configuration file.</w:t>
      </w:r>
    </w:p>
    <w:p w14:paraId="2D3F46D4" w14:textId="71A3AF9C" w:rsidR="00F26A23" w:rsidRPr="006A2AA9" w:rsidRDefault="00F26A23" w:rsidP="00A66161">
      <w:pPr>
        <w:spacing w:before="240"/>
        <w:jc w:val="center"/>
        <w:rPr>
          <w:rFonts w:cs="Times"/>
          <w:color w:val="000000" w:themeColor="text1"/>
        </w:rPr>
      </w:pPr>
      <w:r w:rsidRPr="006A2AA9">
        <w:rPr>
          <w:rFonts w:cs="Times"/>
          <w:noProof/>
          <w:color w:val="000000" w:themeColor="text1"/>
        </w:rPr>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77"/>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F94F35A" w14:textId="70D03B37" w:rsidR="00B417F3" w:rsidRPr="006A2AA9" w:rsidRDefault="00B417F3" w:rsidP="00A66161">
      <w:pPr>
        <w:spacing w:before="240"/>
        <w:jc w:val="center"/>
        <w:rPr>
          <w:rFonts w:cs="Times"/>
          <w:color w:val="000000" w:themeColor="text1"/>
        </w:rPr>
      </w:pPr>
    </w:p>
    <w:p w14:paraId="233446EF" w14:textId="27DFD8C1" w:rsidR="00510A0B" w:rsidRPr="006A2AA9" w:rsidRDefault="00397C93" w:rsidP="00114200">
      <w:pPr>
        <w:spacing w:before="240"/>
      </w:pPr>
      <w:r w:rsidRPr="006A2AA9">
        <w:rPr>
          <w:rFonts w:cs="Times"/>
          <w:color w:val="000000" w:themeColor="text1"/>
        </w:rPr>
        <w:t>The switchports</w:t>
      </w:r>
      <w:r w:rsidR="00E1220C" w:rsidRPr="006A2AA9">
        <w:rPr>
          <w:rFonts w:cs="Times"/>
          <w:color w:val="000000" w:themeColor="text1"/>
        </w:rPr>
        <w:t xml:space="preserve"> were configured with the appropriate host (</w:t>
      </w:r>
      <w:r w:rsidR="00787272">
        <w:rPr>
          <w:rFonts w:cs="Times"/>
          <w:color w:val="000000" w:themeColor="text1"/>
        </w:rPr>
        <w:t>end-point</w:t>
      </w:r>
      <w:r w:rsidR="00E1220C" w:rsidRPr="006A2AA9">
        <w:rPr>
          <w:rFonts w:cs="Times"/>
          <w:color w:val="000000" w:themeColor="text1"/>
        </w:rPr>
        <w:t>) names and their respective MAC addresses.</w:t>
      </w:r>
      <w:r w:rsidR="00510A0B" w:rsidRPr="006A2AA9">
        <w:rPr>
          <w:rFonts w:cs="Times"/>
          <w:color w:val="000000" w:themeColor="text1"/>
        </w:rPr>
        <w:t xml:space="preserve"> VPLS application named, </w:t>
      </w:r>
      <w:r w:rsidR="00510A0B" w:rsidRPr="006A2AA9">
        <w:rPr>
          <w:rFonts w:cs="Times"/>
          <w:b/>
          <w:bCs/>
          <w:color w:val="000000" w:themeColor="text1"/>
        </w:rPr>
        <w:t>org.onosproject.vpls</w:t>
      </w:r>
      <w:r w:rsidR="00510A0B" w:rsidRPr="006A2AA9">
        <w:rPr>
          <w:rFonts w:cs="Times"/>
          <w:color w:val="000000" w:themeColor="text1"/>
        </w:rPr>
        <w:t xml:space="preserve"> was configured under the apps argument along with list of VPLS IDs.</w:t>
      </w:r>
      <w:r w:rsidR="00F61009" w:rsidRPr="006A2AA9">
        <w:rPr>
          <w:rFonts w:cs="Times"/>
          <w:color w:val="000000" w:themeColor="text1"/>
        </w:rPr>
        <w:t xml:space="preserve"> If VLAN IDs are also used in the VPLS network to distinguish </w:t>
      </w:r>
      <w:r w:rsidR="00787272">
        <w:rPr>
          <w:rFonts w:cs="Times"/>
          <w:color w:val="000000" w:themeColor="text1"/>
        </w:rPr>
        <w:t>end-point</w:t>
      </w:r>
      <w:r w:rsidR="00F61009" w:rsidRPr="006A2AA9">
        <w:rPr>
          <w:rFonts w:cs="Times"/>
          <w:color w:val="000000" w:themeColor="text1"/>
        </w:rPr>
        <w:t xml:space="preserve">s, VLAN IDs can also be </w:t>
      </w:r>
      <w:r w:rsidR="00864CAB" w:rsidRPr="006A2AA9">
        <w:rPr>
          <w:rFonts w:cs="Times"/>
          <w:color w:val="000000" w:themeColor="text1"/>
        </w:rPr>
        <w:t>configured</w:t>
      </w:r>
      <w:r w:rsidR="00F61009" w:rsidRPr="006A2AA9">
        <w:rPr>
          <w:rFonts w:cs="Times"/>
          <w:color w:val="000000" w:themeColor="text1"/>
        </w:rPr>
        <w:t xml:space="preserve"> under each switchport.</w:t>
      </w:r>
      <w:r w:rsidR="00510A0B" w:rsidRPr="006A2AA9">
        <w:rPr>
          <w:rFonts w:cs="Times"/>
          <w:color w:val="000000" w:themeColor="text1"/>
        </w:rPr>
        <w:t xml:space="preserve"> </w:t>
      </w:r>
      <w:r w:rsidRPr="006A2AA9">
        <w:t xml:space="preserve">To </w:t>
      </w:r>
      <w:r w:rsidR="00864CAB" w:rsidRPr="006A2AA9">
        <w:t>set up</w:t>
      </w:r>
      <w:r w:rsidRPr="006A2AA9">
        <w:t xml:space="preserve"> the VPLS network</w:t>
      </w:r>
      <w:r w:rsidR="00864CAB" w:rsidRPr="006A2AA9">
        <w:t xml:space="preserve"> for this use case,</w:t>
      </w:r>
      <w:r w:rsidRPr="006A2AA9">
        <w:t xml:space="preserve"> two different VPLS were created with VPLS ID-1</w:t>
      </w:r>
      <w:r w:rsidR="003B04A3" w:rsidRPr="006A2AA9">
        <w:t xml:space="preserve"> (VPLS 1)</w:t>
      </w:r>
      <w:r w:rsidRPr="006A2AA9">
        <w:t xml:space="preserve"> and VPLS ID-2</w:t>
      </w:r>
      <w:r w:rsidR="003B04A3" w:rsidRPr="006A2AA9">
        <w:t xml:space="preserve"> (VPLS 2)</w:t>
      </w:r>
      <w:r w:rsidRPr="006A2AA9">
        <w:t xml:space="preserve">. The </w:t>
      </w:r>
      <w:r w:rsidR="00787272">
        <w:t>end-point</w:t>
      </w:r>
      <w:r w:rsidRPr="006A2AA9">
        <w:t>s</w:t>
      </w:r>
      <w:r w:rsidR="009D305E" w:rsidRPr="006A2AA9">
        <w:t>,</w:t>
      </w:r>
      <w:r w:rsidRPr="006A2AA9">
        <w:t xml:space="preserve"> H1</w:t>
      </w:r>
      <w:r w:rsidR="003E45AF" w:rsidRPr="006A2AA9">
        <w:t>’s</w:t>
      </w:r>
      <w:r w:rsidRPr="006A2AA9">
        <w:t xml:space="preserve"> and Server2</w:t>
      </w:r>
      <w:r w:rsidR="003E45AF" w:rsidRPr="006A2AA9">
        <w:t>’s interfaces</w:t>
      </w:r>
      <w:r w:rsidRPr="006A2AA9">
        <w:t xml:space="preserve"> were configured into VPLS 1 and the </w:t>
      </w:r>
      <w:r w:rsidR="00787272">
        <w:t>end-point</w:t>
      </w:r>
      <w:r w:rsidRPr="006A2AA9">
        <w:t>s</w:t>
      </w:r>
      <w:r w:rsidR="009D305E" w:rsidRPr="006A2AA9">
        <w:t>,</w:t>
      </w:r>
      <w:r w:rsidRPr="006A2AA9">
        <w:t xml:space="preserve"> H2</w:t>
      </w:r>
      <w:r w:rsidR="003E45AF" w:rsidRPr="006A2AA9">
        <w:t>’s</w:t>
      </w:r>
      <w:r w:rsidRPr="006A2AA9">
        <w:t xml:space="preserve"> and Server1</w:t>
      </w:r>
      <w:r w:rsidR="003E45AF" w:rsidRPr="006A2AA9">
        <w:t>’s interfaces</w:t>
      </w:r>
      <w:r w:rsidRPr="006A2AA9">
        <w:t xml:space="preserve"> were configured into VPLS 2</w:t>
      </w:r>
      <w:r w:rsidR="009D305E" w:rsidRPr="006A2AA9">
        <w:t xml:space="preserve"> as seen in the above figure</w:t>
      </w:r>
      <w:r w:rsidR="003E45AF" w:rsidRPr="006A2AA9">
        <w:t>.</w:t>
      </w:r>
      <w:r w:rsidR="00CC4DCB" w:rsidRPr="006A2AA9">
        <w:t xml:space="preserve"> If any encapsulation method is used in the VPLS network, encapsulation type can be defined under each VPLS IDs.</w:t>
      </w:r>
    </w:p>
    <w:p w14:paraId="511023EE" w14:textId="5CB7ACA1" w:rsidR="00114200" w:rsidRPr="006A2AA9" w:rsidRDefault="00114200" w:rsidP="00114200">
      <w:pPr>
        <w:spacing w:before="240"/>
        <w:rPr>
          <w:rFonts w:cs="Times"/>
          <w:color w:val="000000" w:themeColor="text1"/>
        </w:rPr>
      </w:pPr>
      <w:r w:rsidRPr="006A2AA9">
        <w:rPr>
          <w:rFonts w:cs="Times"/>
          <w:color w:val="000000" w:themeColor="text1"/>
        </w:rPr>
        <w:t>If</w:t>
      </w:r>
      <w:r w:rsidR="00083D03" w:rsidRPr="006A2AA9">
        <w:rPr>
          <w:rFonts w:cs="Times"/>
          <w:color w:val="000000" w:themeColor="text1"/>
        </w:rPr>
        <w:t xml:space="preserve"> ONOS controller is downloaded as a source code, after placing VPLS application files in appropriate directory, it needs to be built again.</w:t>
      </w:r>
      <w:r w:rsidRPr="006A2AA9">
        <w:rPr>
          <w:rFonts w:cs="Times"/>
          <w:color w:val="000000" w:themeColor="text1"/>
        </w:rPr>
        <w:t xml:space="preserve"> </w:t>
      </w:r>
      <w:r w:rsidR="00083D03" w:rsidRPr="006A2AA9">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6A2AA9" w:rsidRDefault="00114200" w:rsidP="00114200">
      <w:pPr>
        <w:spacing w:before="240"/>
        <w:rPr>
          <w:rFonts w:cs="Times"/>
          <w:i/>
          <w:iCs/>
          <w:color w:val="000000" w:themeColor="text1"/>
        </w:rPr>
      </w:pPr>
      <w:r w:rsidRPr="006A2AA9">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6A2AA9" w:rsidRDefault="003D3F4F" w:rsidP="00114200">
      <w:pPr>
        <w:spacing w:before="240"/>
        <w:rPr>
          <w:rFonts w:cs="Times"/>
          <w:color w:val="000000" w:themeColor="text1"/>
        </w:rPr>
      </w:pPr>
      <w:r w:rsidRPr="006A2AA9">
        <w:rPr>
          <w:rFonts w:cs="Times"/>
          <w:color w:val="000000" w:themeColor="text1"/>
        </w:rPr>
        <w:lastRenderedPageBreak/>
        <w:t>Another VPLS configuration method tested in this use case was configuration through ONOS CLI.</w:t>
      </w:r>
      <w:r w:rsidR="00057DBF" w:rsidRPr="006A2AA9">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64113F9D" w:rsidR="00114200" w:rsidRPr="006A2AA9" w:rsidRDefault="00715CC4" w:rsidP="005B3693">
      <w:pPr>
        <w:spacing w:before="240"/>
        <w:rPr>
          <w:rFonts w:cs="Times"/>
          <w:color w:val="000000" w:themeColor="text1"/>
        </w:rPr>
      </w:pPr>
      <w:r w:rsidRPr="006A2AA9">
        <w:rPr>
          <w:rFonts w:cs="Times"/>
          <w:color w:val="000000" w:themeColor="text1"/>
        </w:rPr>
        <w:t xml:space="preserve">To begin with switchports configuration, the </w:t>
      </w:r>
      <w:r w:rsidRPr="006A2AA9">
        <w:rPr>
          <w:rFonts w:cs="Times"/>
          <w:b/>
          <w:bCs/>
          <w:color w:val="000000" w:themeColor="text1"/>
        </w:rPr>
        <w:t>interface-add</w:t>
      </w:r>
      <w:r w:rsidRPr="006A2AA9">
        <w:rPr>
          <w:rFonts w:cs="Times"/>
          <w:color w:val="000000" w:themeColor="text1"/>
        </w:rPr>
        <w:t xml:space="preserve"> command is utilized along with arguments defining the Open vSwitch’s ID and port number and name of the </w:t>
      </w:r>
      <w:r w:rsidR="00787272">
        <w:rPr>
          <w:rFonts w:cs="Times"/>
          <w:color w:val="000000" w:themeColor="text1"/>
        </w:rPr>
        <w:t>end-point</w:t>
      </w:r>
      <w:r w:rsidRPr="006A2AA9">
        <w:rPr>
          <w:rFonts w:cs="Times"/>
          <w:color w:val="000000" w:themeColor="text1"/>
        </w:rPr>
        <w:t xml:space="preserve"> connected to that switchport. </w:t>
      </w:r>
      <w:r w:rsidR="005B3693" w:rsidRPr="006A2AA9">
        <w:rPr>
          <w:rFonts w:cs="Times"/>
          <w:color w:val="000000" w:themeColor="text1"/>
        </w:rPr>
        <w:t>Four switchports as discussed earlier in this chapter were configured through the ONOS CLI as seen in the following figure.</w:t>
      </w:r>
    </w:p>
    <w:p w14:paraId="6633EC21" w14:textId="26F77CA4" w:rsidR="00A66161" w:rsidRPr="006A2AA9" w:rsidRDefault="00A66161" w:rsidP="00A66161">
      <w:pPr>
        <w:spacing w:before="240"/>
        <w:jc w:val="center"/>
        <w:rPr>
          <w:rFonts w:cs="Times"/>
          <w:color w:val="000000" w:themeColor="text1"/>
        </w:rPr>
      </w:pPr>
      <w:r w:rsidRPr="006A2AA9">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78"/>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7F75628F" w14:textId="77777777" w:rsidR="00170F95" w:rsidRPr="006A2AA9" w:rsidRDefault="00170F95" w:rsidP="00A66161">
      <w:pPr>
        <w:spacing w:before="240"/>
        <w:jc w:val="center"/>
        <w:rPr>
          <w:rFonts w:cs="Times"/>
          <w:color w:val="000000" w:themeColor="text1"/>
        </w:rPr>
      </w:pPr>
    </w:p>
    <w:p w14:paraId="20054AC2" w14:textId="1879060A" w:rsidR="0008143C" w:rsidRPr="006A2AA9" w:rsidRDefault="00323ECD" w:rsidP="00BC19F8">
      <w:pPr>
        <w:spacing w:before="240"/>
        <w:rPr>
          <w:rFonts w:cs="Times"/>
          <w:color w:val="000000" w:themeColor="text1"/>
        </w:rPr>
      </w:pPr>
      <w:r w:rsidRPr="006A2AA9">
        <w:rPr>
          <w:rFonts w:cs="Times"/>
          <w:color w:val="000000" w:themeColor="text1"/>
        </w:rPr>
        <w:t xml:space="preserve">The VPLS command on ONOS CLI provides various </w:t>
      </w:r>
      <w:r w:rsidR="009A234E" w:rsidRPr="006A2AA9">
        <w:rPr>
          <w:rFonts w:cs="Times"/>
          <w:color w:val="000000" w:themeColor="text1"/>
        </w:rPr>
        <w:t>options</w:t>
      </w:r>
      <w:r w:rsidRPr="006A2AA9">
        <w:rPr>
          <w:rFonts w:cs="Times"/>
          <w:color w:val="000000" w:themeColor="text1"/>
        </w:rPr>
        <w:t xml:space="preserve"> for configuration and management of VPLS network.</w:t>
      </w:r>
      <w:r w:rsidR="00A133F8" w:rsidRPr="006A2AA9">
        <w:rPr>
          <w:rFonts w:cs="Times"/>
          <w:color w:val="000000" w:themeColor="text1"/>
        </w:rPr>
        <w:t xml:space="preserve"> These </w:t>
      </w:r>
      <w:r w:rsidR="009A234E" w:rsidRPr="006A2AA9">
        <w:rPr>
          <w:rFonts w:cs="Times"/>
          <w:color w:val="000000" w:themeColor="text1"/>
        </w:rPr>
        <w:t>options</w:t>
      </w:r>
      <w:r w:rsidR="00A133F8" w:rsidRPr="006A2AA9">
        <w:rPr>
          <w:rFonts w:cs="Times"/>
          <w:color w:val="000000" w:themeColor="text1"/>
        </w:rPr>
        <w:t xml:space="preserve"> are</w:t>
      </w:r>
      <w:r w:rsidRPr="006A2AA9">
        <w:rPr>
          <w:rFonts w:cs="Times"/>
          <w:color w:val="000000" w:themeColor="text1"/>
        </w:rPr>
        <w:t xml:space="preserve"> </w:t>
      </w:r>
      <w:r w:rsidR="00BC19F8" w:rsidRPr="006A2AA9">
        <w:rPr>
          <w:rFonts w:cs="Times"/>
          <w:i/>
          <w:iCs/>
          <w:color w:val="000000" w:themeColor="text1"/>
        </w:rPr>
        <w:t>create, list, set-encap, clean, delete,</w:t>
      </w:r>
      <w:r w:rsidR="00CF611D" w:rsidRPr="006A2AA9">
        <w:rPr>
          <w:rFonts w:cs="Times"/>
          <w:i/>
          <w:iCs/>
          <w:color w:val="000000" w:themeColor="text1"/>
        </w:rPr>
        <w:t xml:space="preserve"> add-if </w:t>
      </w:r>
      <w:r w:rsidR="00CF611D" w:rsidRPr="006A2AA9">
        <w:rPr>
          <w:rFonts w:cs="Times"/>
          <w:color w:val="000000" w:themeColor="text1"/>
        </w:rPr>
        <w:t>(adding interface)</w:t>
      </w:r>
      <w:r w:rsidR="00CF611D" w:rsidRPr="006A2AA9">
        <w:rPr>
          <w:rFonts w:cs="Times"/>
          <w:i/>
          <w:iCs/>
          <w:color w:val="000000" w:themeColor="text1"/>
        </w:rPr>
        <w:t xml:space="preserve">, </w:t>
      </w:r>
      <w:r w:rsidR="00BC19F8" w:rsidRPr="006A2AA9">
        <w:rPr>
          <w:rFonts w:cs="Times"/>
          <w:i/>
          <w:iCs/>
          <w:color w:val="000000" w:themeColor="text1"/>
        </w:rPr>
        <w:t>rem-if</w:t>
      </w:r>
      <w:r w:rsidR="00C84429" w:rsidRPr="006A2AA9">
        <w:rPr>
          <w:rFonts w:cs="Times"/>
          <w:i/>
          <w:iCs/>
          <w:color w:val="000000" w:themeColor="text1"/>
        </w:rPr>
        <w:t xml:space="preserve"> </w:t>
      </w:r>
      <w:r w:rsidR="00C84429" w:rsidRPr="006A2AA9">
        <w:rPr>
          <w:rFonts w:cs="Times"/>
          <w:color w:val="000000" w:themeColor="text1"/>
        </w:rPr>
        <w:t>(removing interface)</w:t>
      </w:r>
      <w:r w:rsidR="00BC19F8" w:rsidRPr="006A2AA9">
        <w:rPr>
          <w:rFonts w:cs="Times"/>
          <w:i/>
          <w:iCs/>
          <w:color w:val="000000" w:themeColor="text1"/>
        </w:rPr>
        <w:t xml:space="preserve"> </w:t>
      </w:r>
      <w:r w:rsidR="00BC19F8" w:rsidRPr="006A2AA9">
        <w:rPr>
          <w:rFonts w:cs="Times"/>
          <w:color w:val="000000" w:themeColor="text1"/>
        </w:rPr>
        <w:t>and</w:t>
      </w:r>
      <w:r w:rsidR="00BC19F8" w:rsidRPr="006A2AA9">
        <w:rPr>
          <w:rFonts w:cs="Times"/>
          <w:i/>
          <w:iCs/>
          <w:color w:val="000000" w:themeColor="text1"/>
        </w:rPr>
        <w:t xml:space="preserve"> show</w:t>
      </w:r>
      <w:r w:rsidR="00A133F8" w:rsidRPr="006A2AA9">
        <w:rPr>
          <w:rFonts w:cs="Times"/>
          <w:i/>
          <w:iCs/>
          <w:color w:val="000000" w:themeColor="text1"/>
        </w:rPr>
        <w:t>.</w:t>
      </w:r>
      <w:r w:rsidR="00A133F8" w:rsidRPr="006A2AA9">
        <w:rPr>
          <w:rFonts w:cs="Times"/>
          <w:color w:val="000000" w:themeColor="text1"/>
        </w:rPr>
        <w:t xml:space="preserve"> </w:t>
      </w:r>
      <w:r w:rsidR="008151F9" w:rsidRPr="006A2AA9">
        <w:rPr>
          <w:rFonts w:cs="Times"/>
          <w:color w:val="000000" w:themeColor="text1"/>
        </w:rPr>
        <w:t>First the VPLS are created with appropriate VPLS IDs and then the relevant switchport interfaces are configured into the VPLS IDs.</w:t>
      </w:r>
      <w:r w:rsidR="00D373B8" w:rsidRPr="006A2AA9">
        <w:rPr>
          <w:rFonts w:cs="Times"/>
          <w:color w:val="000000" w:themeColor="text1"/>
        </w:rPr>
        <w:t xml:space="preserve"> The </w:t>
      </w:r>
      <w:r w:rsidR="00D373B8" w:rsidRPr="006A2AA9">
        <w:rPr>
          <w:rFonts w:cs="Times"/>
          <w:i/>
          <w:iCs/>
          <w:color w:val="000000" w:themeColor="text1"/>
        </w:rPr>
        <w:t>set-encap</w:t>
      </w:r>
      <w:r w:rsidR="00D373B8" w:rsidRPr="006A2AA9">
        <w:rPr>
          <w:rFonts w:cs="Times"/>
          <w:color w:val="000000" w:themeColor="text1"/>
        </w:rPr>
        <w:t xml:space="preserve"> command</w:t>
      </w:r>
      <w:r w:rsidR="000019A3" w:rsidRPr="006A2AA9">
        <w:rPr>
          <w:rFonts w:cs="Times"/>
          <w:color w:val="000000" w:themeColor="text1"/>
        </w:rPr>
        <w:t xml:space="preserve"> </w:t>
      </w:r>
      <w:r w:rsidR="00D373B8" w:rsidRPr="006A2AA9">
        <w:rPr>
          <w:rFonts w:cs="Times"/>
          <w:color w:val="000000" w:themeColor="text1"/>
        </w:rPr>
        <w:t>provides the option for configuring the encapsulation type used for that VPLS ID.</w:t>
      </w:r>
      <w:r w:rsidR="009A234E" w:rsidRPr="006A2AA9">
        <w:rPr>
          <w:rFonts w:cs="Times"/>
          <w:color w:val="000000" w:themeColor="text1"/>
        </w:rPr>
        <w:t xml:space="preserve"> Likewise other commands can be used to modify or remove the component from the VPLS network.</w:t>
      </w:r>
      <w:r w:rsidR="00D373B8" w:rsidRPr="006A2AA9">
        <w:rPr>
          <w:rFonts w:cs="Times"/>
          <w:color w:val="000000" w:themeColor="text1"/>
        </w:rPr>
        <w:t xml:space="preserve"> </w:t>
      </w:r>
      <w:r w:rsidR="000019A3" w:rsidRPr="006A2AA9">
        <w:rPr>
          <w:rFonts w:cs="Times"/>
          <w:color w:val="000000" w:themeColor="text1"/>
        </w:rPr>
        <w:t xml:space="preserve">The </w:t>
      </w:r>
      <w:r w:rsidR="000019A3" w:rsidRPr="006A2AA9">
        <w:rPr>
          <w:rFonts w:cs="Times"/>
          <w:i/>
          <w:iCs/>
          <w:color w:val="000000" w:themeColor="text1"/>
        </w:rPr>
        <w:t>vpls list</w:t>
      </w:r>
      <w:r w:rsidR="000019A3" w:rsidRPr="006A2AA9">
        <w:rPr>
          <w:rFonts w:cs="Times"/>
          <w:color w:val="000000" w:themeColor="text1"/>
        </w:rPr>
        <w:t xml:space="preserve"> and </w:t>
      </w:r>
      <w:r w:rsidR="000019A3" w:rsidRPr="006A2AA9">
        <w:rPr>
          <w:rFonts w:cs="Times"/>
          <w:i/>
          <w:iCs/>
          <w:color w:val="000000" w:themeColor="text1"/>
        </w:rPr>
        <w:t>vpls show</w:t>
      </w:r>
      <w:r w:rsidR="000019A3" w:rsidRPr="006A2AA9">
        <w:rPr>
          <w:rFonts w:cs="Times"/>
          <w:color w:val="000000" w:themeColor="text1"/>
        </w:rPr>
        <w:t xml:space="preserve"> command</w:t>
      </w:r>
      <w:r w:rsidR="00E53BF8" w:rsidRPr="006A2AA9">
        <w:rPr>
          <w:rFonts w:cs="Times"/>
          <w:color w:val="000000" w:themeColor="text1"/>
        </w:rPr>
        <w:t>s</w:t>
      </w:r>
      <w:r w:rsidR="000019A3" w:rsidRPr="006A2AA9">
        <w:rPr>
          <w:rFonts w:cs="Times"/>
          <w:color w:val="000000" w:themeColor="text1"/>
        </w:rPr>
        <w:t xml:space="preserve"> are used to check the VPLS configuration and status</w:t>
      </w:r>
      <w:r w:rsidR="000C265E" w:rsidRPr="006A2AA9">
        <w:rPr>
          <w:rFonts w:cs="Times"/>
          <w:color w:val="000000" w:themeColor="text1"/>
        </w:rPr>
        <w:t xml:space="preserve"> as seen in the following figure</w:t>
      </w:r>
      <w:r w:rsidR="000019A3" w:rsidRPr="006A2AA9">
        <w:rPr>
          <w:rFonts w:cs="Times"/>
          <w:color w:val="000000" w:themeColor="text1"/>
        </w:rPr>
        <w:t>.</w:t>
      </w:r>
    </w:p>
    <w:p w14:paraId="220C9DD8" w14:textId="3DE4477A" w:rsidR="00870826" w:rsidRPr="006A2AA9" w:rsidRDefault="00334146" w:rsidP="00A66161">
      <w:pPr>
        <w:spacing w:before="240"/>
        <w:jc w:val="center"/>
        <w:rPr>
          <w:rFonts w:cs="Times"/>
          <w:color w:val="000000" w:themeColor="text1"/>
        </w:rPr>
      </w:pPr>
      <w:r w:rsidRPr="006A2AA9">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79"/>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79FFFEB7" w14:textId="104465C8" w:rsidR="00334146" w:rsidRPr="006A2AA9" w:rsidRDefault="00334146" w:rsidP="00A66161">
      <w:pPr>
        <w:spacing w:before="240"/>
        <w:jc w:val="center"/>
        <w:rPr>
          <w:rFonts w:cs="Times"/>
          <w:color w:val="000000" w:themeColor="text1"/>
        </w:rPr>
      </w:pPr>
    </w:p>
    <w:p w14:paraId="4C5D42AB" w14:textId="45E47796" w:rsidR="006C09D7" w:rsidRPr="006A2AA9" w:rsidRDefault="00B13CCB" w:rsidP="00CE4E37">
      <w:pPr>
        <w:spacing w:before="240"/>
        <w:rPr>
          <w:rFonts w:cs="Times"/>
          <w:color w:val="000000" w:themeColor="text1"/>
        </w:rPr>
      </w:pPr>
      <w:r w:rsidRPr="006A2AA9">
        <w:rPr>
          <w:rFonts w:cs="Times"/>
          <w:color w:val="000000" w:themeColor="text1"/>
        </w:rPr>
        <w:t xml:space="preserve">The configuration method </w:t>
      </w:r>
      <w:r w:rsidR="009E06B6" w:rsidRPr="006A2AA9">
        <w:rPr>
          <w:rFonts w:cs="Times"/>
          <w:color w:val="000000" w:themeColor="text1"/>
        </w:rPr>
        <w:t>from</w:t>
      </w:r>
      <w:r w:rsidRPr="006A2AA9">
        <w:rPr>
          <w:rFonts w:cs="Times"/>
          <w:color w:val="000000" w:themeColor="text1"/>
        </w:rPr>
        <w:t xml:space="preserve"> ONOS CLI does not provide the option to configure the MAC addresses of the </w:t>
      </w:r>
      <w:r w:rsidR="00787272">
        <w:rPr>
          <w:rFonts w:cs="Times"/>
          <w:color w:val="000000" w:themeColor="text1"/>
        </w:rPr>
        <w:t>end-point</w:t>
      </w:r>
      <w:r w:rsidRPr="006A2AA9">
        <w:rPr>
          <w:rFonts w:cs="Times"/>
          <w:color w:val="000000" w:themeColor="text1"/>
        </w:rPr>
        <w:t xml:space="preserve">s. MAC address being the vital entity for this L2VPN service, VPLS application may sometimes won’t be configured correctly if MAC addresses are mismatched. Due to rigorous use of same ONOS controller and same </w:t>
      </w:r>
      <w:r w:rsidR="00747C19" w:rsidRPr="006A2AA9">
        <w:rPr>
          <w:rFonts w:cs="Times"/>
          <w:color w:val="000000" w:themeColor="text1"/>
        </w:rPr>
        <w:t>Open vSwitches having same MAC addresses</w:t>
      </w:r>
      <w:r w:rsidRPr="006A2AA9">
        <w:rPr>
          <w:rFonts w:cs="Times"/>
          <w:color w:val="000000" w:themeColor="text1"/>
        </w:rPr>
        <w:t xml:space="preserve"> for various use cases</w:t>
      </w:r>
      <w:r w:rsidR="007F480A" w:rsidRPr="006A2AA9">
        <w:rPr>
          <w:rFonts w:cs="Times"/>
          <w:color w:val="000000" w:themeColor="text1"/>
        </w:rPr>
        <w:t>, it was observed that the ONOS CLI method</w:t>
      </w:r>
      <w:r w:rsidR="00EA730C" w:rsidRPr="006A2AA9">
        <w:rPr>
          <w:rFonts w:cs="Times"/>
          <w:color w:val="000000" w:themeColor="text1"/>
        </w:rPr>
        <w:t xml:space="preserve"> of</w:t>
      </w:r>
      <w:r w:rsidR="007F480A" w:rsidRPr="006A2AA9">
        <w:rPr>
          <w:rFonts w:cs="Times"/>
          <w:color w:val="000000" w:themeColor="text1"/>
        </w:rPr>
        <w:t xml:space="preserve"> configuration was configuring random MAC addresses to the </w:t>
      </w:r>
      <w:r w:rsidR="00787272">
        <w:rPr>
          <w:rFonts w:cs="Times"/>
          <w:color w:val="000000" w:themeColor="text1"/>
        </w:rPr>
        <w:t>end-point</w:t>
      </w:r>
      <w:r w:rsidR="007F480A" w:rsidRPr="006A2AA9">
        <w:rPr>
          <w:rFonts w:cs="Times"/>
          <w:color w:val="000000" w:themeColor="text1"/>
        </w:rPr>
        <w:t xml:space="preserve">s. </w:t>
      </w:r>
      <w:r w:rsidR="00A35683" w:rsidRPr="006A2AA9">
        <w:rPr>
          <w:rFonts w:cs="Times"/>
          <w:color w:val="000000" w:themeColor="text1"/>
        </w:rPr>
        <w:t>Therefore, i</w:t>
      </w:r>
      <w:r w:rsidR="00747C19" w:rsidRPr="006A2AA9">
        <w:rPr>
          <w:rFonts w:cs="Times"/>
          <w:color w:val="000000" w:themeColor="text1"/>
        </w:rPr>
        <w:t xml:space="preserve">t was identified that ONOS REST API configuration method was more successful in configuration of </w:t>
      </w:r>
      <w:r w:rsidR="00766B77" w:rsidRPr="006A2AA9">
        <w:rPr>
          <w:rFonts w:cs="Times"/>
          <w:color w:val="000000" w:themeColor="text1"/>
        </w:rPr>
        <w:t xml:space="preserve">successful </w:t>
      </w:r>
      <w:r w:rsidR="00747C19" w:rsidRPr="006A2AA9">
        <w:rPr>
          <w:rFonts w:cs="Times"/>
          <w:color w:val="000000" w:themeColor="text1"/>
        </w:rPr>
        <w:t>VPLS network compared to the configuration through the ONOS CLI method.</w:t>
      </w:r>
    </w:p>
    <w:p w14:paraId="012F58B4" w14:textId="106A9F06" w:rsidR="00A3402F" w:rsidRPr="006A2AA9" w:rsidRDefault="00A3402F" w:rsidP="00CE4E37">
      <w:pPr>
        <w:spacing w:before="240"/>
        <w:rPr>
          <w:rFonts w:cs="Times"/>
          <w:color w:val="000000" w:themeColor="text1"/>
        </w:rPr>
      </w:pPr>
    </w:p>
    <w:p w14:paraId="65637468" w14:textId="3932347A" w:rsidR="00A3402F" w:rsidRPr="006A2AA9" w:rsidRDefault="00C60B0C" w:rsidP="00CE4E37">
      <w:pPr>
        <w:spacing w:before="240"/>
        <w:rPr>
          <w:rFonts w:cs="Times"/>
          <w:color w:val="000000" w:themeColor="text1"/>
        </w:rPr>
      </w:pPr>
      <w:r w:rsidRPr="006A2AA9">
        <w:rPr>
          <w:rFonts w:cs="Times"/>
          <w:color w:val="000000" w:themeColor="text1"/>
        </w:rPr>
        <w:lastRenderedPageBreak/>
        <w:t xml:space="preserve">The successful configuration of the VPLS network results in creation of intents on the VPLS network as discussed earlier in the chapter. These intents further generates </w:t>
      </w:r>
      <w:r w:rsidR="00CE1BE0" w:rsidRPr="006A2AA9">
        <w:rPr>
          <w:rFonts w:cs="Times"/>
          <w:color w:val="000000" w:themeColor="text1"/>
        </w:rPr>
        <w:t>some</w:t>
      </w:r>
      <w:r w:rsidRPr="006A2AA9">
        <w:rPr>
          <w:rFonts w:cs="Times"/>
          <w:color w:val="000000" w:themeColor="text1"/>
        </w:rPr>
        <w:t xml:space="preserve"> flow rules in the flow tables of involved Open vSwitches. </w:t>
      </w:r>
      <w:r w:rsidR="00E7034C" w:rsidRPr="006A2AA9">
        <w:rPr>
          <w:rFonts w:cs="Times"/>
          <w:color w:val="000000" w:themeColor="text1"/>
        </w:rPr>
        <w:t>According to the working of VPLS network in this use case, four flow tables</w:t>
      </w:r>
      <w:r w:rsidR="005F5EEF" w:rsidRPr="006A2AA9">
        <w:rPr>
          <w:rFonts w:cs="Times"/>
          <w:color w:val="000000" w:themeColor="text1"/>
        </w:rPr>
        <w:t xml:space="preserve"> (incoming </w:t>
      </w:r>
      <w:r w:rsidR="0035434E" w:rsidRPr="006A2AA9">
        <w:rPr>
          <w:rFonts w:cs="Times"/>
          <w:color w:val="000000" w:themeColor="text1"/>
        </w:rPr>
        <w:t>&amp;</w:t>
      </w:r>
      <w:r w:rsidR="005F5EEF" w:rsidRPr="006A2AA9">
        <w:rPr>
          <w:rFonts w:cs="Times"/>
          <w:color w:val="000000" w:themeColor="text1"/>
        </w:rPr>
        <w:t xml:space="preserve"> outgoing of broadcast messages and incoming </w:t>
      </w:r>
      <w:r w:rsidR="0035434E" w:rsidRPr="006A2AA9">
        <w:rPr>
          <w:rFonts w:cs="Times"/>
          <w:color w:val="000000" w:themeColor="text1"/>
        </w:rPr>
        <w:t>&amp;</w:t>
      </w:r>
      <w:r w:rsidR="005F5EEF" w:rsidRPr="006A2AA9">
        <w:rPr>
          <w:rFonts w:cs="Times"/>
          <w:color w:val="000000" w:themeColor="text1"/>
        </w:rPr>
        <w:t xml:space="preserve"> outgoing of Unicast messages)</w:t>
      </w:r>
      <w:r w:rsidR="00E7034C" w:rsidRPr="006A2AA9">
        <w:rPr>
          <w:rFonts w:cs="Times"/>
          <w:color w:val="000000" w:themeColor="text1"/>
        </w:rPr>
        <w:t xml:space="preserve"> were configured on each involved Open vSwitch.</w:t>
      </w:r>
      <w:r w:rsidR="0062376C" w:rsidRPr="006A2AA9">
        <w:rPr>
          <w:rFonts w:cs="Times"/>
          <w:color w:val="000000" w:themeColor="text1"/>
        </w:rPr>
        <w:t xml:space="preserve"> </w:t>
      </w:r>
      <w:r w:rsidR="00DF7F64" w:rsidRPr="006A2AA9">
        <w:rPr>
          <w:rFonts w:cs="Times"/>
          <w:color w:val="000000" w:themeColor="text1"/>
        </w:rPr>
        <w:t>The following figure displays the</w:t>
      </w:r>
      <w:r w:rsidR="00C60C1C" w:rsidRPr="006A2AA9">
        <w:rPr>
          <w:rFonts w:cs="Times"/>
          <w:color w:val="000000" w:themeColor="text1"/>
        </w:rPr>
        <w:t>se four</w:t>
      </w:r>
      <w:r w:rsidR="00DF7F64" w:rsidRPr="006A2AA9">
        <w:rPr>
          <w:rFonts w:cs="Times"/>
          <w:color w:val="000000" w:themeColor="text1"/>
        </w:rPr>
        <w:t xml:space="preserve"> flow rules generated on the Open vSwitch-1 in the created VPLS</w:t>
      </w:r>
      <w:r w:rsidR="00D929A6" w:rsidRPr="006A2AA9">
        <w:rPr>
          <w:rFonts w:cs="Times"/>
          <w:color w:val="000000" w:themeColor="text1"/>
        </w:rPr>
        <w:t xml:space="preserve"> </w:t>
      </w:r>
      <w:r w:rsidR="00DF7F64" w:rsidRPr="006A2AA9">
        <w:rPr>
          <w:rFonts w:cs="Times"/>
          <w:color w:val="000000" w:themeColor="text1"/>
        </w:rPr>
        <w:t>network.</w:t>
      </w:r>
    </w:p>
    <w:p w14:paraId="6F8BB1F4" w14:textId="4B87952A" w:rsidR="002D5472" w:rsidRPr="006A2AA9" w:rsidRDefault="00F81B73" w:rsidP="00A66161">
      <w:pPr>
        <w:spacing w:before="240"/>
        <w:jc w:val="center"/>
        <w:rPr>
          <w:rFonts w:cs="Times"/>
          <w:color w:val="000000" w:themeColor="text1"/>
        </w:rPr>
      </w:pPr>
      <w:r w:rsidRPr="006A2AA9">
        <w:rPr>
          <w:noProof/>
          <w:color w:val="FF0000"/>
        </w:rPr>
        <mc:AlternateContent>
          <mc:Choice Requires="wps">
            <w:drawing>
              <wp:anchor distT="0" distB="0" distL="114300" distR="114300" simplePos="0" relativeHeight="251624960"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915BE" id="Rectangle 77" o:spid="_x0000_s1026" style="position:absolute;margin-left:2.55pt;margin-top:72.65pt;width:445pt;height:24.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" filled="f" strokecolor="red" strokeweight="1pt"/>
            </w:pict>
          </mc:Fallback>
        </mc:AlternateContent>
      </w:r>
      <w:r w:rsidR="002D5472" w:rsidRPr="006A2AA9">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80"/>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04AF4C89" w14:textId="77777777" w:rsidR="00E81DF4" w:rsidRPr="006A2AA9" w:rsidRDefault="00E81DF4" w:rsidP="00A66161">
      <w:pPr>
        <w:spacing w:before="240"/>
        <w:jc w:val="center"/>
        <w:rPr>
          <w:rFonts w:cs="Times"/>
          <w:color w:val="000000" w:themeColor="text1"/>
        </w:rPr>
      </w:pPr>
    </w:p>
    <w:p w14:paraId="2FDCBBD1" w14:textId="421A84CE" w:rsidR="00D27B70" w:rsidRPr="006A2AA9" w:rsidRDefault="00E81DF4" w:rsidP="006C5BD4">
      <w:pPr>
        <w:spacing w:before="240"/>
        <w:rPr>
          <w:rFonts w:cs="Times"/>
          <w:color w:val="000000" w:themeColor="text1"/>
        </w:rPr>
      </w:pPr>
      <w:r w:rsidRPr="006A2AA9">
        <w:rPr>
          <w:rFonts w:cs="Times"/>
          <w:color w:val="000000" w:themeColor="text1"/>
        </w:rPr>
        <w:t xml:space="preserve">Finally the working of created VPLS network was tested from the </w:t>
      </w:r>
      <w:r w:rsidR="00787272">
        <w:rPr>
          <w:rFonts w:cs="Times"/>
          <w:color w:val="000000" w:themeColor="text1"/>
        </w:rPr>
        <w:t>end-point</w:t>
      </w:r>
      <w:r w:rsidRPr="006A2AA9">
        <w:rPr>
          <w:rFonts w:cs="Times"/>
          <w:color w:val="000000" w:themeColor="text1"/>
        </w:rPr>
        <w:t>s</w:t>
      </w:r>
      <w:r w:rsidR="00E640AB" w:rsidRPr="006A2AA9">
        <w:rPr>
          <w:rFonts w:cs="Times"/>
          <w:color w:val="000000" w:themeColor="text1"/>
        </w:rPr>
        <w:t xml:space="preserve">. </w:t>
      </w:r>
      <w:r w:rsidR="006C5BD4" w:rsidRPr="006A2AA9">
        <w:rPr>
          <w:rFonts w:cs="Times"/>
          <w:color w:val="000000" w:themeColor="text1"/>
        </w:rPr>
        <w:t xml:space="preserve">The successful </w:t>
      </w:r>
      <w:r w:rsidR="00E640AB" w:rsidRPr="006A2AA9">
        <w:rPr>
          <w:rFonts w:cs="Times"/>
          <w:color w:val="000000" w:themeColor="text1"/>
        </w:rPr>
        <w:t>configuration and implementation of the VPLS network</w:t>
      </w:r>
      <w:r w:rsidR="006C5BD4" w:rsidRPr="006A2AA9">
        <w:rPr>
          <w:rFonts w:cs="Times"/>
          <w:color w:val="000000" w:themeColor="text1"/>
        </w:rPr>
        <w:t xml:space="preserve"> can be observed through the </w:t>
      </w:r>
      <w:r w:rsidR="00E640AB" w:rsidRPr="006A2AA9">
        <w:rPr>
          <w:rFonts w:cs="Times"/>
          <w:color w:val="000000" w:themeColor="text1"/>
        </w:rPr>
        <w:t>endpoints</w:t>
      </w:r>
      <w:r w:rsidR="006C5BD4" w:rsidRPr="006A2AA9">
        <w:rPr>
          <w:rFonts w:cs="Times"/>
          <w:color w:val="000000" w:themeColor="text1"/>
        </w:rPr>
        <w:t xml:space="preserve"> CLI as seen in the following figure</w:t>
      </w:r>
      <w:r w:rsidR="00E640AB" w:rsidRPr="006A2AA9">
        <w:rPr>
          <w:rFonts w:cs="Times"/>
          <w:color w:val="000000" w:themeColor="text1"/>
        </w:rPr>
        <w:t>s</w:t>
      </w:r>
      <w:r w:rsidR="006C5BD4" w:rsidRPr="006A2AA9">
        <w:rPr>
          <w:rFonts w:cs="Times"/>
          <w:color w:val="000000" w:themeColor="text1"/>
        </w:rPr>
        <w:t>.</w:t>
      </w:r>
      <w:r w:rsidR="00A1644B" w:rsidRPr="006A2AA9">
        <w:rPr>
          <w:rFonts w:cs="Times"/>
          <w:color w:val="000000" w:themeColor="text1"/>
        </w:rPr>
        <w:t xml:space="preserve"> The </w:t>
      </w:r>
      <w:r w:rsidR="00787272">
        <w:rPr>
          <w:rFonts w:cs="Times"/>
          <w:color w:val="000000" w:themeColor="text1"/>
        </w:rPr>
        <w:t>end-point</w:t>
      </w:r>
      <w:r w:rsidR="00A1644B" w:rsidRPr="006A2AA9">
        <w:rPr>
          <w:rFonts w:cs="Times"/>
          <w:color w:val="000000" w:themeColor="text1"/>
        </w:rPr>
        <w:t xml:space="preserve">s configured in the same VPLS IDs were able to send traffic to each other while the traffic was not reaching to the </w:t>
      </w:r>
      <w:r w:rsidR="00787272">
        <w:rPr>
          <w:rFonts w:cs="Times"/>
          <w:color w:val="000000" w:themeColor="text1"/>
        </w:rPr>
        <w:t>end-point</w:t>
      </w:r>
      <w:r w:rsidR="00A1644B" w:rsidRPr="006A2AA9">
        <w:rPr>
          <w:rFonts w:cs="Times"/>
          <w:color w:val="000000" w:themeColor="text1"/>
        </w:rPr>
        <w:t>s configured in another VPLS IDs.</w:t>
      </w:r>
      <w:r w:rsidR="003E5F11" w:rsidRPr="006A2AA9">
        <w:rPr>
          <w:rFonts w:cs="Times"/>
          <w:color w:val="000000" w:themeColor="text1"/>
        </w:rPr>
        <w:t xml:space="preserve"> (</w:t>
      </w:r>
      <w:r w:rsidR="006D4FC8" w:rsidRPr="006A2AA9">
        <w:rPr>
          <w:rFonts w:cs="Times"/>
          <w:color w:val="000000" w:themeColor="text1"/>
        </w:rPr>
        <w:t>Highlighting colours of traffic are in corresponding to the r</w:t>
      </w:r>
      <w:r w:rsidR="003E5F11" w:rsidRPr="006A2AA9">
        <w:rPr>
          <w:rFonts w:cs="Times"/>
          <w:color w:val="000000" w:themeColor="text1"/>
        </w:rPr>
        <w:t>ed and blue VPLS IDs</w:t>
      </w:r>
      <w:r w:rsidR="003248A6" w:rsidRPr="006A2AA9">
        <w:rPr>
          <w:rFonts w:cs="Times"/>
          <w:color w:val="000000" w:themeColor="text1"/>
        </w:rPr>
        <w:t xml:space="preserve"> in </w:t>
      </w:r>
      <w:r w:rsidR="003248A6" w:rsidRPr="006A2AA9">
        <w:rPr>
          <w:rFonts w:cs="Times"/>
          <w:b/>
          <w:bCs/>
          <w:color w:val="000000" w:themeColor="text1"/>
          <w:highlight w:val="yellow"/>
        </w:rPr>
        <w:t>Figure.#</w:t>
      </w:r>
      <w:r w:rsidR="003E5F11" w:rsidRPr="006A2AA9">
        <w:rPr>
          <w:rFonts w:cs="Times"/>
          <w:color w:val="000000" w:themeColor="text1"/>
        </w:rPr>
        <w:t>)</w:t>
      </w:r>
    </w:p>
    <w:p w14:paraId="75EA1261" w14:textId="5BB29802" w:rsidR="00D27B70" w:rsidRPr="006A2AA9" w:rsidRDefault="001821BC" w:rsidP="00D27B70">
      <w:pPr>
        <w:jc w:val="center"/>
      </w:pPr>
      <w:r w:rsidRPr="006A2AA9">
        <w:rPr>
          <w:noProof/>
          <w:color w:val="FF0000"/>
        </w:rPr>
        <mc:AlternateContent>
          <mc:Choice Requires="wps">
            <w:drawing>
              <wp:anchor distT="0" distB="0" distL="114300" distR="114300" simplePos="0" relativeHeight="251617792"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70F05" id="Rectangle 132" o:spid="_x0000_s1026" style="position:absolute;margin-left:229.45pt;margin-top:106.6pt;width:201.3pt;height:40.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" filled="f" strokecolor="red" strokeweight="1pt"/>
            </w:pict>
          </mc:Fallback>
        </mc:AlternateContent>
      </w:r>
      <w:r w:rsidR="00D27B70" w:rsidRPr="006A2AA9">
        <w:rPr>
          <w:noProof/>
          <w:color w:val="FF0000"/>
        </w:rPr>
        <mc:AlternateContent>
          <mc:Choice Requires="wps">
            <w:drawing>
              <wp:anchor distT="0" distB="0" distL="114300" distR="114300" simplePos="0" relativeHeight="251610624"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CDCE0" id="Rectangle 109" o:spid="_x0000_s1026" style="position:absolute;margin-left:3.85pt;margin-top:1pt;width:202.65pt;height:40.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" filled="f" strokecolor="red" strokeweight="1pt"/>
            </w:pict>
          </mc:Fallback>
        </mc:AlternateContent>
      </w:r>
      <w:r w:rsidR="00D27B70" w:rsidRPr="006A2AA9">
        <w:rPr>
          <w:noProof/>
        </w:rPr>
        <mc:AlternateContent>
          <mc:Choice Requires="wps">
            <w:drawing>
              <wp:anchor distT="0" distB="0" distL="114300" distR="114300" simplePos="0" relativeHeight="251646464"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74AF4" id="Rectangle 126" o:spid="_x0000_s1026" style="position:absolute;margin-left:229.65pt;margin-top:.9pt;width:216.5pt;height:40.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52608"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46CA1" id="Rectangle 127" o:spid="_x0000_s1026" style="position:absolute;margin-left:229.65pt;margin-top:53.85pt;width:201.3pt;height:40.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" filled="f" strokecolor="red" strokeweight="1pt"/>
            </w:pict>
          </mc:Fallback>
        </mc:AlternateContent>
      </w:r>
      <w:r w:rsidR="00D27B70" w:rsidRPr="006A2AA9">
        <w:rPr>
          <w:noProof/>
        </w:rPr>
        <mc:AlternateContent>
          <mc:Choice Requires="wps">
            <w:drawing>
              <wp:anchor distT="0" distB="0" distL="114300" distR="114300" simplePos="0" relativeHeight="251603456"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A41E4" id="Rectangle 112" o:spid="_x0000_s1026" style="position:absolute;margin-left:3.8pt;margin-top:107pt;width:220.3pt;height:40.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32128"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57244" id="Rectangle 108" o:spid="_x0000_s1026" style="position:absolute;margin-left:3.85pt;margin-top:52.95pt;width:202.7pt;height:40.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" filled="f" strokecolor="red" strokeweight="1pt"/>
            </w:pict>
          </mc:Fallback>
        </mc:AlternateContent>
      </w:r>
      <w:r w:rsidR="00D27B70" w:rsidRPr="006A2AA9">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81"/>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6A2AA9">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82"/>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25EDEFCA" w:rsidR="006A2AA9" w:rsidRPr="006A2AA9" w:rsidRDefault="006A2AA9" w:rsidP="006A2AA9">
      <w:pPr>
        <w:pStyle w:val="Caption"/>
        <w:jc w:val="center"/>
      </w:pPr>
      <w:bookmarkStart w:id="454" w:name="_Toc114155780"/>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2</w:t>
      </w:r>
      <w:r w:rsidRPr="006A2AA9">
        <w:fldChar w:fldCharType="end"/>
      </w:r>
      <w:r w:rsidRPr="006A2AA9">
        <w:t xml:space="preserve"> </w:t>
      </w:r>
      <w:r w:rsidR="00787272">
        <w:t>End-point</w:t>
      </w:r>
      <w:r w:rsidRPr="006A2AA9">
        <w:t>s connected in VPLS 1 were successfully sending traffic to each other</w:t>
      </w:r>
      <w:bookmarkEnd w:id="454"/>
    </w:p>
    <w:p w14:paraId="590E6FD5" w14:textId="0BE6A354" w:rsidR="00D27B70" w:rsidRPr="006A2AA9" w:rsidRDefault="00D27B70" w:rsidP="00D27B70">
      <w:pPr>
        <w:jc w:val="center"/>
      </w:pPr>
      <w:r w:rsidRPr="006A2AA9">
        <w:rPr>
          <w:noProof/>
          <w:color w:val="FF0000"/>
        </w:rPr>
        <mc:AlternateContent>
          <mc:Choice Requires="wps">
            <w:drawing>
              <wp:anchor distT="0" distB="0" distL="114300" distR="114300" simplePos="0" relativeHeight="251639296"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45110" id="Rectangle 107" o:spid="_x0000_s1026" style="position:absolute;margin-left:226.45pt;margin-top:52.55pt;width:223.6pt;height:40.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" filled="f" strokecolor="red" strokeweight="1pt"/>
            </w:pict>
          </mc:Fallback>
        </mc:AlternateContent>
      </w:r>
      <w:r w:rsidRPr="006A2AA9">
        <w:rPr>
          <w:noProof/>
        </w:rPr>
        <mc:AlternateContent>
          <mc:Choice Requires="wps">
            <w:drawing>
              <wp:anchor distT="0" distB="0" distL="114300" distR="114300" simplePos="0" relativeHeight="251667968"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9079E" id="Rectangle 129" o:spid="_x0000_s1026" style="position:absolute;margin-left:1.25pt;margin-top:-.1pt;width:202.7pt;height:40.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" filled="f" strokecolor="#1f4d78 [1604]" strokeweight="1pt"/>
            </w:pict>
          </mc:Fallback>
        </mc:AlternateContent>
      </w:r>
      <w:r w:rsidRPr="006A2AA9">
        <w:rPr>
          <w:noProof/>
        </w:rPr>
        <mc:AlternateContent>
          <mc:Choice Requires="wps">
            <w:drawing>
              <wp:anchor distT="0" distB="0" distL="114300" distR="114300" simplePos="0" relativeHeight="251675136"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D3884" id="Rectangle 130" o:spid="_x0000_s1026" style="position:absolute;margin-left:1.25pt;margin-top:106.65pt;width:202.7pt;height:40.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" filled="f" strokecolor="#1f4d78 [1604]" strokeweight="1pt"/>
            </w:pict>
          </mc:Fallback>
        </mc:AlternateContent>
      </w:r>
      <w:r w:rsidRPr="006A2AA9">
        <w:rPr>
          <w:noProof/>
          <w:color w:val="FF0000"/>
        </w:rPr>
        <mc:AlternateContent>
          <mc:Choice Requires="wps">
            <w:drawing>
              <wp:anchor distT="0" distB="0" distL="114300" distR="114300" simplePos="0" relativeHeight="251682304"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9133E" id="Rectangle 131" o:spid="_x0000_s1026" style="position:absolute;margin-left:.95pt;margin-top:52.8pt;width:221.8pt;height:40.7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" filled="f" strokecolor="red" strokeweight="1pt"/>
            </w:pict>
          </mc:Fallback>
        </mc:AlternateContent>
      </w:r>
      <w:r w:rsidRPr="006A2AA9">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83"/>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6A2AA9">
        <w:rPr>
          <w:noProof/>
        </w:rPr>
        <mc:AlternateContent>
          <mc:Choice Requires="wps">
            <w:drawing>
              <wp:anchor distT="0" distB="0" distL="114300" distR="114300" simplePos="0" relativeHeight="251689472"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6F7E1" id="Rectangle 81" o:spid="_x0000_s1026" style="position:absolute;margin-left:225.8pt;margin-top:-.1pt;width:202.7pt;height:40.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" filled="f" strokecolor="#1f4d78 [1604]" strokeweight="1pt"/>
            </w:pict>
          </mc:Fallback>
        </mc:AlternateContent>
      </w:r>
      <w:r w:rsidR="006A2AA9" w:rsidRPr="006A2AA9">
        <w:rPr>
          <w:noProof/>
        </w:rPr>
        <mc:AlternateContent>
          <mc:Choice Requires="wps">
            <w:drawing>
              <wp:anchor distT="0" distB="0" distL="114300" distR="114300" simplePos="0" relativeHeight="251696640"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4D68A" id="Rectangle 82" o:spid="_x0000_s1026" style="position:absolute;margin-left:225.8pt;margin-top:106.6pt;width:202.7pt;height:40.7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" filled="f" strokecolor="#1f4d78 [1604]" strokeweight="1pt"/>
            </w:pict>
          </mc:Fallback>
        </mc:AlternateContent>
      </w:r>
      <w:r w:rsidRPr="006A2AA9">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84"/>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54087B78" w:rsidR="006A2AA9" w:rsidRPr="006A2AA9" w:rsidRDefault="006A2AA9" w:rsidP="006A2AA9">
      <w:pPr>
        <w:pStyle w:val="Caption"/>
        <w:jc w:val="center"/>
      </w:pPr>
      <w:bookmarkStart w:id="455" w:name="_Toc114155781"/>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3</w:t>
      </w:r>
      <w:r w:rsidRPr="006A2AA9">
        <w:fldChar w:fldCharType="end"/>
      </w:r>
      <w:r w:rsidRPr="006A2AA9">
        <w:t xml:space="preserve"> </w:t>
      </w:r>
      <w:r w:rsidR="00787272">
        <w:t>End-point</w:t>
      </w:r>
      <w:r w:rsidRPr="006A2AA9">
        <w:t>s connected in VPLS 2 were successfully sending traffic to each other</w:t>
      </w:r>
      <w:bookmarkEnd w:id="455"/>
    </w:p>
    <w:p w14:paraId="08889117" w14:textId="2EE17905" w:rsidR="00F43A51" w:rsidRPr="006A2AA9" w:rsidRDefault="00747074" w:rsidP="002D0CF7">
      <w:pPr>
        <w:spacing w:before="240"/>
      </w:pPr>
      <w:r w:rsidRPr="006A2AA9">
        <w:t xml:space="preserve">Hence, the VPLS network configuration was successfully carried out through a single REST API in ONOS controller. </w:t>
      </w:r>
      <w:r w:rsidR="005A049D" w:rsidRPr="006A2AA9">
        <w:t xml:space="preserve">While legacy technologies require the manual configuration of multiple devices in the network, </w:t>
      </w:r>
      <w:r w:rsidRPr="006A2AA9">
        <w:t xml:space="preserve">SD-VPLS </w:t>
      </w:r>
      <w:r w:rsidR="005A049D" w:rsidRPr="006A2AA9">
        <w:t>tries to make the process easier for network operators.</w:t>
      </w:r>
    </w:p>
    <w:p w14:paraId="4C4022F9" w14:textId="57BD1B00" w:rsidR="004D2D10" w:rsidRDefault="004D2D10" w:rsidP="004D2D10">
      <w:pPr>
        <w:pStyle w:val="Heading2"/>
      </w:pPr>
      <w:bookmarkStart w:id="456" w:name="_Toc114792052"/>
      <w:r w:rsidRPr="006A2AA9">
        <w:lastRenderedPageBreak/>
        <w:t xml:space="preserve">Use </w:t>
      </w:r>
      <w:r w:rsidR="00C01F80" w:rsidRPr="006A2AA9">
        <w:t>C</w:t>
      </w:r>
      <w:r w:rsidRPr="006A2AA9">
        <w:t>ase-</w:t>
      </w:r>
      <w:r w:rsidR="002D0CF7" w:rsidRPr="006A2AA9">
        <w:t>2</w:t>
      </w:r>
      <w:r w:rsidRPr="006A2AA9">
        <w:t xml:space="preserve">: Testing the </w:t>
      </w:r>
      <w:r w:rsidR="001C5D48" w:rsidRPr="006A2AA9">
        <w:t>N</w:t>
      </w:r>
      <w:r w:rsidRPr="006A2AA9">
        <w:t xml:space="preserve">etwork with </w:t>
      </w:r>
      <w:r w:rsidR="001C5D48" w:rsidRPr="006A2AA9">
        <w:t>M</w:t>
      </w:r>
      <w:r w:rsidRPr="006A2AA9">
        <w:t>ultiple</w:t>
      </w:r>
      <w:r w:rsidR="00B00CF5">
        <w:t xml:space="preserve"> ONOS</w:t>
      </w:r>
      <w:r w:rsidRPr="006A2AA9">
        <w:t xml:space="preserve"> Controllers</w:t>
      </w:r>
      <w:bookmarkEnd w:id="456"/>
    </w:p>
    <w:p w14:paraId="5C230296" w14:textId="461003A1" w:rsidR="006D1D13" w:rsidRDefault="00682E70" w:rsidP="006D1D13">
      <w:r>
        <w:t>Software-defined networks with</w:t>
      </w:r>
      <w:r w:rsidR="00460877">
        <w:t xml:space="preserve"> single</w:t>
      </w:r>
      <w:r>
        <w:t xml:space="preserve"> centralised point of controlling the network</w:t>
      </w:r>
      <w:r w:rsidR="00460877">
        <w:t xml:space="preserve"> were facing the major problems of efficiency, scalability, high availability, redundancy and security.</w:t>
      </w:r>
      <w:r w:rsidR="00636292">
        <w:t xml:space="preserve"> </w:t>
      </w:r>
      <w:sdt>
        <w:sdtPr>
          <w:id w:val="710548734"/>
          <w:citation/>
        </w:sdtPr>
        <w:sdtContent>
          <w:r w:rsidR="00636292">
            <w:fldChar w:fldCharType="begin"/>
          </w:r>
          <w:r w:rsidR="00636292">
            <w:rPr>
              <w:lang w:val="en-US"/>
            </w:rPr>
            <w:instrText xml:space="preserve"> CITATION Wen16 \l 1033 </w:instrText>
          </w:r>
          <w:r w:rsidR="00636292">
            <w:fldChar w:fldCharType="separate"/>
          </w:r>
          <w:r w:rsidR="00973B33" w:rsidRPr="00973B33">
            <w:rPr>
              <w:noProof/>
              <w:lang w:val="en-US"/>
            </w:rPr>
            <w:t>[62]</w:t>
          </w:r>
          <w:r w:rsidR="00636292">
            <w:fldChar w:fldCharType="end"/>
          </w:r>
        </w:sdtContent>
      </w:sdt>
      <w:r w:rsidR="00460877">
        <w:t xml:space="preserve"> </w:t>
      </w:r>
      <w:r w:rsidR="005956FB">
        <w:t xml:space="preserve">These </w:t>
      </w:r>
      <w:r w:rsidR="00BF697D" w:rsidRPr="00BF697D">
        <w:t>challenges</w:t>
      </w:r>
      <w:r w:rsidR="00BF697D">
        <w:t xml:space="preserve"> asked the network designers to implement the multi controller architectures. For multi controller architectures, physically distributed</w:t>
      </w:r>
      <w:r w:rsidR="006D0E5D">
        <w:t xml:space="preserve"> architecture with different types was proposed, such as</w:t>
      </w:r>
      <w:r w:rsidR="001B7D3D">
        <w:t xml:space="preserve"> logically centralised and logically distributed</w:t>
      </w:r>
      <w:r w:rsidR="00BF697D">
        <w:t xml:space="preserve"> architectures</w:t>
      </w:r>
      <w:r w:rsidR="001B7D3D">
        <w:t xml:space="preserve"> </w:t>
      </w:r>
      <w:r w:rsidR="006D0E5D">
        <w:t>and f</w:t>
      </w:r>
      <w:r w:rsidR="006D0E5D" w:rsidRPr="006D0E5D">
        <w:t xml:space="preserve">lat </w:t>
      </w:r>
      <w:r w:rsidR="006D0E5D">
        <w:t>and h</w:t>
      </w:r>
      <w:r w:rsidR="006D0E5D" w:rsidRPr="006D0E5D">
        <w:t xml:space="preserve">ierarchical </w:t>
      </w:r>
      <w:r w:rsidR="006D0E5D">
        <w:t>a</w:t>
      </w:r>
      <w:r w:rsidR="006D0E5D" w:rsidRPr="006D0E5D">
        <w:t>rchitecture</w:t>
      </w:r>
      <w:r w:rsidR="006D0E5D">
        <w:t>s</w:t>
      </w:r>
      <w:r w:rsidR="001B7D3D">
        <w:t>.</w:t>
      </w:r>
    </w:p>
    <w:p w14:paraId="597BA415" w14:textId="138AE785" w:rsidR="00BD3D26" w:rsidRDefault="006D0E5D" w:rsidP="00E942A7">
      <w:r>
        <w:t>In</w:t>
      </w:r>
      <w:r w:rsidR="00F44E3A">
        <w:t xml:space="preserve"> physically distributed network architecture</w:t>
      </w:r>
      <w:r>
        <w:t xml:space="preserve">, as name suggests the controllers </w:t>
      </w:r>
      <w:r w:rsidR="00C85C88">
        <w:t>a</w:t>
      </w:r>
      <w:r>
        <w:t xml:space="preserve">re </w:t>
      </w:r>
      <w:r w:rsidR="00C85C88">
        <w:t>located at different physical location</w:t>
      </w:r>
      <w:r w:rsidR="00AC689E">
        <w:t xml:space="preserve"> which</w:t>
      </w:r>
      <w:r w:rsidR="00563C9E">
        <w:t xml:space="preserve"> further</w:t>
      </w:r>
      <w:r w:rsidR="00AC689E">
        <w:t xml:space="preserve"> increased the network scalability</w:t>
      </w:r>
      <w:r w:rsidR="00C85C88">
        <w:t>.</w:t>
      </w:r>
      <w:r w:rsidR="00563C9E">
        <w:t xml:space="preserve"> This architecture also defined the controller aspects like how to place controllers and which type of communication to use among them.</w:t>
      </w:r>
      <w:r w:rsidR="00551D94">
        <w:t xml:space="preserve"> A logically centralised type of architecture means to distribute the control authority among the controllers that they appear as a single controller for the underlying network. </w:t>
      </w:r>
      <w:r w:rsidR="00BD3D26">
        <w:t>All the controllers have the complete view of the network and are responsible of the same tasks in the network. In a logically distributed</w:t>
      </w:r>
      <w:r w:rsidR="000A65C0">
        <w:t xml:space="preserve"> type of</w:t>
      </w:r>
      <w:r w:rsidR="00BD3D26">
        <w:t xml:space="preserve"> architecture, the controllers are physically and </w:t>
      </w:r>
      <w:r w:rsidR="000A65C0">
        <w:t xml:space="preserve">even </w:t>
      </w:r>
      <w:r w:rsidR="00BD3D26">
        <w:t xml:space="preserve">logically distributed. </w:t>
      </w:r>
      <w:r w:rsidR="000A65C0">
        <w:t xml:space="preserve">Unlike controllers of logically centralised architecture, </w:t>
      </w:r>
      <w:r w:rsidR="00B0582F">
        <w:t>the controllers in logically distributed architecture are responsible for controlling the network devices present in their own scope of network.</w:t>
      </w:r>
      <w:r w:rsidR="00E942A7">
        <w:t xml:space="preserve"> </w:t>
      </w:r>
      <w:sdt>
        <w:sdtPr>
          <w:id w:val="-1112123299"/>
          <w:citation/>
        </w:sdtPr>
        <w:sdtContent>
          <w:r w:rsidR="00E942A7">
            <w:fldChar w:fldCharType="begin"/>
          </w:r>
          <w:r w:rsidR="00E942A7">
            <w:rPr>
              <w:lang w:val="en-US"/>
            </w:rPr>
            <w:instrText xml:space="preserve"> CITATION Oth16 \l 1033 </w:instrText>
          </w:r>
          <w:r w:rsidR="00E942A7">
            <w:fldChar w:fldCharType="separate"/>
          </w:r>
          <w:r w:rsidR="00973B33" w:rsidRPr="00973B33">
            <w:rPr>
              <w:noProof/>
              <w:lang w:val="en-US"/>
            </w:rPr>
            <w:t>[15]</w:t>
          </w:r>
          <w:r w:rsidR="00E942A7">
            <w:fldChar w:fldCharType="end"/>
          </w:r>
        </w:sdtContent>
      </w:sdt>
    </w:p>
    <w:p w14:paraId="4B8ED092" w14:textId="5E2F3E30" w:rsidR="00FB24D7" w:rsidRDefault="005A5827" w:rsidP="000970AD">
      <w:r>
        <w:t>The flat and h</w:t>
      </w:r>
      <w:r w:rsidRPr="006D0E5D">
        <w:t>ierarchical</w:t>
      </w:r>
      <w:r>
        <w:t xml:space="preserve"> type of</w:t>
      </w:r>
      <w:r w:rsidRPr="006D0E5D">
        <w:t xml:space="preserve"> </w:t>
      </w:r>
      <w:r>
        <w:t>a</w:t>
      </w:r>
      <w:r w:rsidRPr="006D0E5D">
        <w:t>rchitecture</w:t>
      </w:r>
      <w:r>
        <w:t xml:space="preserv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t xml:space="preserve">In flat architecture, the network provides more resilience to failures but the task of managing </w:t>
      </w:r>
      <w:r w:rsidR="00890BCE">
        <w:t xml:space="preserve">all the </w:t>
      </w:r>
      <w:r w:rsidR="005F69C8">
        <w:t>controllers becomes difficult. In a hierarchical type of architecture, the controllers are arranged in multiple layers having two or three layers of control plane.</w:t>
      </w:r>
      <w:sdt>
        <w:sdtPr>
          <w:id w:val="-905839231"/>
          <w:citation/>
        </w:sdtPr>
        <w:sdtContent>
          <w:r w:rsidR="00DF6D71">
            <w:fldChar w:fldCharType="begin"/>
          </w:r>
          <w:r w:rsidR="00DF6D71">
            <w:rPr>
              <w:lang w:val="en-US"/>
            </w:rPr>
            <w:instrText xml:space="preserve"> CITATION Oth16 \l 1033 </w:instrText>
          </w:r>
          <w:r w:rsidR="00DF6D71">
            <w:fldChar w:fldCharType="separate"/>
          </w:r>
          <w:r w:rsidR="00973B33">
            <w:rPr>
              <w:noProof/>
              <w:lang w:val="en-US"/>
            </w:rPr>
            <w:t xml:space="preserve"> </w:t>
          </w:r>
          <w:r w:rsidR="00973B33" w:rsidRPr="00973B33">
            <w:rPr>
              <w:noProof/>
              <w:lang w:val="en-US"/>
            </w:rPr>
            <w:t>[15]</w:t>
          </w:r>
          <w:r w:rsidR="00DF6D71">
            <w:fldChar w:fldCharType="end"/>
          </w:r>
        </w:sdtContent>
      </w:sdt>
      <w:r w:rsidR="005F69C8">
        <w:t xml:space="preserve"> Here the controllers have </w:t>
      </w:r>
      <w:r w:rsidR="002B3688">
        <w:t>different</w:t>
      </w:r>
      <w:r w:rsidR="005F69C8">
        <w:t xml:space="preserve"> </w:t>
      </w:r>
      <w:r w:rsidR="005F69C8" w:rsidRPr="005F69C8">
        <w:t>sectional</w:t>
      </w:r>
      <w:r w:rsidR="005F69C8">
        <w:t xml:space="preserve"> view of the network that there are responsible for controlling.</w:t>
      </w:r>
    </w:p>
    <w:p w14:paraId="0B45F988" w14:textId="6CCEA3DF" w:rsidR="004979E4" w:rsidRDefault="00003239" w:rsidP="006A799C">
      <w:r>
        <w:t>ONOS controller</w:t>
      </w:r>
      <w:r w:rsidR="00154E3D">
        <w:t xml:space="preserve"> supports the physically distributed and logically centralised type of architecture.</w:t>
      </w:r>
      <w:r w:rsidR="002A60EB">
        <w:t xml:space="preserve"> ONOS is built to tackle the problems of scalability, high-availability and performance. </w:t>
      </w:r>
      <w:r w:rsidR="00F6624E">
        <w:t xml:space="preserve">ONOS’s distributed core </w:t>
      </w:r>
      <w:r w:rsidR="004979E4" w:rsidRPr="004979E4">
        <w:t>relieves</w:t>
      </w:r>
      <w:r w:rsidR="004979E4">
        <w:t xml:space="preserve"> the application developers tasks of</w:t>
      </w:r>
      <w:r w:rsidR="00A7653F">
        <w:t xml:space="preserve"> cluster coordination and</w:t>
      </w:r>
      <w:r w:rsidR="004979E4">
        <w:t xml:space="preserve"> state management </w:t>
      </w:r>
      <w:r w:rsidR="00A7653F">
        <w:t xml:space="preserve">by </w:t>
      </w:r>
      <w:r w:rsidR="00A7653F" w:rsidRPr="00A7653F">
        <w:t>offering</w:t>
      </w:r>
      <w:r w:rsidR="00A7653F">
        <w:t xml:space="preserve"> an available set of core building blocks for dealing with different types of distributed control plane state. </w:t>
      </w:r>
      <w:sdt>
        <w:sdtPr>
          <w:id w:val="-1425261273"/>
          <w:citation/>
        </w:sdtPr>
        <w:sdtContent>
          <w:r w:rsidR="00A7653F">
            <w:fldChar w:fldCharType="begin"/>
          </w:r>
          <w:r w:rsidR="00A7653F">
            <w:rPr>
              <w:lang w:val="en-US"/>
            </w:rPr>
            <w:instrText xml:space="preserve"> CITATION Ban17 \l 1033 </w:instrText>
          </w:r>
          <w:r w:rsidR="00A7653F">
            <w:fldChar w:fldCharType="separate"/>
          </w:r>
          <w:r w:rsidR="00973B33" w:rsidRPr="00973B33">
            <w:rPr>
              <w:noProof/>
              <w:lang w:val="en-US"/>
            </w:rPr>
            <w:t>[16]</w:t>
          </w:r>
          <w:r w:rsidR="00A7653F">
            <w:fldChar w:fldCharType="end"/>
          </w:r>
        </w:sdtContent>
      </w:sdt>
    </w:p>
    <w:p w14:paraId="538A826C" w14:textId="286B5B88" w:rsidR="004D2D10" w:rsidRDefault="004D2D10" w:rsidP="004D2D10">
      <w:pPr>
        <w:pStyle w:val="Heading3"/>
        <w:rPr>
          <w:lang w:val="en-GB"/>
        </w:rPr>
      </w:pPr>
      <w:bookmarkStart w:id="457" w:name="_Toc114792053"/>
      <w:r w:rsidRPr="006A2AA9">
        <w:rPr>
          <w:lang w:val="en-GB"/>
        </w:rPr>
        <w:t>Introduction</w:t>
      </w:r>
      <w:bookmarkEnd w:id="457"/>
    </w:p>
    <w:p w14:paraId="66C6A743" w14:textId="332C1E2E" w:rsidR="00F53B86" w:rsidRDefault="007A1B1D" w:rsidP="000A0079">
      <w:r>
        <w:t>In this use case, a cluster of three ONOS controllers was formed and tested on the network.</w:t>
      </w:r>
      <w:r w:rsidR="008D619A">
        <w:t xml:space="preserve"> Single instance of ONOS installed on a virtual machine consumes lot of resources (RAM of 3-4 GB and minimum 3 CPUs), and due to limited availability of resources on the host machine, implementation of this use case was not possible using the standard installation process. Hence, the</w:t>
      </w:r>
      <w:r w:rsidR="00293083">
        <w:t xml:space="preserve"> ONOS controllers were installed on the</w:t>
      </w:r>
      <w:r w:rsidR="008D619A">
        <w:t xml:space="preserve"> Docker</w:t>
      </w:r>
      <w:r w:rsidR="00293083">
        <w:t xml:space="preserve"> containers for this use case. Three Docker</w:t>
      </w:r>
      <w:r w:rsidR="008D619A">
        <w:t xml:space="preserve"> instances were </w:t>
      </w:r>
      <w:r w:rsidR="00293083">
        <w:t>created to build the cluster of three ONOS controllers.</w:t>
      </w:r>
      <w:r>
        <w:t xml:space="preserve"> The network of Open vSwitches was created </w:t>
      </w:r>
      <w:r w:rsidR="00FA6390">
        <w:t>using</w:t>
      </w:r>
      <w:r>
        <w:t xml:space="preserve"> the Mininet emulator.</w:t>
      </w:r>
    </w:p>
    <w:p w14:paraId="1BAE0A93" w14:textId="6690FABE" w:rsidR="00BC0AF7" w:rsidRDefault="00836B8B" w:rsidP="000A0079">
      <w:r>
        <w:t>ONOS was built</w:t>
      </w:r>
      <w:r w:rsidR="009B0E81">
        <w:t xml:space="preserve"> to deploy the collection of servers that can communicate with each other to perform the same tasks, distribute responsibilities and control the same network. The physically distributed and logically centralised architecture of ONOS answers the problems of network scalability</w:t>
      </w:r>
      <w:r w:rsidR="00693DD0">
        <w:t xml:space="preserve"> and </w:t>
      </w:r>
      <w:r w:rsidR="009B0E81">
        <w:t>high availability</w:t>
      </w:r>
      <w:r w:rsidR="00693DD0">
        <w:t xml:space="preserve">. The distributed ONOS environment </w:t>
      </w:r>
      <w:r w:rsidR="009F1FFE">
        <w:t xml:space="preserve">provides the fault-tolerance and resilience even </w:t>
      </w:r>
      <w:r w:rsidR="003E09FE">
        <w:t>if a</w:t>
      </w:r>
      <w:r w:rsidR="009F1FFE">
        <w:t xml:space="preserve"> controller instance from the cluster fails.</w:t>
      </w:r>
    </w:p>
    <w:p w14:paraId="1F29FA13" w14:textId="67579C3A" w:rsidR="000A0079" w:rsidRDefault="00BC0AF7" w:rsidP="000A0079">
      <w:r>
        <w:t xml:space="preserve">ONOS controllers cluster is formed on the Atomix cluster. </w:t>
      </w:r>
      <w:r w:rsidR="00B0359B">
        <w:t xml:space="preserve">An Atomix </w:t>
      </w:r>
      <w:r w:rsidRPr="00BC0AF7">
        <w:t>framework</w:t>
      </w:r>
      <w:r w:rsidR="00B0359B">
        <w:t xml:space="preserve"> is designed for </w:t>
      </w:r>
      <w:r w:rsidR="000A5333">
        <w:t>implementation</w:t>
      </w:r>
      <w:r w:rsidR="00B0359B">
        <w:t xml:space="preserve"> of scalable net</w:t>
      </w:r>
      <w:r w:rsidR="000A5333">
        <w:t>works and</w:t>
      </w:r>
      <w:r w:rsidRPr="00BC0AF7">
        <w:t xml:space="preserve"> fault-tolerant distributed systems.</w:t>
      </w:r>
      <w:r w:rsidR="000A5333">
        <w:t xml:space="preserve"> </w:t>
      </w:r>
      <w:sdt>
        <w:sdtPr>
          <w:id w:val="-1955089945"/>
          <w:citation/>
        </w:sdtPr>
        <w:sdtContent>
          <w:r w:rsidR="000A5333">
            <w:fldChar w:fldCharType="begin"/>
          </w:r>
          <w:r w:rsidR="000A5333">
            <w:rPr>
              <w:lang w:val="en-US"/>
            </w:rPr>
            <w:instrText xml:space="preserve"> CITATION Jor13 \l 1033 </w:instrText>
          </w:r>
          <w:r w:rsidR="000A5333">
            <w:fldChar w:fldCharType="separate"/>
          </w:r>
          <w:r w:rsidR="00973B33" w:rsidRPr="00973B33">
            <w:rPr>
              <w:noProof/>
              <w:lang w:val="en-US"/>
            </w:rPr>
            <w:t>[63]</w:t>
          </w:r>
          <w:r w:rsidR="000A5333">
            <w:fldChar w:fldCharType="end"/>
          </w:r>
        </w:sdtContent>
      </w:sdt>
      <w:r w:rsidR="000A5333">
        <w:t xml:space="preserve"> </w:t>
      </w:r>
      <w:r w:rsidR="004A0EF2">
        <w:t xml:space="preserve">An Atomix cluster is responsible for ONOS controllers cluster management, data storage and service discovery. </w:t>
      </w:r>
      <w:sdt>
        <w:sdtPr>
          <w:id w:val="-1986696219"/>
          <w:citation/>
        </w:sdtPr>
        <w:sdtContent>
          <w:r w:rsidR="004A0EF2">
            <w:fldChar w:fldCharType="begin"/>
          </w:r>
          <w:r w:rsidR="00B81AE0">
            <w:rPr>
              <w:lang w:val="en-US"/>
            </w:rPr>
            <w:instrText xml:space="preserve">CITATION Luc \l 1033 </w:instrText>
          </w:r>
          <w:r w:rsidR="004A0EF2">
            <w:fldChar w:fldCharType="separate"/>
          </w:r>
          <w:r w:rsidR="00973B33" w:rsidRPr="00973B33">
            <w:rPr>
              <w:noProof/>
              <w:lang w:val="en-US"/>
            </w:rPr>
            <w:t>[64]</w:t>
          </w:r>
          <w:r w:rsidR="004A0EF2">
            <w:fldChar w:fldCharType="end"/>
          </w:r>
        </w:sdtContent>
      </w:sdt>
      <w:r w:rsidR="00B81AE0">
        <w:t xml:space="preserve"> </w:t>
      </w:r>
      <w:r w:rsidR="00DB478E">
        <w:t>The detailed information of downloading</w:t>
      </w:r>
      <w:r w:rsidR="00EF0D51">
        <w:t xml:space="preserve"> and</w:t>
      </w:r>
      <w:r w:rsidR="00DB478E">
        <w:t xml:space="preserve"> installing Atomix as well as ONOS Docker </w:t>
      </w:r>
      <w:r w:rsidR="00EF0D51">
        <w:t xml:space="preserve">can be found on ONOS wiki page. </w:t>
      </w:r>
      <w:sdt>
        <w:sdtPr>
          <w:id w:val="2006015041"/>
          <w:citation/>
        </w:sdtPr>
        <w:sdtContent>
          <w:r w:rsidR="00EF0D51">
            <w:fldChar w:fldCharType="begin"/>
          </w:r>
          <w:r w:rsidR="00EF0D51">
            <w:rPr>
              <w:lang w:val="en-US"/>
            </w:rPr>
            <w:instrText xml:space="preserve"> CITATION Eri22 \l 1033 </w:instrText>
          </w:r>
          <w:r w:rsidR="00EF0D51">
            <w:fldChar w:fldCharType="separate"/>
          </w:r>
          <w:r w:rsidR="00973B33" w:rsidRPr="00973B33">
            <w:rPr>
              <w:noProof/>
              <w:lang w:val="en-US"/>
            </w:rPr>
            <w:t>[65]</w:t>
          </w:r>
          <w:r w:rsidR="00EF0D51">
            <w:fldChar w:fldCharType="end"/>
          </w:r>
        </w:sdtContent>
      </w:sdt>
      <w:r w:rsidR="00FE671E">
        <w:t xml:space="preserve"> After installation and initiating the Docker instances for Atomix and ONOS containers, appropriate configuration for each Docker instance is required to be performed. This configuration </w:t>
      </w:r>
      <w:r w:rsidR="00FD180C">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t xml:space="preserve">the number of Atomix instances in a cluster must be always be </w:t>
      </w:r>
      <w:r w:rsidR="00035D32" w:rsidRPr="00035D32">
        <w:t>equivalent</w:t>
      </w:r>
      <w:r w:rsidR="00035D32">
        <w:t xml:space="preserve">, but it is recommended to have at least three of each instances in their respective clusters. </w:t>
      </w:r>
    </w:p>
    <w:p w14:paraId="4CFF17CC" w14:textId="7140C0F4" w:rsidR="00CA404F" w:rsidRDefault="00CA404F" w:rsidP="000A0079"/>
    <w:p w14:paraId="1BFB4164" w14:textId="3C52BD67" w:rsidR="00B81AE0" w:rsidRDefault="00CA404F" w:rsidP="000A0079">
      <w:r>
        <w:lastRenderedPageBreak/>
        <w:t xml:space="preserve">The configuration files of Atomix instances </w:t>
      </w:r>
      <w:r w:rsidR="00EF19A7">
        <w:t xml:space="preserve">are </w:t>
      </w:r>
      <w:r>
        <w:t>named corresponding to the name of Atomix Docker containers are as shown in the following figure.</w:t>
      </w:r>
      <w:r w:rsidR="00BE35CF">
        <w:t xml:space="preserve"> These configuration files are required to be installed on all running docker instances for Atomix cluster.</w:t>
      </w:r>
    </w:p>
    <w:p w14:paraId="319AA9E8" w14:textId="35CBC00E" w:rsidR="000151B6" w:rsidRDefault="00B70FB5" w:rsidP="00B70FB5">
      <w:pPr>
        <w:jc w:val="center"/>
      </w:pPr>
      <w:r w:rsidRPr="006A2AA9">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85"/>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2F2DBF7D" w14:textId="0917FDA6" w:rsidR="00CA404F" w:rsidRDefault="00CA404F" w:rsidP="00B70FB5">
      <w:pPr>
        <w:jc w:val="center"/>
      </w:pPr>
    </w:p>
    <w:p w14:paraId="277B7F41" w14:textId="6CEF1F11" w:rsidR="00CA404F" w:rsidRDefault="005941DF" w:rsidP="00CA404F">
      <w:r>
        <w:t xml:space="preserve">The cluster configuration in Atomix configuration file specifies the details about all the nodes of Atomix instances running in the cluster. Since ONOS functions on Raft protocol for cluster formation, </w:t>
      </w:r>
      <w:r w:rsidR="006B44F0">
        <w:t>this protocol must be defined</w:t>
      </w:r>
      <w:r w:rsidR="006B44F0" w:rsidRPr="006B44F0">
        <w:t xml:space="preserve"> </w:t>
      </w:r>
      <w:r w:rsidR="006B44F0">
        <w:t>in the management-group for managing the Atomix cluster.</w:t>
      </w:r>
      <w:r w:rsidR="00510B70">
        <w:t xml:space="preserve"> The partition-groups lists the members of the cluster, </w:t>
      </w:r>
      <w:r w:rsidR="00993578">
        <w:t>storage level and number of partitions.</w:t>
      </w:r>
      <w:r w:rsidR="006B44F0">
        <w:t xml:space="preserve"> </w:t>
      </w:r>
      <w:r w:rsidR="00510B70">
        <w:t>ONOS recommends to make partition group of twice the number of Atomix nodes present in the cluster.</w:t>
      </w:r>
      <w:r w:rsidR="00F11274">
        <w:t xml:space="preserve"> </w:t>
      </w:r>
      <w:sdt>
        <w:sdtPr>
          <w:id w:val="-1566242736"/>
          <w:citation/>
        </w:sdtPr>
        <w:sdtContent>
          <w:r w:rsidR="00F11274">
            <w:fldChar w:fldCharType="begin"/>
          </w:r>
          <w:r w:rsidR="00F11274">
            <w:rPr>
              <w:lang w:val="en-US"/>
            </w:rPr>
            <w:instrText xml:space="preserve"> CITATION Jor18 \l 1033 </w:instrText>
          </w:r>
          <w:r w:rsidR="00F11274">
            <w:fldChar w:fldCharType="separate"/>
          </w:r>
          <w:r w:rsidR="00973B33" w:rsidRPr="00973B33">
            <w:rPr>
              <w:noProof/>
              <w:lang w:val="en-US"/>
            </w:rPr>
            <w:t>[66]</w:t>
          </w:r>
          <w:r w:rsidR="00F11274">
            <w:fldChar w:fldCharType="end"/>
          </w:r>
        </w:sdtContent>
      </w:sdt>
      <w:r w:rsidR="00F11274">
        <w:t xml:space="preserve"> </w:t>
      </w:r>
      <w:r w:rsidR="00CA404F">
        <w:t>The configuration files of ONOS controllers</w:t>
      </w:r>
      <w:r w:rsidR="00EF19A7">
        <w:t xml:space="preserve"> are</w:t>
      </w:r>
      <w:r w:rsidR="00CA404F">
        <w:t xml:space="preserve"> named corresponding to the name of ONOS controller Docker containers are as shown in the following figure.</w:t>
      </w:r>
      <w:r w:rsidR="00BE35CF">
        <w:t xml:space="preserve"> These configuration files are installed on </w:t>
      </w:r>
      <w:r w:rsidR="00F44781">
        <w:t>individual</w:t>
      </w:r>
      <w:r w:rsidR="00BE35CF">
        <w:t xml:space="preserve"> running docker instance for ONOS controllers cluster.</w:t>
      </w:r>
    </w:p>
    <w:p w14:paraId="2E6231EC" w14:textId="11F917A0" w:rsidR="00B70FB5" w:rsidRDefault="00B70FB5" w:rsidP="00B70FB5">
      <w:pPr>
        <w:jc w:val="center"/>
      </w:pPr>
      <w:r w:rsidRPr="006A2AA9">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86"/>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65A4704" w:rsidR="00B70FB5" w:rsidRDefault="00B70FB5" w:rsidP="00B70FB5">
      <w:pPr>
        <w:jc w:val="center"/>
      </w:pPr>
    </w:p>
    <w:p w14:paraId="70631C32" w14:textId="2CDCD998" w:rsidR="00CC2D36" w:rsidRDefault="00C76E0B" w:rsidP="00CC2D36">
      <w:r>
        <w:t xml:space="preserve">Since, the ONOS controllers cluster creation and management is handled by the Atomix framework, the ONOS cluster configuration files contains just the information about Atomix cluster. </w:t>
      </w:r>
      <w:r w:rsidR="00F857D7">
        <w:t>On initiation of ONOS instance in the network, the location is informed to the Atomix.</w:t>
      </w:r>
      <w:r w:rsidR="00642B95">
        <w:t xml:space="preserve"> </w:t>
      </w:r>
      <w:r w:rsidR="00642B95" w:rsidRPr="00642B95">
        <w:t xml:space="preserve">The </w:t>
      </w:r>
      <w:r w:rsidR="00642B95" w:rsidRPr="00642B95">
        <w:rPr>
          <w:i/>
          <w:iCs/>
        </w:rPr>
        <w:t>Atomix group membership</w:t>
      </w:r>
      <w:r w:rsidR="00642B95" w:rsidRPr="00642B95">
        <w:t xml:space="preserve"> primitive is used to determine the</w:t>
      </w:r>
      <w:r w:rsidR="00642B95">
        <w:t xml:space="preserve"> changes of initiation or failure of any ONOS controller. </w:t>
      </w:r>
      <w:r w:rsidR="00F857D7">
        <w:t xml:space="preserve">Atomix then informs the other ONOS instances about the new ONOS instance via Atomix cluster. </w:t>
      </w:r>
      <w:r w:rsidR="001B6E73">
        <w:t xml:space="preserve">ONOS instances connect to each other and share the information about underlying network </w:t>
      </w:r>
      <w:r w:rsidR="008152DD">
        <w:t>through</w:t>
      </w:r>
      <w:r w:rsidR="001B6E73">
        <w:t xml:space="preserve"> the peer-to-peer communication.</w:t>
      </w:r>
      <w:r w:rsidR="00642B95">
        <w:t xml:space="preserve"> </w:t>
      </w:r>
    </w:p>
    <w:p w14:paraId="0FD72021" w14:textId="1D86987C" w:rsidR="00AA5B30" w:rsidRDefault="00E123AA" w:rsidP="00CC2D36">
      <w:r>
        <w:lastRenderedPageBreak/>
        <w:t>On successful installation and configuration of both, Atomix and ONOS controllers are formed and the details can be checked from the ONOS GUI as seen in the following figure.</w:t>
      </w:r>
    </w:p>
    <w:p w14:paraId="2BA4BAEB" w14:textId="316F06B8" w:rsidR="00FD0804" w:rsidRDefault="004233FA" w:rsidP="00B70FB5">
      <w:pPr>
        <w:jc w:val="center"/>
      </w:pPr>
      <w:r w:rsidRPr="00324232">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87"/>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5535087E" w14:textId="77777777" w:rsidR="00FD0804" w:rsidRPr="000A0079" w:rsidRDefault="00FD0804" w:rsidP="00B70FB5">
      <w:pPr>
        <w:jc w:val="center"/>
      </w:pPr>
    </w:p>
    <w:p w14:paraId="74A88732" w14:textId="4F672625" w:rsidR="00C2562A" w:rsidRDefault="00834344" w:rsidP="004D2D10">
      <w:pPr>
        <w:rPr>
          <w:rFonts w:cs="Times"/>
          <w:color w:val="000000" w:themeColor="text1"/>
        </w:rPr>
      </w:pPr>
      <w:r>
        <w:rPr>
          <w:rFonts w:cs="Times"/>
          <w:color w:val="000000" w:themeColor="text1"/>
        </w:rPr>
        <w:t>In this use case, cluster of three Atomix instances with group of 7 partitions was created</w:t>
      </w:r>
      <w:r w:rsidR="00D915D9">
        <w:rPr>
          <w:rFonts w:cs="Times"/>
          <w:color w:val="000000" w:themeColor="text1"/>
        </w:rPr>
        <w:t xml:space="preserve"> as seen in the above figure</w:t>
      </w:r>
      <w:r>
        <w:rPr>
          <w:rFonts w:cs="Times"/>
          <w:color w:val="000000" w:themeColor="text1"/>
        </w:rPr>
        <w:t>.</w:t>
      </w:r>
      <w:r w:rsidR="00D915D9">
        <w:rPr>
          <w:rFonts w:cs="Times"/>
          <w:color w:val="000000" w:themeColor="text1"/>
        </w:rPr>
        <w:t xml:space="preserve"> The network was controlled by the</w:t>
      </w:r>
      <w:r>
        <w:rPr>
          <w:rFonts w:cs="Times"/>
          <w:color w:val="000000" w:themeColor="text1"/>
        </w:rPr>
        <w:t xml:space="preserve"> cluster of three ONOS controllers. </w:t>
      </w:r>
      <w:r w:rsidR="00D915D9">
        <w:rPr>
          <w:rFonts w:cs="Times"/>
          <w:color w:val="000000" w:themeColor="text1"/>
        </w:rPr>
        <w:t xml:space="preserve">For this use case, the underlying network was created in the Mininet environment. A </w:t>
      </w:r>
      <w:r w:rsidR="00D915D9" w:rsidRPr="006A2AA9">
        <w:rPr>
          <w:rFonts w:cs="Times"/>
          <w:color w:val="000000" w:themeColor="text1"/>
        </w:rPr>
        <w:t xml:space="preserve">Spine-Leaf topology was </w:t>
      </w:r>
      <w:r w:rsidR="00D915D9">
        <w:rPr>
          <w:rFonts w:cs="Times"/>
          <w:color w:val="000000" w:themeColor="text1"/>
        </w:rPr>
        <w:t xml:space="preserve">deployed consisting of six Open vSwitches and 20 hosts. </w:t>
      </w:r>
    </w:p>
    <w:p w14:paraId="02FC32F3" w14:textId="083795D8" w:rsidR="004E3E50" w:rsidRPr="006942C2" w:rsidRDefault="00DB060D" w:rsidP="006942C2">
      <w:pPr>
        <w:rPr>
          <w:rFonts w:cs="Times"/>
          <w:color w:val="000000" w:themeColor="text1"/>
        </w:rPr>
      </w:pPr>
      <w:r w:rsidRPr="006A2AA9">
        <w:rPr>
          <w:rFonts w:cs="Times"/>
          <w:color w:val="000000" w:themeColor="text1"/>
        </w:rPr>
        <w:t>In the following figure, three</w:t>
      </w:r>
      <w:r>
        <w:rPr>
          <w:rFonts w:cs="Times"/>
          <w:color w:val="000000" w:themeColor="text1"/>
        </w:rPr>
        <w:t xml:space="preserve"> ONOS</w:t>
      </w:r>
      <w:r w:rsidRPr="006A2AA9">
        <w:rPr>
          <w:rFonts w:cs="Times"/>
          <w:color w:val="000000" w:themeColor="text1"/>
        </w:rPr>
        <w:t xml:space="preserve"> controllers can be observed</w:t>
      </w:r>
      <w:r>
        <w:rPr>
          <w:rFonts w:cs="Times"/>
          <w:color w:val="000000" w:themeColor="text1"/>
        </w:rPr>
        <w:t xml:space="preserve"> in ONOS Cluster Node Panel on ONOS GUI. Three ONOS controllers are displayed</w:t>
      </w:r>
      <w:r w:rsidRPr="006A2AA9">
        <w:rPr>
          <w:rFonts w:cs="Times"/>
          <w:color w:val="000000" w:themeColor="text1"/>
        </w:rPr>
        <w:t xml:space="preserve"> in three different colours (navy blue, blue &amp; red) having three different IP addresses (172.17.0.5, 172.17.0.6 &amp; 172.17.0.7)</w:t>
      </w:r>
      <w:r>
        <w:rPr>
          <w:rFonts w:cs="Times"/>
          <w:color w:val="000000" w:themeColor="text1"/>
        </w:rPr>
        <w:t xml:space="preserve"> respectively</w:t>
      </w:r>
      <w:r w:rsidRPr="006A2AA9">
        <w:rPr>
          <w:rFonts w:cs="Times"/>
          <w:color w:val="000000" w:themeColor="text1"/>
        </w:rPr>
        <w:t>.</w:t>
      </w:r>
    </w:p>
    <w:p w14:paraId="67280ADA" w14:textId="6C9CD9F3" w:rsidR="006942C2" w:rsidRDefault="006942C2" w:rsidP="00D20ACE">
      <w:pPr>
        <w:jc w:val="center"/>
      </w:pPr>
      <w:r>
        <w:rPr>
          <w:noProof/>
        </w:rPr>
        <mc:AlternateContent>
          <mc:Choice Requires="wps">
            <w:drawing>
              <wp:anchor distT="0" distB="0" distL="114300" distR="114300" simplePos="0" relativeHeight="251703808"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907B1" id="Rectangle 75" o:spid="_x0000_s1026" style="position:absolute;margin-left:4pt;margin-top:28pt;width:194.15pt;height:36.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" filled="f" strokecolor="red" strokeweight="1.5pt"/>
            </w:pict>
          </mc:Fallback>
        </mc:AlternateContent>
      </w:r>
      <w:r w:rsidRPr="004E6ED6">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88"/>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22ECD450" w:rsidR="00803EDB"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47564F">
        <w:rPr>
          <w:noProof/>
        </w:rPr>
        <w:t>4</w:t>
      </w:r>
      <w:r>
        <w:fldChar w:fldCharType="end"/>
      </w:r>
      <w:r>
        <w:t xml:space="preserve">: </w:t>
      </w:r>
      <w:r w:rsidRPr="00626E77">
        <w:t>ONOS controllers cluster view on the ONOS GUI</w:t>
      </w:r>
    </w:p>
    <w:p w14:paraId="2E09D25B" w14:textId="70D561F5" w:rsidR="00CF48F3" w:rsidRDefault="00BE45A4" w:rsidP="00CF48F3">
      <w:pPr>
        <w:rPr>
          <w:rFonts w:cs="Times"/>
          <w:color w:val="000000" w:themeColor="text1"/>
        </w:rPr>
      </w:pPr>
      <w:r>
        <w:t>ONOS controllers cluster formed here is physically distributed (different IP locations) and logically centralised (controlling the same network), which proves the distributed type of architecture discussed earlier in this chapter.</w:t>
      </w:r>
      <w:r w:rsidR="00CF48F3">
        <w:rPr>
          <w:rFonts w:cs="Times"/>
          <w:color w:val="000000" w:themeColor="text1"/>
        </w:rPr>
        <w:t xml:space="preserve"> </w:t>
      </w:r>
      <w:r w:rsidR="00CF48F3" w:rsidRPr="006A2AA9">
        <w:rPr>
          <w:rFonts w:cs="Times"/>
          <w:color w:val="000000" w:themeColor="text1"/>
        </w:rPr>
        <w:t xml:space="preserve">Cluster of these </w:t>
      </w:r>
      <w:r w:rsidR="00CF48F3">
        <w:rPr>
          <w:rFonts w:cs="Times"/>
          <w:color w:val="000000" w:themeColor="text1"/>
        </w:rPr>
        <w:t>ONOS</w:t>
      </w:r>
      <w:r w:rsidR="00CF48F3" w:rsidRPr="006A2AA9">
        <w:rPr>
          <w:rFonts w:cs="Times"/>
          <w:color w:val="000000" w:themeColor="text1"/>
        </w:rPr>
        <w:t xml:space="preserve"> controllers act</w:t>
      </w:r>
      <w:r w:rsidR="00CF48F3">
        <w:rPr>
          <w:rFonts w:cs="Times"/>
          <w:color w:val="000000" w:themeColor="text1"/>
        </w:rPr>
        <w:t>s</w:t>
      </w:r>
      <w:r w:rsidR="00CF48F3" w:rsidRPr="006A2AA9">
        <w:rPr>
          <w:rFonts w:cs="Times"/>
          <w:color w:val="000000" w:themeColor="text1"/>
        </w:rPr>
        <w:t xml:space="preserve"> together as a unified and coherent distributed system.</w:t>
      </w:r>
      <w:r w:rsidR="00CF48F3">
        <w:rPr>
          <w:rFonts w:cs="Times"/>
          <w:color w:val="000000" w:themeColor="text1"/>
        </w:rPr>
        <w:t xml:space="preserve"> </w:t>
      </w:r>
      <w:r w:rsidR="002B1290">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Default="00A643EB" w:rsidP="009A5B8C">
      <w:pPr>
        <w:rPr>
          <w:rFonts w:cs="Times"/>
          <w:color w:val="000000" w:themeColor="text1"/>
        </w:rPr>
      </w:pPr>
    </w:p>
    <w:p w14:paraId="1E396FCA" w14:textId="1C825394" w:rsidR="00A643EB" w:rsidRDefault="00A643EB" w:rsidP="009A5B8C">
      <w:pPr>
        <w:rPr>
          <w:rFonts w:cs="Times"/>
          <w:color w:val="000000" w:themeColor="text1"/>
        </w:rPr>
      </w:pPr>
    </w:p>
    <w:p w14:paraId="4ECD1B46" w14:textId="273CF457" w:rsidR="00A643EB" w:rsidRDefault="0096131B" w:rsidP="009A5B8C">
      <w:pPr>
        <w:rPr>
          <w:rFonts w:cs="Times"/>
          <w:color w:val="000000" w:themeColor="text1"/>
        </w:rPr>
      </w:pPr>
      <w:r>
        <w:rPr>
          <w:rFonts w:cs="Times"/>
          <w:color w:val="000000" w:themeColor="text1"/>
        </w:rPr>
        <w:lastRenderedPageBreak/>
        <w:t xml:space="preserve">The details about the ONOS controllers cluster can be found under Cluster Nodes tab on ONOS GUI as shown in the following figure. </w:t>
      </w:r>
      <w:r w:rsidR="00A53DFA">
        <w:rPr>
          <w:rFonts w:cs="Times"/>
          <w:color w:val="000000" w:themeColor="text1"/>
        </w:rPr>
        <w:t>The ONOS controllers communicate with each other using the</w:t>
      </w:r>
      <w:r w:rsidR="00D56DDE">
        <w:rPr>
          <w:rFonts w:cs="Times"/>
          <w:color w:val="000000" w:themeColor="text1"/>
        </w:rPr>
        <w:t xml:space="preserve"> TCP</w:t>
      </w:r>
      <w:r w:rsidR="00946D45">
        <w:rPr>
          <w:rFonts w:cs="Times"/>
          <w:color w:val="000000" w:themeColor="text1"/>
        </w:rPr>
        <w:t xml:space="preserve"> port number mentioned in the ONOS controllers cluster formation configuration files.</w:t>
      </w:r>
    </w:p>
    <w:p w14:paraId="7AE78D64" w14:textId="2028408C" w:rsidR="004E3E50" w:rsidRPr="006A2AA9" w:rsidRDefault="004E3E50" w:rsidP="00D20ACE">
      <w:pPr>
        <w:jc w:val="center"/>
      </w:pPr>
      <w:r w:rsidRPr="006A2AA9">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89"/>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19272B42" w:rsidR="004D2D10"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47564F">
        <w:rPr>
          <w:noProof/>
        </w:rPr>
        <w:t>5</w:t>
      </w:r>
      <w:r>
        <w:fldChar w:fldCharType="end"/>
      </w:r>
      <w:r>
        <w:t xml:space="preserve">: </w:t>
      </w:r>
      <w:r w:rsidRPr="001809F5">
        <w:t>Cluster Nodes of three ONOS controllers</w:t>
      </w:r>
    </w:p>
    <w:p w14:paraId="38929DEB" w14:textId="28BC6F4D" w:rsidR="004D2D10" w:rsidRPr="006A2AA9" w:rsidRDefault="00C11428" w:rsidP="004D2D10">
      <w:pPr>
        <w:pStyle w:val="Heading3"/>
        <w:rPr>
          <w:lang w:val="en-GB"/>
        </w:rPr>
      </w:pPr>
      <w:bookmarkStart w:id="458" w:name="_Toc114792054"/>
      <w:r>
        <w:rPr>
          <w:lang w:val="en-GB"/>
        </w:rPr>
        <w:t>Master</w:t>
      </w:r>
      <w:r w:rsidR="004D2D10" w:rsidRPr="006A2AA9">
        <w:rPr>
          <w:lang w:val="en-GB"/>
        </w:rPr>
        <w:t xml:space="preserve"> Controllers with their </w:t>
      </w:r>
      <w:r w:rsidR="00C8631C">
        <w:rPr>
          <w:rFonts w:cs="Times"/>
          <w:color w:val="000000" w:themeColor="text1"/>
        </w:rPr>
        <w:t>Devices</w:t>
      </w:r>
      <w:bookmarkEnd w:id="458"/>
    </w:p>
    <w:p w14:paraId="06E4CDC6" w14:textId="7D72E313" w:rsidR="007B27E2" w:rsidRDefault="0068237F" w:rsidP="00DD6300">
      <w:pPr>
        <w:rPr>
          <w:rFonts w:cs="Times"/>
          <w:color w:val="000000" w:themeColor="text1"/>
        </w:rPr>
      </w:pPr>
      <w:r>
        <w:rPr>
          <w:rFonts w:cs="Times"/>
          <w:color w:val="000000" w:themeColor="text1"/>
        </w:rPr>
        <w:t>The ONOS controller refers to the Open vSwitches as Devices.</w:t>
      </w:r>
      <w:r w:rsidR="00DD6300">
        <w:rPr>
          <w:rFonts w:cs="Times"/>
          <w:color w:val="000000" w:themeColor="text1"/>
        </w:rPr>
        <w:t xml:space="preserve"> </w:t>
      </w:r>
      <w:r w:rsidR="0026277B">
        <w:rPr>
          <w:rFonts w:cs="Times"/>
          <w:color w:val="000000" w:themeColor="text1"/>
        </w:rPr>
        <w:t xml:space="preserve">The </w:t>
      </w:r>
      <w:r w:rsidR="00C16292">
        <w:rPr>
          <w:rFonts w:cs="Times"/>
          <w:color w:val="000000" w:themeColor="text1"/>
        </w:rPr>
        <w:t>switches</w:t>
      </w:r>
      <w:r w:rsidR="0026277B">
        <w:rPr>
          <w:rFonts w:cs="Times"/>
          <w:color w:val="000000" w:themeColor="text1"/>
        </w:rPr>
        <w:t xml:space="preserve"> connected in the network</w:t>
      </w:r>
      <w:r w:rsidR="00FA7137">
        <w:rPr>
          <w:rFonts w:cs="Times"/>
          <w:color w:val="000000" w:themeColor="text1"/>
        </w:rPr>
        <w:t xml:space="preserve"> are open to</w:t>
      </w:r>
      <w:r w:rsidR="0026277B">
        <w:rPr>
          <w:rFonts w:cs="Times"/>
          <w:color w:val="000000" w:themeColor="text1"/>
        </w:rPr>
        <w:t xml:space="preserve"> choose a master controller for themselves</w:t>
      </w:r>
      <w:r w:rsidR="00FA7137">
        <w:rPr>
          <w:rFonts w:cs="Times"/>
          <w:color w:val="000000" w:themeColor="text1"/>
        </w:rPr>
        <w:t xml:space="preserve"> from the available controllers in the cluster</w:t>
      </w:r>
      <w:r w:rsidR="0026277B">
        <w:rPr>
          <w:rFonts w:cs="Times"/>
          <w:color w:val="000000" w:themeColor="text1"/>
        </w:rPr>
        <w:t>. A</w:t>
      </w:r>
      <w:r w:rsidR="0026277B" w:rsidRPr="007B27E2">
        <w:rPr>
          <w:rFonts w:cs="Times"/>
          <w:color w:val="000000" w:themeColor="text1"/>
        </w:rPr>
        <w:t xml:space="preserve"> </w:t>
      </w:r>
      <w:r w:rsidR="00C16292">
        <w:rPr>
          <w:rFonts w:cs="Times"/>
          <w:color w:val="000000" w:themeColor="text1"/>
        </w:rPr>
        <w:t>switch</w:t>
      </w:r>
      <w:r w:rsidR="0026277B" w:rsidRPr="007B27E2">
        <w:rPr>
          <w:rFonts w:cs="Times"/>
          <w:color w:val="000000" w:themeColor="text1"/>
        </w:rPr>
        <w:t xml:space="preserve"> can have one and only one master</w:t>
      </w:r>
      <w:r w:rsidR="0026277B">
        <w:rPr>
          <w:rFonts w:cs="Times"/>
          <w:color w:val="000000" w:themeColor="text1"/>
        </w:rPr>
        <w:t xml:space="preserve"> controller,</w:t>
      </w:r>
      <w:r w:rsidR="00CE6689">
        <w:rPr>
          <w:rFonts w:cs="Times"/>
          <w:color w:val="000000" w:themeColor="text1"/>
        </w:rPr>
        <w:t xml:space="preserve"> whereas</w:t>
      </w:r>
      <w:r w:rsidR="0026277B">
        <w:rPr>
          <w:rFonts w:cs="Times"/>
          <w:color w:val="000000" w:themeColor="text1"/>
        </w:rPr>
        <w:t xml:space="preserve"> a master controller can have multiple </w:t>
      </w:r>
      <w:r w:rsidR="00C16292">
        <w:rPr>
          <w:rFonts w:cs="Times"/>
          <w:color w:val="000000" w:themeColor="text1"/>
        </w:rPr>
        <w:t>switches</w:t>
      </w:r>
      <w:r w:rsidR="0026277B">
        <w:rPr>
          <w:rFonts w:cs="Times"/>
          <w:color w:val="000000" w:themeColor="text1"/>
        </w:rPr>
        <w:t xml:space="preserve"> associated with itself. The function of master controller is to</w:t>
      </w:r>
      <w:r w:rsidR="00CE6689">
        <w:rPr>
          <w:rFonts w:cs="Times"/>
          <w:color w:val="000000" w:themeColor="text1"/>
        </w:rPr>
        <w:t xml:space="preserve"> read and</w:t>
      </w:r>
      <w:r w:rsidR="0026277B">
        <w:rPr>
          <w:rFonts w:cs="Times"/>
          <w:color w:val="000000" w:themeColor="text1"/>
        </w:rPr>
        <w:t xml:space="preserve"> write the control instructions on </w:t>
      </w:r>
      <w:r w:rsidR="00E275AF">
        <w:rPr>
          <w:rFonts w:cs="Times"/>
          <w:color w:val="000000" w:themeColor="text1"/>
        </w:rPr>
        <w:t>the</w:t>
      </w:r>
      <w:r w:rsidR="0026277B">
        <w:rPr>
          <w:rFonts w:cs="Times"/>
          <w:color w:val="000000" w:themeColor="text1"/>
        </w:rPr>
        <w:t xml:space="preserve"> </w:t>
      </w:r>
      <w:r w:rsidR="00CE6689">
        <w:rPr>
          <w:rFonts w:cs="Times"/>
          <w:color w:val="000000" w:themeColor="text1"/>
        </w:rPr>
        <w:t>associated Open vS</w:t>
      </w:r>
      <w:r w:rsidR="00C16292">
        <w:rPr>
          <w:rFonts w:cs="Times"/>
          <w:color w:val="000000" w:themeColor="text1"/>
        </w:rPr>
        <w:t>witches</w:t>
      </w:r>
      <w:r w:rsidR="0026277B">
        <w:rPr>
          <w:rFonts w:cs="Times"/>
          <w:color w:val="000000" w:themeColor="text1"/>
        </w:rPr>
        <w:t>.</w:t>
      </w:r>
      <w:r w:rsidR="00E275AF">
        <w:rPr>
          <w:rFonts w:cs="Times"/>
          <w:color w:val="000000" w:themeColor="text1"/>
        </w:rPr>
        <w:t xml:space="preserve"> </w:t>
      </w:r>
      <w:r w:rsidR="007B27E2" w:rsidRPr="007B27E2">
        <w:rPr>
          <w:rFonts w:cs="Times"/>
          <w:color w:val="000000" w:themeColor="text1"/>
        </w:rPr>
        <w:t xml:space="preserve">If the </w:t>
      </w:r>
      <w:r w:rsidR="00E275AF">
        <w:rPr>
          <w:rFonts w:cs="Times"/>
          <w:color w:val="000000" w:themeColor="text1"/>
        </w:rPr>
        <w:t xml:space="preserve">associated </w:t>
      </w:r>
      <w:r w:rsidR="007B27E2" w:rsidRPr="007B27E2">
        <w:rPr>
          <w:rFonts w:cs="Times"/>
          <w:color w:val="000000" w:themeColor="text1"/>
        </w:rPr>
        <w:t>master</w:t>
      </w:r>
      <w:r w:rsidR="00E275AF">
        <w:rPr>
          <w:rFonts w:cs="Times"/>
          <w:color w:val="000000" w:themeColor="text1"/>
        </w:rPr>
        <w:t xml:space="preserve"> controller shuts down</w:t>
      </w:r>
      <w:r w:rsidR="007B27E2" w:rsidRPr="007B27E2">
        <w:rPr>
          <w:rFonts w:cs="Times"/>
          <w:color w:val="000000" w:themeColor="text1"/>
        </w:rPr>
        <w:t>, ONOS elects a new master from the</w:t>
      </w:r>
      <w:r w:rsidR="00E275AF">
        <w:rPr>
          <w:rFonts w:cs="Times"/>
          <w:color w:val="000000" w:themeColor="text1"/>
        </w:rPr>
        <w:t xml:space="preserve"> remaining available</w:t>
      </w:r>
      <w:r w:rsidR="007B27E2" w:rsidRPr="007B27E2">
        <w:rPr>
          <w:rFonts w:cs="Times"/>
          <w:color w:val="000000" w:themeColor="text1"/>
        </w:rPr>
        <w:t xml:space="preserve"> controllers that the </w:t>
      </w:r>
      <w:r w:rsidR="00C16292">
        <w:rPr>
          <w:rFonts w:cs="Times"/>
          <w:color w:val="000000" w:themeColor="text1"/>
        </w:rPr>
        <w:t>switch</w:t>
      </w:r>
      <w:r w:rsidR="007B27E2" w:rsidRPr="007B27E2">
        <w:rPr>
          <w:rFonts w:cs="Times"/>
          <w:color w:val="000000" w:themeColor="text1"/>
        </w:rPr>
        <w:t xml:space="preserve"> can</w:t>
      </w:r>
      <w:r w:rsidR="00E275AF">
        <w:rPr>
          <w:rFonts w:cs="Times"/>
          <w:color w:val="000000" w:themeColor="text1"/>
        </w:rPr>
        <w:t xml:space="preserve"> communicate with</w:t>
      </w:r>
      <w:r w:rsidR="007B27E2" w:rsidRPr="007B27E2">
        <w:rPr>
          <w:rFonts w:cs="Times"/>
          <w:color w:val="000000" w:themeColor="text1"/>
        </w:rPr>
        <w:t>.</w:t>
      </w:r>
    </w:p>
    <w:p w14:paraId="23374A0C" w14:textId="0ABB3C54" w:rsidR="003306E8" w:rsidRDefault="00697153" w:rsidP="00131C39">
      <w:pPr>
        <w:rPr>
          <w:rFonts w:cs="Times"/>
          <w:color w:val="000000" w:themeColor="text1"/>
        </w:rPr>
      </w:pPr>
      <w:r>
        <w:rPr>
          <w:rFonts w:cs="Times"/>
          <w:color w:val="000000" w:themeColor="text1"/>
        </w:rPr>
        <w:t xml:space="preserve">All the ONOS controllers present in the cluster are able to track the state of all </w:t>
      </w:r>
      <w:r w:rsidR="00C16292">
        <w:rPr>
          <w:rFonts w:cs="Times"/>
          <w:color w:val="000000" w:themeColor="text1"/>
        </w:rPr>
        <w:t>Open vSwitches</w:t>
      </w:r>
      <w:r>
        <w:rPr>
          <w:rFonts w:cs="Times"/>
          <w:color w:val="000000" w:themeColor="text1"/>
        </w:rPr>
        <w:t xml:space="preserve"> in the network. </w:t>
      </w:r>
      <w:r w:rsidR="00BE157C">
        <w:rPr>
          <w:rFonts w:cs="Times"/>
          <w:color w:val="000000" w:themeColor="text1"/>
        </w:rPr>
        <w:t>A</w:t>
      </w:r>
      <w:r w:rsidR="00C16292">
        <w:rPr>
          <w:rFonts w:cs="Times"/>
          <w:color w:val="000000" w:themeColor="text1"/>
        </w:rPr>
        <w:t xml:space="preserve"> controller can be associated with any role out of three roles defined by the OpenFlow. These role can be Master</w:t>
      </w:r>
      <w:r w:rsidR="0068366F">
        <w:rPr>
          <w:rFonts w:cs="Times"/>
          <w:color w:val="000000" w:themeColor="text1"/>
        </w:rPr>
        <w:t xml:space="preserve"> role</w:t>
      </w:r>
      <w:r w:rsidR="00C16292">
        <w:rPr>
          <w:rFonts w:cs="Times"/>
          <w:color w:val="000000" w:themeColor="text1"/>
        </w:rPr>
        <w:t>, Standby</w:t>
      </w:r>
      <w:r w:rsidR="0068366F">
        <w:rPr>
          <w:rFonts w:cs="Times"/>
          <w:color w:val="000000" w:themeColor="text1"/>
        </w:rPr>
        <w:t xml:space="preserve"> role</w:t>
      </w:r>
      <w:r w:rsidR="00C16292">
        <w:rPr>
          <w:rFonts w:cs="Times"/>
          <w:color w:val="000000" w:themeColor="text1"/>
        </w:rPr>
        <w:t xml:space="preserve"> or None</w:t>
      </w:r>
      <w:r w:rsidR="0068366F">
        <w:rPr>
          <w:rFonts w:cs="Times"/>
          <w:color w:val="000000" w:themeColor="text1"/>
        </w:rPr>
        <w:t xml:space="preserve"> role</w:t>
      </w:r>
      <w:r w:rsidR="00C16292">
        <w:rPr>
          <w:rFonts w:cs="Times"/>
          <w:color w:val="000000" w:themeColor="text1"/>
        </w:rPr>
        <w:t>.</w:t>
      </w:r>
    </w:p>
    <w:p w14:paraId="7F964113"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Master role of controller has full control over the switch and can read and write instructions on that switch.</w:t>
      </w:r>
    </w:p>
    <w:p w14:paraId="6380413E"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 xml:space="preserve">A Standby role of controller has partial control over the switch and can only read instructions from that switch. </w:t>
      </w:r>
    </w:p>
    <w:p w14:paraId="54FBE3B5"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None role of controller cannot read instructions from the switch and may or may not know the switch in the network.</w:t>
      </w:r>
    </w:p>
    <w:p w14:paraId="07191BE4" w14:textId="66EA566C" w:rsidR="00131C39" w:rsidRDefault="00BE157C" w:rsidP="00131C39">
      <w:pPr>
        <w:rPr>
          <w:rFonts w:cs="Times"/>
          <w:color w:val="000000" w:themeColor="text1"/>
        </w:rPr>
      </w:pPr>
      <w:r>
        <w:rPr>
          <w:rFonts w:cs="Times"/>
          <w:color w:val="000000" w:themeColor="text1"/>
        </w:rPr>
        <w:t xml:space="preserve">When the new switch is connected in the network, </w:t>
      </w:r>
      <w:r w:rsidR="000020A4">
        <w:rPr>
          <w:rFonts w:cs="Times"/>
          <w:color w:val="000000" w:themeColor="text1"/>
        </w:rPr>
        <w:t>all the controllers</w:t>
      </w:r>
      <w:r w:rsidR="004D5ED0">
        <w:rPr>
          <w:rFonts w:cs="Times"/>
          <w:color w:val="000000" w:themeColor="text1"/>
        </w:rPr>
        <w:t xml:space="preserve"> present</w:t>
      </w:r>
      <w:r w:rsidR="000020A4">
        <w:rPr>
          <w:rFonts w:cs="Times"/>
          <w:color w:val="000000" w:themeColor="text1"/>
        </w:rPr>
        <w:t xml:space="preserve"> in the cluster start collecting information from that switch. T</w:t>
      </w:r>
      <w:r>
        <w:rPr>
          <w:rFonts w:cs="Times"/>
          <w:color w:val="000000" w:themeColor="text1"/>
        </w:rPr>
        <w:t>he first controller to collect</w:t>
      </w:r>
      <w:r w:rsidR="004D5ED0">
        <w:rPr>
          <w:rFonts w:cs="Times"/>
          <w:color w:val="000000" w:themeColor="text1"/>
        </w:rPr>
        <w:t xml:space="preserve"> the</w:t>
      </w:r>
      <w:r>
        <w:rPr>
          <w:rFonts w:cs="Times"/>
          <w:color w:val="000000" w:themeColor="text1"/>
        </w:rPr>
        <w:t xml:space="preserve"> information that none of the controller is</w:t>
      </w:r>
      <w:r w:rsidR="004D5ED0">
        <w:rPr>
          <w:rFonts w:cs="Times"/>
          <w:color w:val="000000" w:themeColor="text1"/>
        </w:rPr>
        <w:t xml:space="preserve"> associated</w:t>
      </w:r>
      <w:r>
        <w:rPr>
          <w:rFonts w:cs="Times"/>
          <w:color w:val="000000" w:themeColor="text1"/>
        </w:rPr>
        <w:t xml:space="preserve"> master to th</w:t>
      </w:r>
      <w:r w:rsidR="000020A4">
        <w:rPr>
          <w:rFonts w:cs="Times"/>
          <w:color w:val="000000" w:themeColor="text1"/>
        </w:rPr>
        <w:t>at</w:t>
      </w:r>
      <w:r>
        <w:rPr>
          <w:rFonts w:cs="Times"/>
          <w:color w:val="000000" w:themeColor="text1"/>
        </w:rPr>
        <w:t xml:space="preserve"> switch </w:t>
      </w:r>
      <w:r w:rsidR="000020A4">
        <w:rPr>
          <w:rFonts w:cs="Times"/>
          <w:color w:val="000000" w:themeColor="text1"/>
        </w:rPr>
        <w:t xml:space="preserve">and setup a control channel </w:t>
      </w:r>
      <w:r w:rsidR="004D5ED0">
        <w:rPr>
          <w:rFonts w:cs="Times"/>
          <w:color w:val="000000" w:themeColor="text1"/>
        </w:rPr>
        <w:t>with</w:t>
      </w:r>
      <w:r w:rsidR="000020A4">
        <w:rPr>
          <w:rFonts w:cs="Times"/>
          <w:color w:val="000000" w:themeColor="text1"/>
        </w:rPr>
        <w:t xml:space="preserve"> that switch, becomes a master controller for that switch. </w:t>
      </w:r>
      <w:r w:rsidR="008438F7">
        <w:rPr>
          <w:rFonts w:cs="Times"/>
          <w:color w:val="000000" w:themeColor="text1"/>
        </w:rPr>
        <w:t>Other controllers that discover this switch later are given the Standby role.</w:t>
      </w:r>
      <w:r w:rsidR="004D5ED0">
        <w:rPr>
          <w:rFonts w:cs="Times"/>
          <w:color w:val="000000" w:themeColor="text1"/>
        </w:rPr>
        <w:t xml:space="preserve"> </w:t>
      </w:r>
      <w:r w:rsidR="007B4184">
        <w:rPr>
          <w:rFonts w:cs="Times"/>
          <w:color w:val="000000" w:themeColor="text1"/>
        </w:rPr>
        <w:t>If any switches are shut down or lose connection in the network, the controller is associated with the None role.</w:t>
      </w:r>
    </w:p>
    <w:p w14:paraId="54198CCD" w14:textId="59519165" w:rsidR="00B0097B" w:rsidRDefault="00B0097B" w:rsidP="00131C39">
      <w:pPr>
        <w:rPr>
          <w:rFonts w:cs="Times"/>
          <w:color w:val="000000" w:themeColor="text1"/>
        </w:rPr>
      </w:pPr>
      <w:r>
        <w:rPr>
          <w:rFonts w:cs="Times"/>
          <w:color w:val="000000" w:themeColor="text1"/>
        </w:rPr>
        <w:t xml:space="preserve">The following figure shows the </w:t>
      </w:r>
      <w:r w:rsidR="00EC10BC">
        <w:rPr>
          <w:rFonts w:cs="Times"/>
          <w:color w:val="000000" w:themeColor="text1"/>
        </w:rPr>
        <w:t xml:space="preserve">list of devices (Open vSwitches) connected in the network with their respective Master controller. </w:t>
      </w:r>
    </w:p>
    <w:p w14:paraId="64B0FE49" w14:textId="2C6616AD" w:rsidR="004D2D10" w:rsidRPr="006A2AA9" w:rsidRDefault="004E3E50" w:rsidP="0053276F">
      <w:pPr>
        <w:rPr>
          <w:rFonts w:cs="Times"/>
          <w:color w:val="000000" w:themeColor="text1"/>
        </w:rPr>
      </w:pPr>
      <w:r w:rsidRPr="006A2AA9">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90"/>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22004EB5" w:rsidR="004D2D10" w:rsidRDefault="00AB2EDD" w:rsidP="00AB2EDD">
      <w:pPr>
        <w:pStyle w:val="Caption"/>
        <w:jc w:val="center"/>
      </w:pPr>
      <w:r>
        <w:t xml:space="preserve">Figure 4. </w:t>
      </w:r>
      <w:r>
        <w:fldChar w:fldCharType="begin"/>
      </w:r>
      <w:r>
        <w:instrText xml:space="preserve"> SEQ Figure_4. \* ARABIC </w:instrText>
      </w:r>
      <w:r>
        <w:fldChar w:fldCharType="separate"/>
      </w:r>
      <w:r w:rsidR="0047564F">
        <w:rPr>
          <w:noProof/>
        </w:rPr>
        <w:t>6</w:t>
      </w:r>
      <w:r>
        <w:fldChar w:fldCharType="end"/>
      </w:r>
      <w:r>
        <w:t>: List of Open vSwitches with their associated Master controller</w:t>
      </w:r>
    </w:p>
    <w:p w14:paraId="4FD46381" w14:textId="5C45DB26" w:rsidR="003306E8" w:rsidRDefault="003306E8" w:rsidP="00B0097B">
      <w:pPr>
        <w:rPr>
          <w:rFonts w:cs="Times"/>
          <w:color w:val="000000" w:themeColor="text1"/>
        </w:rPr>
      </w:pPr>
    </w:p>
    <w:p w14:paraId="7EF52342" w14:textId="19445B95" w:rsidR="003306E8" w:rsidRDefault="00872B61" w:rsidP="00B0097B">
      <w:pPr>
        <w:rPr>
          <w:rFonts w:cs="Times"/>
          <w:color w:val="000000" w:themeColor="text1"/>
        </w:rPr>
      </w:pPr>
      <w:r>
        <w:rPr>
          <w:rFonts w:cs="Times"/>
          <w:color w:val="000000" w:themeColor="text1"/>
        </w:rPr>
        <w:lastRenderedPageBreak/>
        <w:t xml:space="preserve">If any master controller is shut down or losses connectivity </w:t>
      </w:r>
      <w:r w:rsidR="0077309C">
        <w:rPr>
          <w:rFonts w:cs="Times"/>
          <w:color w:val="000000" w:themeColor="text1"/>
        </w:rPr>
        <w:t>from</w:t>
      </w:r>
      <w:r>
        <w:rPr>
          <w:rFonts w:cs="Times"/>
          <w:color w:val="000000" w:themeColor="text1"/>
        </w:rPr>
        <w:t xml:space="preserve"> the network, a new master is elected for the switches</w:t>
      </w:r>
      <w:r w:rsidR="0077309C">
        <w:rPr>
          <w:rFonts w:cs="Times"/>
          <w:color w:val="000000" w:themeColor="text1"/>
        </w:rPr>
        <w:t>,</w:t>
      </w:r>
      <w:r>
        <w:rPr>
          <w:rFonts w:cs="Times"/>
          <w:color w:val="000000" w:themeColor="text1"/>
        </w:rPr>
        <w:t xml:space="preserve"> which were associated with that master controller. </w:t>
      </w:r>
      <w:r w:rsidR="00AE6D7B">
        <w:rPr>
          <w:rFonts w:cs="Times"/>
          <w:color w:val="000000" w:themeColor="text1"/>
        </w:rPr>
        <w:t>A new master is elected from the list of Standby role controllers</w:t>
      </w:r>
      <w:r w:rsidR="0077309C">
        <w:rPr>
          <w:rFonts w:cs="Times"/>
          <w:color w:val="000000" w:themeColor="text1"/>
        </w:rPr>
        <w:t xml:space="preserve"> for that individual switch</w:t>
      </w:r>
      <w:r w:rsidR="00AE6D7B">
        <w:rPr>
          <w:rFonts w:cs="Times"/>
          <w:color w:val="000000" w:themeColor="text1"/>
        </w:rPr>
        <w:t>. This list of Standby controllers is arranged according to the Node IDs</w:t>
      </w:r>
      <w:r w:rsidR="0077309C">
        <w:rPr>
          <w:rFonts w:cs="Times"/>
          <w:color w:val="000000" w:themeColor="text1"/>
        </w:rPr>
        <w:t xml:space="preserve"> of controllers</w:t>
      </w:r>
      <w:r w:rsidR="00AE6D7B">
        <w:rPr>
          <w:rFonts w:cs="Times"/>
          <w:color w:val="000000" w:themeColor="text1"/>
        </w:rPr>
        <w:t xml:space="preserve"> </w:t>
      </w:r>
      <w:r w:rsidR="00AE6D7B" w:rsidRPr="00D824FC">
        <w:rPr>
          <w:rFonts w:cs="Times"/>
          <w:color w:val="000000" w:themeColor="text1"/>
        </w:rPr>
        <w:t>in preference order</w:t>
      </w:r>
      <w:r w:rsidR="00AE6D7B">
        <w:rPr>
          <w:rFonts w:cs="Times"/>
          <w:color w:val="000000" w:themeColor="text1"/>
        </w:rPr>
        <w:t>. This enables switch to elect next best</w:t>
      </w:r>
      <w:r w:rsidR="00686511">
        <w:rPr>
          <w:rFonts w:cs="Times"/>
          <w:color w:val="000000" w:themeColor="text1"/>
        </w:rPr>
        <w:t xml:space="preserve"> master</w:t>
      </w:r>
      <w:r w:rsidR="00AE6D7B">
        <w:rPr>
          <w:rFonts w:cs="Times"/>
          <w:color w:val="000000" w:themeColor="text1"/>
        </w:rPr>
        <w:t xml:space="preserve"> controller in case</w:t>
      </w:r>
      <w:r w:rsidR="00686511">
        <w:rPr>
          <w:rFonts w:cs="Times"/>
          <w:color w:val="000000" w:themeColor="text1"/>
        </w:rPr>
        <w:t xml:space="preserve"> of failure</w:t>
      </w:r>
      <w:r w:rsidR="00AE6D7B">
        <w:rPr>
          <w:rFonts w:cs="Times"/>
          <w:color w:val="000000" w:themeColor="text1"/>
        </w:rPr>
        <w:t xml:space="preserve"> of current master controller.</w:t>
      </w:r>
    </w:p>
    <w:p w14:paraId="3B4C9823" w14:textId="59369429" w:rsidR="008438F7" w:rsidRDefault="00C75FA4" w:rsidP="008C379B">
      <w:r>
        <w:t>The following figure shows the failure of one controller and re-election of new master controller for the switches.</w:t>
      </w:r>
      <w:r w:rsidR="00974E8E">
        <w:t xml:space="preserve"> In the created network, a controller (172.17.0.5) was explicitly shut down and it was observed that the switches associated with that controller re-elect the new master controller (172.17.0.6)</w:t>
      </w:r>
      <w:r w:rsidR="00A400E3">
        <w:t>.</w:t>
      </w:r>
    </w:p>
    <w:p w14:paraId="537E5BFC" w14:textId="16BEE8A4" w:rsidR="008C379B" w:rsidRPr="006A2AA9" w:rsidRDefault="008C379B" w:rsidP="00D20ACE">
      <w:pPr>
        <w:jc w:val="center"/>
      </w:pPr>
      <w:r w:rsidRPr="00BF4443">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91"/>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454CF158" w:rsidR="004D2D10" w:rsidRDefault="007F4B1D" w:rsidP="007F4B1D">
      <w:pPr>
        <w:pStyle w:val="Caption"/>
        <w:jc w:val="center"/>
      </w:pPr>
      <w:r>
        <w:t xml:space="preserve">Figure 4. </w:t>
      </w:r>
      <w:r>
        <w:fldChar w:fldCharType="begin"/>
      </w:r>
      <w:r>
        <w:instrText xml:space="preserve"> SEQ Figure_4. \* ARABIC </w:instrText>
      </w:r>
      <w:r>
        <w:fldChar w:fldCharType="separate"/>
      </w:r>
      <w:r w:rsidR="0047564F">
        <w:rPr>
          <w:noProof/>
        </w:rPr>
        <w:t>7</w:t>
      </w:r>
      <w:r>
        <w:fldChar w:fldCharType="end"/>
      </w:r>
      <w:r>
        <w:t xml:space="preserve">: </w:t>
      </w:r>
      <w:r w:rsidRPr="00AA4536">
        <w:t>Failure of one controller</w:t>
      </w:r>
      <w:r>
        <w:t xml:space="preserve"> from the cluster</w:t>
      </w:r>
    </w:p>
    <w:p w14:paraId="3C829187" w14:textId="65A74FFA" w:rsidR="00F75CB3" w:rsidRDefault="008A0631" w:rsidP="009A185B">
      <w:pPr>
        <w:pStyle w:val="Heading3"/>
      </w:pPr>
      <w:bookmarkStart w:id="459" w:name="_Toc114792055"/>
      <w:r w:rsidRPr="009B7C65">
        <w:rPr>
          <w:rFonts w:cs="Times"/>
          <w:color w:val="000000" w:themeColor="text1"/>
        </w:rPr>
        <w:t>Proof and validation of</w:t>
      </w:r>
      <w:r w:rsidR="009B7C65" w:rsidRPr="009B7C65">
        <w:rPr>
          <w:rFonts w:cs="Times"/>
          <w:color w:val="000000" w:themeColor="text1"/>
        </w:rPr>
        <w:t xml:space="preserve"> </w:t>
      </w:r>
      <w:r w:rsidR="009B7C65">
        <w:rPr>
          <w:lang w:val="en-GB"/>
        </w:rPr>
        <w:t>Link</w:t>
      </w:r>
      <w:r w:rsidR="009B7C65" w:rsidRPr="009B7C65">
        <w:rPr>
          <w:rFonts w:cs="Times"/>
          <w:color w:val="000000" w:themeColor="text1"/>
        </w:rPr>
        <w:t xml:space="preserve"> failover</w:t>
      </w:r>
      <w:r w:rsidRPr="009B7C65">
        <w:rPr>
          <w:rFonts w:cs="Times"/>
          <w:color w:val="000000" w:themeColor="text1"/>
        </w:rPr>
        <w:t xml:space="preserve"> functioning</w:t>
      </w:r>
      <w:bookmarkEnd w:id="459"/>
    </w:p>
    <w:p w14:paraId="5D0E2618" w14:textId="77777777" w:rsidR="00264E87" w:rsidRDefault="003A1B80" w:rsidP="00F75CB3">
      <w:r>
        <w:t>Previous chapters discuss about the failure of controller and devices in the network, this sub-chapter will discuss about the failure of link between the devices.</w:t>
      </w:r>
    </w:p>
    <w:p w14:paraId="7132715A" w14:textId="23F770E6" w:rsidR="004025F1" w:rsidRDefault="00264E87" w:rsidP="00F75CB3">
      <w:r>
        <w:t xml:space="preserve">The links between the devices are discovered on a hop-by-hop basis by using probe frames. The probe frames are forwarded from all ports of device containing device ID. The other end of link is discovered </w:t>
      </w:r>
      <w:r w:rsidR="004E2B25">
        <w:t>when</w:t>
      </w:r>
      <w:r>
        <w:t xml:space="preserve"> the </w:t>
      </w:r>
      <w:r w:rsidR="004E2B25">
        <w:t xml:space="preserve">other </w:t>
      </w:r>
      <w:r>
        <w:t xml:space="preserve">device on other end receives this probe frame </w:t>
      </w:r>
      <w:r w:rsidR="004E2B25">
        <w:t xml:space="preserve">and sends it back to the controller. The </w:t>
      </w:r>
      <w:r w:rsidR="004E2B25" w:rsidRPr="004E2B25">
        <w:rPr>
          <w:i/>
          <w:iCs/>
        </w:rPr>
        <w:t>Link subsystem</w:t>
      </w:r>
      <w:r w:rsidR="004E2B25">
        <w:t xml:space="preserve"> of ONOS  communicates with </w:t>
      </w:r>
      <w:r w:rsidR="004E2B25" w:rsidRPr="004E2B25">
        <w:rPr>
          <w:i/>
          <w:iCs/>
        </w:rPr>
        <w:t>Device subsystem</w:t>
      </w:r>
      <w:r w:rsidR="004E2B25">
        <w:t xml:space="preserve"> using the </w:t>
      </w:r>
      <w:r w:rsidR="004E2B25" w:rsidRPr="004E2B25">
        <w:rPr>
          <w:i/>
          <w:iCs/>
        </w:rPr>
        <w:t>LLDPLinkProvider</w:t>
      </w:r>
      <w:r w:rsidR="004E2B25">
        <w:t xml:space="preserve">. </w:t>
      </w:r>
      <w:r w:rsidR="00B935FA">
        <w:t xml:space="preserve">The LLDPLinkProvider’s </w:t>
      </w:r>
      <w:r w:rsidR="00B935FA" w:rsidRPr="00B935FA">
        <w:rPr>
          <w:i/>
          <w:iCs/>
        </w:rPr>
        <w:t>LinkDiscovery</w:t>
      </w:r>
      <w:r w:rsidR="00B935FA">
        <w:t xml:space="preserve"> object performs link discovery through LLDP messages. </w:t>
      </w:r>
      <w:sdt>
        <w:sdtPr>
          <w:id w:val="267666842"/>
          <w:citation/>
        </w:sdtPr>
        <w:sdtContent>
          <w:r w:rsidR="00776E9C">
            <w:fldChar w:fldCharType="begin"/>
          </w:r>
          <w:r w:rsidR="00776E9C">
            <w:rPr>
              <w:lang w:val="en-US"/>
            </w:rPr>
            <w:instrText xml:space="preserve"> CITATION Sha16 \l 1033 </w:instrText>
          </w:r>
          <w:r w:rsidR="00776E9C">
            <w:fldChar w:fldCharType="separate"/>
          </w:r>
          <w:r w:rsidR="00973B33" w:rsidRPr="00973B33">
            <w:rPr>
              <w:noProof/>
              <w:lang w:val="en-US"/>
            </w:rPr>
            <w:t>[67]</w:t>
          </w:r>
          <w:r w:rsidR="00776E9C">
            <w:fldChar w:fldCharType="end"/>
          </w:r>
        </w:sdtContent>
      </w:sdt>
      <w:r w:rsidR="00C36744">
        <w:t xml:space="preserve"> After the links are discovered, the data transmission between the devices takes place mostly via </w:t>
      </w:r>
      <w:r w:rsidR="00C11056">
        <w:t>R</w:t>
      </w:r>
      <w:r w:rsidR="00C36744">
        <w:t xml:space="preserve">eactive </w:t>
      </w:r>
      <w:r w:rsidR="00C11056">
        <w:t>F</w:t>
      </w:r>
      <w:r w:rsidR="00C36744">
        <w:t>orwarding.</w:t>
      </w:r>
    </w:p>
    <w:p w14:paraId="22CDBD67" w14:textId="01FAAEDB" w:rsidR="00570B2D" w:rsidRDefault="00CB7D76" w:rsidP="00F75CB3">
      <w:r>
        <w:t xml:space="preserve">The Reactive Forwarding concept of SDN </w:t>
      </w:r>
      <w:r w:rsidR="00C47515">
        <w:t xml:space="preserve">enables the controller to configure the path between the devices when the actual data has been transmitted from either of the device. </w:t>
      </w:r>
      <w:r w:rsidR="002B0967">
        <w:t xml:space="preserve">ONOS contains an application named </w:t>
      </w:r>
      <w:r w:rsidR="002B0967" w:rsidRPr="002B0967">
        <w:rPr>
          <w:b/>
          <w:bCs/>
          <w:i/>
          <w:iCs/>
        </w:rPr>
        <w:t>org.onosproject.fwd</w:t>
      </w:r>
      <w:r w:rsidR="002B0967">
        <w:t xml:space="preserve"> which is required to be installed and activated for data transmission to take place in the network. </w:t>
      </w:r>
      <w:r w:rsidR="00CC56A1">
        <w:t xml:space="preserve">When the </w:t>
      </w:r>
      <w:r w:rsidR="00787272">
        <w:t>end-point</w:t>
      </w:r>
      <w:r w:rsidR="00CC56A1">
        <w:t xml:space="preserve">s generate some traffic in the network, the first packet is </w:t>
      </w:r>
      <w:r w:rsidR="00CA5768" w:rsidRPr="00C47515">
        <w:t>encapsulated</w:t>
      </w:r>
      <w:r w:rsidR="00CA5768">
        <w:t xml:space="preserve"> as a PacketIn message of OpenFlow and forwarded to the ONOS controller. </w:t>
      </w:r>
      <w:r w:rsidR="00C60DE3">
        <w:t xml:space="preserve">With the help of Reactive Forwarding application, ONOS controller updates the flow </w:t>
      </w:r>
      <w:r w:rsidR="00F05D9F">
        <w:t>rules</w:t>
      </w:r>
      <w:r w:rsidR="00C60DE3">
        <w:t xml:space="preserve"> on the Open vSwitches. </w:t>
      </w:r>
      <w:r w:rsidR="001600E0">
        <w:t xml:space="preserve">It uses </w:t>
      </w:r>
      <w:r w:rsidR="001600E0" w:rsidRPr="001600E0">
        <w:t>the Dijkstra algorithm</w:t>
      </w:r>
      <w:r w:rsidR="001600E0">
        <w:t xml:space="preserve"> for finding the best possible path between the </w:t>
      </w:r>
      <w:r w:rsidR="00787272">
        <w:t>end-point</w:t>
      </w:r>
      <w:r w:rsidR="001600E0">
        <w:t>s.</w:t>
      </w:r>
      <w:sdt>
        <w:sdtPr>
          <w:id w:val="-1508281132"/>
          <w:citation/>
        </w:sdtPr>
        <w:sdtContent>
          <w:r w:rsidR="00FF5BE0">
            <w:fldChar w:fldCharType="begin"/>
          </w:r>
          <w:r w:rsidR="00FF5BE0">
            <w:rPr>
              <w:lang w:val="en-US"/>
            </w:rPr>
            <w:instrText xml:space="preserve"> CITATION Rus15 \l 1033 </w:instrText>
          </w:r>
          <w:r w:rsidR="00FF5BE0">
            <w:fldChar w:fldCharType="separate"/>
          </w:r>
          <w:r w:rsidR="00973B33">
            <w:rPr>
              <w:noProof/>
              <w:lang w:val="en-US"/>
            </w:rPr>
            <w:t xml:space="preserve"> </w:t>
          </w:r>
          <w:r w:rsidR="00973B33" w:rsidRPr="00973B33">
            <w:rPr>
              <w:noProof/>
              <w:lang w:val="en-US"/>
            </w:rPr>
            <w:t>[68]</w:t>
          </w:r>
          <w:r w:rsidR="00FF5BE0">
            <w:fldChar w:fldCharType="end"/>
          </w:r>
        </w:sdtContent>
      </w:sdt>
      <w:r w:rsidR="00FF5BE0">
        <w:t xml:space="preserve"> </w:t>
      </w:r>
      <w:r w:rsidR="00534C02">
        <w:t>The use of Intent</w:t>
      </w:r>
      <w:r w:rsidR="00474476">
        <w:t xml:space="preserve"> based</w:t>
      </w:r>
      <w:r w:rsidR="00534C02">
        <w:t xml:space="preserve"> service in the network increase</w:t>
      </w:r>
      <w:r w:rsidR="00BE7C22">
        <w:t>s</w:t>
      </w:r>
      <w:r w:rsidR="00534C02">
        <w:t xml:space="preserve"> the resilience of the network.</w:t>
      </w:r>
    </w:p>
    <w:p w14:paraId="1A5E7EA5" w14:textId="5C841E25" w:rsidR="002610AD" w:rsidRDefault="00DC66A5" w:rsidP="00501A2F">
      <w:r>
        <w:t xml:space="preserve">The </w:t>
      </w:r>
      <w:r w:rsidR="00EE219A">
        <w:t>I</w:t>
      </w:r>
      <w:r>
        <w:t>ntents are managed by the Intent subsystem which is explained in detail in chapter 4.2.3.</w:t>
      </w:r>
      <w:r w:rsidR="00B3037A">
        <w:t xml:space="preserve"> The </w:t>
      </w:r>
      <w:r w:rsidR="00501A2F">
        <w:t>I</w:t>
      </w:r>
      <w:r w:rsidR="00B3037A">
        <w:t xml:space="preserve">ntent subsystem </w:t>
      </w:r>
      <w:r w:rsidR="00080003">
        <w:t xml:space="preserve">acquires the information and updates about the network topology from the Topology subsystem. </w:t>
      </w:r>
      <w:r w:rsidR="009E69BD">
        <w:t>When</w:t>
      </w:r>
      <w:r w:rsidR="00501A2F">
        <w:t xml:space="preserve"> the new Intents are formed between the </w:t>
      </w:r>
      <w:r w:rsidR="00787272">
        <w:t>end-point</w:t>
      </w:r>
      <w:r w:rsidR="00501A2F">
        <w:t xml:space="preserve">s, the Intent subsystem </w:t>
      </w:r>
      <w:r w:rsidR="007A41D6">
        <w:t>creates</w:t>
      </w:r>
      <w:r w:rsidR="00501A2F">
        <w:t xml:space="preserve"> the path between the </w:t>
      </w:r>
      <w:r w:rsidR="00787272">
        <w:t>end-point</w:t>
      </w:r>
      <w:r w:rsidR="00501A2F">
        <w:t xml:space="preserve">s based on the information received from the Topology subsystem. </w:t>
      </w:r>
      <w:r w:rsidR="002610AD">
        <w:t xml:space="preserve">In case of link failure which is part of Intent path, the </w:t>
      </w:r>
      <w:r w:rsidR="002610AD">
        <w:lastRenderedPageBreak/>
        <w:t xml:space="preserve">Intent subsystem makes changes in the path based on the information received from the Topology subsystem. The controller expects the link failure information to be transferred to it through the control messages of OpenFlow protocol. </w:t>
      </w:r>
      <w:r w:rsidR="00F52FA3">
        <w:t>On receiving this information, the Intent subsystem decides either the creation of new intents or updating the affected intents in the network.</w:t>
      </w:r>
      <w:r w:rsidR="00C60927">
        <w:t xml:space="preserve"> </w:t>
      </w:r>
      <w:sdt>
        <w:sdtPr>
          <w:id w:val="-696078207"/>
          <w:citation/>
        </w:sdtPr>
        <w:sdtContent>
          <w:r w:rsidR="00C60927">
            <w:fldChar w:fldCharType="begin"/>
          </w:r>
          <w:r w:rsidR="00C60927">
            <w:rPr>
              <w:lang w:val="en-US"/>
            </w:rPr>
            <w:instrText xml:space="preserve"> CITATION Dim \l 1033 </w:instrText>
          </w:r>
          <w:r w:rsidR="00C60927">
            <w:fldChar w:fldCharType="separate"/>
          </w:r>
          <w:r w:rsidR="00973B33" w:rsidRPr="00973B33">
            <w:rPr>
              <w:noProof/>
              <w:lang w:val="en-US"/>
            </w:rPr>
            <w:t>[69]</w:t>
          </w:r>
          <w:r w:rsidR="00C60927">
            <w:fldChar w:fldCharType="end"/>
          </w:r>
        </w:sdtContent>
      </w:sdt>
      <w:r w:rsidR="00F52FA3">
        <w:t xml:space="preserve"> This information is further results in changes in flow </w:t>
      </w:r>
      <w:r w:rsidR="009E1B9C">
        <w:t>rules</w:t>
      </w:r>
      <w:r w:rsidR="00F52FA3">
        <w:t xml:space="preserve"> of the Open vSwitches.</w:t>
      </w:r>
    </w:p>
    <w:p w14:paraId="5F9C29C1" w14:textId="3A785067" w:rsidR="008D6763" w:rsidRDefault="009C493C" w:rsidP="006C28F0">
      <w:r>
        <w:t>In this way when a link between the Open vSwitches is shut down, ONOS detects this events and the information about the updated paths is forwarded to the Open vSwitches. To test this mechanism, the created network environment for the multiple controller use case was utilized.</w:t>
      </w:r>
      <w:r w:rsidR="00C3708F">
        <w:t xml:space="preserve"> An intent was created between the </w:t>
      </w:r>
      <w:r w:rsidR="00787272">
        <w:t>end-point</w:t>
      </w:r>
      <w:r w:rsidR="00C3708F">
        <w:t>s (10.0.0.2 and 10.0.0.18) as seen in the following figure.</w:t>
      </w:r>
    </w:p>
    <w:p w14:paraId="0D80ED4E" w14:textId="09489940" w:rsidR="00DB5ABB" w:rsidRDefault="00DB5ABB" w:rsidP="00D20ACE">
      <w:pPr>
        <w:jc w:val="center"/>
      </w:pPr>
      <w:r w:rsidRPr="00DB5ABB">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92"/>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3C3DDDF2" w14:textId="15CB7E91" w:rsidR="006F4D83" w:rsidRDefault="006F4D83" w:rsidP="00D20ACE">
      <w:pPr>
        <w:jc w:val="center"/>
      </w:pPr>
    </w:p>
    <w:p w14:paraId="3AC3319B" w14:textId="1191F7F9" w:rsidR="00731B89" w:rsidRPr="006A2AA9" w:rsidRDefault="00D72532" w:rsidP="00C3708F">
      <w:r>
        <w:t xml:space="preserve">The created intent was able to find the best shortest path between the selected </w:t>
      </w:r>
      <w:r w:rsidR="00787272">
        <w:t>end-point</w:t>
      </w:r>
      <w:r>
        <w:t xml:space="preserve">s through Leaf1-Spine1-Leaf4 path as seen in the above figure. </w:t>
      </w:r>
      <w:bookmarkStart w:id="460" w:name="_Hlk114278660"/>
      <w:r w:rsidR="00F376AC">
        <w:t>One of the</w:t>
      </w:r>
      <w:r>
        <w:t xml:space="preserve"> link</w:t>
      </w:r>
      <w:r w:rsidR="009E1B9C">
        <w:t xml:space="preserve"> which was</w:t>
      </w:r>
      <w:r w:rsidR="00F376AC">
        <w:t xml:space="preserve"> part of this path, link</w:t>
      </w:r>
      <w:r>
        <w:t xml:space="preserve"> between the Sp</w:t>
      </w:r>
      <w:r w:rsidR="00F376AC">
        <w:t>ine1 and Leaf1 was</w:t>
      </w:r>
      <w:r w:rsidR="009E1B9C">
        <w:t xml:space="preserve"> manually</w:t>
      </w:r>
      <w:r w:rsidR="00F376AC">
        <w:t xml:space="preserve"> shut down</w:t>
      </w:r>
      <w:r w:rsidR="009E1B9C">
        <w:t xml:space="preserve"> using the mininet command. The ONOS controller was successful for installing the new intent and updating the revised flow rules on the Open vSwitches.</w:t>
      </w:r>
      <w:bookmarkEnd w:id="460"/>
    </w:p>
    <w:p w14:paraId="6BDC8B0F" w14:textId="76C1BA94" w:rsidR="00DF11F1" w:rsidRDefault="00DF11F1" w:rsidP="00D20ACE">
      <w:pPr>
        <w:jc w:val="center"/>
      </w:pPr>
      <w:r w:rsidRPr="006A2AA9">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93"/>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011FBE2C" w14:textId="77777777" w:rsidR="006C28F0" w:rsidRDefault="006C28F0" w:rsidP="00D20ACE">
      <w:pPr>
        <w:jc w:val="center"/>
      </w:pPr>
    </w:p>
    <w:p w14:paraId="659DDC06" w14:textId="5085150E" w:rsidR="006F4D83" w:rsidRPr="006A2AA9" w:rsidRDefault="005E6B95" w:rsidP="004B468C">
      <w:r>
        <w:lastRenderedPageBreak/>
        <w:t>The above figure shows the installation of new path via Leaf1-Spine2-Leaf4 Open vSwitches.</w:t>
      </w:r>
      <w:r w:rsidR="004B468C">
        <w:t xml:space="preserve"> The same process was repeated again and another</w:t>
      </w:r>
      <w:r w:rsidR="004B468C" w:rsidRPr="004B468C">
        <w:t xml:space="preserve"> link which was part of this path, link between the Spine</w:t>
      </w:r>
      <w:r w:rsidR="004B468C">
        <w:t>2</w:t>
      </w:r>
      <w:r w:rsidR="004B468C" w:rsidRPr="004B468C">
        <w:t xml:space="preserve"> and Leaf</w:t>
      </w:r>
      <w:r w:rsidR="004B468C">
        <w:t>4</w:t>
      </w:r>
      <w:r w:rsidR="004B468C" w:rsidRPr="004B468C">
        <w:t xml:space="preserve"> was manually shut down using the mininet command. </w:t>
      </w:r>
      <w:r w:rsidR="004B468C">
        <w:t>And t</w:t>
      </w:r>
      <w:r w:rsidR="004B468C" w:rsidRPr="004B468C">
        <w:t xml:space="preserve">he ONOS controller was successful for installing </w:t>
      </w:r>
      <w:r w:rsidR="004B468C">
        <w:t xml:space="preserve">again </w:t>
      </w:r>
      <w:r w:rsidR="004B468C" w:rsidRPr="004B468C">
        <w:t xml:space="preserve">the new intent and updating the revised flow rules on the </w:t>
      </w:r>
      <w:r w:rsidR="004B468C">
        <w:t xml:space="preserve">associated </w:t>
      </w:r>
      <w:r w:rsidR="004B468C" w:rsidRPr="004B468C">
        <w:t>Open vSwitches.</w:t>
      </w:r>
    </w:p>
    <w:p w14:paraId="786D6F6A" w14:textId="01CC81FB" w:rsidR="00DF11F1" w:rsidRPr="006A2AA9" w:rsidRDefault="00DF11F1" w:rsidP="00D20ACE">
      <w:pPr>
        <w:jc w:val="center"/>
      </w:pPr>
      <w:r w:rsidRPr="006A2AA9">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94"/>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5330F54B" w14:textId="6052054D" w:rsidR="008D6763" w:rsidRDefault="008D6763" w:rsidP="008D6763"/>
    <w:p w14:paraId="0321EB7E" w14:textId="7BBD6D71" w:rsidR="00D03756" w:rsidRPr="006A2AA9" w:rsidRDefault="004B468C" w:rsidP="008D6763">
      <w:r>
        <w:t xml:space="preserve">The above figure shows the installation of new path via Leaf1-Spine2-Leaf2-Spine1-Leaf4 Open vSwitches. </w:t>
      </w:r>
      <w:r w:rsidR="00157708">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Default="004D2D10" w:rsidP="004D2D10">
      <w:pPr>
        <w:pStyle w:val="Heading2"/>
      </w:pPr>
      <w:bookmarkStart w:id="461" w:name="_Toc114792056"/>
      <w:r w:rsidRPr="006A2AA9">
        <w:t xml:space="preserve">Use </w:t>
      </w:r>
      <w:r w:rsidR="005F247C" w:rsidRPr="006A2AA9">
        <w:t>C</w:t>
      </w:r>
      <w:r w:rsidRPr="006A2AA9">
        <w:t>ase-</w:t>
      </w:r>
      <w:r w:rsidR="004D6466" w:rsidRPr="006A2AA9">
        <w:t>3</w:t>
      </w:r>
      <w:r w:rsidRPr="006A2AA9">
        <w:t xml:space="preserve">: Testing </w:t>
      </w:r>
      <w:r w:rsidR="005F247C" w:rsidRPr="006A2AA9">
        <w:t xml:space="preserve">the </w:t>
      </w:r>
      <w:r w:rsidR="00C11546">
        <w:t>ONOS Controller</w:t>
      </w:r>
      <w:r w:rsidRPr="006A2AA9">
        <w:t xml:space="preserve"> with IPv6 </w:t>
      </w:r>
      <w:r w:rsidR="005F247C" w:rsidRPr="006A2AA9">
        <w:t>A</w:t>
      </w:r>
      <w:r w:rsidRPr="006A2AA9">
        <w:t>ddressing</w:t>
      </w:r>
      <w:bookmarkEnd w:id="461"/>
    </w:p>
    <w:p w14:paraId="63B9F3C2" w14:textId="6F619D1A" w:rsidR="00131570" w:rsidRDefault="00131570" w:rsidP="00131570">
      <w:r>
        <w:t>With the introduction of Wi-Fi 6 and 5G, the devices connected to the internet are increasing very rapidly</w:t>
      </w:r>
      <w:r w:rsidR="00CD587E">
        <w:t>.</w:t>
      </w:r>
      <w:r w:rsidR="0050657F">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w:t>
      </w:r>
      <w:r w:rsidR="0050657F" w:rsidRPr="0050657F">
        <w:t>the current and future generation networking</w:t>
      </w:r>
      <w:r w:rsidR="0050657F">
        <w:t>.</w:t>
      </w:r>
    </w:p>
    <w:p w14:paraId="0ED4F1A6" w14:textId="739CE532" w:rsidR="007503DD" w:rsidRDefault="00007B05" w:rsidP="00131570">
      <w:r>
        <w:t xml:space="preserve">The lack of IPv4 addresses forces the </w:t>
      </w:r>
      <w:r w:rsidR="001A2528">
        <w:t>I</w:t>
      </w:r>
      <w:r>
        <w:t xml:space="preserve">nternet </w:t>
      </w:r>
      <w:r w:rsidR="001A2528">
        <w:t>S</w:t>
      </w:r>
      <w:r>
        <w:t xml:space="preserve">ervice </w:t>
      </w:r>
      <w:r w:rsidR="001A2528">
        <w:t>P</w:t>
      </w:r>
      <w:r>
        <w:t>roviders</w:t>
      </w:r>
      <w:r w:rsidR="001A2528">
        <w:t xml:space="preserve"> (ISPs)</w:t>
      </w:r>
      <w:r>
        <w:t xml:space="preserve"> to migrate to the IPv6 addressing scheme. </w:t>
      </w:r>
      <w:r w:rsidR="00D334D3">
        <w:t>Numerous aspects are taken into consideration such as optimum cost of migration, security, quality of service</w:t>
      </w:r>
      <w:r w:rsidR="000B5A80">
        <w:t>,</w:t>
      </w:r>
      <w:r w:rsidR="002F7F47">
        <w:t xml:space="preserve"> monitoring,</w:t>
      </w:r>
      <w:r w:rsidR="000B5A80">
        <w:t xml:space="preserve"> device configurability</w:t>
      </w:r>
      <w:r w:rsidR="00D334D3">
        <w:t xml:space="preserve"> </w:t>
      </w:r>
      <w:r w:rsidR="002F7F47">
        <w:t>of</w:t>
      </w:r>
      <w:r w:rsidR="00D334D3" w:rsidRPr="00D334D3">
        <w:t xml:space="preserve"> vertically integrated switches and routers</w:t>
      </w:r>
      <w:r w:rsidR="00D334D3">
        <w:t>.</w:t>
      </w:r>
      <w:r w:rsidR="002558D2">
        <w:t xml:space="preserve"> </w:t>
      </w:r>
      <w:r w:rsidR="00832177">
        <w:t xml:space="preserve">Software-defined Networking with </w:t>
      </w:r>
      <w:r w:rsidR="003A6BCF">
        <w:t>its</w:t>
      </w:r>
      <w:r w:rsidR="00832177">
        <w:t xml:space="preserve"> concept of centralised controlling and managing the network</w:t>
      </w:r>
      <w:r w:rsidR="000E6791">
        <w:t>,</w:t>
      </w:r>
      <w:r w:rsidR="00832177">
        <w:t xml:space="preserve"> promises</w:t>
      </w:r>
      <w:r w:rsidR="00782FE0">
        <w:t xml:space="preserve"> to ease this migration to</w:t>
      </w:r>
      <w:r w:rsidR="00832177">
        <w:t xml:space="preserve"> IPv6 addressing scheme</w:t>
      </w:r>
      <w:r w:rsidR="00782FE0">
        <w:t xml:space="preserve"> with </w:t>
      </w:r>
      <w:r w:rsidR="00782FE0" w:rsidRPr="00782FE0">
        <w:t>possibility to reduce human error</w:t>
      </w:r>
      <w:r w:rsidR="00782FE0">
        <w:t>s</w:t>
      </w:r>
      <w:r w:rsidR="00832177">
        <w:t xml:space="preserve"> to benefit the new generations of networking.</w:t>
      </w:r>
      <w:r w:rsidR="001A2528">
        <w:t xml:space="preserve"> SDN also enables the programmable networking and introduces the open standards which help</w:t>
      </w:r>
      <w:r w:rsidR="00E3159D">
        <w:t xml:space="preserve"> </w:t>
      </w:r>
      <w:r w:rsidR="001A2528">
        <w:t xml:space="preserve">ISPs to move out of </w:t>
      </w:r>
      <w:r w:rsidR="00846330">
        <w:t xml:space="preserve">specific </w:t>
      </w:r>
      <w:r w:rsidR="001A2528">
        <w:t>vendor lock-ins.</w:t>
      </w:r>
    </w:p>
    <w:p w14:paraId="0DB1A528" w14:textId="4F122ADF" w:rsidR="00377DD3" w:rsidRDefault="00BE4E83" w:rsidP="00377DD3">
      <w:r w:rsidRPr="00167C89">
        <w:t>While SDN increases the controllability of networking</w:t>
      </w:r>
      <w:r>
        <w:t xml:space="preserve"> devices </w:t>
      </w:r>
      <w:r w:rsidRPr="00167C89">
        <w:t>through programming and virtualization</w:t>
      </w:r>
      <w:r>
        <w:t xml:space="preserve"> </w:t>
      </w:r>
      <w:r w:rsidRPr="00167C89">
        <w:t>using open protocols</w:t>
      </w:r>
      <w:r>
        <w:t xml:space="preserve">, </w:t>
      </w:r>
      <w:r w:rsidRPr="00167C89">
        <w:t>IPv6 improves the efficiency of the internet protocol as a whole, including routing.</w:t>
      </w:r>
      <w:r w:rsidR="00B357ED">
        <w:t xml:space="preserve"> </w:t>
      </w:r>
      <w:r w:rsidR="00567F57" w:rsidRPr="00167C89">
        <w:t xml:space="preserve">A software-controlled IPv6 network is </w:t>
      </w:r>
      <w:r w:rsidR="00D818E3">
        <w:t>required</w:t>
      </w:r>
      <w:r w:rsidR="00567F57" w:rsidRPr="00167C89">
        <w:t xml:space="preserve"> to replace the already</w:t>
      </w:r>
      <w:r w:rsidR="001C59D6">
        <w:t xml:space="preserve"> </w:t>
      </w:r>
      <w:r w:rsidR="00567F57" w:rsidRPr="00167C89">
        <w:t>used IPv4 addresses</w:t>
      </w:r>
      <w:r w:rsidR="00DE705D">
        <w:t xml:space="preserve"> to </w:t>
      </w:r>
      <w:r w:rsidR="001C59D6">
        <w:t>answer</w:t>
      </w:r>
      <w:r w:rsidR="00DE705D">
        <w:t xml:space="preserve"> the convergence in telecommunications focusing towards the migration to latest generation digital packet based communications. </w:t>
      </w:r>
      <w:r w:rsidR="00377DD3" w:rsidRPr="00167C89">
        <w:t>However, it is not feasible to immediately migrate the current network to SDN and IPv6-based networking.</w:t>
      </w:r>
      <w:r w:rsidR="00377DD3">
        <w:t xml:space="preserve"> </w:t>
      </w:r>
      <w:r w:rsidR="00377DD3" w:rsidRPr="00167C89">
        <w:t xml:space="preserve">The migration is a gradual process, thus in order to ensure a seamless transition, a good plan must be developed that considers consumer demand, capital </w:t>
      </w:r>
      <w:r w:rsidR="00DE705D">
        <w:t>and</w:t>
      </w:r>
      <w:r w:rsidR="00377DD3" w:rsidRPr="00167C89">
        <w:t xml:space="preserve"> operating expense and traffic engineering.</w:t>
      </w:r>
      <w:r w:rsidR="00DE705D">
        <w:t xml:space="preserve"> </w:t>
      </w:r>
      <w:sdt>
        <w:sdtPr>
          <w:id w:val="-1736004237"/>
          <w:citation/>
        </w:sdtPr>
        <w:sdtContent>
          <w:r w:rsidR="00DE705D">
            <w:fldChar w:fldCharType="begin"/>
          </w:r>
          <w:r w:rsidR="00DE705D">
            <w:rPr>
              <w:lang w:val="en-US"/>
            </w:rPr>
            <w:instrText xml:space="preserve"> CITATION Bab22 \l 1033 </w:instrText>
          </w:r>
          <w:r w:rsidR="00DE705D">
            <w:fldChar w:fldCharType="separate"/>
          </w:r>
          <w:r w:rsidR="00973B33" w:rsidRPr="00973B33">
            <w:rPr>
              <w:noProof/>
              <w:lang w:val="en-US"/>
            </w:rPr>
            <w:t>[70]</w:t>
          </w:r>
          <w:r w:rsidR="00DE705D">
            <w:fldChar w:fldCharType="end"/>
          </w:r>
        </w:sdtContent>
      </w:sdt>
    </w:p>
    <w:p w14:paraId="18643B86" w14:textId="503E430E" w:rsidR="004D2D10" w:rsidRDefault="004D2D10" w:rsidP="004D2D10">
      <w:pPr>
        <w:pStyle w:val="Heading3"/>
        <w:rPr>
          <w:rStyle w:val="Heading3Char"/>
          <w:lang w:val="en-GB"/>
        </w:rPr>
      </w:pPr>
      <w:bookmarkStart w:id="462" w:name="_Toc114792057"/>
      <w:r w:rsidRPr="006A2AA9">
        <w:rPr>
          <w:lang w:val="en-GB"/>
        </w:rPr>
        <w:lastRenderedPageBreak/>
        <w:t>I</w:t>
      </w:r>
      <w:r w:rsidRPr="006A2AA9">
        <w:rPr>
          <w:rStyle w:val="Heading3Char"/>
          <w:lang w:val="en-GB"/>
        </w:rPr>
        <w:t>ntroduction</w:t>
      </w:r>
      <w:bookmarkEnd w:id="462"/>
    </w:p>
    <w:p w14:paraId="64CC5697" w14:textId="2586B7A7" w:rsidR="00CC5624" w:rsidRDefault="0022612A" w:rsidP="0022612A">
      <w:r>
        <w:t>IPv6 was introduced in OpenFlow version 1.2</w:t>
      </w:r>
      <w:r w:rsidR="000B0D5D">
        <w:t xml:space="preserve"> and</w:t>
      </w:r>
      <w:r w:rsidR="004A63D9">
        <w:t xml:space="preserve"> </w:t>
      </w:r>
      <w:r w:rsidR="004A63D9" w:rsidRPr="004A63D9">
        <w:t>OpenFlow version 1.3 added some new IPv6 features</w:t>
      </w:r>
      <w:r w:rsidR="000B0D5D">
        <w:t xml:space="preserve">. </w:t>
      </w:r>
      <w:r w:rsidR="00B35C8B">
        <w:t xml:space="preserve">IPv6 address mechanism </w:t>
      </w:r>
      <w:r w:rsidR="000359AF">
        <w:t>is</w:t>
      </w:r>
      <w:r w:rsidR="00B35C8B">
        <w:t xml:space="preserve"> supported by ONOS platform since version </w:t>
      </w:r>
      <w:r w:rsidR="00B35C8B" w:rsidRPr="00B35C8B">
        <w:t>Blackbird 1.1.0</w:t>
      </w:r>
      <w:r w:rsidR="00B35C8B">
        <w:t>.</w:t>
      </w:r>
      <w:r w:rsidR="00CC5624">
        <w:t xml:space="preserve"> IPv6 feature is explicitly required to be configured on the ONOS controller. </w:t>
      </w:r>
      <w:bookmarkStart w:id="463" w:name="_Hlk114536142"/>
      <w:r w:rsidR="00CC5624">
        <w:t>For activating IPv6 on ONOS</w:t>
      </w:r>
      <w:r w:rsidR="00DD3029">
        <w:t xml:space="preserve"> controller</w:t>
      </w:r>
      <w:r w:rsidR="005A6BC5">
        <w:t>,</w:t>
      </w:r>
      <w:r w:rsidR="00CC5624">
        <w:t xml:space="preserve"> following</w:t>
      </w:r>
      <w:r w:rsidR="005A6BC5">
        <w:t xml:space="preserve"> configurations and</w:t>
      </w:r>
      <w:r w:rsidR="00CC5624">
        <w:t xml:space="preserve"> applications</w:t>
      </w:r>
      <w:r w:rsidR="005A6BC5">
        <w:t xml:space="preserve"> are required to be installed and activated</w:t>
      </w:r>
      <w:r w:rsidR="00CC5624">
        <w:t xml:space="preserve"> </w:t>
      </w:r>
      <w:r w:rsidR="000B0D5D">
        <w:t>through ONOS CLI or ONOS GUI.</w:t>
      </w:r>
    </w:p>
    <w:p w14:paraId="1C5A638D" w14:textId="3D0CF6E1" w:rsidR="00CC5624" w:rsidRPr="00A35A23" w:rsidRDefault="00CC5624" w:rsidP="0022612A">
      <w:pPr>
        <w:rPr>
          <w:b/>
          <w:bCs/>
        </w:rPr>
      </w:pPr>
      <w:r w:rsidRPr="00A35A23">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14:paraId="7A76F2DC" w14:textId="77777777" w:rsidTr="00912995">
        <w:trPr>
          <w:trHeight w:val="20"/>
        </w:trPr>
        <w:tc>
          <w:tcPr>
            <w:tcW w:w="4649" w:type="dxa"/>
          </w:tcPr>
          <w:p w14:paraId="7187F73B" w14:textId="17932413" w:rsidR="00A35A23" w:rsidRDefault="00A35A23" w:rsidP="00A35A23">
            <w:pPr>
              <w:pStyle w:val="ListParagraph"/>
              <w:numPr>
                <w:ilvl w:val="0"/>
                <w:numId w:val="26"/>
              </w:numPr>
            </w:pPr>
            <w:r w:rsidRPr="00A35A23">
              <w:t>Proxy ARP</w:t>
            </w:r>
          </w:p>
        </w:tc>
        <w:tc>
          <w:tcPr>
            <w:tcW w:w="4649" w:type="dxa"/>
          </w:tcPr>
          <w:p w14:paraId="08247A5D" w14:textId="1284016C" w:rsidR="00A35A23" w:rsidRDefault="00A35A23" w:rsidP="0022612A">
            <w:r w:rsidRPr="00A35A23">
              <w:t>APP ID: org.onosproject.proxyarp</w:t>
            </w:r>
          </w:p>
        </w:tc>
      </w:tr>
      <w:tr w:rsidR="00A35A23" w14:paraId="0AD1172A" w14:textId="77777777" w:rsidTr="00912995">
        <w:trPr>
          <w:trHeight w:val="20"/>
        </w:trPr>
        <w:tc>
          <w:tcPr>
            <w:tcW w:w="4649" w:type="dxa"/>
          </w:tcPr>
          <w:p w14:paraId="404FE127" w14:textId="0FD59765" w:rsidR="00A35A23" w:rsidRDefault="00A35A23" w:rsidP="00A35A23">
            <w:pPr>
              <w:pStyle w:val="ListParagraph"/>
              <w:numPr>
                <w:ilvl w:val="0"/>
                <w:numId w:val="26"/>
              </w:numPr>
            </w:pPr>
            <w:r w:rsidRPr="00A35A23">
              <w:t>Reactive Forwarding</w:t>
            </w:r>
          </w:p>
        </w:tc>
        <w:tc>
          <w:tcPr>
            <w:tcW w:w="4649" w:type="dxa"/>
          </w:tcPr>
          <w:p w14:paraId="537D5921" w14:textId="3AD62000" w:rsidR="00A35A23" w:rsidRDefault="00A35A23" w:rsidP="0022612A">
            <w:r w:rsidRPr="00A35A23">
              <w:t>APP ID: org.onosproject.fwd</w:t>
            </w:r>
          </w:p>
        </w:tc>
      </w:tr>
      <w:tr w:rsidR="00A35A23" w14:paraId="43301596" w14:textId="77777777" w:rsidTr="00912995">
        <w:trPr>
          <w:trHeight w:val="20"/>
        </w:trPr>
        <w:tc>
          <w:tcPr>
            <w:tcW w:w="4649" w:type="dxa"/>
          </w:tcPr>
          <w:p w14:paraId="12726760" w14:textId="3CAF8CBA" w:rsidR="00A35A23" w:rsidRDefault="00A35A23" w:rsidP="00A35A23">
            <w:pPr>
              <w:pStyle w:val="ListParagraph"/>
              <w:numPr>
                <w:ilvl w:val="0"/>
                <w:numId w:val="26"/>
              </w:numPr>
            </w:pPr>
            <w:r w:rsidRPr="00A35A23">
              <w:t>IPv6 RA (Route Advertisement) Generator</w:t>
            </w:r>
          </w:p>
        </w:tc>
        <w:tc>
          <w:tcPr>
            <w:tcW w:w="4649" w:type="dxa"/>
          </w:tcPr>
          <w:p w14:paraId="49F47B6E" w14:textId="41D760E6" w:rsidR="00A35A23" w:rsidRDefault="00A35A23" w:rsidP="0022612A">
            <w:r w:rsidRPr="00A35A23">
              <w:t>APP ID: org.onosproject.routeradvertisement</w:t>
            </w:r>
          </w:p>
        </w:tc>
      </w:tr>
      <w:tr w:rsidR="00A35A23" w14:paraId="1D9AA907" w14:textId="77777777" w:rsidTr="00912995">
        <w:trPr>
          <w:trHeight w:val="20"/>
        </w:trPr>
        <w:tc>
          <w:tcPr>
            <w:tcW w:w="4649" w:type="dxa"/>
          </w:tcPr>
          <w:p w14:paraId="26B8E12D" w14:textId="0308A11A" w:rsidR="00A35A23" w:rsidRDefault="00A35A23" w:rsidP="00A35A23">
            <w:pPr>
              <w:pStyle w:val="ListParagraph"/>
              <w:numPr>
                <w:ilvl w:val="0"/>
                <w:numId w:val="26"/>
              </w:numPr>
            </w:pPr>
            <w:r w:rsidRPr="00A35A23">
              <w:t>Host location Provider</w:t>
            </w:r>
          </w:p>
        </w:tc>
        <w:tc>
          <w:tcPr>
            <w:tcW w:w="4649" w:type="dxa"/>
          </w:tcPr>
          <w:p w14:paraId="1DA35258" w14:textId="48FB153F" w:rsidR="00A35A23" w:rsidRDefault="00A35A23" w:rsidP="0022612A">
            <w:r w:rsidRPr="00A35A23">
              <w:t>APP ID: org.onosproject.hostprovider</w:t>
            </w:r>
          </w:p>
        </w:tc>
      </w:tr>
    </w:tbl>
    <w:bookmarkEnd w:id="463"/>
    <w:p w14:paraId="65852DEC" w14:textId="77777777" w:rsidR="00A35A23" w:rsidRPr="00A35A23" w:rsidRDefault="00A35A23" w:rsidP="00A35A23">
      <w:pPr>
        <w:rPr>
          <w:b/>
          <w:bCs/>
        </w:rPr>
      </w:pPr>
      <w:r w:rsidRPr="00A35A23">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A35A23" w:rsidRPr="00A35A23" w14:paraId="4E146465" w14:textId="77777777" w:rsidTr="00A35A23">
        <w:tc>
          <w:tcPr>
            <w:tcW w:w="9288" w:type="dxa"/>
          </w:tcPr>
          <w:p w14:paraId="15D601EB" w14:textId="0FBA8380" w:rsidR="00A35A23" w:rsidRPr="00A35A23" w:rsidRDefault="00A35A23" w:rsidP="00095A15">
            <w:pPr>
              <w:rPr>
                <w:b/>
                <w:bCs/>
                <w:i/>
                <w:iCs/>
              </w:rPr>
            </w:pPr>
            <w:r w:rsidRPr="00A35A23">
              <w:rPr>
                <w:b/>
                <w:bCs/>
                <w:i/>
                <w:iCs/>
              </w:rPr>
              <w:t>HostLocationProvider component</w:t>
            </w:r>
          </w:p>
        </w:tc>
      </w:tr>
      <w:tr w:rsidR="00A35A23" w:rsidRPr="00A35A23" w14:paraId="137EC399" w14:textId="77777777" w:rsidTr="00A35A23">
        <w:tc>
          <w:tcPr>
            <w:tcW w:w="9288" w:type="dxa"/>
          </w:tcPr>
          <w:p w14:paraId="7F5C503A" w14:textId="07769B24" w:rsidR="00A35A23" w:rsidRPr="00A35A23" w:rsidRDefault="00A35A23" w:rsidP="00095A15">
            <w:r>
              <w:t xml:space="preserve">onos&gt; cfg set </w:t>
            </w:r>
            <w:r w:rsidRPr="00425EBA">
              <w:t>org.onosproject.provider.host.impl.HostLocationProvider</w:t>
            </w:r>
            <w:r>
              <w:t xml:space="preserve"> </w:t>
            </w:r>
            <w:r w:rsidRPr="00425EBA">
              <w:t>requestIpv6NdpRsRa</w:t>
            </w:r>
            <w:r>
              <w:t xml:space="preserve"> true</w:t>
            </w:r>
          </w:p>
        </w:tc>
      </w:tr>
      <w:tr w:rsidR="00A35A23" w:rsidRPr="00A35A23" w14:paraId="24D18D30" w14:textId="77777777" w:rsidTr="00A35A23">
        <w:tc>
          <w:tcPr>
            <w:tcW w:w="9288" w:type="dxa"/>
          </w:tcPr>
          <w:p w14:paraId="0122883F" w14:textId="78F96935" w:rsidR="00A35A23" w:rsidRPr="00A35A23" w:rsidRDefault="00A35A23" w:rsidP="00095A15">
            <w:r>
              <w:t xml:space="preserve">onos&gt; cfg set </w:t>
            </w:r>
            <w:r w:rsidRPr="00425EBA">
              <w:t>org.onosproject.provider.host.impl.HostLocationProvider</w:t>
            </w:r>
            <w:r>
              <w:t xml:space="preserve"> </w:t>
            </w:r>
            <w:r w:rsidRPr="00425EBA">
              <w:t xml:space="preserve">requestIpv6ND </w:t>
            </w:r>
            <w:r>
              <w:t>true</w:t>
            </w:r>
          </w:p>
        </w:tc>
      </w:tr>
      <w:tr w:rsidR="00A35A23" w:rsidRPr="00A35A23" w14:paraId="3A660331" w14:textId="77777777" w:rsidTr="00A35A23">
        <w:tc>
          <w:tcPr>
            <w:tcW w:w="9288" w:type="dxa"/>
          </w:tcPr>
          <w:p w14:paraId="16223C0A" w14:textId="7AB06D5C" w:rsidR="00A35A23" w:rsidRPr="00A35A23" w:rsidRDefault="00A35A23" w:rsidP="00A35A23">
            <w:pPr>
              <w:rPr>
                <w:b/>
                <w:bCs/>
                <w:i/>
                <w:iCs/>
              </w:rPr>
            </w:pPr>
            <w:r w:rsidRPr="00A35A23">
              <w:rPr>
                <w:b/>
                <w:bCs/>
                <w:i/>
                <w:iCs/>
              </w:rPr>
              <w:t>NeighbourResolutionManager component</w:t>
            </w:r>
          </w:p>
        </w:tc>
      </w:tr>
      <w:tr w:rsidR="00A35A23" w:rsidRPr="00A35A23" w14:paraId="5461C9A7" w14:textId="77777777" w:rsidTr="00A35A23">
        <w:tc>
          <w:tcPr>
            <w:tcW w:w="9288" w:type="dxa"/>
          </w:tcPr>
          <w:p w14:paraId="033CF3CE" w14:textId="2D038274" w:rsidR="00A35A23" w:rsidRPr="00A35A23" w:rsidRDefault="00A35A23" w:rsidP="00095A15">
            <w:r>
              <w:t xml:space="preserve">onos&gt; cfg set </w:t>
            </w:r>
            <w:r w:rsidRPr="00425EBA">
              <w:t xml:space="preserve">org.onosproject.net.neighbour.impl.NeighbourResolutionManager ndpEnabled </w:t>
            </w:r>
            <w:r>
              <w:t>true</w:t>
            </w:r>
          </w:p>
        </w:tc>
      </w:tr>
      <w:tr w:rsidR="00A35A23" w:rsidRPr="00A35A23" w14:paraId="1CF1F815" w14:textId="77777777" w:rsidTr="00A35A23">
        <w:tc>
          <w:tcPr>
            <w:tcW w:w="9288" w:type="dxa"/>
          </w:tcPr>
          <w:p w14:paraId="7F4BE08A" w14:textId="5D605EBA" w:rsidR="00A35A23" w:rsidRPr="00A35A23" w:rsidRDefault="00A35A23" w:rsidP="00095A15">
            <w:pPr>
              <w:rPr>
                <w:b/>
                <w:bCs/>
                <w:i/>
                <w:iCs/>
              </w:rPr>
            </w:pPr>
            <w:r w:rsidRPr="00A35A23">
              <w:rPr>
                <w:b/>
                <w:bCs/>
                <w:i/>
                <w:iCs/>
              </w:rPr>
              <w:t>IPv6 Reactive Forwarding component</w:t>
            </w:r>
          </w:p>
        </w:tc>
      </w:tr>
      <w:tr w:rsidR="00A35A23" w:rsidRPr="00A35A23" w14:paraId="64007AD6" w14:textId="77777777" w:rsidTr="00A35A23">
        <w:tc>
          <w:tcPr>
            <w:tcW w:w="9288" w:type="dxa"/>
          </w:tcPr>
          <w:p w14:paraId="34F6329D" w14:textId="551EEC99" w:rsidR="00A35A23" w:rsidRPr="00A35A23" w:rsidRDefault="00A35A23" w:rsidP="00095A15">
            <w:r>
              <w:t>onos&gt; cfg set org.onosproject.fwd.ReactiveForwarding ipv6Forwarding true</w:t>
            </w:r>
          </w:p>
        </w:tc>
      </w:tr>
      <w:tr w:rsidR="00A35A23" w:rsidRPr="00A35A23" w14:paraId="6B83E695" w14:textId="77777777" w:rsidTr="00A35A23">
        <w:tc>
          <w:tcPr>
            <w:tcW w:w="9288" w:type="dxa"/>
          </w:tcPr>
          <w:p w14:paraId="0F0C7226" w14:textId="1E677A0F" w:rsidR="00A35A23" w:rsidRPr="00A35A23" w:rsidRDefault="00A35A23" w:rsidP="00095A15">
            <w:r>
              <w:t>onos&gt; cfg set org.onosproject.fwd.ReactiveForwarding matchIpv6Address true</w:t>
            </w:r>
          </w:p>
        </w:tc>
      </w:tr>
    </w:tbl>
    <w:p w14:paraId="685FABCB" w14:textId="673970F7" w:rsidR="0022612A" w:rsidRPr="0022612A" w:rsidRDefault="00690200" w:rsidP="0022612A">
      <w:r>
        <w:t>The detailed steps for enabling IPv6 addressing scheme on ONOS</w:t>
      </w:r>
      <w:r w:rsidR="00CE33A1">
        <w:t xml:space="preserve"> controller</w:t>
      </w:r>
      <w:r>
        <w:t xml:space="preserve"> mentioned here </w:t>
      </w:r>
      <w:sdt>
        <w:sdtPr>
          <w:id w:val="-25718281"/>
          <w:citation/>
        </w:sdtPr>
        <w:sdtContent>
          <w:r>
            <w:fldChar w:fldCharType="begin"/>
          </w:r>
          <w:r>
            <w:rPr>
              <w:lang w:val="en-US"/>
            </w:rPr>
            <w:instrText xml:space="preserve"> CITATION Cha17 \l 1033 </w:instrText>
          </w:r>
          <w:r>
            <w:fldChar w:fldCharType="separate"/>
          </w:r>
          <w:r w:rsidR="00973B33" w:rsidRPr="00973B33">
            <w:rPr>
              <w:noProof/>
              <w:lang w:val="en-US"/>
            </w:rPr>
            <w:t>[71]</w:t>
          </w:r>
          <w:r>
            <w:fldChar w:fldCharType="end"/>
          </w:r>
        </w:sdtContent>
      </w:sdt>
      <w:r w:rsidR="001C3D8D">
        <w:t xml:space="preserve"> are outdated</w:t>
      </w:r>
      <w:r>
        <w:t>.</w:t>
      </w:r>
    </w:p>
    <w:p w14:paraId="7DEE3FC2" w14:textId="419CD4EF" w:rsidR="00690200" w:rsidRPr="006A2AA9" w:rsidRDefault="004D2D10" w:rsidP="004D2D10">
      <w:pPr>
        <w:rPr>
          <w:rFonts w:cs="Times"/>
          <w:color w:val="000000" w:themeColor="text1"/>
        </w:rPr>
      </w:pPr>
      <w:r w:rsidRPr="006A2AA9">
        <w:rPr>
          <w:rFonts w:cs="Times"/>
          <w:color w:val="000000" w:themeColor="text1"/>
        </w:rPr>
        <w:t xml:space="preserve">For testing the </w:t>
      </w:r>
      <w:r w:rsidR="003F1164">
        <w:rPr>
          <w:rFonts w:cs="Times"/>
          <w:color w:val="000000" w:themeColor="text1"/>
        </w:rPr>
        <w:t>ONOS</w:t>
      </w:r>
      <w:r w:rsidRPr="006A2AA9">
        <w:rPr>
          <w:rFonts w:cs="Times"/>
          <w:color w:val="000000" w:themeColor="text1"/>
        </w:rPr>
        <w:t xml:space="preserve"> controller functionality with the IPv6 addressing this </w:t>
      </w:r>
      <w:r w:rsidR="005F247C" w:rsidRPr="006A2AA9">
        <w:rPr>
          <w:rFonts w:cs="Times"/>
          <w:color w:val="000000" w:themeColor="text1"/>
        </w:rPr>
        <w:t>u</w:t>
      </w:r>
      <w:r w:rsidRPr="006A2AA9">
        <w:rPr>
          <w:rFonts w:cs="Times"/>
          <w:color w:val="000000" w:themeColor="text1"/>
        </w:rPr>
        <w:t xml:space="preserve">se case was implemented. In this </w:t>
      </w:r>
      <w:r w:rsidR="003F1164">
        <w:rPr>
          <w:rFonts w:cs="Times"/>
          <w:color w:val="000000" w:themeColor="text1"/>
        </w:rPr>
        <w:t>u</w:t>
      </w:r>
      <w:r w:rsidRPr="006A2AA9">
        <w:rPr>
          <w:rFonts w:cs="Times"/>
          <w:color w:val="000000" w:themeColor="text1"/>
        </w:rPr>
        <w:t>se case, the network was created consisting of</w:t>
      </w:r>
      <w:r w:rsidR="00BB4D49">
        <w:rPr>
          <w:rFonts w:cs="Times"/>
          <w:color w:val="000000" w:themeColor="text1"/>
        </w:rPr>
        <w:t xml:space="preserve"> four Open vSwitches and four </w:t>
      </w:r>
      <w:r w:rsidR="00787272">
        <w:rPr>
          <w:rFonts w:cs="Times"/>
          <w:color w:val="000000" w:themeColor="text1"/>
        </w:rPr>
        <w:t>end-point</w:t>
      </w:r>
      <w:r w:rsidR="00BB4D49">
        <w:rPr>
          <w:rFonts w:cs="Times"/>
          <w:color w:val="000000" w:themeColor="text1"/>
        </w:rPr>
        <w:t>s (hosts)</w:t>
      </w:r>
      <w:r w:rsidRPr="006A2AA9">
        <w:rPr>
          <w:rFonts w:cs="Times"/>
          <w:color w:val="000000" w:themeColor="text1"/>
        </w:rPr>
        <w:t xml:space="preserve"> </w:t>
      </w:r>
      <w:r w:rsidR="00C81F87">
        <w:rPr>
          <w:rFonts w:cs="Times"/>
          <w:color w:val="000000" w:themeColor="text1"/>
        </w:rPr>
        <w:t>in the GNS3 emulation software</w:t>
      </w:r>
      <w:r w:rsidRPr="006A2AA9">
        <w:rPr>
          <w:rFonts w:cs="Times"/>
          <w:color w:val="000000" w:themeColor="text1"/>
        </w:rPr>
        <w:t xml:space="preserve">. The network was simultaneously tested for both </w:t>
      </w:r>
      <w:r w:rsidR="00C81F87">
        <w:rPr>
          <w:rFonts w:cs="Times"/>
          <w:color w:val="000000" w:themeColor="text1"/>
        </w:rPr>
        <w:t xml:space="preserve">IPv6 and IPv4 </w:t>
      </w:r>
      <w:r w:rsidRPr="006A2AA9">
        <w:rPr>
          <w:rFonts w:cs="Times"/>
          <w:color w:val="000000" w:themeColor="text1"/>
        </w:rPr>
        <w:t>address</w:t>
      </w:r>
      <w:r w:rsidR="00C81F87">
        <w:rPr>
          <w:rFonts w:cs="Times"/>
          <w:color w:val="000000" w:themeColor="text1"/>
        </w:rPr>
        <w:t>ing scheme</w:t>
      </w:r>
      <w:r w:rsidRPr="006A2AA9">
        <w:rPr>
          <w:rFonts w:cs="Times"/>
          <w:color w:val="000000" w:themeColor="text1"/>
        </w:rPr>
        <w:t>.</w:t>
      </w:r>
      <w:r w:rsidR="000E6FC6">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 </w:t>
      </w:r>
      <w:r w:rsidR="000E6FC6" w:rsidRPr="000E6FC6">
        <w:rPr>
          <w:rFonts w:cs="Times"/>
          <w:b/>
          <w:bCs/>
          <w:color w:val="000000" w:themeColor="text1"/>
          <w:highlight w:val="yellow"/>
        </w:rPr>
        <w:t>Table.#</w:t>
      </w:r>
      <w:r w:rsidR="00912995">
        <w:rPr>
          <w:rFonts w:cs="Times"/>
          <w:color w:val="000000" w:themeColor="text1"/>
        </w:rPr>
        <w:t xml:space="preserve"> </w:t>
      </w:r>
      <w:r w:rsidR="003F1164">
        <w:rPr>
          <w:rFonts w:cs="Times"/>
          <w:color w:val="000000" w:themeColor="text1"/>
        </w:rPr>
        <w:t xml:space="preserve">The following figure shows the implemented network consisting of four </w:t>
      </w:r>
      <w:r w:rsidR="00787272">
        <w:rPr>
          <w:rFonts w:cs="Times"/>
          <w:color w:val="000000" w:themeColor="text1"/>
        </w:rPr>
        <w:t>end-point</w:t>
      </w:r>
      <w:r w:rsidR="003F1164">
        <w:rPr>
          <w:rFonts w:cs="Times"/>
          <w:color w:val="000000" w:themeColor="text1"/>
        </w:rPr>
        <w:t xml:space="preserve">s, two </w:t>
      </w:r>
      <w:r w:rsidR="00787272">
        <w:rPr>
          <w:rFonts w:cs="Times"/>
          <w:color w:val="000000" w:themeColor="text1"/>
        </w:rPr>
        <w:t>end-point</w:t>
      </w:r>
      <w:r w:rsidR="003F1164">
        <w:rPr>
          <w:rFonts w:cs="Times"/>
          <w:color w:val="000000" w:themeColor="text1"/>
        </w:rPr>
        <w:t xml:space="preserve">s (H1 and H4) just using IPv6 addressing scheme and two </w:t>
      </w:r>
      <w:r w:rsidR="00787272">
        <w:rPr>
          <w:rFonts w:cs="Times"/>
          <w:color w:val="000000" w:themeColor="text1"/>
        </w:rPr>
        <w:t>end-point</w:t>
      </w:r>
      <w:r w:rsidR="003F1164">
        <w:rPr>
          <w:rFonts w:cs="Times"/>
          <w:color w:val="000000" w:themeColor="text1"/>
        </w:rPr>
        <w:t>s (H2 and H3) using both IPv6 and IPv4 addressing scheme.</w:t>
      </w:r>
    </w:p>
    <w:p w14:paraId="4C8B891C" w14:textId="61A5BE7F" w:rsidR="000247F0" w:rsidRPr="006A2AA9" w:rsidRDefault="000247F0" w:rsidP="004D2D10">
      <w:pPr>
        <w:jc w:val="center"/>
      </w:pPr>
      <w:r w:rsidRPr="000247F0">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95"/>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F6FB268" w14:textId="77D4EA16" w:rsidR="004D2D10" w:rsidRDefault="004D2D10" w:rsidP="004D2D10">
      <w:pPr>
        <w:jc w:val="center"/>
        <w:rPr>
          <w:rFonts w:cs="Times"/>
          <w:i/>
          <w:iCs/>
          <w:sz w:val="16"/>
          <w:szCs w:val="18"/>
        </w:rPr>
      </w:pPr>
      <w:r w:rsidRPr="006A2AA9">
        <w:rPr>
          <w:rFonts w:cs="Times"/>
          <w:i/>
          <w:iCs/>
          <w:sz w:val="16"/>
          <w:szCs w:val="18"/>
        </w:rPr>
        <w:t>Topology created in the GNS3 with different Network devices</w:t>
      </w:r>
    </w:p>
    <w:p w14:paraId="04AA0FAB" w14:textId="2FE9E815" w:rsidR="00D839B9" w:rsidRPr="00DA694A" w:rsidRDefault="007E309C" w:rsidP="00DA694A">
      <w:r>
        <w:lastRenderedPageBreak/>
        <w:t xml:space="preserve">After successful configuration and booting up the network in GNS3 software, ONOS controller was able to identify the IPv6 </w:t>
      </w:r>
      <w:r w:rsidR="00787272">
        <w:t>end-point</w:t>
      </w:r>
      <w:r>
        <w:t xml:space="preserve">s in the network. </w:t>
      </w:r>
      <w:r w:rsidR="00D839B9">
        <w:t xml:space="preserve">The following figure displays the view of created network from the ONOS GUI. </w:t>
      </w:r>
    </w:p>
    <w:p w14:paraId="77C010B2" w14:textId="7C25B52A" w:rsidR="003D0E1B" w:rsidRDefault="003D0E1B" w:rsidP="00495043">
      <w:pPr>
        <w:jc w:val="center"/>
      </w:pPr>
      <w:r w:rsidRPr="003D0E1B">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96"/>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4DA3FD79" w14:textId="752AF591" w:rsidR="009F630C" w:rsidRDefault="009F630C" w:rsidP="004D2D10"/>
    <w:p w14:paraId="4DC260CA" w14:textId="3655DCAA" w:rsidR="00A307DD" w:rsidRDefault="00A307DD" w:rsidP="004D2D10">
      <w:r>
        <w:t>As seen in the</w:t>
      </w:r>
      <w:r w:rsidR="006724FD">
        <w:t xml:space="preserve"> above</w:t>
      </w:r>
      <w:r>
        <w:t xml:space="preserve"> figure, the ONOS controller </w:t>
      </w:r>
      <w:r w:rsidR="00DD4FD5" w:rsidRPr="00DD4FD5">
        <w:t>accurate</w:t>
      </w:r>
      <w:r w:rsidR="006E6E78" w:rsidRPr="006E6E78">
        <w:t>ly</w:t>
      </w:r>
      <w:r w:rsidR="006E6E78">
        <w:t xml:space="preserve"> </w:t>
      </w:r>
      <w:r w:rsidR="005630BF">
        <w:t>identifies</w:t>
      </w:r>
      <w:r>
        <w:t xml:space="preserve"> both the</w:t>
      </w:r>
      <w:r w:rsidR="00497B99">
        <w:t xml:space="preserve"> IPv6 and IPv4</w:t>
      </w:r>
      <w:r>
        <w:t xml:space="preserve"> addressing schemes and also Link</w:t>
      </w:r>
      <w:r w:rsidR="00363329">
        <w:t>-</w:t>
      </w:r>
      <w:r>
        <w:t xml:space="preserve">local and Global Unicast IPv6 addresses for all the </w:t>
      </w:r>
      <w:r w:rsidR="00787272">
        <w:t>end-point</w:t>
      </w:r>
      <w:r>
        <w:t>s.</w:t>
      </w:r>
    </w:p>
    <w:p w14:paraId="33232B0E" w14:textId="058D59BF" w:rsidR="006466AE" w:rsidRDefault="00611280" w:rsidP="004D2D10">
      <w:r>
        <w:t>When any</w:t>
      </w:r>
      <w:r w:rsidR="003075A9">
        <w:t xml:space="preserve"> new</w:t>
      </w:r>
      <w:r>
        <w:t xml:space="preserve"> IPv6 data packet arrives at the any switchport for the first time, Open vSwitch sends the Neighbour Solicitation packet to the ONOS controller. The Neighbour Solicitation packet contains the </w:t>
      </w:r>
      <w:bookmarkStart w:id="464" w:name="_Hlk114402513"/>
      <w:r>
        <w:t xml:space="preserve">Target Address (TA) </w:t>
      </w:r>
      <w:bookmarkEnd w:id="464"/>
      <w:r>
        <w:t xml:space="preserve">of the IPv6 data packet. </w:t>
      </w:r>
      <w:r w:rsidR="004C0A5E">
        <w:t>ONOS controller forwards this Neighbour Solicitation packet to all the connected Open vSwitches in the network. The</w:t>
      </w:r>
      <w:r w:rsidR="00787272">
        <w:t xml:space="preserve"> Open</w:t>
      </w:r>
      <w:r w:rsidR="004C0A5E">
        <w:t xml:space="preserve"> </w:t>
      </w:r>
      <w:r w:rsidR="00787272">
        <w:t>vS</w:t>
      </w:r>
      <w:r w:rsidR="004C0A5E">
        <w:t>witch</w:t>
      </w:r>
      <w:r w:rsidR="00787272">
        <w:t>,</w:t>
      </w:r>
      <w:r w:rsidR="004C0A5E">
        <w:t xml:space="preserve"> which is connected to </w:t>
      </w:r>
      <w:r w:rsidR="00787272">
        <w:t>end-point</w:t>
      </w:r>
      <w:r w:rsidR="004C0A5E">
        <w:t xml:space="preserve"> of the mentioned Target Address (TA) send back the Neighbour Advertisement packet</w:t>
      </w:r>
      <w:r w:rsidR="00CE1BDF">
        <w:t xml:space="preserve"> to the ONOS controller</w:t>
      </w:r>
      <w:r w:rsidR="004C0A5E">
        <w:t xml:space="preserve"> mentioning that requested Target Address (TA) is connected to itself. </w:t>
      </w:r>
      <w:r w:rsidR="00CE1BDF">
        <w:t>ONOS controller forwards this Neighbour Advertisement packet to the Open vSwitch which generated the Neighbour Solicitation packet.</w:t>
      </w:r>
      <w:r w:rsidR="003075A9">
        <w:t xml:space="preserve"> </w:t>
      </w:r>
    </w:p>
    <w:p w14:paraId="436069B7" w14:textId="2B1C8BFB" w:rsidR="00A63D8C" w:rsidRDefault="00275307" w:rsidP="004D2D10">
      <w:r>
        <w:t xml:space="preserve">The Neighbour Discovery of IPv6 addresses on ONOS controller was captured </w:t>
      </w:r>
      <w:r w:rsidR="00E77E74">
        <w:t>in the network using the</w:t>
      </w:r>
      <w:r>
        <w:t xml:space="preserve"> Wireshark application</w:t>
      </w:r>
      <w:r w:rsidR="00E77E74">
        <w:t>.</w:t>
      </w:r>
      <w:r w:rsidR="00841D20">
        <w:t xml:space="preserve"> The ICMPv6 pings were forwarded in the network and subsequently related packets were captured. </w:t>
      </w:r>
    </w:p>
    <w:p w14:paraId="657CB829" w14:textId="75F5CBBF" w:rsidR="00A3321D" w:rsidRDefault="00AC25F2" w:rsidP="004D2D10">
      <w:r>
        <w:t xml:space="preserve">In the following </w:t>
      </w:r>
      <w:r w:rsidRPr="00E416F9">
        <w:rPr>
          <w:b/>
          <w:bCs/>
          <w:highlight w:val="yellow"/>
        </w:rPr>
        <w:t>figure.#</w:t>
      </w:r>
      <w:r>
        <w:t xml:space="preserve"> the sequence of packet transmission in the network is displayed. Source and destination end-points (H1 and H4) of ICMPv6 packet, all Open vSwitches and the ONOS controller nodes are listed at the top of the figure along with their IP addresses.</w:t>
      </w:r>
      <w:r w:rsidR="000A78C9">
        <w:t xml:space="preserve"> (Note: the IP addresses of Open vSwitches are the addresses of eth0 management interface connected with the ONOS controller)</w:t>
      </w:r>
      <w:r w:rsidR="00441252">
        <w:t xml:space="preserve">. </w:t>
      </w:r>
      <w:r w:rsidR="007366CB">
        <w:t xml:space="preserve">All the transmissions are numbered according to the sequence of occurrence. The packets exchanged between end-points and Open vSwitches are highlighted in </w:t>
      </w:r>
      <w:r w:rsidR="007366CB" w:rsidRPr="007366CB">
        <w:rPr>
          <w:color w:val="FF0000"/>
        </w:rPr>
        <w:t>red</w:t>
      </w:r>
      <w:r w:rsidR="007366CB">
        <w:t xml:space="preserve"> colour, the packets exchanged between Open vSwitches and ONOS controller are highlighted in </w:t>
      </w:r>
      <w:r w:rsidR="007366CB" w:rsidRPr="007366CB">
        <w:rPr>
          <w:color w:val="00B0F0"/>
        </w:rPr>
        <w:t>blue</w:t>
      </w:r>
      <w:r w:rsidR="007366CB">
        <w:t xml:space="preserve"> colour and the packets exchanged between Open vSwitches are highlighted in </w:t>
      </w:r>
      <w:r w:rsidR="007366CB" w:rsidRPr="007366CB">
        <w:rPr>
          <w:color w:val="00B050"/>
        </w:rPr>
        <w:t xml:space="preserve">green </w:t>
      </w:r>
      <w:r w:rsidR="007366CB">
        <w:t xml:space="preserve">colour. </w:t>
      </w:r>
      <w:r w:rsidR="001E0F10">
        <w:t>The Neighbour Solicitation and the Neighbour Advertisement packet</w:t>
      </w:r>
      <w:r w:rsidR="00A123A7">
        <w:t>s</w:t>
      </w:r>
      <w:r w:rsidR="001E0F10">
        <w:t xml:space="preserve"> contains the Target Address (TA).</w:t>
      </w:r>
    </w:p>
    <w:p w14:paraId="71965A3E" w14:textId="3010E01B" w:rsidR="002543E9" w:rsidRDefault="002543E9" w:rsidP="004D2D10"/>
    <w:p w14:paraId="6B4FEF04" w14:textId="160966D6" w:rsidR="00A63D8C" w:rsidRDefault="008F6EE1" w:rsidP="002543E9">
      <w:r w:rsidRPr="008F6EE1">
        <w:rPr>
          <w:noProof/>
        </w:rPr>
        <w:lastRenderedPageBreak/>
        <w:drawing>
          <wp:inline distT="0" distB="0" distL="0" distR="0" wp14:anchorId="30600ACC" wp14:editId="03B5EE78">
            <wp:extent cx="5773502" cy="4944107"/>
            <wp:effectExtent l="0" t="0" r="0" b="9525"/>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97"/>
                    <a:srcRect r="3279"/>
                    <a:stretch/>
                  </pic:blipFill>
                  <pic:spPr bwMode="auto">
                    <a:xfrm>
                      <a:off x="0" y="0"/>
                      <a:ext cx="5785249" cy="4954166"/>
                    </a:xfrm>
                    <a:prstGeom prst="rect">
                      <a:avLst/>
                    </a:prstGeom>
                    <a:ln>
                      <a:noFill/>
                    </a:ln>
                    <a:extLst>
                      <a:ext uri="{53640926-AAD7-44D8-BBD7-CCE9431645EC}">
                        <a14:shadowObscured xmlns:a14="http://schemas.microsoft.com/office/drawing/2010/main"/>
                      </a:ext>
                    </a:extLst>
                  </pic:spPr>
                </pic:pic>
              </a:graphicData>
            </a:graphic>
          </wp:inline>
        </w:drawing>
      </w:r>
    </w:p>
    <w:p w14:paraId="1CD24EA4" w14:textId="77777777" w:rsidR="009E0FC1" w:rsidRDefault="009E0FC1" w:rsidP="0078444D"/>
    <w:p w14:paraId="483975CD" w14:textId="0C510FA8" w:rsidR="0078444D" w:rsidRDefault="0078444D" w:rsidP="0078444D">
      <w:r>
        <w:t>The ICMPv6 data packets were transmitted in this use case. The ICMPv6 request packet was generated between the end-points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 ONOS controller forwarded this Neighbour Solicitation packet to all the connected Open vSwitches in the network. The Open vSwicth-4 generated the Neighbour Advertisement packet mentioning that requested Target Address (TA) of H4 is connected to itself and send this packet to the ONOS controller. ONOS controller forwards this Neighbour Advertisement packet to the Open vSwitch-1.</w:t>
      </w:r>
    </w:p>
    <w:p w14:paraId="5F691722" w14:textId="4C0A9799" w:rsidR="0078444D" w:rsidRDefault="0078444D" w:rsidP="0078444D">
      <w:r>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t xml:space="preserve"> </w:t>
      </w:r>
      <w:r>
        <w:t>3 (eth3 interface). Also the flow rule was listed in the flow table of Open vSwitch-1 for this destination address of H4. The Open vSwitch-1 forwarded the ICMPv6 request packet to the Open vSwitch-4. The Open vSwitch-4 also didn’t had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t xml:space="preserve"> Also the flow rule was listed in the flow table of Open vSwitch-</w:t>
      </w:r>
      <w:r w:rsidR="0056527E">
        <w:t>4</w:t>
      </w:r>
      <w:r w:rsidR="00E87B8D">
        <w:t xml:space="preserve"> for this destination address of H4. The</w:t>
      </w:r>
      <w:r>
        <w:t xml:space="preserve"> </w:t>
      </w:r>
      <w:r w:rsidR="00CE54C8">
        <w:t>Open vSwitch-4 forward</w:t>
      </w:r>
      <w:r w:rsidR="007760CB">
        <w:t>ed</w:t>
      </w:r>
      <w:r w:rsidR="00CE54C8">
        <w:t xml:space="preserve"> the ICMPv6 request packet from the port</w:t>
      </w:r>
      <w:r w:rsidR="009B0B47">
        <w:t xml:space="preserve"> </w:t>
      </w:r>
      <w:r w:rsidR="00CE54C8">
        <w:t xml:space="preserve">4 to the end-point H4. </w:t>
      </w:r>
      <w:r w:rsidR="007760CB">
        <w:t>H4 generated the ICMPv6 reply packet containing Source Address: 2001::1004</w:t>
      </w:r>
      <w:r w:rsidR="0056527E">
        <w:t xml:space="preserve"> (H4)</w:t>
      </w:r>
      <w:r w:rsidR="007760CB">
        <w:t xml:space="preserve"> and Destination Address: 2001::1001</w:t>
      </w:r>
      <w:r w:rsidR="0056527E">
        <w:t xml:space="preserve"> (H1)</w:t>
      </w:r>
      <w:r w:rsidR="007760CB">
        <w:t xml:space="preserve">. </w:t>
      </w:r>
    </w:p>
    <w:p w14:paraId="0CDE5816" w14:textId="4A69E333" w:rsidR="007760CB" w:rsidRDefault="007760CB" w:rsidP="0078444D">
      <w:r>
        <w:lastRenderedPageBreak/>
        <w:t xml:space="preserve">After </w:t>
      </w:r>
      <w:r w:rsidR="00E87B8D">
        <w:t>this packet arrived at Open vSwitch-4, Open vSwitch-4</w:t>
      </w:r>
      <w:r w:rsidR="002867EB">
        <w:t xml:space="preserve"> checked its flow rules and</w:t>
      </w:r>
      <w:r w:rsidR="0056527E">
        <w:t xml:space="preserve"> didn’t </w:t>
      </w:r>
      <w:r w:rsidR="002867EB">
        <w:t xml:space="preserve">find </w:t>
      </w:r>
      <w:r w:rsidR="0056527E">
        <w:t>any flow rules listed for the destination address of H1</w:t>
      </w:r>
      <w:r w:rsidR="002867EB">
        <w:t xml:space="preserve"> and the packet was forwarded to the ONOS controller.</w:t>
      </w:r>
      <w:r w:rsidR="009B0B47">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Default="009E0FC1" w:rsidP="004D2D10">
      <w:r>
        <w:t xml:space="preserve">Flow rules were listed for both the destination addresses of H1 and H4 on both the Open vSwitches. When the next ICMPV6 request </w:t>
      </w:r>
      <w:r w:rsidR="00F95594">
        <w:t xml:space="preserve">packet </w:t>
      </w:r>
      <w:r>
        <w:t>arrived at the Open vSwitch-1 for the destination of H4, the flow rule was found for this destination address and the packet was directly forwarded to Open vSwitch-4.</w:t>
      </w:r>
    </w:p>
    <w:p w14:paraId="79BE46F2" w14:textId="6E1A9C68" w:rsidR="00611280" w:rsidRDefault="00E86AAC" w:rsidP="004D2D10">
      <w:r>
        <w:t>The following figure displays the discussed packet transmission captured on the Wireshark application. These packets were captured just between the Open vSwitches and ONOS controller and therefore doesn’t contain packets transmitted between end-points and Open vSwitches and also packets transmitted between the Open vSwitches.</w:t>
      </w:r>
      <w:r w:rsidR="00E416F9">
        <w:t xml:space="preserve"> The packet numbers are corresponding to the packet numbers in </w:t>
      </w:r>
      <w:r w:rsidR="00E416F9" w:rsidRPr="00E416F9">
        <w:rPr>
          <w:b/>
          <w:bCs/>
          <w:highlight w:val="yellow"/>
        </w:rPr>
        <w:t>figure.#</w:t>
      </w:r>
    </w:p>
    <w:p w14:paraId="4F83290A" w14:textId="4531D82A" w:rsidR="00CF7AD4" w:rsidRDefault="006466AE" w:rsidP="00A3064E">
      <w:pPr>
        <w:jc w:val="center"/>
        <w:rPr>
          <w:noProof/>
        </w:rPr>
      </w:pPr>
      <w:r w:rsidRPr="006466AE">
        <w:rPr>
          <w:noProof/>
        </w:rPr>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8"/>
                    <a:stretch>
                      <a:fillRect/>
                    </a:stretch>
                  </pic:blipFill>
                  <pic:spPr>
                    <a:xfrm>
                      <a:off x="0" y="0"/>
                      <a:ext cx="5760720" cy="4615180"/>
                    </a:xfrm>
                    <a:prstGeom prst="rect">
                      <a:avLst/>
                    </a:prstGeom>
                  </pic:spPr>
                </pic:pic>
              </a:graphicData>
            </a:graphic>
          </wp:inline>
        </w:drawing>
      </w:r>
    </w:p>
    <w:p w14:paraId="243E9ADA" w14:textId="77777777" w:rsidR="006466AE" w:rsidRDefault="006466AE" w:rsidP="00A3064E">
      <w:pPr>
        <w:jc w:val="center"/>
      </w:pPr>
    </w:p>
    <w:p w14:paraId="0FCB78AF" w14:textId="467820C3" w:rsidR="00CF7AD4" w:rsidRDefault="0016365E" w:rsidP="004D2D10">
      <w:r>
        <w:t xml:space="preserve">The Reactive Forwarding application enabled with IPv6 </w:t>
      </w:r>
      <w:r w:rsidR="00EB0085">
        <w:t xml:space="preserve">forwarding and matchIpv6Address component takes care of installing the flow rules on Open vSwitches when the IPv6 packets are transmitted in the network. </w:t>
      </w:r>
      <w:r w:rsidR="00247146">
        <w:t>These flow rules are installed on Open vSwitches on temporary basis and are removed when the data transmission stops. If the IPv6 packets are again transmitted in the network</w:t>
      </w:r>
      <w:r w:rsidR="00AD6F69">
        <w:t xml:space="preserve"> for the same end-points</w:t>
      </w:r>
      <w:r w:rsidR="00247146">
        <w:t>, the flow rules are</w:t>
      </w:r>
      <w:r w:rsidR="00AD6F69">
        <w:t xml:space="preserve"> again</w:t>
      </w:r>
      <w:r w:rsidR="00247146">
        <w:t xml:space="preserve"> updated on the Open vSwitches</w:t>
      </w:r>
      <w:r w:rsidR="00AD6F69">
        <w:t xml:space="preserve"> without performing the Network Discovery</w:t>
      </w:r>
      <w:r w:rsidR="00247146">
        <w:t>. Th</w:t>
      </w:r>
      <w:r w:rsidR="00D7231F">
        <w:t>is</w:t>
      </w:r>
      <w:r w:rsidR="000D750C">
        <w:t xml:space="preserve"> minimises the bandwidth utilisation by the </w:t>
      </w:r>
      <w:r w:rsidR="00247146">
        <w:t>control messages</w:t>
      </w:r>
      <w:r w:rsidR="000D750C">
        <w:t xml:space="preserve"> in the network.</w:t>
      </w:r>
    </w:p>
    <w:p w14:paraId="7249679F" w14:textId="77777777" w:rsidR="003C27F9" w:rsidRDefault="00CF19F0" w:rsidP="003C27F9">
      <w:r>
        <w:t xml:space="preserve">The alternative to </w:t>
      </w:r>
      <w:r w:rsidR="00AD3560">
        <w:t>this is installing Intents between the end-points</w:t>
      </w:r>
      <w:r w:rsidR="000F5024">
        <w:t xml:space="preserve"> which further update the flow rules on Open vSwitches</w:t>
      </w:r>
      <w:r w:rsidR="00D954B4">
        <w:t xml:space="preserve">. This method installs the flow rules permanently on Open vSwitches </w:t>
      </w:r>
      <w:r w:rsidR="003C27F9">
        <w:t>saving the time taken for  Neighbour Discovery but on the other hand increase the bandwidth utilisation by the control messages in the network.</w:t>
      </w:r>
    </w:p>
    <w:p w14:paraId="4EC8092D" w14:textId="2F6B7F56" w:rsidR="004D2D10" w:rsidRDefault="004D2D10" w:rsidP="004D2D10">
      <w:pPr>
        <w:pStyle w:val="Heading3"/>
        <w:rPr>
          <w:lang w:val="en-GB"/>
        </w:rPr>
      </w:pPr>
      <w:bookmarkStart w:id="465" w:name="_Toc114792058"/>
      <w:r w:rsidRPr="006A2AA9">
        <w:rPr>
          <w:lang w:val="en-GB"/>
        </w:rPr>
        <w:lastRenderedPageBreak/>
        <w:t>IPv6 over IPv4</w:t>
      </w:r>
      <w:r w:rsidR="00D857F8">
        <w:rPr>
          <w:lang w:val="en-GB"/>
        </w:rPr>
        <w:t xml:space="preserve"> </w:t>
      </w:r>
      <w:r w:rsidR="00D857F8" w:rsidRPr="006A2AA9">
        <w:rPr>
          <w:lang w:val="en-GB"/>
        </w:rPr>
        <w:t>tunnelling</w:t>
      </w:r>
      <w:bookmarkEnd w:id="465"/>
    </w:p>
    <w:p w14:paraId="62ED1B10" w14:textId="1D6DDE2E" w:rsidR="00BA2EF1" w:rsidRPr="00171CBB" w:rsidRDefault="009B34D8" w:rsidP="00BA2EF1">
      <w:r>
        <w:t xml:space="preserve">One of the major problem faced by ISPs while migrating the network from IPv4 to IPv6 addressing scheme is integrating the IPv6 </w:t>
      </w:r>
      <w:r w:rsidR="00937E3E">
        <w:t xml:space="preserve">subnets </w:t>
      </w:r>
      <w:r>
        <w:t xml:space="preserve">with IPv4 </w:t>
      </w:r>
      <w:r w:rsidR="00937E3E">
        <w:t>subnets</w:t>
      </w:r>
      <w:r>
        <w:t>.</w:t>
      </w:r>
      <w:r w:rsidR="00011F8C">
        <w:t xml:space="preserve"> Migrating a IPv4 addressing network to IPv6 addressing is not a single step process. The migration takes place in specific stages, beginning with developing small subnets of IPv6 addresses within the IPv4 network and </w:t>
      </w:r>
      <w:r w:rsidR="00011F8C" w:rsidRPr="00011F8C">
        <w:t>progressively</w:t>
      </w:r>
      <w:r w:rsidR="00011F8C">
        <w:t xml:space="preserve"> </w:t>
      </w:r>
      <w:r w:rsidR="00D857F8">
        <w:t xml:space="preserve">transferring all the services to IPv6 in the network. But during this transition, the IPv6 subnets should be able to communicate over the IPv4 infrastructure. </w:t>
      </w:r>
      <w:r w:rsidR="00EC7CE8">
        <w:t xml:space="preserve">The IPv6 subnets can be configured to transmit packets over IPv4 network by </w:t>
      </w:r>
      <w:r w:rsidR="00EC7CE8" w:rsidRPr="001A4602">
        <w:rPr>
          <w:i/>
          <w:iCs/>
        </w:rPr>
        <w:t>IPv6 over IPv4 tunnelling</w:t>
      </w:r>
      <w:r w:rsidR="001A4602">
        <w:rPr>
          <w:i/>
          <w:iCs/>
        </w:rPr>
        <w:t xml:space="preserve">. </w:t>
      </w:r>
      <w:r w:rsidR="00530D09">
        <w:t>IPv6 over IPv4 tunnels are point-to-point tunnels created by encapsulating IPv6 packets within IPv4 headers to carry them over IPv4 network</w:t>
      </w:r>
      <w:r w:rsidR="005505A3">
        <w:t>.</w:t>
      </w:r>
    </w:p>
    <w:p w14:paraId="478E54C9" w14:textId="4BDD4E57" w:rsidR="00011F8C" w:rsidRDefault="0011398A" w:rsidP="00BA2EF1">
      <w:r>
        <w:t>In this use case, another network was implemented in GNS3 environment to test the functioning of ONOS controller for IPv6 over IPv4 tunnelling. The isolated IPv6 subnets were created and IPv4 network was configured between these subnets.</w:t>
      </w:r>
      <w:r w:rsidR="00303CDF">
        <w:t xml:space="preserve"> The Open vSwitches and ONOS controller were located in the IPv4 network. </w:t>
      </w:r>
      <w:r w:rsidR="0063284A">
        <w:t xml:space="preserve">The Cisco routers </w:t>
      </w:r>
      <w:r w:rsidR="005E41DD">
        <w:t>(</w:t>
      </w:r>
      <w:r w:rsidR="005E41DD" w:rsidRPr="005E41DD">
        <w:t>Cisco IOS Software, 7200 Software (C7200-ADVENTERPRISEK9-M), Version 12.4(24)T5</w:t>
      </w:r>
      <w:r w:rsidR="005E41DD">
        <w:t>)</w:t>
      </w:r>
      <w:r w:rsidR="00635AFB">
        <w:t xml:space="preserve"> </w:t>
      </w:r>
      <w:r w:rsidR="0063284A">
        <w:t xml:space="preserve">were </w:t>
      </w:r>
      <w:r w:rsidR="005176B3">
        <w:t>utilized</w:t>
      </w:r>
      <w:r w:rsidR="0063284A">
        <w:t xml:space="preserve"> to configure the </w:t>
      </w:r>
      <w:r w:rsidR="005176B3">
        <w:t xml:space="preserve">IPv6 over IPv4 </w:t>
      </w:r>
      <w:r w:rsidR="0063284A">
        <w:t>tunnels</w:t>
      </w:r>
      <w:r w:rsidR="005176B3">
        <w:t>.</w:t>
      </w:r>
      <w:r w:rsidR="00FE6034">
        <w:t xml:space="preserve"> </w:t>
      </w:r>
    </w:p>
    <w:p w14:paraId="36548B90" w14:textId="3367150D" w:rsidR="006A7F97" w:rsidRDefault="000C3748" w:rsidP="006A7F97">
      <w:r>
        <w:t>The following figure displays the created network in the GNS3 environment. Two isolated IPv6 subnets (2010::/112 and 2020::/112) were created</w:t>
      </w:r>
      <w:r w:rsidR="00187952">
        <w:t xml:space="preserve"> containing a Router and an end-point in each subnet. </w:t>
      </w:r>
      <w:r w:rsidR="00BC08F3">
        <w:t>An IPv4 network</w:t>
      </w:r>
      <w:r w:rsidR="00A300D7">
        <w:t xml:space="preserve"> (highlighted in yellow)</w:t>
      </w:r>
      <w:r w:rsidR="00BC08F3">
        <w:t xml:space="preserve"> consisting of four Open vSwitches </w:t>
      </w:r>
      <w:r w:rsidR="001C619B">
        <w:t xml:space="preserve">and connecting to the ONOS controller through NAT interface was created between these IPv6 subnets. </w:t>
      </w:r>
      <w:r w:rsidR="006A7F97">
        <w:t>T</w:t>
      </w:r>
      <w:r w:rsidR="00F369EB">
        <w:t>he IPv6 over IPv4 t</w:t>
      </w:r>
      <w:r w:rsidR="006A7F97">
        <w:t>unnel was configured between the Router R1 and Router R2.</w:t>
      </w:r>
    </w:p>
    <w:p w14:paraId="5BECB4F2" w14:textId="2514858C" w:rsidR="00E65705" w:rsidRPr="006A2AA9" w:rsidRDefault="00E65705" w:rsidP="004D2D10">
      <w:pPr>
        <w:jc w:val="center"/>
      </w:pPr>
      <w:r w:rsidRPr="00E65705">
        <w:rPr>
          <w:noProof/>
        </w:rPr>
        <w:drawing>
          <wp:inline distT="0" distB="0" distL="0" distR="0" wp14:anchorId="1F541E5C" wp14:editId="2EEF73C1">
            <wp:extent cx="5846660" cy="2802169"/>
            <wp:effectExtent l="0" t="0" r="1905"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99"/>
                    <a:stretch>
                      <a:fillRect/>
                    </a:stretch>
                  </pic:blipFill>
                  <pic:spPr>
                    <a:xfrm>
                      <a:off x="0" y="0"/>
                      <a:ext cx="5847806" cy="2802718"/>
                    </a:xfrm>
                    <a:prstGeom prst="rect">
                      <a:avLst/>
                    </a:prstGeom>
                  </pic:spPr>
                </pic:pic>
              </a:graphicData>
            </a:graphic>
          </wp:inline>
        </w:drawing>
      </w:r>
    </w:p>
    <w:p w14:paraId="123CA1AB" w14:textId="4E82B9AC" w:rsidR="00BA2EF1" w:rsidRPr="00AD286E" w:rsidRDefault="004D2D10" w:rsidP="00AD286E">
      <w:pPr>
        <w:jc w:val="center"/>
        <w:rPr>
          <w:rFonts w:cs="Times"/>
          <w:i/>
          <w:iCs/>
          <w:sz w:val="16"/>
          <w:szCs w:val="18"/>
        </w:rPr>
      </w:pPr>
      <w:r w:rsidRPr="006A2AA9">
        <w:rPr>
          <w:rFonts w:cs="Times"/>
          <w:i/>
          <w:iCs/>
          <w:sz w:val="16"/>
          <w:szCs w:val="18"/>
        </w:rPr>
        <w:t>Topology created in the GNS3 with different Network devices</w:t>
      </w:r>
    </w:p>
    <w:p w14:paraId="08830E8D" w14:textId="38AAEF22" w:rsidR="00BA2EF1" w:rsidRDefault="005E2F6C" w:rsidP="00BA2EF1">
      <w:pPr>
        <w:rPr>
          <w:rFonts w:cs="Times"/>
        </w:rPr>
      </w:pPr>
      <w:r>
        <w:t>The installation of required applications and configurations for enabling IPv6 was done on the ONOS controller.</w:t>
      </w:r>
      <w:r w:rsidR="00AD41A5">
        <w:t xml:space="preserve"> </w:t>
      </w:r>
      <w:r>
        <w:t xml:space="preserve"> </w:t>
      </w:r>
      <w:r w:rsidR="00B22101">
        <w:t xml:space="preserve">The tunnel </w:t>
      </w:r>
      <w:r w:rsidR="00451FBD">
        <w:t>interfaces were</w:t>
      </w:r>
      <w:r w:rsidR="00B22101">
        <w:t xml:space="preserve"> configured with the IPv6 address 3000::1/112 </w:t>
      </w:r>
      <w:r w:rsidR="007B576D">
        <w:t>at</w:t>
      </w:r>
      <w:r w:rsidR="00451FBD">
        <w:t xml:space="preserve"> router</w:t>
      </w:r>
      <w:r w:rsidR="007B576D">
        <w:t xml:space="preserve"> R1’s interface g0/0 </w:t>
      </w:r>
      <w:r w:rsidR="00B22101">
        <w:t>and 3000::2/112</w:t>
      </w:r>
      <w:r w:rsidR="007B576D">
        <w:t xml:space="preserve"> at </w:t>
      </w:r>
      <w:r w:rsidR="00451FBD">
        <w:t xml:space="preserve">router </w:t>
      </w:r>
      <w:r w:rsidR="007B576D">
        <w:t>R2’s interface g0/0</w:t>
      </w:r>
      <w:r w:rsidR="00E97BF9">
        <w:t>.</w:t>
      </w:r>
      <w:r w:rsidR="00451FBD">
        <w:t xml:space="preserve"> Tunnel mode</w:t>
      </w:r>
      <w:r w:rsidR="0032211A">
        <w:t xml:space="preserve"> 6to4 (ipv6ip) and</w:t>
      </w:r>
      <w:r w:rsidR="0004636D">
        <w:t xml:space="preserve"> </w:t>
      </w:r>
      <w:r w:rsidR="0004636D" w:rsidRPr="00A94752">
        <w:t xml:space="preserve">RIP routing protocol was </w:t>
      </w:r>
      <w:r w:rsidR="00451FBD">
        <w:t>configured</w:t>
      </w:r>
      <w:r w:rsidR="0004636D" w:rsidRPr="00A94752">
        <w:t xml:space="preserve"> to </w:t>
      </w:r>
      <w:r w:rsidR="0004636D">
        <w:t>advertise the IPv6 addresses through the tunnel.</w:t>
      </w:r>
      <w:r w:rsidR="005F7BF8">
        <w:t xml:space="preserve"> </w:t>
      </w:r>
      <w:r w:rsidR="0086081D">
        <w:t>The following snippet shows the Tunnel interface configuration on router R1.</w:t>
      </w:r>
    </w:p>
    <w:p w14:paraId="42069F62" w14:textId="10A4AE31" w:rsidR="001B7817" w:rsidRDefault="001B7817" w:rsidP="001B7817">
      <w:pPr>
        <w:jc w:val="center"/>
        <w:rPr>
          <w:rFonts w:cs="Times"/>
        </w:rPr>
      </w:pPr>
      <w:r w:rsidRPr="00D33F3D">
        <w:rPr>
          <w:noProof/>
        </w:rPr>
        <w:drawing>
          <wp:inline distT="0" distB="0" distL="0" distR="0" wp14:anchorId="682104AA" wp14:editId="50B82090">
            <wp:extent cx="2117125" cy="106745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0"/>
                    <a:stretch>
                      <a:fillRect/>
                    </a:stretch>
                  </pic:blipFill>
                  <pic:spPr>
                    <a:xfrm>
                      <a:off x="0" y="0"/>
                      <a:ext cx="2124505" cy="1071179"/>
                    </a:xfrm>
                    <a:prstGeom prst="rect">
                      <a:avLst/>
                    </a:prstGeom>
                  </pic:spPr>
                </pic:pic>
              </a:graphicData>
            </a:graphic>
          </wp:inline>
        </w:drawing>
      </w:r>
    </w:p>
    <w:p w14:paraId="18BB422E" w14:textId="62E690E9" w:rsidR="0086081D" w:rsidRDefault="0086081D" w:rsidP="001B7817">
      <w:pPr>
        <w:jc w:val="center"/>
        <w:rPr>
          <w:rFonts w:cs="Times"/>
        </w:rPr>
      </w:pPr>
    </w:p>
    <w:p w14:paraId="3E81EC0E" w14:textId="7FA51A8B" w:rsidR="00651952" w:rsidRPr="00651952" w:rsidRDefault="00651952" w:rsidP="002415FA">
      <w:r>
        <w:rPr>
          <w:rFonts w:cs="Times"/>
        </w:rPr>
        <w:lastRenderedPageBreak/>
        <w:t>After successful configuration of tunnel</w:t>
      </w:r>
      <w:r w:rsidR="00FB18B5">
        <w:rPr>
          <w:rFonts w:cs="Times"/>
        </w:rPr>
        <w:t xml:space="preserve"> and enabling IPv6 services on ONOS controller, </w:t>
      </w:r>
      <w:r w:rsidR="00B57C34">
        <w:rPr>
          <w:rFonts w:cs="Times"/>
        </w:rPr>
        <w:t>ONOS controller was able to set up the IPv6 tunnel over IPv4 network.</w:t>
      </w:r>
      <w:r w:rsidR="00842DB0">
        <w:rPr>
          <w:rFonts w:cs="Times"/>
        </w:rPr>
        <w:t xml:space="preserve"> </w:t>
      </w:r>
      <w:r w:rsidR="00842DB0">
        <w:t>The following figure displays the view of created network from the ONOS GUI.</w:t>
      </w:r>
      <w:r>
        <w:t xml:space="preserve"> </w:t>
      </w:r>
    </w:p>
    <w:p w14:paraId="3DBCED4F" w14:textId="785F2B36" w:rsidR="00CB34FE" w:rsidRDefault="003C3E92" w:rsidP="00A31728">
      <w:pPr>
        <w:jc w:val="center"/>
      </w:pPr>
      <w:r w:rsidRPr="006A2AA9">
        <w:rPr>
          <w:noProof/>
        </w:rPr>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101"/>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7609AB21" w14:textId="77777777" w:rsidR="00B41C93" w:rsidRDefault="00B41C93" w:rsidP="00A31728">
      <w:pPr>
        <w:jc w:val="center"/>
      </w:pPr>
    </w:p>
    <w:p w14:paraId="5EEFF063" w14:textId="7FB99360" w:rsidR="00724112" w:rsidRDefault="00A54179" w:rsidP="00B41C93">
      <w:r>
        <w:t>The ONOS controller is able to identify only the immediate to non-OpenFlow enabled device connected to OpenFlow enabled device. Therefore ONOS controller just have the information about the IPv4 devices in the created network as seen on the ONOS GUI</w:t>
      </w:r>
      <w:r w:rsidR="002273C7">
        <w:t>.</w:t>
      </w:r>
      <w:r w:rsidR="002D445D">
        <w:t xml:space="preserve"> </w:t>
      </w:r>
      <w:r w:rsidR="00974D6E">
        <w:t>The s</w:t>
      </w:r>
      <w:r w:rsidR="002D445D">
        <w:t>uccessful installation of tunnel can be confirmed from either of the routers at the end interfaces of tunnel.</w:t>
      </w:r>
      <w:r w:rsidR="00974D6E">
        <w:t xml:space="preserve"> </w:t>
      </w:r>
    </w:p>
    <w:p w14:paraId="5E2D8AD9" w14:textId="24297839" w:rsidR="00E65705" w:rsidRDefault="002D445D" w:rsidP="00B41C93">
      <w:r>
        <w:t>The following figure shows the IPv6 routes to IPv6 subnet located at the other end of the tunnel has been successfully advertised over the tunnel and learned by the router R1</w:t>
      </w:r>
      <w:r w:rsidR="002F40FF">
        <w:t xml:space="preserve"> through RIP routing protocol</w:t>
      </w:r>
      <w:r>
        <w:t>.</w:t>
      </w:r>
    </w:p>
    <w:p w14:paraId="7CE25FD7" w14:textId="31CABAD1" w:rsidR="00E65705" w:rsidRDefault="002F40FF" w:rsidP="008B5367">
      <w:pPr>
        <w:jc w:val="center"/>
      </w:pPr>
      <w:r>
        <w:rPr>
          <w:noProof/>
        </w:rPr>
        <mc:AlternateContent>
          <mc:Choice Requires="wps">
            <w:drawing>
              <wp:anchor distT="0" distB="0" distL="114300" distR="114300" simplePos="0" relativeHeight="251732480" behindDoc="0" locked="0" layoutInCell="1" allowOverlap="1" wp14:anchorId="496DB346" wp14:editId="3893D158">
                <wp:simplePos x="0" y="0"/>
                <wp:positionH relativeFrom="column">
                  <wp:posOffset>784191</wp:posOffset>
                </wp:positionH>
                <wp:positionV relativeFrom="paragraph">
                  <wp:posOffset>1439990</wp:posOffset>
                </wp:positionV>
                <wp:extent cx="1743847" cy="261037"/>
                <wp:effectExtent l="19050" t="19050" r="27940" b="24765"/>
                <wp:wrapNone/>
                <wp:docPr id="104" name="Rectangle 104"/>
                <wp:cNvGraphicFramePr/>
                <a:graphic xmlns:a="http://schemas.openxmlformats.org/drawingml/2006/main">
                  <a:graphicData uri="http://schemas.microsoft.com/office/word/2010/wordprocessingShape">
                    <wps:wsp>
                      <wps:cNvSpPr/>
                      <wps:spPr>
                        <a:xfrm>
                          <a:off x="0" y="0"/>
                          <a:ext cx="1743847" cy="261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96715" id="Rectangle 104" o:spid="_x0000_s1026" style="position:absolute;margin-left:61.75pt;margin-top:113.4pt;width:137.3pt;height:20.5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" filled="f" strokecolor="red" strokeweight="2.25pt"/>
            </w:pict>
          </mc:Fallback>
        </mc:AlternateContent>
      </w:r>
      <w:r w:rsidR="00E65705" w:rsidRPr="00BD2450">
        <w:rPr>
          <w:noProof/>
        </w:rPr>
        <w:drawing>
          <wp:inline distT="0" distB="0" distL="0" distR="0" wp14:anchorId="2F46664F" wp14:editId="6FF2F628">
            <wp:extent cx="4184650" cy="2388973"/>
            <wp:effectExtent l="0" t="0" r="635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02"/>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7D367AC1" w14:textId="77777777" w:rsidR="00B41C93" w:rsidRDefault="00B41C93" w:rsidP="008B5367">
      <w:pPr>
        <w:jc w:val="center"/>
      </w:pPr>
    </w:p>
    <w:p w14:paraId="4AC6380F" w14:textId="2E1047E8" w:rsidR="00232C74" w:rsidRDefault="00232C74" w:rsidP="00B41C93"/>
    <w:p w14:paraId="01F938EC" w14:textId="7ADF15D9" w:rsidR="00232C74" w:rsidRDefault="005713A0" w:rsidP="00490F8A">
      <w:r>
        <w:lastRenderedPageBreak/>
        <w:t>The following figure show one of the packet captured by Wireshark application between the Open vSwitch-1 and ONOS controller on the IPv4 network.</w:t>
      </w:r>
    </w:p>
    <w:p w14:paraId="77F1208D" w14:textId="4175ACC3" w:rsidR="008B5367" w:rsidRDefault="00B86E3A" w:rsidP="008B5367">
      <w:pPr>
        <w:jc w:val="center"/>
      </w:pPr>
      <w:r>
        <w:rPr>
          <w:noProof/>
        </w:rPr>
        <mc:AlternateContent>
          <mc:Choice Requires="wps">
            <w:drawing>
              <wp:anchor distT="0" distB="0" distL="114300" distR="114300" simplePos="0" relativeHeight="251739648" behindDoc="0" locked="0" layoutInCell="1" allowOverlap="1" wp14:anchorId="5A7192CC" wp14:editId="4869BB69">
                <wp:simplePos x="0" y="0"/>
                <wp:positionH relativeFrom="column">
                  <wp:posOffset>504104</wp:posOffset>
                </wp:positionH>
                <wp:positionV relativeFrom="paragraph">
                  <wp:posOffset>1437537</wp:posOffset>
                </wp:positionV>
                <wp:extent cx="1307242" cy="672928"/>
                <wp:effectExtent l="19050" t="19050" r="26670" b="13335"/>
                <wp:wrapNone/>
                <wp:docPr id="105" name="Rectangle 105"/>
                <wp:cNvGraphicFramePr/>
                <a:graphic xmlns:a="http://schemas.openxmlformats.org/drawingml/2006/main">
                  <a:graphicData uri="http://schemas.microsoft.com/office/word/2010/wordprocessingShape">
                    <wps:wsp>
                      <wps:cNvSpPr/>
                      <wps:spPr>
                        <a:xfrm>
                          <a:off x="0" y="0"/>
                          <a:ext cx="1307242" cy="67292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2588D" id="Rectangle 105" o:spid="_x0000_s1026" style="position:absolute;margin-left:39.7pt;margin-top:113.2pt;width:102.95pt;height:53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" filled="f" strokecolor="#ffc000" strokeweight="2.25pt"/>
            </w:pict>
          </mc:Fallback>
        </mc:AlternateContent>
      </w:r>
      <w:r w:rsidR="00651952">
        <w:rPr>
          <w:noProof/>
        </w:rPr>
        <mc:AlternateContent>
          <mc:Choice Requires="wps">
            <w:drawing>
              <wp:anchor distT="0" distB="0" distL="114300" distR="114300" simplePos="0" relativeHeight="251725312" behindDoc="0" locked="0" layoutInCell="1" allowOverlap="1" wp14:anchorId="71351E73" wp14:editId="404D6D0C">
                <wp:simplePos x="0" y="0"/>
                <wp:positionH relativeFrom="column">
                  <wp:posOffset>775953</wp:posOffset>
                </wp:positionH>
                <wp:positionV relativeFrom="paragraph">
                  <wp:posOffset>3841269</wp:posOffset>
                </wp:positionV>
                <wp:extent cx="2814766" cy="153945"/>
                <wp:effectExtent l="19050" t="19050" r="24130" b="17780"/>
                <wp:wrapNone/>
                <wp:docPr id="101" name="Rectangle 101"/>
                <wp:cNvGraphicFramePr/>
                <a:graphic xmlns:a="http://schemas.openxmlformats.org/drawingml/2006/main">
                  <a:graphicData uri="http://schemas.microsoft.com/office/word/2010/wordprocessingShape">
                    <wps:wsp>
                      <wps:cNvSpPr/>
                      <wps:spPr>
                        <a:xfrm>
                          <a:off x="0" y="0"/>
                          <a:ext cx="2814766"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C8AEA" id="Rectangle 101" o:spid="_x0000_s1026" style="position:absolute;margin-left:61.1pt;margin-top:302.45pt;width:221.65pt;height:12.1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" filled="f" strokecolor="red" strokeweight="2.25pt"/>
            </w:pict>
          </mc:Fallback>
        </mc:AlternateContent>
      </w:r>
      <w:r w:rsidR="00651952">
        <w:rPr>
          <w:noProof/>
        </w:rPr>
        <mc:AlternateContent>
          <mc:Choice Requires="wps">
            <w:drawing>
              <wp:anchor distT="0" distB="0" distL="114300" distR="114300" simplePos="0" relativeHeight="251718144" behindDoc="0" locked="0" layoutInCell="1" allowOverlap="1" wp14:anchorId="1780FFE7" wp14:editId="4DB24C15">
                <wp:simplePos x="0" y="0"/>
                <wp:positionH relativeFrom="column">
                  <wp:posOffset>775953</wp:posOffset>
                </wp:positionH>
                <wp:positionV relativeFrom="paragraph">
                  <wp:posOffset>2292556</wp:posOffset>
                </wp:positionV>
                <wp:extent cx="2913620" cy="153945"/>
                <wp:effectExtent l="19050" t="19050" r="20320" b="17780"/>
                <wp:wrapNone/>
                <wp:docPr id="100" name="Rectangle 100"/>
                <wp:cNvGraphicFramePr/>
                <a:graphic xmlns:a="http://schemas.openxmlformats.org/drawingml/2006/main">
                  <a:graphicData uri="http://schemas.microsoft.com/office/word/2010/wordprocessingShape">
                    <wps:wsp>
                      <wps:cNvSpPr/>
                      <wps:spPr>
                        <a:xfrm>
                          <a:off x="0" y="0"/>
                          <a:ext cx="2913620"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C5E4D" id="Rectangle 100" o:spid="_x0000_s1026" style="position:absolute;margin-left:61.1pt;margin-top:180.5pt;width:229.4pt;height:12.1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KwcnQIAAJM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" filled="f" strokecolor="red" strokeweight="2.25pt"/>
            </w:pict>
          </mc:Fallback>
        </mc:AlternateContent>
      </w:r>
      <w:r w:rsidR="00651952">
        <w:rPr>
          <w:noProof/>
        </w:rPr>
        <mc:AlternateContent>
          <mc:Choice Requires="wps">
            <w:drawing>
              <wp:anchor distT="0" distB="0" distL="114300" distR="114300" simplePos="0" relativeHeight="251710976" behindDoc="0" locked="0" layoutInCell="1" allowOverlap="1" wp14:anchorId="3281167D" wp14:editId="1D05310D">
                <wp:simplePos x="0" y="0"/>
                <wp:positionH relativeFrom="column">
                  <wp:posOffset>501530</wp:posOffset>
                </wp:positionH>
                <wp:positionV relativeFrom="paragraph">
                  <wp:posOffset>411755</wp:posOffset>
                </wp:positionV>
                <wp:extent cx="733167" cy="156519"/>
                <wp:effectExtent l="19050" t="19050" r="10160" b="15240"/>
                <wp:wrapNone/>
                <wp:docPr id="99" name="Rectangle 99"/>
                <wp:cNvGraphicFramePr/>
                <a:graphic xmlns:a="http://schemas.openxmlformats.org/drawingml/2006/main">
                  <a:graphicData uri="http://schemas.microsoft.com/office/word/2010/wordprocessingShape">
                    <wps:wsp>
                      <wps:cNvSpPr/>
                      <wps:spPr>
                        <a:xfrm>
                          <a:off x="0" y="0"/>
                          <a:ext cx="733167" cy="156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24A90B" id="Rectangle 99" o:spid="_x0000_s1026" style="position:absolute;margin-left:39.5pt;margin-top:32.4pt;width:57.75pt;height:12.3pt;z-index:25171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" filled="f" strokecolor="red" strokeweight="2.25pt"/>
            </w:pict>
          </mc:Fallback>
        </mc:AlternateContent>
      </w:r>
      <w:r w:rsidR="008B5367" w:rsidRPr="00A66AF5">
        <w:rPr>
          <w:noProof/>
        </w:rPr>
        <w:drawing>
          <wp:inline distT="0" distB="0" distL="0" distR="0" wp14:anchorId="193E5A35" wp14:editId="62DDEA8D">
            <wp:extent cx="4959649" cy="577472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03"/>
                    <a:srcRect l="2012" t="4239" r="5269" b="9712"/>
                    <a:stretch/>
                  </pic:blipFill>
                  <pic:spPr bwMode="auto">
                    <a:xfrm>
                      <a:off x="0" y="0"/>
                      <a:ext cx="4973140" cy="5790432"/>
                    </a:xfrm>
                    <a:prstGeom prst="rect">
                      <a:avLst/>
                    </a:prstGeom>
                    <a:ln>
                      <a:noFill/>
                    </a:ln>
                    <a:extLst>
                      <a:ext uri="{53640926-AAD7-44D8-BBD7-CCE9431645EC}">
                        <a14:shadowObscured xmlns:a14="http://schemas.microsoft.com/office/drawing/2010/main"/>
                      </a:ext>
                    </a:extLst>
                  </pic:spPr>
                </pic:pic>
              </a:graphicData>
            </a:graphic>
          </wp:inline>
        </w:drawing>
      </w:r>
    </w:p>
    <w:p w14:paraId="48EB7F5D" w14:textId="77777777" w:rsidR="00B41C93" w:rsidRDefault="00B41C93" w:rsidP="008B5367">
      <w:pPr>
        <w:jc w:val="center"/>
      </w:pPr>
    </w:p>
    <w:p w14:paraId="2B9DC2C0" w14:textId="0B7A8681" w:rsidR="00C34B2E" w:rsidRDefault="003126CA" w:rsidP="00223CC3">
      <w:pPr>
        <w:spacing w:before="240"/>
        <w:rPr>
          <w:rFonts w:cs="Times"/>
          <w:color w:val="000000" w:themeColor="text1"/>
        </w:rPr>
      </w:pPr>
      <w:r>
        <w:rPr>
          <w:rFonts w:cs="Times"/>
          <w:color w:val="000000" w:themeColor="text1"/>
        </w:rPr>
        <w:t>The successful creation and installation of IPv6 tunnel over IPv4 network</w:t>
      </w:r>
      <w:r w:rsidR="003B36B3">
        <w:rPr>
          <w:rFonts w:cs="Times"/>
          <w:color w:val="000000" w:themeColor="text1"/>
        </w:rPr>
        <w:t xml:space="preserve"> can be seen in the above figure</w:t>
      </w:r>
      <w:r>
        <w:rPr>
          <w:rFonts w:cs="Times"/>
          <w:color w:val="000000" w:themeColor="text1"/>
        </w:rPr>
        <w:t xml:space="preserve">. The IPv6 data packets are encapsulated in the IPv4 packets and transferred over the tunnel. </w:t>
      </w:r>
      <w:r w:rsidR="00BB181F">
        <w:rPr>
          <w:rFonts w:cs="Times"/>
          <w:color w:val="000000" w:themeColor="text1"/>
        </w:rPr>
        <w:t xml:space="preserve">OpenFlow protocol encapsulates the tunnel packets in itself </w:t>
      </w:r>
      <w:r w:rsidR="00B86E3A">
        <w:rPr>
          <w:rFonts w:cs="Times"/>
          <w:color w:val="000000" w:themeColor="text1"/>
        </w:rPr>
        <w:t>to inquire the ONOS controller about forwarding of the packets.</w:t>
      </w:r>
      <w:r w:rsidR="00FA0CC9">
        <w:rPr>
          <w:rFonts w:cs="Times"/>
          <w:color w:val="000000" w:themeColor="text1"/>
        </w:rPr>
        <w:t xml:space="preserve"> The</w:t>
      </w:r>
      <w:r w:rsidR="00B86E3A">
        <w:rPr>
          <w:rFonts w:cs="Times"/>
          <w:color w:val="000000" w:themeColor="text1"/>
        </w:rPr>
        <w:t xml:space="preserve"> ONOS controller also replies back with</w:t>
      </w:r>
      <w:r w:rsidR="0054187D">
        <w:rPr>
          <w:rFonts w:cs="Times"/>
          <w:color w:val="000000" w:themeColor="text1"/>
        </w:rPr>
        <w:t xml:space="preserve"> the encapsulated OpenFlow packet containing</w:t>
      </w:r>
      <w:r w:rsidR="00B86E3A">
        <w:rPr>
          <w:rFonts w:cs="Times"/>
          <w:color w:val="000000" w:themeColor="text1"/>
        </w:rPr>
        <w:t xml:space="preserve"> appropriate actions to be taken </w:t>
      </w:r>
      <w:r w:rsidR="00FC0195">
        <w:rPr>
          <w:rFonts w:cs="Times"/>
          <w:color w:val="000000" w:themeColor="text1"/>
        </w:rPr>
        <w:t>to forward the packet (basically containing information from which switchport to forward the packet).</w:t>
      </w:r>
      <w:r w:rsidR="00640943">
        <w:rPr>
          <w:rFonts w:cs="Times"/>
          <w:color w:val="000000" w:themeColor="text1"/>
        </w:rPr>
        <w:t xml:space="preserve"> The above figure displays one such reply packet from ONOS controller to the Open vSwtich-1 containing the information to forward the ICMPv6 reply packet from the port 3.</w:t>
      </w:r>
    </w:p>
    <w:p w14:paraId="179D76A7" w14:textId="3E447D30" w:rsidR="00F843BA" w:rsidRDefault="001C59D6" w:rsidP="00223CC3">
      <w:pPr>
        <w:spacing w:before="240"/>
        <w:rPr>
          <w:rFonts w:cs="Times"/>
          <w:color w:val="000000" w:themeColor="text1"/>
        </w:rPr>
      </w:pPr>
      <w:r>
        <w:rPr>
          <w:rFonts w:cs="Times"/>
          <w:color w:val="000000" w:themeColor="text1"/>
        </w:rPr>
        <w:t>ONOS controller</w:t>
      </w:r>
      <w:r w:rsidR="00AA127B">
        <w:rPr>
          <w:rFonts w:cs="Times"/>
          <w:color w:val="000000" w:themeColor="text1"/>
        </w:rPr>
        <w:t xml:space="preserve"> with its available features,</w:t>
      </w:r>
      <w:r>
        <w:rPr>
          <w:rFonts w:cs="Times"/>
          <w:color w:val="000000" w:themeColor="text1"/>
        </w:rPr>
        <w:t xml:space="preserve"> is compatible with</w:t>
      </w:r>
      <w:r w:rsidR="00165F04">
        <w:rPr>
          <w:rFonts w:cs="Times"/>
          <w:color w:val="000000" w:themeColor="text1"/>
        </w:rPr>
        <w:t xml:space="preserve"> various services of</w:t>
      </w:r>
      <w:r>
        <w:rPr>
          <w:rFonts w:cs="Times"/>
          <w:color w:val="000000" w:themeColor="text1"/>
        </w:rPr>
        <w:t xml:space="preserve"> IPv6 addressing scheme and</w:t>
      </w:r>
      <w:r w:rsidR="00165F04">
        <w:rPr>
          <w:rFonts w:cs="Times"/>
          <w:color w:val="000000" w:themeColor="text1"/>
        </w:rPr>
        <w:t xml:space="preserve"> can </w:t>
      </w:r>
      <w:r w:rsidR="00431CA8">
        <w:rPr>
          <w:rFonts w:cs="Times"/>
          <w:color w:val="000000" w:themeColor="text1"/>
        </w:rPr>
        <w:t>benefit</w:t>
      </w:r>
      <w:r w:rsidR="00165F04">
        <w:rPr>
          <w:rFonts w:cs="Times"/>
          <w:color w:val="000000" w:themeColor="text1"/>
        </w:rPr>
        <w:t xml:space="preserve"> the migration of IPv4 networks to the IPv6 networks.</w:t>
      </w:r>
    </w:p>
    <w:p w14:paraId="0D04107A" w14:textId="3B72A1E3" w:rsidR="004D2D10" w:rsidRDefault="004D2D10" w:rsidP="004D2D10">
      <w:pPr>
        <w:pStyle w:val="Heading2"/>
        <w:rPr>
          <w:rStyle w:val="Heading2Char"/>
        </w:rPr>
      </w:pPr>
      <w:bookmarkStart w:id="466" w:name="_Toc114792059"/>
      <w:r w:rsidRPr="006A2AA9">
        <w:lastRenderedPageBreak/>
        <w:t xml:space="preserve">Use </w:t>
      </w:r>
      <w:r w:rsidR="009E5BAF" w:rsidRPr="006A2AA9">
        <w:t>C</w:t>
      </w:r>
      <w:r w:rsidRPr="006A2AA9">
        <w:t>ase-</w:t>
      </w:r>
      <w:r w:rsidR="004D6466" w:rsidRPr="006A2AA9">
        <w:t>4</w:t>
      </w:r>
      <w:r w:rsidRPr="006A2AA9">
        <w:t xml:space="preserve">: </w:t>
      </w:r>
      <w:r w:rsidRPr="006A2AA9">
        <w:rPr>
          <w:rStyle w:val="Heading2Char"/>
        </w:rPr>
        <w:t xml:space="preserve">Integrating </w:t>
      </w:r>
      <w:r w:rsidR="007255BF">
        <w:rPr>
          <w:rStyle w:val="Heading2Char"/>
        </w:rPr>
        <w:t>Software-defined Network</w:t>
      </w:r>
      <w:r w:rsidRPr="006A2AA9">
        <w:rPr>
          <w:rStyle w:val="Heading2Char"/>
        </w:rPr>
        <w:t xml:space="preserve"> with </w:t>
      </w:r>
      <w:r w:rsidR="00B44117">
        <w:rPr>
          <w:rStyle w:val="Heading2Char"/>
        </w:rPr>
        <w:t xml:space="preserve">the </w:t>
      </w:r>
      <w:r w:rsidR="009E5BAF" w:rsidRPr="006A2AA9">
        <w:rPr>
          <w:rStyle w:val="Heading2Char"/>
        </w:rPr>
        <w:t>L</w:t>
      </w:r>
      <w:r w:rsidRPr="006A2AA9">
        <w:rPr>
          <w:rStyle w:val="Heading2Char"/>
        </w:rPr>
        <w:t xml:space="preserve">egacy </w:t>
      </w:r>
      <w:r w:rsidR="009E5BAF" w:rsidRPr="006A2AA9">
        <w:rPr>
          <w:rStyle w:val="Heading2Char"/>
        </w:rPr>
        <w:t>N</w:t>
      </w:r>
      <w:r w:rsidRPr="006A2AA9">
        <w:rPr>
          <w:rStyle w:val="Heading2Char"/>
        </w:rPr>
        <w:t>etwork</w:t>
      </w:r>
      <w:r w:rsidR="00023634" w:rsidRPr="006A2AA9">
        <w:rPr>
          <w:rStyle w:val="Heading2Char"/>
        </w:rPr>
        <w:t>s</w:t>
      </w:r>
      <w:bookmarkEnd w:id="466"/>
    </w:p>
    <w:p w14:paraId="37AC0128" w14:textId="139C5164" w:rsidR="00535CE5" w:rsidRDefault="006C4CED" w:rsidP="00535CE5">
      <w:r>
        <w:t xml:space="preserve">After evaluating </w:t>
      </w:r>
      <w:r w:rsidR="001E649D">
        <w:t>various</w:t>
      </w:r>
      <w:r>
        <w:t xml:space="preserve"> aspects of SDN through ONOS controller, </w:t>
      </w:r>
      <w:r w:rsidR="001E649D" w:rsidRPr="001E649D">
        <w:t xml:space="preserve">concluding chapter </w:t>
      </w:r>
      <w:r>
        <w:t xml:space="preserve">was to evaluate the </w:t>
      </w:r>
      <w:r w:rsidR="00F320AC">
        <w:t>process</w:t>
      </w:r>
      <w:r>
        <w:t xml:space="preserve"> of integrating Software-defined network with the</w:t>
      </w:r>
      <w:r w:rsidR="00660508">
        <w:t xml:space="preserve"> legacy networks consisting of coupled control and data plane network devices</w:t>
      </w:r>
      <w:r w:rsidR="00F320AC">
        <w:t>.</w:t>
      </w:r>
    </w:p>
    <w:p w14:paraId="2AB13E85" w14:textId="1D648CCB" w:rsidR="00535CE5" w:rsidRDefault="003E2D1A" w:rsidP="00FD51AD">
      <w:r>
        <w:t xml:space="preserve">The legacy networks consist of several </w:t>
      </w:r>
      <w:r w:rsidR="00BF15B5">
        <w:t>A</w:t>
      </w:r>
      <w:r>
        <w:t xml:space="preserve">utonomous </w:t>
      </w:r>
      <w:r w:rsidR="00BF15B5">
        <w:t>S</w:t>
      </w:r>
      <w:r>
        <w:t>ystems (AS) and are mostly heterogeneous in nature which leads to the problem of multi-domain heterogeneous network migration planning.</w:t>
      </w:r>
      <w:r w:rsidR="00F138A9">
        <w:t xml:space="preserve"> </w:t>
      </w:r>
      <w:r w:rsidR="00BD504B">
        <w:t xml:space="preserve">Implementing Software-defined network with the legacy network comes with </w:t>
      </w:r>
      <w:r w:rsidR="00F138A9">
        <w:t xml:space="preserve">other </w:t>
      </w:r>
      <w:r w:rsidR="00BD504B">
        <w:t>challenging problems like</w:t>
      </w:r>
      <w:r w:rsidR="00625AC7">
        <w:t xml:space="preserve"> lack of a high maturity level of SDN-based standards,</w:t>
      </w:r>
      <w:r w:rsidR="00FD51AD">
        <w:t xml:space="preserve"> </w:t>
      </w:r>
      <w:r w:rsidR="00FE582C" w:rsidRPr="00FE582C">
        <w:t xml:space="preserve">insufficient </w:t>
      </w:r>
      <w:r w:rsidR="00FE582C">
        <w:t xml:space="preserve">availability </w:t>
      </w:r>
      <w:r w:rsidR="00FD51AD" w:rsidRPr="00FD51AD">
        <w:t>of skilled human resources</w:t>
      </w:r>
      <w:r w:rsidR="00FD51AD">
        <w:t>,</w:t>
      </w:r>
      <w:r w:rsidR="00BD504B">
        <w:t xml:space="preserve"> </w:t>
      </w:r>
      <w:r w:rsidR="00BD504B" w:rsidRPr="00BD504B">
        <w:t>technical as well as business perspectives</w:t>
      </w:r>
      <w:r w:rsidR="00FD51AD">
        <w:t>, higher costs of network migration to replace or upgrade network devices</w:t>
      </w:r>
      <w:r w:rsidR="00FE582C">
        <w:t>.</w:t>
      </w:r>
      <w:r w:rsidR="00ED3D0E">
        <w:t xml:space="preserve"> Due to these reasons, m</w:t>
      </w:r>
      <w:r w:rsidR="000052D9">
        <w:t xml:space="preserve">ost of the ISPs evade the </w:t>
      </w:r>
      <w:r w:rsidR="00ED3D0E">
        <w:t>idea to migrate to technologies like IPv6 and SDN.</w:t>
      </w:r>
    </w:p>
    <w:p w14:paraId="08269268" w14:textId="360301F6" w:rsidR="009E2CB8" w:rsidRDefault="0048271A" w:rsidP="000C7E2D">
      <w:r>
        <w:t>H</w:t>
      </w:r>
      <w:r w:rsidRPr="0048271A">
        <w:t xml:space="preserve">owever </w:t>
      </w:r>
      <w:r>
        <w:t xml:space="preserve">to overcome </w:t>
      </w:r>
      <w:r w:rsidR="00C567FD">
        <w:t>the management and controlling issues of legacy networks</w:t>
      </w:r>
      <w:r>
        <w:t>, SDN is</w:t>
      </w:r>
      <w:r w:rsidR="00A61171">
        <w:t xml:space="preserve"> </w:t>
      </w:r>
      <w:r w:rsidR="004C7C33">
        <w:t xml:space="preserve">the </w:t>
      </w:r>
      <w:r w:rsidR="00A61171">
        <w:t>feasible solution</w:t>
      </w:r>
      <w:r>
        <w:t xml:space="preserve">. </w:t>
      </w:r>
      <w:r w:rsidR="000B457F">
        <w:t>The migration can be kicked off by first transferring the Private</w:t>
      </w:r>
      <w:r w:rsidR="00804D11">
        <w:t xml:space="preserve"> customer</w:t>
      </w:r>
      <w:r w:rsidR="000B457F">
        <w:t xml:space="preserve"> networks </w:t>
      </w:r>
      <w:r w:rsidR="004F1DE3">
        <w:t>in</w:t>
      </w:r>
      <w:r w:rsidR="000B457F">
        <w:t xml:space="preserve">to the SDN and later gradually implementing SDN in </w:t>
      </w:r>
      <w:r w:rsidR="00DF3336">
        <w:t>c</w:t>
      </w:r>
      <w:r w:rsidR="000B457F">
        <w:t xml:space="preserve">ore Public networks. </w:t>
      </w:r>
      <w:r w:rsidR="00162655">
        <w:t>In the Public networks, t</w:t>
      </w:r>
      <w:r w:rsidR="000B457F">
        <w:t>he migrat</w:t>
      </w:r>
      <w:r w:rsidR="00AC7F7C">
        <w:t>ion</w:t>
      </w:r>
      <w:r w:rsidR="000B457F">
        <w:t xml:space="preserve"> can be</w:t>
      </w:r>
      <w:r w:rsidR="00AC7F7C">
        <w:t xml:space="preserve"> </w:t>
      </w:r>
      <w:r w:rsidR="00AC7F7C" w:rsidRPr="00AC7F7C">
        <w:t>initiated</w:t>
      </w:r>
      <w:r w:rsidR="007673FA">
        <w:t xml:space="preserve"> by setting up</w:t>
      </w:r>
      <w:r w:rsidR="000B457F">
        <w:t xml:space="preserve"> hybrid networks of</w:t>
      </w:r>
      <w:r w:rsidR="00752C1A">
        <w:t xml:space="preserve"> legacy networks with</w:t>
      </w:r>
      <w:r w:rsidR="000B457F">
        <w:t xml:space="preserve"> SDN </w:t>
      </w:r>
      <w:r w:rsidR="00162655">
        <w:t xml:space="preserve">and </w:t>
      </w:r>
      <w:r w:rsidR="00162655" w:rsidRPr="00162655">
        <w:t>eventually</w:t>
      </w:r>
      <w:r w:rsidR="00162655">
        <w:t xml:space="preserve"> </w:t>
      </w:r>
      <w:r w:rsidR="000B457F">
        <w:t>transferring the network</w:t>
      </w:r>
      <w:r w:rsidR="00752C1A">
        <w:t xml:space="preserve"> completely</w:t>
      </w:r>
      <w:r w:rsidR="000B457F">
        <w:t xml:space="preserve"> into SDN. </w:t>
      </w:r>
      <w:sdt>
        <w:sdtPr>
          <w:id w:val="-54011688"/>
          <w:citation/>
        </w:sdtPr>
        <w:sdtContent>
          <w:r w:rsidR="00B65CC2">
            <w:fldChar w:fldCharType="begin"/>
          </w:r>
          <w:r w:rsidR="00B65CC2">
            <w:rPr>
              <w:lang w:val="en-US"/>
            </w:rPr>
            <w:instrText xml:space="preserve"> CITATION Bab20 \l 1033 </w:instrText>
          </w:r>
          <w:r w:rsidR="00B65CC2">
            <w:fldChar w:fldCharType="separate"/>
          </w:r>
          <w:r w:rsidR="00973B33" w:rsidRPr="00973B33">
            <w:rPr>
              <w:noProof/>
              <w:lang w:val="en-US"/>
            </w:rPr>
            <w:t>[72]</w:t>
          </w:r>
          <w:r w:rsidR="00B65CC2">
            <w:fldChar w:fldCharType="end"/>
          </w:r>
        </w:sdtContent>
      </w:sdt>
    </w:p>
    <w:p w14:paraId="6FF8BD68" w14:textId="313F74F3" w:rsidR="004D2D10" w:rsidRDefault="004D2D10" w:rsidP="004D2D10">
      <w:pPr>
        <w:pStyle w:val="Heading3"/>
        <w:rPr>
          <w:lang w:val="en-GB"/>
        </w:rPr>
      </w:pPr>
      <w:bookmarkStart w:id="467" w:name="_Toc114792060"/>
      <w:r w:rsidRPr="006A2AA9">
        <w:rPr>
          <w:lang w:val="en-GB"/>
        </w:rPr>
        <w:t>Introduction</w:t>
      </w:r>
      <w:bookmarkEnd w:id="467"/>
    </w:p>
    <w:p w14:paraId="1E07C37E" w14:textId="449AEB36" w:rsidR="00BC3CC5" w:rsidRDefault="00FD3943" w:rsidP="00111C45">
      <w:r>
        <w:t>ONOS controller is developed to support the migration of legacy networks to the SDN.</w:t>
      </w:r>
      <w:r w:rsidR="005458E5">
        <w:t xml:space="preserve"> </w:t>
      </w:r>
      <w:r w:rsidR="004D1C40">
        <w:t>ONOS controller is capable of performing</w:t>
      </w:r>
      <w:r w:rsidR="00104D10">
        <w:t xml:space="preserve"> and exchanging</w:t>
      </w:r>
      <w:r w:rsidR="004D1C40">
        <w:t xml:space="preserve"> the routing </w:t>
      </w:r>
      <w:r w:rsidR="00104D10">
        <w:t>information with the legacy routers using the SDN-IP application.</w:t>
      </w:r>
      <w:r w:rsidR="004F40B3">
        <w:t xml:space="preserve"> </w:t>
      </w:r>
      <w:r w:rsidR="004F40B3" w:rsidRPr="004F40B3">
        <w:t>SDN-IP is an ONOS application</w:t>
      </w:r>
      <w:r w:rsidR="004F40B3">
        <w:t xml:space="preserve"> </w:t>
      </w:r>
      <w:r w:rsidR="004F40B3" w:rsidRPr="004F40B3">
        <w:t>developed and implemented</w:t>
      </w:r>
      <w:r w:rsidR="00BD0A1E">
        <w:t xml:space="preserve"> </w:t>
      </w:r>
      <w:r w:rsidR="00BD0A1E" w:rsidRPr="00BD0A1E">
        <w:t>over ONOS</w:t>
      </w:r>
      <w:r w:rsidR="00BD0A1E">
        <w:t xml:space="preserve"> controller </w:t>
      </w:r>
      <w:r w:rsidR="00BD0A1E" w:rsidRPr="00BD0A1E">
        <w:t>to connect to</w:t>
      </w:r>
      <w:r w:rsidR="00BD0A1E">
        <w:t xml:space="preserve"> the</w:t>
      </w:r>
      <w:r w:rsidR="00BD0A1E" w:rsidRPr="00BD0A1E">
        <w:t xml:space="preserve"> external networks on the </w:t>
      </w:r>
      <w:r w:rsidR="00BD0A1E">
        <w:t>legacy networks</w:t>
      </w:r>
      <w:r w:rsidR="00BD0A1E" w:rsidRPr="00BD0A1E">
        <w:t xml:space="preserve"> using the standard Border Gateway Protocol (BGP).</w:t>
      </w:r>
      <w:r w:rsidR="00BD0A1E">
        <w:t xml:space="preserve"> </w:t>
      </w:r>
      <w:r w:rsidR="0084384F">
        <w:t>The SDN network acts as an Autonomous System (AS) to the legacy routers in the network.</w:t>
      </w:r>
      <w:r w:rsidR="001D73C1">
        <w:t xml:space="preserve"> The SDN network consists of Open vSwitches, ONOS controller and BGP Speakers. BGP Speakers are used to establish the peering with the external gateway routers by </w:t>
      </w:r>
      <w:r w:rsidR="001D73C1" w:rsidRPr="001D73C1">
        <w:t>acquiring</w:t>
      </w:r>
      <w:r w:rsidR="001D73C1">
        <w:t xml:space="preserve"> route information from the ONOS controller.</w:t>
      </w:r>
      <w:r w:rsidR="00680380">
        <w:t xml:space="preserve"> This configured SDN network </w:t>
      </w:r>
      <w:r w:rsidR="00680380" w:rsidRPr="00680380">
        <w:t>serves as</w:t>
      </w:r>
      <w:r w:rsidR="00680380">
        <w:t xml:space="preserve"> a transit network </w:t>
      </w:r>
      <w:r w:rsidR="00197EC4">
        <w:t>communicating with</w:t>
      </w:r>
      <w:r w:rsidR="00680380">
        <w:t xml:space="preserve"> other legacy networks.</w:t>
      </w:r>
    </w:p>
    <w:p w14:paraId="66137AB3" w14:textId="1C6DC7A3" w:rsidR="005A3C46" w:rsidRDefault="003262DB" w:rsidP="00110A18">
      <w:r>
        <w:rPr>
          <w:noProof/>
        </w:rPr>
        <w:drawing>
          <wp:anchor distT="0" distB="0" distL="114300" distR="114300" simplePos="0" relativeHeight="251660800" behindDoc="1" locked="0" layoutInCell="1" allowOverlap="1" wp14:anchorId="3023CB13" wp14:editId="40C03A76">
            <wp:simplePos x="0" y="0"/>
            <wp:positionH relativeFrom="column">
              <wp:posOffset>-442595</wp:posOffset>
            </wp:positionH>
            <wp:positionV relativeFrom="paragraph">
              <wp:posOffset>1009650</wp:posOffset>
            </wp:positionV>
            <wp:extent cx="6540500" cy="2865120"/>
            <wp:effectExtent l="0" t="0" r="0" b="0"/>
            <wp:wrapTight wrapText="bothSides">
              <wp:wrapPolygon edited="0">
                <wp:start x="0" y="0"/>
                <wp:lineTo x="0" y="21399"/>
                <wp:lineTo x="21516" y="21399"/>
                <wp:lineTo x="21516" y="0"/>
                <wp:lineTo x="0" y="0"/>
              </wp:wrapPolygon>
            </wp:wrapTight>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540500"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C95">
        <w:rPr>
          <w:rFonts w:cs="Times"/>
          <w:color w:val="000000" w:themeColor="text1"/>
        </w:rPr>
        <w:t>I</w:t>
      </w:r>
      <w:r w:rsidR="00712C95" w:rsidRPr="006A2AA9">
        <w:rPr>
          <w:rFonts w:cs="Times"/>
          <w:color w:val="000000" w:themeColor="text1"/>
        </w:rPr>
        <w:t>n this use case SDN network was</w:t>
      </w:r>
      <w:r w:rsidR="00712C95">
        <w:rPr>
          <w:rFonts w:cs="Times"/>
          <w:color w:val="000000" w:themeColor="text1"/>
        </w:rPr>
        <w:t xml:space="preserve"> implemented in the GNS3 network emulator consisting of 8 Open vSwitches</w:t>
      </w:r>
      <w:r w:rsidR="00C46241">
        <w:rPr>
          <w:rFonts w:cs="Times"/>
          <w:color w:val="000000" w:themeColor="text1"/>
        </w:rPr>
        <w:t xml:space="preserve">, </w:t>
      </w:r>
      <w:r w:rsidR="00712C95">
        <w:rPr>
          <w:rFonts w:cs="Times"/>
          <w:color w:val="000000" w:themeColor="text1"/>
        </w:rPr>
        <w:t>one BGP speaker</w:t>
      </w:r>
      <w:r w:rsidR="00C46241">
        <w:rPr>
          <w:rFonts w:cs="Times"/>
          <w:color w:val="000000" w:themeColor="text1"/>
        </w:rPr>
        <w:t xml:space="preserve"> and t</w:t>
      </w:r>
      <w:r w:rsidR="00712C95">
        <w:rPr>
          <w:rFonts w:cs="Times"/>
          <w:color w:val="000000" w:themeColor="text1"/>
        </w:rPr>
        <w:t>he ONOS controller</w:t>
      </w:r>
      <w:r w:rsidR="00C46241">
        <w:rPr>
          <w:rFonts w:cs="Times"/>
          <w:color w:val="000000" w:themeColor="text1"/>
        </w:rPr>
        <w:t>. The ONOS controller</w:t>
      </w:r>
      <w:r w:rsidR="00712C95">
        <w:rPr>
          <w:rFonts w:cs="Times"/>
          <w:color w:val="000000" w:themeColor="text1"/>
        </w:rPr>
        <w:t xml:space="preserve"> was running </w:t>
      </w:r>
      <w:r w:rsidR="00C46241">
        <w:rPr>
          <w:rFonts w:cs="Times"/>
          <w:color w:val="000000" w:themeColor="text1"/>
        </w:rPr>
        <w:t>inside</w:t>
      </w:r>
      <w:r w:rsidR="00712C95">
        <w:rPr>
          <w:rFonts w:cs="Times"/>
          <w:color w:val="000000" w:themeColor="text1"/>
        </w:rPr>
        <w:t xml:space="preserve"> the GNS3 emulator</w:t>
      </w:r>
      <w:r w:rsidR="00C46241">
        <w:rPr>
          <w:rFonts w:cs="Times"/>
          <w:color w:val="000000" w:themeColor="text1"/>
        </w:rPr>
        <w:t xml:space="preserve"> in this use case to set up the iBGP peering with the BGP speaker.</w:t>
      </w:r>
      <w:r w:rsidR="003C05F0">
        <w:rPr>
          <w:rFonts w:cs="Times"/>
          <w:color w:val="000000" w:themeColor="text1"/>
        </w:rPr>
        <w:t xml:space="preserve"> The eth0 management interfaces of all Open vSwitches were connected to the ONOS controller through Hub</w:t>
      </w:r>
      <w:r w:rsidR="00712C95">
        <w:rPr>
          <w:rFonts w:cs="Times"/>
          <w:color w:val="000000" w:themeColor="text1"/>
        </w:rPr>
        <w:t xml:space="preserve"> and</w:t>
      </w:r>
      <w:r w:rsidR="00892A92">
        <w:rPr>
          <w:rFonts w:cs="Times"/>
          <w:color w:val="000000" w:themeColor="text1"/>
        </w:rPr>
        <w:t xml:space="preserve"> Hub</w:t>
      </w:r>
      <w:r w:rsidR="00712C95">
        <w:rPr>
          <w:rFonts w:cs="Times"/>
          <w:color w:val="000000" w:themeColor="text1"/>
        </w:rPr>
        <w:t xml:space="preserve"> was connected to NAT interface</w:t>
      </w:r>
      <w:r w:rsidR="00892A92">
        <w:rPr>
          <w:rFonts w:cs="Times"/>
          <w:color w:val="000000" w:themeColor="text1"/>
        </w:rPr>
        <w:t xml:space="preserve"> so that ONOS controller can access internet</w:t>
      </w:r>
      <w:r w:rsidR="00712C95">
        <w:rPr>
          <w:rFonts w:cs="Times"/>
          <w:color w:val="000000" w:themeColor="text1"/>
        </w:rPr>
        <w:t xml:space="preserve">. Four different </w:t>
      </w:r>
      <w:r w:rsidR="00712C95" w:rsidRPr="006A2AA9">
        <w:rPr>
          <w:rFonts w:cs="Times"/>
          <w:color w:val="000000" w:themeColor="text1"/>
        </w:rPr>
        <w:t>Autonomous Systems</w:t>
      </w:r>
      <w:r w:rsidR="00712C95">
        <w:rPr>
          <w:rFonts w:cs="Times"/>
          <w:color w:val="000000" w:themeColor="text1"/>
        </w:rPr>
        <w:t xml:space="preserve"> were implemented, each with one border gateway router and a</w:t>
      </w:r>
      <w:r w:rsidR="003C05F0">
        <w:rPr>
          <w:rFonts w:cs="Times"/>
          <w:color w:val="000000" w:themeColor="text1"/>
        </w:rPr>
        <w:t xml:space="preserve"> host PC</w:t>
      </w:r>
      <w:r w:rsidR="00380B13">
        <w:rPr>
          <w:rFonts w:cs="Times"/>
          <w:color w:val="000000" w:themeColor="text1"/>
        </w:rPr>
        <w:t>.</w:t>
      </w:r>
      <w:r w:rsidR="00712C95">
        <w:rPr>
          <w:rFonts w:cs="Times"/>
          <w:color w:val="000000" w:themeColor="text1"/>
        </w:rPr>
        <w:t xml:space="preserve"> The following figure displays the implemented network </w:t>
      </w:r>
      <w:r w:rsidR="00A34A7B">
        <w:rPr>
          <w:rFonts w:cs="Times"/>
          <w:color w:val="000000" w:themeColor="text1"/>
        </w:rPr>
        <w:t>i</w:t>
      </w:r>
      <w:r w:rsidR="00712C95">
        <w:rPr>
          <w:rFonts w:cs="Times"/>
          <w:color w:val="000000" w:themeColor="text1"/>
        </w:rPr>
        <w:t>n GNS3 emulator.</w:t>
      </w:r>
    </w:p>
    <w:p w14:paraId="0537E209" w14:textId="6906ECCB" w:rsidR="00FB12C6" w:rsidRPr="00892A92" w:rsidRDefault="004D2D10" w:rsidP="00892A92">
      <w:pPr>
        <w:jc w:val="center"/>
        <w:rPr>
          <w:rFonts w:cs="Times"/>
          <w:i/>
          <w:iCs/>
          <w:sz w:val="16"/>
          <w:szCs w:val="18"/>
        </w:rPr>
      </w:pPr>
      <w:r w:rsidRPr="006A2AA9">
        <w:rPr>
          <w:rFonts w:cs="Times"/>
          <w:i/>
          <w:iCs/>
          <w:sz w:val="16"/>
          <w:szCs w:val="18"/>
        </w:rPr>
        <w:t>Topology created in the GNS3 with different Network devices</w:t>
      </w:r>
    </w:p>
    <w:p w14:paraId="28BA2F84" w14:textId="713985E9" w:rsidR="00C672B7" w:rsidRDefault="006536CC" w:rsidP="00110A18">
      <w:pPr>
        <w:rPr>
          <w:rFonts w:cs="Times"/>
          <w:color w:val="000000" w:themeColor="text1"/>
        </w:rPr>
      </w:pPr>
      <w:r>
        <w:rPr>
          <w:rFonts w:cs="Times"/>
          <w:color w:val="000000" w:themeColor="text1"/>
        </w:rPr>
        <w:lastRenderedPageBreak/>
        <w:t>To test the integration process of SDN network with the legacy networks through ONOS controller, this use case was created consisting of five different A</w:t>
      </w:r>
      <w:r w:rsidR="00BF15B5">
        <w:rPr>
          <w:rFonts w:cs="Times"/>
          <w:color w:val="000000" w:themeColor="text1"/>
        </w:rPr>
        <w:t xml:space="preserve">S. </w:t>
      </w:r>
      <w:r w:rsidR="00C672B7">
        <w:rPr>
          <w:rFonts w:cs="Times"/>
          <w:color w:val="000000" w:themeColor="text1"/>
        </w:rPr>
        <w:t>Four IPv4 legacy networks</w:t>
      </w:r>
      <w:r w:rsidR="005E49AF">
        <w:rPr>
          <w:rFonts w:cs="Times"/>
          <w:color w:val="000000" w:themeColor="text1"/>
        </w:rPr>
        <w:t xml:space="preserve"> were created, AS</w:t>
      </w:r>
      <w:r w:rsidR="00C672B7">
        <w:rPr>
          <w:rFonts w:cs="Times"/>
          <w:color w:val="000000" w:themeColor="text1"/>
        </w:rPr>
        <w:t xml:space="preserve"> 100</w:t>
      </w:r>
      <w:r w:rsidR="005E49AF">
        <w:rPr>
          <w:rFonts w:cs="Times"/>
          <w:color w:val="000000" w:themeColor="text1"/>
        </w:rPr>
        <w:t xml:space="preserve"> with border gateway router R1</w:t>
      </w:r>
      <w:r w:rsidR="00C672B7">
        <w:rPr>
          <w:rFonts w:cs="Times"/>
          <w:color w:val="000000" w:themeColor="text1"/>
        </w:rPr>
        <w:t>, 200</w:t>
      </w:r>
      <w:r w:rsidR="005E49AF">
        <w:rPr>
          <w:rFonts w:cs="Times"/>
          <w:color w:val="000000" w:themeColor="text1"/>
        </w:rPr>
        <w:t xml:space="preserve"> with border gateway router R2</w:t>
      </w:r>
      <w:r w:rsidR="00C672B7">
        <w:rPr>
          <w:rFonts w:cs="Times"/>
          <w:color w:val="000000" w:themeColor="text1"/>
        </w:rPr>
        <w:t xml:space="preserve">, 300 </w:t>
      </w:r>
      <w:r w:rsidR="005E49AF">
        <w:rPr>
          <w:rFonts w:cs="Times"/>
          <w:color w:val="000000" w:themeColor="text1"/>
        </w:rPr>
        <w:t xml:space="preserve">with border gateway router R3 </w:t>
      </w:r>
      <w:r w:rsidR="00C672B7">
        <w:rPr>
          <w:rFonts w:cs="Times"/>
          <w:color w:val="000000" w:themeColor="text1"/>
        </w:rPr>
        <w:t xml:space="preserve">and 400 </w:t>
      </w:r>
      <w:r w:rsidR="005E49AF">
        <w:rPr>
          <w:rFonts w:cs="Times"/>
          <w:color w:val="000000" w:themeColor="text1"/>
        </w:rPr>
        <w:t>with border gateway router R4</w:t>
      </w:r>
      <w:r w:rsidR="00115E07">
        <w:rPr>
          <w:rFonts w:cs="Times"/>
          <w:color w:val="000000" w:themeColor="text1"/>
        </w:rPr>
        <w:t>.</w:t>
      </w:r>
      <w:r w:rsidR="00F45CEA">
        <w:rPr>
          <w:rFonts w:cs="Times"/>
          <w:color w:val="000000" w:themeColor="text1"/>
        </w:rPr>
        <w:t xml:space="preserve"> </w:t>
      </w:r>
      <w:r w:rsidR="00F45CEA">
        <w:t>The Cisco routers (</w:t>
      </w:r>
      <w:r w:rsidR="00F45CEA" w:rsidRPr="005E41DD">
        <w:t>Cisco IOS Software, 7200 Software (C7200-ADVENTERPRISEK9-M), Version 12.4(24)T5</w:t>
      </w:r>
      <w:r w:rsidR="00F45CEA">
        <w:t xml:space="preserve">) were utilized as </w:t>
      </w:r>
      <w:r w:rsidR="00F45CEA">
        <w:rPr>
          <w:rFonts w:cs="Times"/>
          <w:color w:val="000000" w:themeColor="text1"/>
        </w:rPr>
        <w:t>border gateway routers for these legacy networks</w:t>
      </w:r>
      <w:r w:rsidR="00F45CEA">
        <w:t>.</w:t>
      </w:r>
      <w:r w:rsidR="00F45CEA">
        <w:rPr>
          <w:rFonts w:cs="Times"/>
          <w:color w:val="000000" w:themeColor="text1"/>
        </w:rPr>
        <w:t xml:space="preserve"> </w:t>
      </w:r>
      <w:r w:rsidR="00115E07">
        <w:rPr>
          <w:rFonts w:cs="Times"/>
          <w:color w:val="000000" w:themeColor="text1"/>
        </w:rPr>
        <w:t>T</w:t>
      </w:r>
      <w:r w:rsidR="00C672B7">
        <w:rPr>
          <w:rFonts w:cs="Times"/>
          <w:color w:val="000000" w:themeColor="text1"/>
        </w:rPr>
        <w:t>he SDN network</w:t>
      </w:r>
      <w:r w:rsidR="00115E07">
        <w:rPr>
          <w:rFonts w:cs="Times"/>
          <w:color w:val="000000" w:themeColor="text1"/>
        </w:rPr>
        <w:t xml:space="preserve"> was created in separate AS</w:t>
      </w:r>
      <w:r w:rsidR="00C672B7">
        <w:rPr>
          <w:rFonts w:cs="Times"/>
          <w:color w:val="000000" w:themeColor="text1"/>
        </w:rPr>
        <w:t xml:space="preserve"> 500</w:t>
      </w:r>
      <w:r w:rsidR="00115E07">
        <w:rPr>
          <w:rFonts w:cs="Times"/>
          <w:color w:val="000000" w:themeColor="text1"/>
        </w:rPr>
        <w:t xml:space="preserve"> consisting of </w:t>
      </w:r>
      <w:r w:rsidR="004F13E1">
        <w:rPr>
          <w:rFonts w:cs="Times"/>
          <w:color w:val="000000" w:themeColor="text1"/>
        </w:rPr>
        <w:t xml:space="preserve">8 </w:t>
      </w:r>
      <w:r w:rsidR="00115E07">
        <w:rPr>
          <w:rFonts w:cs="Times"/>
          <w:color w:val="000000" w:themeColor="text1"/>
        </w:rPr>
        <w:t xml:space="preserve">Open </w:t>
      </w:r>
      <w:r w:rsidR="004F13E1">
        <w:rPr>
          <w:rFonts w:cs="Times"/>
          <w:color w:val="000000" w:themeColor="text1"/>
        </w:rPr>
        <w:t>vSwitches</w:t>
      </w:r>
      <w:r w:rsidR="00115E07">
        <w:rPr>
          <w:rFonts w:cs="Times"/>
          <w:color w:val="000000" w:themeColor="text1"/>
        </w:rPr>
        <w:t xml:space="preserve"> and BGP Speaker (BGP-SP1)</w:t>
      </w:r>
      <w:r w:rsidR="004F13E1">
        <w:rPr>
          <w:rFonts w:cs="Times"/>
          <w:color w:val="000000" w:themeColor="text1"/>
        </w:rPr>
        <w:t>.</w:t>
      </w:r>
      <w:r w:rsidR="00EC6676">
        <w:rPr>
          <w:rFonts w:cs="Times"/>
          <w:color w:val="000000" w:themeColor="text1"/>
        </w:rPr>
        <w:t xml:space="preserve"> The BGP Speaker was implemented on Quagga suite</w:t>
      </w:r>
      <w:sdt>
        <w:sdtPr>
          <w:rPr>
            <w:rFonts w:cs="Times"/>
            <w:color w:val="000000" w:themeColor="text1"/>
          </w:rPr>
          <w:id w:val="308762635"/>
          <w:citation/>
        </w:sdtPr>
        <w:sdtContent>
          <w:r w:rsidR="0089639D">
            <w:rPr>
              <w:rFonts w:cs="Times"/>
              <w:color w:val="000000" w:themeColor="text1"/>
            </w:rPr>
            <w:fldChar w:fldCharType="begin"/>
          </w:r>
          <w:r w:rsidR="0089639D">
            <w:rPr>
              <w:rFonts w:cs="Times"/>
              <w:color w:val="000000" w:themeColor="text1"/>
              <w:lang w:val="en-US"/>
            </w:rPr>
            <w:instrText xml:space="preserve"> CITATION Qua \l 1033 </w:instrText>
          </w:r>
          <w:r w:rsidR="0089639D">
            <w:rPr>
              <w:rFonts w:cs="Times"/>
              <w:color w:val="000000" w:themeColor="text1"/>
            </w:rPr>
            <w:fldChar w:fldCharType="separate"/>
          </w:r>
          <w:r w:rsidR="00973B33">
            <w:rPr>
              <w:rFonts w:cs="Times"/>
              <w:noProof/>
              <w:color w:val="000000" w:themeColor="text1"/>
              <w:lang w:val="en-US"/>
            </w:rPr>
            <w:t xml:space="preserve"> </w:t>
          </w:r>
          <w:r w:rsidR="00973B33" w:rsidRPr="00973B33">
            <w:rPr>
              <w:rFonts w:cs="Times"/>
              <w:noProof/>
              <w:color w:val="000000" w:themeColor="text1"/>
              <w:lang w:val="en-US"/>
            </w:rPr>
            <w:t>[73]</w:t>
          </w:r>
          <w:r w:rsidR="0089639D">
            <w:rPr>
              <w:rFonts w:cs="Times"/>
              <w:color w:val="000000" w:themeColor="text1"/>
            </w:rPr>
            <w:fldChar w:fldCharType="end"/>
          </w:r>
        </w:sdtContent>
      </w:sdt>
      <w:r w:rsidR="00EC6676">
        <w:rPr>
          <w:rFonts w:cs="Times"/>
          <w:color w:val="000000" w:themeColor="text1"/>
        </w:rPr>
        <w:t xml:space="preserve"> on FreeBSD platform </w:t>
      </w:r>
      <w:sdt>
        <w:sdtPr>
          <w:rPr>
            <w:rFonts w:cs="Times"/>
            <w:color w:val="000000" w:themeColor="text1"/>
          </w:rPr>
          <w:id w:val="1169135876"/>
          <w:citation/>
        </w:sdtPr>
        <w:sdtContent>
          <w:r w:rsidR="0089639D">
            <w:rPr>
              <w:rFonts w:cs="Times"/>
              <w:color w:val="000000" w:themeColor="text1"/>
            </w:rPr>
            <w:fldChar w:fldCharType="begin"/>
          </w:r>
          <w:r w:rsidR="0089639D">
            <w:rPr>
              <w:rFonts w:cs="Times"/>
              <w:color w:val="000000" w:themeColor="text1"/>
              <w:lang w:val="en-US"/>
            </w:rPr>
            <w:instrText xml:space="preserve"> CITATION BSD \l 1033 </w:instrText>
          </w:r>
          <w:r w:rsidR="0089639D">
            <w:rPr>
              <w:rFonts w:cs="Times"/>
              <w:color w:val="000000" w:themeColor="text1"/>
            </w:rPr>
            <w:fldChar w:fldCharType="separate"/>
          </w:r>
          <w:r w:rsidR="00973B33" w:rsidRPr="00973B33">
            <w:rPr>
              <w:rFonts w:cs="Times"/>
              <w:noProof/>
              <w:color w:val="000000" w:themeColor="text1"/>
              <w:lang w:val="en-US"/>
            </w:rPr>
            <w:t>[74]</w:t>
          </w:r>
          <w:r w:rsidR="0089639D">
            <w:rPr>
              <w:rFonts w:cs="Times"/>
              <w:color w:val="000000" w:themeColor="text1"/>
            </w:rPr>
            <w:fldChar w:fldCharType="end"/>
          </w:r>
        </w:sdtContent>
      </w:sdt>
      <w:r w:rsidR="0089639D">
        <w:rPr>
          <w:rFonts w:cs="Times"/>
          <w:color w:val="000000" w:themeColor="text1"/>
        </w:rPr>
        <w:t xml:space="preserve"> </w:t>
      </w:r>
      <w:r w:rsidR="0089639D" w:rsidRPr="00351CA1">
        <w:rPr>
          <w:rFonts w:cs="Times"/>
          <w:color w:val="000000" w:themeColor="text1"/>
        </w:rPr>
        <w:t>version</w:t>
      </w:r>
      <w:r w:rsidR="0089639D">
        <w:rPr>
          <w:rFonts w:cs="Times"/>
          <w:color w:val="000000" w:themeColor="text1"/>
        </w:rPr>
        <w:t xml:space="preserve"> </w:t>
      </w:r>
      <w:r w:rsidR="0089639D" w:rsidRPr="00351CA1">
        <w:rPr>
          <w:rFonts w:cs="Times"/>
          <w:color w:val="000000" w:themeColor="text1"/>
        </w:rPr>
        <w:t>clang 8.0.1</w:t>
      </w:r>
      <w:r w:rsidR="00AA31AF">
        <w:rPr>
          <w:rFonts w:cs="Times"/>
          <w:color w:val="000000" w:themeColor="text1"/>
        </w:rPr>
        <w:t xml:space="preserve"> working with </w:t>
      </w:r>
      <w:r w:rsidR="00AA31AF" w:rsidRPr="00351CA1">
        <w:rPr>
          <w:rFonts w:cs="Times"/>
          <w:color w:val="000000" w:themeColor="text1"/>
        </w:rPr>
        <w:t>FRRouting (version 7.2)</w:t>
      </w:r>
      <w:sdt>
        <w:sdtPr>
          <w:rPr>
            <w:rFonts w:cs="Times"/>
            <w:color w:val="000000" w:themeColor="text1"/>
          </w:rPr>
          <w:id w:val="-743563053"/>
          <w:citation/>
        </w:sdtPr>
        <w:sdtContent>
          <w:r w:rsidR="00AA31AF">
            <w:rPr>
              <w:rFonts w:cs="Times"/>
              <w:color w:val="000000" w:themeColor="text1"/>
            </w:rPr>
            <w:fldChar w:fldCharType="begin"/>
          </w:r>
          <w:r w:rsidR="00AA31AF">
            <w:rPr>
              <w:rFonts w:cs="Times"/>
              <w:color w:val="000000" w:themeColor="text1"/>
              <w:lang w:val="en-US"/>
            </w:rPr>
            <w:instrText xml:space="preserve"> CITATION FRR \l 1033 </w:instrText>
          </w:r>
          <w:r w:rsidR="00AA31AF">
            <w:rPr>
              <w:rFonts w:cs="Times"/>
              <w:color w:val="000000" w:themeColor="text1"/>
            </w:rPr>
            <w:fldChar w:fldCharType="separate"/>
          </w:r>
          <w:r w:rsidR="00973B33">
            <w:rPr>
              <w:rFonts w:cs="Times"/>
              <w:noProof/>
              <w:color w:val="000000" w:themeColor="text1"/>
              <w:lang w:val="en-US"/>
            </w:rPr>
            <w:t xml:space="preserve"> </w:t>
          </w:r>
          <w:r w:rsidR="00973B33" w:rsidRPr="00973B33">
            <w:rPr>
              <w:rFonts w:cs="Times"/>
              <w:noProof/>
              <w:color w:val="000000" w:themeColor="text1"/>
              <w:lang w:val="en-US"/>
            </w:rPr>
            <w:t>[75]</w:t>
          </w:r>
          <w:r w:rsidR="00AA31AF">
            <w:rPr>
              <w:rFonts w:cs="Times"/>
              <w:color w:val="000000" w:themeColor="text1"/>
            </w:rPr>
            <w:fldChar w:fldCharType="end"/>
          </w:r>
        </w:sdtContent>
      </w:sdt>
      <w:r w:rsidR="00AA31AF">
        <w:rPr>
          <w:rFonts w:cs="Times"/>
          <w:color w:val="000000" w:themeColor="text1"/>
        </w:rPr>
        <w:t xml:space="preserve"> </w:t>
      </w:r>
      <w:r w:rsidR="00AA31AF" w:rsidRPr="00AA31AF">
        <w:rPr>
          <w:rFonts w:cs="Times"/>
          <w:color w:val="000000" w:themeColor="text1"/>
        </w:rPr>
        <w:t>open source Internet routing protocol suite</w:t>
      </w:r>
      <w:r w:rsidR="00E92A00">
        <w:rPr>
          <w:rFonts w:cs="Times"/>
          <w:color w:val="000000" w:themeColor="text1"/>
        </w:rPr>
        <w:t>.</w:t>
      </w:r>
      <w:r w:rsidR="00E6203E">
        <w:rPr>
          <w:rFonts w:cs="Times"/>
          <w:color w:val="000000" w:themeColor="text1"/>
        </w:rPr>
        <w:t xml:space="preserve"> The Open vSwitches and ONOS controller’s specifications are as listed in the </w:t>
      </w:r>
      <w:r w:rsidR="00E6203E" w:rsidRPr="00E6203E">
        <w:rPr>
          <w:rFonts w:cs="Times"/>
          <w:b/>
          <w:bCs/>
          <w:color w:val="000000" w:themeColor="text1"/>
          <w:highlight w:val="yellow"/>
        </w:rPr>
        <w:t>Table.#</w:t>
      </w:r>
    </w:p>
    <w:p w14:paraId="68770F5C" w14:textId="4DF4973A" w:rsidR="00B429FD" w:rsidRDefault="001600A4" w:rsidP="00110A18">
      <w:pPr>
        <w:rPr>
          <w:rFonts w:cs="Times"/>
          <w:color w:val="000000" w:themeColor="text1"/>
        </w:rPr>
      </w:pPr>
      <w:r>
        <w:rPr>
          <w:rFonts w:cs="Times"/>
          <w:color w:val="000000" w:themeColor="text1"/>
        </w:rPr>
        <w:t xml:space="preserve">The border gateway routers </w:t>
      </w:r>
      <w:r w:rsidR="00CB619E">
        <w:rPr>
          <w:rFonts w:cs="Times"/>
          <w:color w:val="000000" w:themeColor="text1"/>
        </w:rPr>
        <w:t>we</w:t>
      </w:r>
      <w:r>
        <w:rPr>
          <w:rFonts w:cs="Times"/>
          <w:color w:val="000000" w:themeColor="text1"/>
        </w:rPr>
        <w:t>re configured with BGP to share the routing information</w:t>
      </w:r>
      <w:r w:rsidR="001871B3">
        <w:rPr>
          <w:rFonts w:cs="Times"/>
          <w:color w:val="000000" w:themeColor="text1"/>
        </w:rPr>
        <w:t xml:space="preserve"> of their respective internal networks. </w:t>
      </w:r>
      <w:r w:rsidR="001C66EA">
        <w:rPr>
          <w:rFonts w:cs="Times"/>
          <w:color w:val="000000" w:themeColor="text1"/>
        </w:rPr>
        <w:t xml:space="preserve">These border gateway routers peer with BGP Speaker in the SDN network and use </w:t>
      </w:r>
      <w:r w:rsidR="001C66EA" w:rsidRPr="00202E17">
        <w:rPr>
          <w:rFonts w:cs="Times"/>
          <w:color w:val="000000" w:themeColor="text1"/>
        </w:rPr>
        <w:t>eBGP to exchange</w:t>
      </w:r>
      <w:r w:rsidR="001C66EA">
        <w:rPr>
          <w:rFonts w:cs="Times"/>
          <w:color w:val="000000" w:themeColor="text1"/>
        </w:rPr>
        <w:t xml:space="preserve"> </w:t>
      </w:r>
      <w:r w:rsidR="001C66EA" w:rsidRPr="00202E17">
        <w:rPr>
          <w:rFonts w:cs="Times"/>
          <w:color w:val="000000" w:themeColor="text1"/>
        </w:rPr>
        <w:t>routing information with the</w:t>
      </w:r>
      <w:r w:rsidR="001C66EA">
        <w:rPr>
          <w:rFonts w:cs="Times"/>
          <w:color w:val="000000" w:themeColor="text1"/>
        </w:rPr>
        <w:t xml:space="preserve"> </w:t>
      </w:r>
      <w:r w:rsidR="001C66EA" w:rsidRPr="00202E17">
        <w:rPr>
          <w:rFonts w:cs="Times"/>
          <w:color w:val="000000" w:themeColor="text1"/>
        </w:rPr>
        <w:t>adjacent external network</w:t>
      </w:r>
      <w:r w:rsidR="001C66EA">
        <w:rPr>
          <w:rFonts w:cs="Times"/>
          <w:color w:val="000000" w:themeColor="text1"/>
        </w:rPr>
        <w:t xml:space="preserve"> routers</w:t>
      </w:r>
      <w:r w:rsidR="000C5841">
        <w:rPr>
          <w:rFonts w:cs="Times"/>
          <w:color w:val="000000" w:themeColor="text1"/>
        </w:rPr>
        <w:t xml:space="preserve"> through BGP Speaker</w:t>
      </w:r>
      <w:r w:rsidR="001C66EA">
        <w:rPr>
          <w:rFonts w:cs="Times"/>
          <w:color w:val="000000" w:themeColor="text1"/>
        </w:rPr>
        <w:t>.</w:t>
      </w:r>
      <w:r w:rsidR="00CB619E">
        <w:rPr>
          <w:rFonts w:cs="Times"/>
          <w:color w:val="000000" w:themeColor="text1"/>
        </w:rPr>
        <w:t xml:space="preserve"> </w:t>
      </w:r>
      <w:r w:rsidR="006311E8">
        <w:rPr>
          <w:rFonts w:cs="Times"/>
          <w:color w:val="000000" w:themeColor="text1"/>
        </w:rPr>
        <w:t xml:space="preserve">Due to limited memory resources availability on the host machine, only a single BGP Speaker was implemented in the SDN network, however multiple BGP Speakers can be implemented to </w:t>
      </w:r>
      <w:r w:rsidR="00D37CFD">
        <w:rPr>
          <w:rFonts w:cs="Times"/>
          <w:color w:val="000000" w:themeColor="text1"/>
        </w:rPr>
        <w:t>increase the high availability of the network.</w:t>
      </w:r>
      <w:r w:rsidR="006235DF">
        <w:rPr>
          <w:rFonts w:cs="Times"/>
          <w:color w:val="000000" w:themeColor="text1"/>
        </w:rPr>
        <w:t xml:space="preserve"> </w:t>
      </w:r>
      <w:r w:rsidR="00BA28B4">
        <w:rPr>
          <w:rFonts w:cs="Times"/>
          <w:color w:val="000000" w:themeColor="text1"/>
        </w:rPr>
        <w:t>The BGP Speaker use iBGP to communicate with the other BGP Speakers and SDN-IP application on ONOS controller.</w:t>
      </w:r>
      <w:r w:rsidR="00B6388C">
        <w:rPr>
          <w:rFonts w:cs="Times"/>
          <w:color w:val="000000" w:themeColor="text1"/>
        </w:rPr>
        <w:t xml:space="preserve"> The routes advertised by the border gateway routers to the BGP Speaker are processed and re-advertised to the other external networks </w:t>
      </w:r>
      <w:r w:rsidR="00DB2315">
        <w:rPr>
          <w:rFonts w:cs="Times"/>
          <w:color w:val="000000" w:themeColor="text1"/>
        </w:rPr>
        <w:t xml:space="preserve">by the BGP Speaker </w:t>
      </w:r>
      <w:r w:rsidR="00B6388C">
        <w:rPr>
          <w:rFonts w:cs="Times"/>
          <w:color w:val="000000" w:themeColor="text1"/>
        </w:rPr>
        <w:t>with the help of SDN-IP application.</w:t>
      </w:r>
      <w:r w:rsidR="006B00E0">
        <w:rPr>
          <w:rFonts w:cs="Times"/>
          <w:color w:val="000000" w:themeColor="text1"/>
        </w:rPr>
        <w:t xml:space="preserve"> </w:t>
      </w:r>
      <w:r w:rsidR="00B429FD">
        <w:t xml:space="preserve">The best route for each destination is </w:t>
      </w:r>
      <w:r w:rsidR="006B00E0">
        <w:t>decided</w:t>
      </w:r>
      <w:r w:rsidR="00B429FD">
        <w:t xml:space="preserve"> by the SDN-IP application according to the</w:t>
      </w:r>
      <w:r w:rsidR="006B00E0">
        <w:t xml:space="preserve"> standards of</w:t>
      </w:r>
      <w:r w:rsidR="00B429FD">
        <w:t xml:space="preserve"> iBGP and translated into an ONOS Application Intent Request. ONOS </w:t>
      </w:r>
      <w:r w:rsidR="006B00E0">
        <w:t>converts</w:t>
      </w:r>
      <w:r w:rsidR="00B429FD">
        <w:t xml:space="preserve"> the Application Intent Request into forwarding </w:t>
      </w:r>
      <w:r w:rsidR="00FA4CE7">
        <w:t xml:space="preserve">flow </w:t>
      </w:r>
      <w:r w:rsidR="00B429FD">
        <w:t xml:space="preserve">rules </w:t>
      </w:r>
      <w:r w:rsidR="00FB6E8A">
        <w:t>o</w:t>
      </w:r>
      <w:r w:rsidR="00B429FD">
        <w:t>n the</w:t>
      </w:r>
      <w:r w:rsidR="00FB6E8A">
        <w:t xml:space="preserve"> connected Open vSwitches in the network</w:t>
      </w:r>
      <w:r w:rsidR="00B429FD">
        <w:t>. Th</w:t>
      </w:r>
      <w:r w:rsidR="00973ABB">
        <w:t>e</w:t>
      </w:r>
      <w:r w:rsidR="00B429FD">
        <w:t>se</w:t>
      </w:r>
      <w:r w:rsidR="00973ABB">
        <w:t xml:space="preserve"> flow</w:t>
      </w:r>
      <w:r w:rsidR="00B429FD">
        <w:t xml:space="preserve"> rules are </w:t>
      </w:r>
      <w:r w:rsidR="00FA4CE7">
        <w:t>utilised</w:t>
      </w:r>
      <w:r w:rsidR="00973ABB">
        <w:t xml:space="preserve"> by the switches</w:t>
      </w:r>
      <w:r w:rsidR="00B429FD">
        <w:t xml:space="preserve"> to </w:t>
      </w:r>
      <w:r w:rsidR="00973ABB">
        <w:t xml:space="preserve">exchange </w:t>
      </w:r>
      <w:r w:rsidR="00B429FD">
        <w:t>the traffic between the legacy networks.</w:t>
      </w:r>
    </w:p>
    <w:p w14:paraId="07C1498F" w14:textId="23259E60" w:rsidR="0058162B" w:rsidRDefault="0058162B" w:rsidP="00110A18">
      <w:pPr>
        <w:rPr>
          <w:rFonts w:cs="Times"/>
          <w:color w:val="000000" w:themeColor="text1"/>
        </w:rPr>
      </w:pPr>
      <w:r>
        <w:rPr>
          <w:rFonts w:cs="Times"/>
          <w:color w:val="000000" w:themeColor="text1"/>
        </w:rPr>
        <w:t xml:space="preserve">The SDN-IP application </w:t>
      </w:r>
      <w:r w:rsidRPr="0058162B">
        <w:rPr>
          <w:rFonts w:cs="Times"/>
          <w:color w:val="000000" w:themeColor="text1"/>
        </w:rPr>
        <w:t>offers</w:t>
      </w:r>
      <w:r>
        <w:rPr>
          <w:rFonts w:cs="Times"/>
          <w:color w:val="000000" w:themeColor="text1"/>
        </w:rPr>
        <w:t xml:space="preserve"> the integration mechanism of BGP to the ONOS controller. It </w:t>
      </w:r>
      <w:r w:rsidRPr="00AF34A4">
        <w:rPr>
          <w:rFonts w:cs="Times"/>
          <w:color w:val="000000" w:themeColor="text1"/>
        </w:rPr>
        <w:t>behaves as a regular BGP speaker</w:t>
      </w:r>
      <w:r>
        <w:rPr>
          <w:rFonts w:cs="Times"/>
          <w:color w:val="000000" w:themeColor="text1"/>
        </w:rPr>
        <w:t xml:space="preserve">, at </w:t>
      </w:r>
      <w:r w:rsidRPr="00AF34A4">
        <w:rPr>
          <w:rFonts w:cs="Times"/>
          <w:color w:val="000000" w:themeColor="text1"/>
        </w:rPr>
        <w:t>the protocol level.</w:t>
      </w:r>
      <w:r w:rsidR="00A0371C">
        <w:rPr>
          <w:rFonts w:cs="Times"/>
          <w:color w:val="000000" w:themeColor="text1"/>
        </w:rPr>
        <w:t xml:space="preserve"> </w:t>
      </w:r>
      <w:r w:rsidR="00D21ADD">
        <w:rPr>
          <w:rFonts w:cs="Times"/>
          <w:color w:val="000000" w:themeColor="text1"/>
        </w:rPr>
        <w:t xml:space="preserve">For ONOS controller, SDN-IP is just an application </w:t>
      </w:r>
      <w:r w:rsidR="00D21ADD" w:rsidRPr="00AF34A4">
        <w:rPr>
          <w:rFonts w:cs="Times"/>
          <w:color w:val="000000" w:themeColor="text1"/>
        </w:rPr>
        <w:t>that uses its services to install and update the appropriate forwarding</w:t>
      </w:r>
      <w:r w:rsidR="00D21ADD">
        <w:rPr>
          <w:rFonts w:cs="Times"/>
          <w:color w:val="000000" w:themeColor="text1"/>
        </w:rPr>
        <w:t xml:space="preserve"> </w:t>
      </w:r>
      <w:r w:rsidR="00DE6F92">
        <w:rPr>
          <w:rFonts w:cs="Times"/>
          <w:color w:val="000000" w:themeColor="text1"/>
        </w:rPr>
        <w:t xml:space="preserve">flow </w:t>
      </w:r>
      <w:r w:rsidR="00D21ADD">
        <w:rPr>
          <w:rFonts w:cs="Times"/>
          <w:color w:val="000000" w:themeColor="text1"/>
        </w:rPr>
        <w:t>rules on the Open vSwitches.</w:t>
      </w:r>
      <w:r w:rsidR="00A90945">
        <w:rPr>
          <w:rFonts w:cs="Times"/>
          <w:color w:val="000000" w:themeColor="text1"/>
        </w:rPr>
        <w:t xml:space="preserve"> The SDN network created in this use case acts as a transit AS in between the </w:t>
      </w:r>
      <w:r w:rsidR="00DE6F92">
        <w:rPr>
          <w:rFonts w:cs="Times"/>
          <w:color w:val="000000" w:themeColor="text1"/>
        </w:rPr>
        <w:t xml:space="preserve">deployed </w:t>
      </w:r>
      <w:r w:rsidR="00A90945">
        <w:rPr>
          <w:rFonts w:cs="Times"/>
          <w:color w:val="000000" w:themeColor="text1"/>
        </w:rPr>
        <w:t xml:space="preserve">legacy networks. </w:t>
      </w:r>
      <w:r w:rsidR="00E55205">
        <w:rPr>
          <w:rFonts w:cs="Times"/>
          <w:color w:val="000000" w:themeColor="text1"/>
        </w:rPr>
        <w:t xml:space="preserve">From </w:t>
      </w:r>
      <w:r w:rsidR="004F215A">
        <w:rPr>
          <w:rFonts w:cs="Times"/>
          <w:color w:val="000000" w:themeColor="text1"/>
        </w:rPr>
        <w:t xml:space="preserve">external </w:t>
      </w:r>
      <w:r w:rsidR="00E55205">
        <w:rPr>
          <w:rFonts w:cs="Times"/>
          <w:color w:val="000000" w:themeColor="text1"/>
        </w:rPr>
        <w:t xml:space="preserve">border router gateway’s point of view, </w:t>
      </w:r>
      <w:r w:rsidR="004F215A">
        <w:rPr>
          <w:rFonts w:cs="Times"/>
          <w:color w:val="000000" w:themeColor="text1"/>
        </w:rPr>
        <w:t xml:space="preserve">the created </w:t>
      </w:r>
      <w:r w:rsidR="00E55205">
        <w:rPr>
          <w:rFonts w:cs="Times"/>
          <w:color w:val="000000" w:themeColor="text1"/>
        </w:rPr>
        <w:t xml:space="preserve">SDN network is just </w:t>
      </w:r>
      <w:r w:rsidR="005F1DA0">
        <w:rPr>
          <w:rFonts w:cs="Times"/>
          <w:color w:val="000000" w:themeColor="text1"/>
        </w:rPr>
        <w:t xml:space="preserve">an </w:t>
      </w:r>
      <w:r w:rsidR="00E55205">
        <w:rPr>
          <w:rFonts w:cs="Times"/>
          <w:color w:val="000000" w:themeColor="text1"/>
        </w:rPr>
        <w:t>another normal AS.</w:t>
      </w:r>
    </w:p>
    <w:p w14:paraId="78B7744C" w14:textId="49B71A16" w:rsidR="004F2A84" w:rsidRDefault="00BC5E22" w:rsidP="004F2A84">
      <w:r>
        <w:t xml:space="preserve">The following figure </w:t>
      </w:r>
      <w:r w:rsidR="00424F22">
        <w:t>displays</w:t>
      </w:r>
      <w:r>
        <w:t xml:space="preserve"> </w:t>
      </w:r>
      <w:r w:rsidR="00A77FBB">
        <w:t>the topology view of the configured network in this use case</w:t>
      </w:r>
      <w:r w:rsidR="00424F22">
        <w:t>,</w:t>
      </w:r>
      <w:r w:rsidR="00A77FBB">
        <w:t xml:space="preserve"> </w:t>
      </w:r>
      <w:r w:rsidR="00424F22" w:rsidRPr="00424F22">
        <w:t>perceived</w:t>
      </w:r>
      <w:r w:rsidR="00424F22">
        <w:t xml:space="preserve"> </w:t>
      </w:r>
      <w:r w:rsidR="00A77FBB">
        <w:t>from the ONOS GUI.</w:t>
      </w:r>
      <w:r w:rsidR="009573F4">
        <w:t xml:space="preserve"> </w:t>
      </w:r>
      <w:r w:rsidR="00DE5F6A">
        <w:t>As seen in the figure, t</w:t>
      </w:r>
      <w:r w:rsidR="00D11595">
        <w:t>he ONOS controller successfully identifies the</w:t>
      </w:r>
      <w:r w:rsidR="00424F22">
        <w:t xml:space="preserve"> configured</w:t>
      </w:r>
      <w:r w:rsidR="00D11595">
        <w:t xml:space="preserve"> IP addresses on each</w:t>
      </w:r>
      <w:r w:rsidR="00051DA7">
        <w:t xml:space="preserve"> external</w:t>
      </w:r>
      <w:r w:rsidR="00D11595">
        <w:t xml:space="preserve"> border routers </w:t>
      </w:r>
      <w:r w:rsidR="002015A1">
        <w:t xml:space="preserve">of legacy networks </w:t>
      </w:r>
      <w:r w:rsidR="00D11595">
        <w:t xml:space="preserve">and </w:t>
      </w:r>
      <w:r w:rsidR="00424F22">
        <w:t xml:space="preserve">also the configured </w:t>
      </w:r>
      <w:r w:rsidR="00D11595">
        <w:t>BGP speaker</w:t>
      </w:r>
      <w:r w:rsidR="00051DA7">
        <w:t xml:space="preserve"> deployed</w:t>
      </w:r>
      <w:r w:rsidR="00D11595">
        <w:t xml:space="preserve"> in the create</w:t>
      </w:r>
      <w:r w:rsidR="00424F22">
        <w:t>d</w:t>
      </w:r>
      <w:r w:rsidR="00D11595">
        <w:t xml:space="preserve"> </w:t>
      </w:r>
      <w:r w:rsidR="004A4711">
        <w:t xml:space="preserve">SDN </w:t>
      </w:r>
      <w:r w:rsidR="00D11595">
        <w:t>network.</w:t>
      </w:r>
    </w:p>
    <w:p w14:paraId="6AB3499C" w14:textId="45D150E4" w:rsidR="00865559" w:rsidRPr="006A2AA9" w:rsidRDefault="00EB6A31" w:rsidP="004F2A84">
      <w:r w:rsidRPr="00E43A84">
        <w:rPr>
          <w:noProof/>
        </w:rPr>
        <w:drawing>
          <wp:inline distT="0" distB="0" distL="0" distR="0" wp14:anchorId="0A19192B" wp14:editId="7DB1B85C">
            <wp:extent cx="5781317" cy="3335629"/>
            <wp:effectExtent l="0" t="0" r="0" b="0"/>
            <wp:docPr id="94" name="Picture 9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with medium confidence"/>
                    <pic:cNvPicPr/>
                  </pic:nvPicPr>
                  <pic:blipFill rotWithShape="1">
                    <a:blip r:embed="rId105"/>
                    <a:srcRect l="673" t="11315" r="792" b="14328"/>
                    <a:stretch/>
                  </pic:blipFill>
                  <pic:spPr bwMode="auto">
                    <a:xfrm>
                      <a:off x="0" y="0"/>
                      <a:ext cx="5788461" cy="3339751"/>
                    </a:xfrm>
                    <a:prstGeom prst="rect">
                      <a:avLst/>
                    </a:prstGeom>
                    <a:ln>
                      <a:noFill/>
                    </a:ln>
                    <a:extLst>
                      <a:ext uri="{53640926-AAD7-44D8-BBD7-CCE9431645EC}">
                        <a14:shadowObscured xmlns:a14="http://schemas.microsoft.com/office/drawing/2010/main"/>
                      </a:ext>
                    </a:extLst>
                  </pic:spPr>
                </pic:pic>
              </a:graphicData>
            </a:graphic>
          </wp:inline>
        </w:drawing>
      </w:r>
    </w:p>
    <w:p w14:paraId="6F65201E" w14:textId="2EEC410D" w:rsidR="004D2D10" w:rsidRDefault="004D2D10" w:rsidP="004D2D10">
      <w:pPr>
        <w:jc w:val="center"/>
        <w:rPr>
          <w:rFonts w:cs="Times"/>
          <w:i/>
          <w:iCs/>
          <w:sz w:val="16"/>
          <w:szCs w:val="18"/>
        </w:rPr>
      </w:pPr>
      <w:r w:rsidRPr="006A2AA9">
        <w:rPr>
          <w:rFonts w:cs="Times"/>
          <w:i/>
          <w:iCs/>
          <w:sz w:val="16"/>
          <w:szCs w:val="18"/>
        </w:rPr>
        <w:t>Topology view on the ONOS controller GUI</w:t>
      </w:r>
    </w:p>
    <w:p w14:paraId="158E179C" w14:textId="75235946" w:rsidR="004D2D10" w:rsidRDefault="004D2D10" w:rsidP="004D2D10"/>
    <w:p w14:paraId="7158E6D9" w14:textId="77777777" w:rsidR="00621487" w:rsidRPr="006A2AA9" w:rsidRDefault="00621487" w:rsidP="00621487">
      <w:pPr>
        <w:pStyle w:val="Heading3"/>
        <w:rPr>
          <w:lang w:val="en-GB"/>
        </w:rPr>
      </w:pPr>
      <w:bookmarkStart w:id="468" w:name="_Toc114792061"/>
      <w:r w:rsidRPr="006A2AA9">
        <w:rPr>
          <w:lang w:val="en-GB"/>
        </w:rPr>
        <w:lastRenderedPageBreak/>
        <w:t>Configuration</w:t>
      </w:r>
      <w:r>
        <w:rPr>
          <w:lang w:val="en-GB"/>
        </w:rPr>
        <w:t xml:space="preserve"> </w:t>
      </w:r>
      <w:r w:rsidRPr="006A2AA9">
        <w:rPr>
          <w:lang w:val="en-GB"/>
        </w:rPr>
        <w:t>and</w:t>
      </w:r>
      <w:r>
        <w:rPr>
          <w:lang w:val="en-GB"/>
        </w:rPr>
        <w:t xml:space="preserve"> </w:t>
      </w:r>
      <w:r w:rsidRPr="006A2AA9">
        <w:rPr>
          <w:lang w:val="en-GB"/>
        </w:rPr>
        <w:t>Working</w:t>
      </w:r>
      <w:bookmarkEnd w:id="468"/>
    </w:p>
    <w:p w14:paraId="0A040B1E" w14:textId="08762D1B" w:rsidR="009374E6" w:rsidRDefault="0051765B" w:rsidP="009374E6">
      <w:r>
        <w:t xml:space="preserve">For accurate functioning of the SDN-IP application, it requires some configuration to be </w:t>
      </w:r>
      <w:r w:rsidRPr="0051765B">
        <w:t>set up</w:t>
      </w:r>
      <w:r>
        <w:t xml:space="preserve"> on the </w:t>
      </w:r>
      <w:r w:rsidR="00292300">
        <w:t xml:space="preserve">ONOS controller. </w:t>
      </w:r>
      <w:r w:rsidR="00264317">
        <w:t xml:space="preserve">The configuration file, named </w:t>
      </w:r>
      <w:r w:rsidR="009C7AF5" w:rsidRPr="006D64AB">
        <w:rPr>
          <w:i/>
          <w:iCs/>
        </w:rPr>
        <w:t>network-cfg-</w:t>
      </w:r>
      <w:r w:rsidR="00264317" w:rsidRPr="006D64AB">
        <w:rPr>
          <w:i/>
          <w:iCs/>
        </w:rPr>
        <w:t>bgp.json</w:t>
      </w:r>
      <w:r w:rsidR="00264317">
        <w:t xml:space="preserve"> was created containing the exact location of external </w:t>
      </w:r>
      <w:r w:rsidR="0032713A">
        <w:t>BGP</w:t>
      </w:r>
      <w:r w:rsidR="00264317">
        <w:t xml:space="preserve"> border routers and the BGP speaker. The appropriate BGP peering </w:t>
      </w:r>
      <w:r w:rsidR="0032713A">
        <w:t>addresses</w:t>
      </w:r>
      <w:r w:rsidR="00264317">
        <w:t xml:space="preserve"> are required to be configured at the switchport connecting to the border router. The complete configuration file can be found in the Appendix. BGP speaker also needs to be configured with the eBGP peering </w:t>
      </w:r>
      <w:r w:rsidR="0032713A">
        <w:t>addresses</w:t>
      </w:r>
      <w:r w:rsidR="00264317">
        <w:t xml:space="preserve"> to the border routers. </w:t>
      </w:r>
      <w:r w:rsidR="00E70159">
        <w:t xml:space="preserve"> To peer BGP speaker with ONOS controller, </w:t>
      </w:r>
      <w:r w:rsidR="00264317">
        <w:t>iBGP configuration at</w:t>
      </w:r>
      <w:r w:rsidR="00E70159">
        <w:t xml:space="preserve"> port</w:t>
      </w:r>
      <w:r w:rsidR="00264317">
        <w:t xml:space="preserve"> 2000 is done so</w:t>
      </w:r>
      <w:r w:rsidR="00E70159">
        <w:t xml:space="preserve"> that</w:t>
      </w:r>
      <w:r w:rsidR="00264317">
        <w:t xml:space="preserve"> speaker can </w:t>
      </w:r>
      <w:r w:rsidR="009048AC">
        <w:t xml:space="preserve">share routes </w:t>
      </w:r>
      <w:r w:rsidR="00264317">
        <w:t xml:space="preserve">with the ONOS controller. Similarly, all the border </w:t>
      </w:r>
      <w:r w:rsidR="0032713A">
        <w:t>gateway</w:t>
      </w:r>
      <w:r w:rsidR="00264317">
        <w:t xml:space="preserve"> routers are configured to peer with the BGP speaker and advertise their internal networks.</w:t>
      </w:r>
    </w:p>
    <w:p w14:paraId="3609AE4D" w14:textId="575B3401" w:rsidR="000E27A7" w:rsidRDefault="00EF4ADC" w:rsidP="000E27A7">
      <w:r>
        <w:t>The Quagga BGP speaker was configured to enable FRRouting and single interface (em0) was configured with all eBGP peering addresses for the border routers of legacy networks.</w:t>
      </w:r>
      <w:r w:rsidR="00BF7033">
        <w:t xml:space="preserve"> </w:t>
      </w:r>
      <w:r w:rsidR="000E27A7">
        <w:t>The BGP speaker peers in two methods:</w:t>
      </w:r>
    </w:p>
    <w:p w14:paraId="5BD3ED90" w14:textId="41D9845D" w:rsidR="000E27A7" w:rsidRDefault="000E27A7" w:rsidP="000E27A7">
      <w:pPr>
        <w:pStyle w:val="ListParagraph"/>
        <w:numPr>
          <w:ilvl w:val="0"/>
          <w:numId w:val="27"/>
        </w:numPr>
      </w:pPr>
      <w:r w:rsidRPr="000E27A7">
        <w:t>BGP speaker must have connection to the SDN data plane network</w:t>
      </w:r>
      <w:r w:rsidR="003748E0">
        <w:t>,</w:t>
      </w:r>
      <w:r>
        <w:t xml:space="preserve"> through which t</w:t>
      </w:r>
      <w:r w:rsidRPr="000E27A7">
        <w:t xml:space="preserve">he BGP speaker </w:t>
      </w:r>
      <w:r>
        <w:t xml:space="preserve">can </w:t>
      </w:r>
      <w:r w:rsidRPr="000E27A7">
        <w:t xml:space="preserve">peer with external </w:t>
      </w:r>
      <w:r>
        <w:t>border</w:t>
      </w:r>
      <w:r w:rsidRPr="000E27A7">
        <w:t xml:space="preserve"> routers using eBGP.</w:t>
      </w:r>
    </w:p>
    <w:p w14:paraId="2180035A" w14:textId="0DA1C75B" w:rsidR="000E27A7" w:rsidRDefault="003748E0" w:rsidP="000E27A7">
      <w:pPr>
        <w:pStyle w:val="ListParagraph"/>
        <w:numPr>
          <w:ilvl w:val="0"/>
          <w:numId w:val="27"/>
        </w:numPr>
      </w:pPr>
      <w:r w:rsidRPr="000E27A7">
        <w:t xml:space="preserve">BGP speaker must have </w:t>
      </w:r>
      <w:r w:rsidR="00BD623B">
        <w:t xml:space="preserve">direct </w:t>
      </w:r>
      <w:r w:rsidRPr="000E27A7">
        <w:t>connection to the</w:t>
      </w:r>
      <w:r>
        <w:t xml:space="preserve"> ONOS controller, through which the BGP speaker forms iBGP peer with the SDN-IP application. This connectivity for this peering must be out-of-band of the data plane.</w:t>
      </w:r>
    </w:p>
    <w:p w14:paraId="2672095C" w14:textId="653943B1" w:rsidR="0047564F" w:rsidRDefault="0047564F" w:rsidP="0047564F">
      <w:r>
        <w:t>For activating SDN-IP application on ONOS controller, following applications are required to be installed and activated through ONOS CLI or ONOS GUI.</w:t>
      </w:r>
    </w:p>
    <w:p w14:paraId="7FDDC86A" w14:textId="6211A282" w:rsidR="0047564F" w:rsidRPr="003030C0" w:rsidRDefault="0047564F" w:rsidP="0047564F">
      <w:pPr>
        <w:rPr>
          <w:i/>
          <w:iCs/>
        </w:rPr>
      </w:pPr>
      <w:r w:rsidRPr="003030C0">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14:paraId="6111A995" w14:textId="77777777" w:rsidTr="00863227">
        <w:trPr>
          <w:trHeight w:val="20"/>
        </w:trPr>
        <w:tc>
          <w:tcPr>
            <w:tcW w:w="4649" w:type="dxa"/>
          </w:tcPr>
          <w:p w14:paraId="542B9D1B" w14:textId="77777777" w:rsidR="00CB0270" w:rsidRDefault="00CB0270" w:rsidP="00CB0270">
            <w:pPr>
              <w:pStyle w:val="ListParagraph"/>
              <w:numPr>
                <w:ilvl w:val="0"/>
                <w:numId w:val="28"/>
              </w:numPr>
            </w:pPr>
            <w:r w:rsidRPr="00A35A23">
              <w:t>Proxy ARP</w:t>
            </w:r>
          </w:p>
        </w:tc>
        <w:tc>
          <w:tcPr>
            <w:tcW w:w="4649" w:type="dxa"/>
          </w:tcPr>
          <w:p w14:paraId="28370042" w14:textId="77777777" w:rsidR="00CB0270" w:rsidRDefault="00CB0270" w:rsidP="00863227">
            <w:r w:rsidRPr="00A35A23">
              <w:t>APP ID: org.onosproject.proxyarp</w:t>
            </w:r>
          </w:p>
        </w:tc>
      </w:tr>
      <w:tr w:rsidR="00CB0270" w14:paraId="5C97A202" w14:textId="77777777" w:rsidTr="00863227">
        <w:trPr>
          <w:trHeight w:val="20"/>
        </w:trPr>
        <w:tc>
          <w:tcPr>
            <w:tcW w:w="4649" w:type="dxa"/>
          </w:tcPr>
          <w:p w14:paraId="7DA3AF83" w14:textId="7D564A74" w:rsidR="00CB0270" w:rsidRDefault="00CF0540" w:rsidP="00CB0270">
            <w:pPr>
              <w:pStyle w:val="ListParagraph"/>
              <w:numPr>
                <w:ilvl w:val="0"/>
                <w:numId w:val="28"/>
              </w:numPr>
            </w:pPr>
            <w:r>
              <w:t>Configuration Manager</w:t>
            </w:r>
          </w:p>
        </w:tc>
        <w:tc>
          <w:tcPr>
            <w:tcW w:w="4649" w:type="dxa"/>
          </w:tcPr>
          <w:p w14:paraId="0B91347F" w14:textId="6D92E7BE" w:rsidR="00CB0270" w:rsidRDefault="00CB0270" w:rsidP="00863227">
            <w:r w:rsidRPr="00A35A23">
              <w:t>APP ID: org.onosproject.</w:t>
            </w:r>
            <w:r w:rsidR="00CF0540" w:rsidRPr="0047564F">
              <w:t>config</w:t>
            </w:r>
          </w:p>
        </w:tc>
      </w:tr>
      <w:tr w:rsidR="00CB0270" w14:paraId="6DC70827" w14:textId="77777777" w:rsidTr="00863227">
        <w:trPr>
          <w:trHeight w:val="20"/>
        </w:trPr>
        <w:tc>
          <w:tcPr>
            <w:tcW w:w="4649" w:type="dxa"/>
          </w:tcPr>
          <w:p w14:paraId="402F1792" w14:textId="6B38E517" w:rsidR="00CB0270" w:rsidRDefault="00CF0540" w:rsidP="00CB0270">
            <w:pPr>
              <w:pStyle w:val="ListParagraph"/>
              <w:numPr>
                <w:ilvl w:val="0"/>
                <w:numId w:val="28"/>
              </w:numPr>
            </w:pPr>
            <w:r>
              <w:t>SDN-IP</w:t>
            </w:r>
            <w:r>
              <w:tab/>
            </w:r>
          </w:p>
        </w:tc>
        <w:tc>
          <w:tcPr>
            <w:tcW w:w="4649" w:type="dxa"/>
          </w:tcPr>
          <w:p w14:paraId="69A804A4" w14:textId="37D165CD" w:rsidR="00CB0270" w:rsidRDefault="00CB0270" w:rsidP="00863227">
            <w:r w:rsidRPr="00A35A23">
              <w:t xml:space="preserve">APP ID: </w:t>
            </w:r>
            <w:r w:rsidRPr="0047564F">
              <w:t>org.onosproject.</w:t>
            </w:r>
            <w:r w:rsidR="00CF0540">
              <w:t>sdnip</w:t>
            </w:r>
          </w:p>
        </w:tc>
      </w:tr>
      <w:tr w:rsidR="00CB0270" w14:paraId="537D1364" w14:textId="77777777" w:rsidTr="00863227">
        <w:trPr>
          <w:trHeight w:val="20"/>
        </w:trPr>
        <w:tc>
          <w:tcPr>
            <w:tcW w:w="4649" w:type="dxa"/>
          </w:tcPr>
          <w:p w14:paraId="0790B4AF" w14:textId="1FD119AF" w:rsidR="00CB0270" w:rsidRDefault="00CB0270" w:rsidP="00CB0270">
            <w:pPr>
              <w:pStyle w:val="ListParagraph"/>
              <w:numPr>
                <w:ilvl w:val="0"/>
                <w:numId w:val="28"/>
              </w:numPr>
            </w:pPr>
            <w:r>
              <w:t>SDN-IP</w:t>
            </w:r>
            <w:r>
              <w:tab/>
            </w:r>
            <w:r w:rsidR="00CF0540" w:rsidRPr="00A35A23">
              <w:t xml:space="preserve">Reactive </w:t>
            </w:r>
            <w:r w:rsidR="00CF0540">
              <w:t>Routing</w:t>
            </w:r>
          </w:p>
        </w:tc>
        <w:tc>
          <w:tcPr>
            <w:tcW w:w="4649" w:type="dxa"/>
          </w:tcPr>
          <w:p w14:paraId="5570626F" w14:textId="6716E3A5" w:rsidR="00CB0270" w:rsidRDefault="00CB0270" w:rsidP="00863227">
            <w:r w:rsidRPr="00A35A23">
              <w:t xml:space="preserve">APP ID: </w:t>
            </w:r>
            <w:r w:rsidRPr="0047564F">
              <w:t>org.onosproject.</w:t>
            </w:r>
            <w:r w:rsidR="00CF0540" w:rsidRPr="00CF0540">
              <w:t>reactive</w:t>
            </w:r>
            <w:r w:rsidR="00CF0540">
              <w:t>.</w:t>
            </w:r>
            <w:r w:rsidR="00CF0540" w:rsidRPr="00CF0540">
              <w:t>routing</w:t>
            </w:r>
          </w:p>
        </w:tc>
      </w:tr>
    </w:tbl>
    <w:p w14:paraId="0DBF8AF6" w14:textId="7E5BD520" w:rsidR="003D2A6F" w:rsidRPr="009374E6" w:rsidRDefault="0012588C" w:rsidP="003D2A6F">
      <w:r>
        <w:t>After successful configuration of all the devices in the network,</w:t>
      </w:r>
      <w:r w:rsidR="0073600A">
        <w:t xml:space="preserve"> all the legacy routers formed the eBGP peer</w:t>
      </w:r>
      <w:r w:rsidR="00203DDC">
        <w:t>ing</w:t>
      </w:r>
      <w:r w:rsidR="0073600A">
        <w:t xml:space="preserve"> with the BGP speaker in the SDN network and the routes were exchanged between them.</w:t>
      </w:r>
      <w:r w:rsidR="00203DDC">
        <w:t xml:space="preserve"> The BGP speaker also formed the iBGP peering with the SDN-IP application and all the routing information was shared with the ONOS controller as seen in the following figure.</w:t>
      </w:r>
    </w:p>
    <w:p w14:paraId="0180D16A" w14:textId="7EE040AE" w:rsidR="003D2A6F" w:rsidRDefault="00203DDC" w:rsidP="00203DDC">
      <w:pPr>
        <w:jc w:val="center"/>
      </w:pPr>
      <w:r w:rsidRPr="001B1F7E">
        <w:rPr>
          <w:noProof/>
        </w:rPr>
        <w:drawing>
          <wp:inline distT="0" distB="0" distL="0" distR="0" wp14:anchorId="06D35EE2" wp14:editId="75EBA78A">
            <wp:extent cx="4226011" cy="3339913"/>
            <wp:effectExtent l="0" t="0" r="3175" b="0"/>
            <wp:docPr id="118" name="Picture 1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low confidence"/>
                    <pic:cNvPicPr/>
                  </pic:nvPicPr>
                  <pic:blipFill>
                    <a:blip r:embed="rId106"/>
                    <a:stretch>
                      <a:fillRect/>
                    </a:stretch>
                  </pic:blipFill>
                  <pic:spPr>
                    <a:xfrm>
                      <a:off x="0" y="0"/>
                      <a:ext cx="4242343" cy="3352821"/>
                    </a:xfrm>
                    <a:prstGeom prst="rect">
                      <a:avLst/>
                    </a:prstGeom>
                  </pic:spPr>
                </pic:pic>
              </a:graphicData>
            </a:graphic>
          </wp:inline>
        </w:drawing>
      </w:r>
    </w:p>
    <w:p w14:paraId="0D56D2F0" w14:textId="2804152E" w:rsidR="009374E6" w:rsidRDefault="009374E6" w:rsidP="00C54A60">
      <w:pPr>
        <w:jc w:val="center"/>
      </w:pPr>
    </w:p>
    <w:p w14:paraId="3F9E79DA" w14:textId="77777777" w:rsidR="00A620C9" w:rsidRDefault="00FE291A" w:rsidP="00A620C9">
      <w:r>
        <w:lastRenderedPageBreak/>
        <w:t>The external border routers advertise the routes of their respective AS to the BGP speaker in the SDN network and further these routes are re-advertised to the other external border routers and</w:t>
      </w:r>
      <w:r w:rsidR="00C44836">
        <w:t xml:space="preserve"> the</w:t>
      </w:r>
      <w:r>
        <w:t xml:space="preserve"> SDN-IP application.</w:t>
      </w:r>
      <w:r w:rsidR="00C44836">
        <w:t xml:space="preserve"> The SDN-IP application selects the best route for each destination according to the iBGP standards and these are translated </w:t>
      </w:r>
      <w:r w:rsidR="001202DF">
        <w:t>into the ONOS Application Intent requests</w:t>
      </w:r>
      <w:r w:rsidR="00604CCE">
        <w:t>. ONOS controller translates these</w:t>
      </w:r>
      <w:r w:rsidR="000F60B2">
        <w:t xml:space="preserve"> Point-to-Point</w:t>
      </w:r>
      <w:r w:rsidR="00604CCE">
        <w:t xml:space="preserve"> Intent requests into the flow rules, which are further implemented on the respective Open vSwitches.</w:t>
      </w:r>
      <w:r w:rsidR="00A620C9">
        <w:t xml:space="preserve"> M</w:t>
      </w:r>
      <w:r w:rsidR="00A620C9" w:rsidRPr="002674D8">
        <w:t>oreover</w:t>
      </w:r>
      <w:r w:rsidR="00A620C9">
        <w:t>, Multi-Point-to-Single-Point Intents are created which allows external BGP routers to peer with the BGP speaker. C</w:t>
      </w:r>
      <w:r w:rsidR="00A620C9" w:rsidRPr="002674D8">
        <w:t>onsequently</w:t>
      </w:r>
      <w:r w:rsidR="00A620C9">
        <w:t>, BGP itself can also detect failures and act accordingly in case of any link failure.</w:t>
      </w:r>
    </w:p>
    <w:p w14:paraId="4C566080" w14:textId="522D88B5" w:rsidR="00C44836" w:rsidRDefault="00A620C9" w:rsidP="009374E6">
      <w:r>
        <w:t>The following figure displays the part of Intents created by the ONOS Intent subsystem</w:t>
      </w:r>
      <w:r w:rsidR="007217A1">
        <w:t>.</w:t>
      </w:r>
    </w:p>
    <w:p w14:paraId="02E126A1" w14:textId="0705245F" w:rsidR="00C44836" w:rsidRDefault="00DD1BD4" w:rsidP="009374E6">
      <w:r w:rsidRPr="00F357E6">
        <w:rPr>
          <w:noProof/>
        </w:rPr>
        <w:drawing>
          <wp:inline distT="0" distB="0" distL="0" distR="0" wp14:anchorId="6B510735" wp14:editId="6DBFCCCD">
            <wp:extent cx="5760720" cy="3083398"/>
            <wp:effectExtent l="0" t="0" r="0" b="3175"/>
            <wp:docPr id="123" name="Picture 12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email&#10;&#10;Description automatically generated"/>
                    <pic:cNvPicPr/>
                  </pic:nvPicPr>
                  <pic:blipFill rotWithShape="1">
                    <a:blip r:embed="rId107"/>
                    <a:srcRect l="646" t="11309" r="757" b="19659"/>
                    <a:stretch/>
                  </pic:blipFill>
                  <pic:spPr bwMode="auto">
                    <a:xfrm>
                      <a:off x="0" y="0"/>
                      <a:ext cx="5760720" cy="3083398"/>
                    </a:xfrm>
                    <a:prstGeom prst="rect">
                      <a:avLst/>
                    </a:prstGeom>
                    <a:ln>
                      <a:noFill/>
                    </a:ln>
                    <a:extLst>
                      <a:ext uri="{53640926-AAD7-44D8-BBD7-CCE9431645EC}">
                        <a14:shadowObscured xmlns:a14="http://schemas.microsoft.com/office/drawing/2010/main"/>
                      </a:ext>
                    </a:extLst>
                  </pic:spPr>
                </pic:pic>
              </a:graphicData>
            </a:graphic>
          </wp:inline>
        </w:drawing>
      </w:r>
    </w:p>
    <w:p w14:paraId="7C93123B" w14:textId="37E25814" w:rsidR="003717A8" w:rsidRDefault="003717A8" w:rsidP="009374E6"/>
    <w:p w14:paraId="1E449D37" w14:textId="2490AE2C" w:rsidR="00F31899" w:rsidRDefault="000B4B1E" w:rsidP="00FE55B3">
      <w:r>
        <w:t xml:space="preserve">Along with multiple BGP speakers, multiple ONOS controllers in form of cluster can be implemented to increase the high availability and scalability of the network. </w:t>
      </w:r>
      <w:r w:rsidR="00F31CC2">
        <w:t>In case of imple</w:t>
      </w:r>
      <w:r w:rsidR="00DE2FF0">
        <w:t xml:space="preserve">mentation of multiple ONOS controllers, number of SDN-IP applications can also be increased. </w:t>
      </w:r>
      <w:r w:rsidR="00DE2FF0" w:rsidRPr="00DE2FF0">
        <w:t>SDN-IP</w:t>
      </w:r>
      <w:r w:rsidR="00DE2FF0">
        <w:t xml:space="preserve"> application</w:t>
      </w:r>
      <w:r w:rsidR="00DE2FF0" w:rsidRPr="00DE2FF0">
        <w:t xml:space="preserve"> provides </w:t>
      </w:r>
      <w:r w:rsidR="00DE2FF0">
        <w:t xml:space="preserve">the </w:t>
      </w:r>
      <w:r w:rsidR="00DE2FF0" w:rsidRPr="00DE2FF0">
        <w:t>support for high availability using a hot-standby model.</w:t>
      </w:r>
      <w:r w:rsidR="00F02B49">
        <w:t xml:space="preserve"> However, among all the SDN-IP applications, only one is active and has he role of Leader application</w:t>
      </w:r>
      <w:r w:rsidR="003A2997">
        <w:t xml:space="preserve"> and others are on Standby mode</w:t>
      </w:r>
      <w:r w:rsidR="00F02B49">
        <w:t>.</w:t>
      </w:r>
      <w:r w:rsidR="00E21F54">
        <w:t xml:space="preserve"> The </w:t>
      </w:r>
      <w:r w:rsidR="00E21F54" w:rsidRPr="00E21F54">
        <w:t xml:space="preserve">ONOS </w:t>
      </w:r>
      <w:r w:rsidR="002350A8">
        <w:t>L</w:t>
      </w:r>
      <w:r w:rsidR="00E21F54" w:rsidRPr="00E21F54">
        <w:t>eader election service</w:t>
      </w:r>
      <w:r w:rsidR="00E21F54">
        <w:t xml:space="preserve"> is utilized by the SDN-IP application to elect the Leader. </w:t>
      </w:r>
      <w:r w:rsidR="00DE2FF0">
        <w:t xml:space="preserve">Each SDN-IP application receives the routing information from the external BGP routers but only the </w:t>
      </w:r>
      <w:r w:rsidR="0059571D">
        <w:t xml:space="preserve">Leader is </w:t>
      </w:r>
      <w:r w:rsidR="0059571D" w:rsidRPr="00DE2FF0">
        <w:t>responsible for</w:t>
      </w:r>
      <w:r w:rsidR="0059571D">
        <w:t xml:space="preserve"> creating the</w:t>
      </w:r>
      <w:r w:rsidR="0059571D" w:rsidRPr="00DE2FF0">
        <w:t xml:space="preserve"> </w:t>
      </w:r>
      <w:r w:rsidR="0059571D">
        <w:t>I</w:t>
      </w:r>
      <w:r w:rsidR="0059571D" w:rsidRPr="00DE2FF0">
        <w:t>ntent</w:t>
      </w:r>
      <w:r w:rsidR="0059571D">
        <w:t xml:space="preserve"> requests on all the ONOS controllers.</w:t>
      </w:r>
      <w:r w:rsidR="00F02B49">
        <w:t xml:space="preserve"> In case of failure of the Leader SDN-IP application, new Leader is chosen from the other</w:t>
      </w:r>
      <w:r w:rsidR="004A24BE">
        <w:t xml:space="preserve"> available SDN-IP</w:t>
      </w:r>
      <w:r w:rsidR="00F02B49">
        <w:t xml:space="preserve"> applications on Standby mode.</w:t>
      </w:r>
      <w:r w:rsidR="007413C1">
        <w:t xml:space="preserve"> The elected new Leader performs the Intent synchronization to ensure all the Intents are installed as per the current BGP routes </w:t>
      </w:r>
      <w:r w:rsidR="007D6A03">
        <w:t>learnt</w:t>
      </w:r>
      <w:r w:rsidR="007413C1">
        <w:t>.</w:t>
      </w:r>
    </w:p>
    <w:p w14:paraId="0B66C1A2" w14:textId="17E3D6EC" w:rsidR="00E21F54" w:rsidRDefault="00E12C2B" w:rsidP="00E12C2B">
      <w:r>
        <w:t>However, due to limited availability of memory resources on the host machine only a single instance of ONOS controller and</w:t>
      </w:r>
      <w:r w:rsidR="001E494D">
        <w:t xml:space="preserve"> a</w:t>
      </w:r>
      <w:r>
        <w:t xml:space="preserve"> single instance of BGP speaker was implemented </w:t>
      </w:r>
      <w:r w:rsidR="001E494D">
        <w:t>for testing</w:t>
      </w:r>
      <w:r>
        <w:t xml:space="preserve"> this use case. The following figure shows the list of BGP </w:t>
      </w:r>
      <w:r w:rsidR="009077C0">
        <w:t>S</w:t>
      </w:r>
      <w:r>
        <w:t>peakers and</w:t>
      </w:r>
      <w:r w:rsidR="009077C0">
        <w:t xml:space="preserve"> BGP Neighbours learnt through</w:t>
      </w:r>
      <w:r>
        <w:t xml:space="preserve"> iBGP peering with the ONOS controller.</w:t>
      </w:r>
      <w:r w:rsidR="002F6F18">
        <w:t xml:space="preserve"> The BGP neighbour seen here is BGP speaker</w:t>
      </w:r>
      <w:r w:rsidR="006E2E88">
        <w:t xml:space="preserve"> (BGP-SP1)</w:t>
      </w:r>
      <w:r w:rsidR="00D83B29">
        <w:t>, configured</w:t>
      </w:r>
      <w:r w:rsidR="002F6F18">
        <w:t xml:space="preserve"> with BGP ID 10.10.10.10.</w:t>
      </w:r>
    </w:p>
    <w:p w14:paraId="3739C3BA" w14:textId="47479C3F" w:rsidR="00FE55B3" w:rsidRDefault="00FE55B3" w:rsidP="00130911">
      <w:pPr>
        <w:jc w:val="center"/>
      </w:pPr>
      <w:r w:rsidRPr="00AD3B40">
        <w:rPr>
          <w:noProof/>
        </w:rPr>
        <w:drawing>
          <wp:inline distT="0" distB="0" distL="0" distR="0" wp14:anchorId="2A790973" wp14:editId="49DB411C">
            <wp:extent cx="5693662" cy="1252151"/>
            <wp:effectExtent l="0" t="0" r="2540" b="5715"/>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08"/>
                    <a:stretch>
                      <a:fillRect/>
                    </a:stretch>
                  </pic:blipFill>
                  <pic:spPr>
                    <a:xfrm>
                      <a:off x="0" y="0"/>
                      <a:ext cx="5758406" cy="1266389"/>
                    </a:xfrm>
                    <a:prstGeom prst="rect">
                      <a:avLst/>
                    </a:prstGeom>
                  </pic:spPr>
                </pic:pic>
              </a:graphicData>
            </a:graphic>
          </wp:inline>
        </w:drawing>
      </w:r>
    </w:p>
    <w:p w14:paraId="500CF929" w14:textId="77777777" w:rsidR="007413C1" w:rsidRDefault="007413C1" w:rsidP="00130911">
      <w:pPr>
        <w:jc w:val="center"/>
      </w:pPr>
    </w:p>
    <w:p w14:paraId="6743662E" w14:textId="50854E79" w:rsidR="007D1FD0" w:rsidRDefault="00264B7F" w:rsidP="00F31899">
      <w:r>
        <w:lastRenderedPageBreak/>
        <w:t>The BGP speaker was able to successfully form the iBGP</w:t>
      </w:r>
      <w:r w:rsidR="00B12E58">
        <w:t xml:space="preserve"> peering</w:t>
      </w:r>
      <w:r w:rsidR="00BB4F1E">
        <w:t xml:space="preserve"> with </w:t>
      </w:r>
      <w:r w:rsidR="00FC2A25">
        <w:t>SDN-IP application</w:t>
      </w:r>
      <w:r>
        <w:t xml:space="preserve"> and eBGP peering with the external BGP routers as displayed in the following figure.</w:t>
      </w:r>
      <w:r w:rsidR="00830538">
        <w:t xml:space="preserve"> Total of five Neighbours were connected to the BGP speaker, four external BGP routers and one ONOS controller.</w:t>
      </w:r>
    </w:p>
    <w:p w14:paraId="4EEBF8DC" w14:textId="24566CD9" w:rsidR="00AE43D0" w:rsidRDefault="00AE43D0" w:rsidP="005032C9">
      <w:pPr>
        <w:jc w:val="center"/>
      </w:pPr>
      <w:r w:rsidRPr="001665F0">
        <w:rPr>
          <w:noProof/>
        </w:rPr>
        <w:drawing>
          <wp:inline distT="0" distB="0" distL="0" distR="0" wp14:anchorId="2F7ECC55" wp14:editId="2E71A11C">
            <wp:extent cx="5109882" cy="2037988"/>
            <wp:effectExtent l="0" t="0" r="0" b="635"/>
            <wp:docPr id="114" name="Picture 1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rotWithShape="1">
                    <a:blip r:embed="rId109"/>
                    <a:srcRect r="5879" b="13388"/>
                    <a:stretch/>
                  </pic:blipFill>
                  <pic:spPr bwMode="auto">
                    <a:xfrm>
                      <a:off x="0" y="0"/>
                      <a:ext cx="5125555" cy="2044239"/>
                    </a:xfrm>
                    <a:prstGeom prst="rect">
                      <a:avLst/>
                    </a:prstGeom>
                    <a:ln>
                      <a:noFill/>
                    </a:ln>
                    <a:extLst>
                      <a:ext uri="{53640926-AAD7-44D8-BBD7-CCE9431645EC}">
                        <a14:shadowObscured xmlns:a14="http://schemas.microsoft.com/office/drawing/2010/main"/>
                      </a:ext>
                    </a:extLst>
                  </pic:spPr>
                </pic:pic>
              </a:graphicData>
            </a:graphic>
          </wp:inline>
        </w:drawing>
      </w:r>
    </w:p>
    <w:p w14:paraId="229A76B5" w14:textId="1AC8C83C" w:rsidR="00282833" w:rsidRDefault="00282833" w:rsidP="005032C9">
      <w:pPr>
        <w:jc w:val="center"/>
      </w:pPr>
    </w:p>
    <w:p w14:paraId="23B66E68" w14:textId="3CB63FDA" w:rsidR="00282833" w:rsidRPr="00BA1FD7" w:rsidRDefault="00BA1FD7" w:rsidP="00F51202">
      <w:r>
        <w:t>After successful installation and configuration of the SDN network devices, the external routers were able to exchange and learn routes from the other Autonomous Systems.</w:t>
      </w:r>
      <w:r w:rsidR="002C6465">
        <w:t xml:space="preserve"> The BGP border routers of each legacy network were configured to exchange the connected internal network</w:t>
      </w:r>
      <w:r w:rsidR="00B53C13">
        <w:t xml:space="preserve"> and the same can be confirmed from one of the border routers</w:t>
      </w:r>
      <w:r w:rsidR="007B78D6">
        <w:t xml:space="preserve"> console</w:t>
      </w:r>
      <w:r w:rsidR="00B53C13">
        <w:t xml:space="preserve"> as seen in the following figure</w:t>
      </w:r>
      <w:r w:rsidR="002C6465">
        <w:t>.</w:t>
      </w:r>
    </w:p>
    <w:p w14:paraId="2C0B3595" w14:textId="6DAC75D4" w:rsidR="00F31899" w:rsidRDefault="00F31899" w:rsidP="0026298A">
      <w:pPr>
        <w:jc w:val="center"/>
      </w:pPr>
      <w:r w:rsidRPr="00784AD2">
        <w:rPr>
          <w:noProof/>
        </w:rPr>
        <w:drawing>
          <wp:inline distT="0" distB="0" distL="0" distR="0" wp14:anchorId="1032592B" wp14:editId="40D06DCC">
            <wp:extent cx="4407706" cy="3501081"/>
            <wp:effectExtent l="0" t="0" r="0" b="444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110"/>
                    <a:srcRect t="9149" r="8171" b="16168"/>
                    <a:stretch/>
                  </pic:blipFill>
                  <pic:spPr bwMode="auto">
                    <a:xfrm>
                      <a:off x="0" y="0"/>
                      <a:ext cx="4432871" cy="3521070"/>
                    </a:xfrm>
                    <a:prstGeom prst="rect">
                      <a:avLst/>
                    </a:prstGeom>
                    <a:ln>
                      <a:noFill/>
                    </a:ln>
                    <a:extLst>
                      <a:ext uri="{53640926-AAD7-44D8-BBD7-CCE9431645EC}">
                        <a14:shadowObscured xmlns:a14="http://schemas.microsoft.com/office/drawing/2010/main"/>
                      </a:ext>
                    </a:extLst>
                  </pic:spPr>
                </pic:pic>
              </a:graphicData>
            </a:graphic>
          </wp:inline>
        </w:drawing>
      </w:r>
    </w:p>
    <w:p w14:paraId="0C313D74" w14:textId="580F534C" w:rsidR="00B529E2" w:rsidRDefault="00B529E2" w:rsidP="0026298A">
      <w:pPr>
        <w:jc w:val="center"/>
      </w:pPr>
    </w:p>
    <w:p w14:paraId="5EFB6160" w14:textId="57A9B58F" w:rsidR="00B529E2" w:rsidRDefault="00751477" w:rsidP="00B53C13">
      <w:r>
        <w:t>The internal PCs in each AS were configured with border router as their gateway and therefore, all the PCs were able to transfer packets to each other.</w:t>
      </w:r>
      <w:r w:rsidR="007B10C4">
        <w:t xml:space="preserve"> The following figure shows the PC1 from AS 100 was able to reach the PC4 located in the AS 400 via the transit SDN network.</w:t>
      </w:r>
    </w:p>
    <w:p w14:paraId="704056D5" w14:textId="6F50186C" w:rsidR="00617396" w:rsidRDefault="00A30904" w:rsidP="00617396">
      <w:pPr>
        <w:jc w:val="center"/>
      </w:pPr>
      <w:r w:rsidRPr="00E3415F">
        <w:rPr>
          <w:noProof/>
        </w:rPr>
        <w:drawing>
          <wp:inline distT="0" distB="0" distL="0" distR="0" wp14:anchorId="240C9E74" wp14:editId="5C27684D">
            <wp:extent cx="5396361" cy="726318"/>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rotWithShape="1">
                    <a:blip r:embed="rId111"/>
                    <a:srcRect l="216" t="4885" r="2529" b="6376"/>
                    <a:stretch/>
                  </pic:blipFill>
                  <pic:spPr bwMode="auto">
                    <a:xfrm>
                      <a:off x="0" y="0"/>
                      <a:ext cx="5401421" cy="726999"/>
                    </a:xfrm>
                    <a:prstGeom prst="rect">
                      <a:avLst/>
                    </a:prstGeom>
                    <a:ln>
                      <a:noFill/>
                    </a:ln>
                    <a:extLst>
                      <a:ext uri="{53640926-AAD7-44D8-BBD7-CCE9431645EC}">
                        <a14:shadowObscured xmlns:a14="http://schemas.microsoft.com/office/drawing/2010/main"/>
                      </a:ext>
                    </a:extLst>
                  </pic:spPr>
                </pic:pic>
              </a:graphicData>
            </a:graphic>
          </wp:inline>
        </w:drawing>
      </w:r>
    </w:p>
    <w:p w14:paraId="7C54465B" w14:textId="77777777" w:rsidR="00C61EB6" w:rsidRDefault="001B7472" w:rsidP="00485420">
      <w:pPr>
        <w:rPr>
          <w:rFonts w:cs="Times"/>
          <w:color w:val="000000" w:themeColor="text1"/>
        </w:rPr>
      </w:pPr>
      <w:r>
        <w:rPr>
          <w:rFonts w:cs="Times"/>
          <w:color w:val="000000" w:themeColor="text1"/>
        </w:rPr>
        <w:lastRenderedPageBreak/>
        <w:t xml:space="preserve">The SDN-IP application is capable of creating the transit SDN network for the adjacent legacy networks. </w:t>
      </w:r>
      <w:r w:rsidR="00C8063B">
        <w:rPr>
          <w:rFonts w:cs="Times"/>
          <w:color w:val="000000" w:themeColor="text1"/>
        </w:rPr>
        <w:t>The received routes are processed and translated into Intent</w:t>
      </w:r>
      <w:r w:rsidR="00D95239">
        <w:rPr>
          <w:rFonts w:cs="Times"/>
          <w:color w:val="000000" w:themeColor="text1"/>
        </w:rPr>
        <w:t xml:space="preserve"> requests</w:t>
      </w:r>
      <w:r w:rsidR="00C8063B">
        <w:rPr>
          <w:rFonts w:cs="Times"/>
          <w:color w:val="000000" w:themeColor="text1"/>
        </w:rPr>
        <w:t>, which further are converted into the flow rules for Open vSwitches.</w:t>
      </w:r>
      <w:r w:rsidR="00AA432D">
        <w:rPr>
          <w:rFonts w:cs="Times"/>
          <w:color w:val="000000" w:themeColor="text1"/>
        </w:rPr>
        <w:t xml:space="preserve"> All this works perfectly fine for exchanging routes between the external BGP routers but SDN-IP application is not capable of r</w:t>
      </w:r>
      <w:r w:rsidR="00A46A8A">
        <w:rPr>
          <w:rFonts w:cs="Times"/>
          <w:color w:val="000000" w:themeColor="text1"/>
        </w:rPr>
        <w:t xml:space="preserve">outing any internal subnet which resides inside the SDN network. For this </w:t>
      </w:r>
      <w:r w:rsidR="00A46A8A" w:rsidRPr="002B76A1">
        <w:rPr>
          <w:rFonts w:cs="Times"/>
          <w:i/>
          <w:iCs/>
          <w:color w:val="000000" w:themeColor="text1"/>
        </w:rPr>
        <w:t>SDN-IP Reactive Routing</w:t>
      </w:r>
      <w:r w:rsidR="00A46A8A">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Pr>
          <w:rFonts w:cs="Times"/>
          <w:color w:val="000000" w:themeColor="text1"/>
        </w:rPr>
        <w:t xml:space="preserve"> Using SDN-IP Reactive Routing application, t</w:t>
      </w:r>
      <w:r w:rsidR="00B75F09">
        <w:rPr>
          <w:rFonts w:cs="Times"/>
          <w:color w:val="000000" w:themeColor="text1"/>
        </w:rPr>
        <w:t xml:space="preserve">he routers and hosts which  reside inside the SDN network </w:t>
      </w:r>
      <w:r w:rsidR="00535613">
        <w:rPr>
          <w:rFonts w:cs="Times"/>
          <w:color w:val="000000" w:themeColor="text1"/>
        </w:rPr>
        <w:t>can communicate with other subnets within the SDN network and also with the external BGP routers located in other AS.</w:t>
      </w:r>
    </w:p>
    <w:p w14:paraId="17052A00" w14:textId="1B940BD3" w:rsidR="00A4448B" w:rsidRDefault="00CA0514" w:rsidP="003E7B63">
      <w:pPr>
        <w:rPr>
          <w:rFonts w:cs="Times"/>
          <w:color w:val="000000" w:themeColor="text1"/>
        </w:rPr>
      </w:pPr>
      <w:r>
        <w:rPr>
          <w:rFonts w:cs="Times"/>
          <w:color w:val="000000" w:themeColor="text1"/>
        </w:rPr>
        <w:t xml:space="preserve">The Virtual Gateway module of ONOS controller is implemented so that the internal network devices in SDN network know where to forward their packets </w:t>
      </w:r>
      <w:r w:rsidR="005E1AAB">
        <w:rPr>
          <w:rFonts w:cs="Times"/>
          <w:color w:val="000000" w:themeColor="text1"/>
        </w:rPr>
        <w:t>to</w:t>
      </w:r>
      <w:r>
        <w:rPr>
          <w:rFonts w:cs="Times"/>
          <w:color w:val="000000" w:themeColor="text1"/>
        </w:rPr>
        <w:t xml:space="preserve"> a</w:t>
      </w:r>
      <w:r w:rsidR="00636062">
        <w:rPr>
          <w:rFonts w:cs="Times"/>
          <w:color w:val="000000" w:themeColor="text1"/>
        </w:rPr>
        <w:t xml:space="preserve"> next</w:t>
      </w:r>
      <w:r>
        <w:rPr>
          <w:rFonts w:cs="Times"/>
          <w:color w:val="000000" w:themeColor="text1"/>
        </w:rPr>
        <w:t xml:space="preserve"> hop</w:t>
      </w:r>
      <w:r w:rsidR="001472DC">
        <w:rPr>
          <w:rFonts w:cs="Times"/>
          <w:color w:val="000000" w:themeColor="text1"/>
        </w:rPr>
        <w:t xml:space="preserve">. </w:t>
      </w:r>
      <w:r w:rsidR="00262444">
        <w:rPr>
          <w:rFonts w:cs="Times"/>
          <w:color w:val="000000" w:themeColor="text1"/>
        </w:rPr>
        <w:t xml:space="preserve">The Virtual Gateway </w:t>
      </w:r>
      <w:r w:rsidR="0027150C">
        <w:rPr>
          <w:rFonts w:cs="Times"/>
          <w:color w:val="000000" w:themeColor="text1"/>
        </w:rPr>
        <w:t>module maintains all the ARP information in its registry, which are learnt from the ONOS controller</w:t>
      </w:r>
      <w:r w:rsidR="00262444">
        <w:rPr>
          <w:rFonts w:cs="Times"/>
          <w:color w:val="000000" w:themeColor="text1"/>
        </w:rPr>
        <w:t>. When the ARP request packet of virtual gateway</w:t>
      </w:r>
      <w:r w:rsidR="00FF76F5">
        <w:rPr>
          <w:rFonts w:cs="Times"/>
          <w:color w:val="000000" w:themeColor="text1"/>
        </w:rPr>
        <w:t xml:space="preserve"> address</w:t>
      </w:r>
      <w:r w:rsidR="00262444">
        <w:rPr>
          <w:rFonts w:cs="Times"/>
          <w:color w:val="000000" w:themeColor="text1"/>
        </w:rPr>
        <w:t xml:space="preserve"> arrives, this module creates the ARP reply packet and send it to the requesting network device.</w:t>
      </w:r>
      <w:r w:rsidR="00C94DF3">
        <w:rPr>
          <w:rFonts w:cs="Times"/>
          <w:color w:val="000000" w:themeColor="text1"/>
        </w:rPr>
        <w:t xml:space="preserve"> </w:t>
      </w:r>
      <w:r w:rsidR="00F36679">
        <w:rPr>
          <w:rFonts w:cs="Times"/>
          <w:color w:val="000000" w:themeColor="text1"/>
        </w:rPr>
        <w:t xml:space="preserve">MAC address of the BGP speaker is configured as the Virtual Gateway’s MAC address. </w:t>
      </w:r>
      <w:r w:rsidR="00C94DF3">
        <w:rPr>
          <w:rFonts w:cs="Times"/>
          <w:color w:val="000000" w:themeColor="text1"/>
        </w:rPr>
        <w:t xml:space="preserve">In order to exchange the routing information of the external legacy networks with the internal SDN network and vice versa, the BGP speaker needs to be configured to advertise the routing information of these networks. </w:t>
      </w:r>
      <w:r w:rsidR="009F544B">
        <w:rPr>
          <w:rFonts w:cs="Times"/>
          <w:color w:val="000000" w:themeColor="text1"/>
        </w:rPr>
        <w:t>Similarly, for sharing this routing information with the ONOS controller, the ONOS needs to be configured with SDN-IP Reactive Routing application mentioning the</w:t>
      </w:r>
      <w:r w:rsidR="002F05F2">
        <w:rPr>
          <w:rFonts w:cs="Times"/>
          <w:color w:val="000000" w:themeColor="text1"/>
        </w:rPr>
        <w:t xml:space="preserve"> accurate</w:t>
      </w:r>
      <w:r w:rsidR="009F544B">
        <w:rPr>
          <w:rFonts w:cs="Times"/>
          <w:color w:val="000000" w:themeColor="text1"/>
        </w:rPr>
        <w:t xml:space="preserve"> </w:t>
      </w:r>
      <w:r w:rsidR="002F05F2">
        <w:rPr>
          <w:rFonts w:cs="Times"/>
          <w:color w:val="000000" w:themeColor="text1"/>
        </w:rPr>
        <w:t>IP Prefixes of each deployed network. The network</w:t>
      </w:r>
      <w:r w:rsidR="003E438A">
        <w:rPr>
          <w:rFonts w:cs="Times"/>
          <w:color w:val="000000" w:themeColor="text1"/>
        </w:rPr>
        <w:t xml:space="preserve"> </w:t>
      </w:r>
      <w:r w:rsidR="002F05F2">
        <w:rPr>
          <w:rFonts w:cs="Times"/>
          <w:color w:val="000000" w:themeColor="text1"/>
        </w:rPr>
        <w:t>s</w:t>
      </w:r>
      <w:r w:rsidR="003E438A">
        <w:rPr>
          <w:rFonts w:cs="Times"/>
          <w:color w:val="000000" w:themeColor="text1"/>
        </w:rPr>
        <w:t>ubnets which</w:t>
      </w:r>
      <w:r w:rsidR="002F05F2">
        <w:rPr>
          <w:rFonts w:cs="Times"/>
          <w:color w:val="000000" w:themeColor="text1"/>
        </w:rPr>
        <w:t xml:space="preserve"> are</w:t>
      </w:r>
      <w:r w:rsidR="003E438A">
        <w:rPr>
          <w:rFonts w:cs="Times"/>
          <w:color w:val="000000" w:themeColor="text1"/>
        </w:rPr>
        <w:t xml:space="preserve"> to be advertised to the external networks are</w:t>
      </w:r>
      <w:r w:rsidR="002F05F2">
        <w:rPr>
          <w:rFonts w:cs="Times"/>
          <w:color w:val="000000" w:themeColor="text1"/>
        </w:rPr>
        <w:t xml:space="preserve"> stated as the Public IP Prefix and</w:t>
      </w:r>
      <w:r w:rsidR="003E438A">
        <w:rPr>
          <w:rFonts w:cs="Times"/>
          <w:color w:val="000000" w:themeColor="text1"/>
        </w:rPr>
        <w:t xml:space="preserve"> network subnets which are to be advertised only within</w:t>
      </w:r>
      <w:r w:rsidR="002F05F2">
        <w:rPr>
          <w:rFonts w:cs="Times"/>
          <w:color w:val="000000" w:themeColor="text1"/>
        </w:rPr>
        <w:t xml:space="preserve"> the internal</w:t>
      </w:r>
      <w:r w:rsidR="00A5477A">
        <w:rPr>
          <w:rFonts w:cs="Times"/>
          <w:color w:val="000000" w:themeColor="text1"/>
        </w:rPr>
        <w:t xml:space="preserve"> SDN</w:t>
      </w:r>
      <w:r w:rsidR="002F05F2">
        <w:rPr>
          <w:rFonts w:cs="Times"/>
          <w:color w:val="000000" w:themeColor="text1"/>
        </w:rPr>
        <w:t xml:space="preserve"> network are stated as the Private IP Prefix.</w:t>
      </w:r>
      <w:r w:rsidR="00D34D73">
        <w:rPr>
          <w:rFonts w:cs="Times"/>
          <w:color w:val="000000" w:themeColor="text1"/>
        </w:rPr>
        <w:t xml:space="preserve"> The BGP speaker needs to be configured with these Public IP Prefixes so that external BGP routers can reach to these subnets inside the SDN network. </w:t>
      </w:r>
      <w:r w:rsidR="00846032">
        <w:rPr>
          <w:rFonts w:cs="Times"/>
          <w:color w:val="000000" w:themeColor="text1"/>
        </w:rPr>
        <w:t xml:space="preserve">The detailed configuration file </w:t>
      </w:r>
      <w:r w:rsidR="00842442">
        <w:rPr>
          <w:rFonts w:cs="Times"/>
          <w:color w:val="000000" w:themeColor="text1"/>
        </w:rPr>
        <w:t>can be found</w:t>
      </w:r>
      <w:r w:rsidR="00846032">
        <w:rPr>
          <w:rFonts w:cs="Times"/>
          <w:color w:val="000000" w:themeColor="text1"/>
        </w:rPr>
        <w:t xml:space="preserve"> in the Appendix.</w:t>
      </w:r>
    </w:p>
    <w:p w14:paraId="5A225B3C" w14:textId="5F742517" w:rsidR="00A4448B" w:rsidRPr="00A4448B" w:rsidRDefault="00A4448B" w:rsidP="00A4448B">
      <w:pPr>
        <w:rPr>
          <w:rFonts w:cs="Times"/>
          <w:color w:val="000000" w:themeColor="text1"/>
        </w:rPr>
      </w:pPr>
      <w:r w:rsidRPr="00A4448B">
        <w:rPr>
          <w:rFonts w:cs="Times"/>
          <w:color w:val="000000" w:themeColor="text1"/>
        </w:rPr>
        <w:t xml:space="preserve">The SDN-IP </w:t>
      </w:r>
      <w:r w:rsidR="00F433FC">
        <w:rPr>
          <w:rFonts w:cs="Times"/>
          <w:color w:val="000000" w:themeColor="text1"/>
        </w:rPr>
        <w:t>application</w:t>
      </w:r>
      <w:r w:rsidRPr="00A4448B">
        <w:rPr>
          <w:rFonts w:cs="Times"/>
          <w:color w:val="000000" w:themeColor="text1"/>
        </w:rPr>
        <w:t xml:space="preserve"> simply receives and analyses BGP routing data from the BGP speakers</w:t>
      </w:r>
      <w:r w:rsidR="007B538E">
        <w:rPr>
          <w:rFonts w:cs="Times"/>
          <w:color w:val="000000" w:themeColor="text1"/>
        </w:rPr>
        <w:t xml:space="preserve"> but</w:t>
      </w:r>
      <w:r w:rsidRPr="00A4448B">
        <w:rPr>
          <w:rFonts w:cs="Times"/>
          <w:color w:val="000000" w:themeColor="text1"/>
        </w:rPr>
        <w:t xml:space="preserve"> it never creates or retransmits </w:t>
      </w:r>
      <w:r w:rsidR="007B538E">
        <w:rPr>
          <w:rFonts w:cs="Times"/>
          <w:color w:val="000000" w:themeColor="text1"/>
        </w:rPr>
        <w:t xml:space="preserve">the </w:t>
      </w:r>
      <w:r w:rsidRPr="00A4448B">
        <w:rPr>
          <w:rFonts w:cs="Times"/>
          <w:color w:val="000000" w:themeColor="text1"/>
        </w:rPr>
        <w:t>BGP routes. This</w:t>
      </w:r>
      <w:r w:rsidR="007B538E">
        <w:rPr>
          <w:rFonts w:cs="Times"/>
          <w:color w:val="000000" w:themeColor="text1"/>
        </w:rPr>
        <w:t xml:space="preserve"> application</w:t>
      </w:r>
      <w:r w:rsidRPr="00A4448B">
        <w:rPr>
          <w:rFonts w:cs="Times"/>
          <w:color w:val="000000" w:themeColor="text1"/>
        </w:rPr>
        <w:t xml:space="preserve"> </w:t>
      </w:r>
      <w:r w:rsidR="007B538E">
        <w:rPr>
          <w:rFonts w:cs="Times"/>
          <w:color w:val="000000" w:themeColor="text1"/>
        </w:rPr>
        <w:t>performs as</w:t>
      </w:r>
      <w:r w:rsidRPr="00A4448B">
        <w:rPr>
          <w:rFonts w:cs="Times"/>
          <w:color w:val="000000" w:themeColor="text1"/>
        </w:rPr>
        <w:t xml:space="preserve"> a subset of the iBGP protocol. The</w:t>
      </w:r>
      <w:r w:rsidR="007B538E">
        <w:rPr>
          <w:rFonts w:cs="Times"/>
          <w:color w:val="000000" w:themeColor="text1"/>
        </w:rPr>
        <w:t xml:space="preserve"> </w:t>
      </w:r>
      <w:r w:rsidR="007B538E" w:rsidRPr="00A4448B">
        <w:rPr>
          <w:rFonts w:cs="Times"/>
          <w:color w:val="000000" w:themeColor="text1"/>
        </w:rPr>
        <w:t>iBGP</w:t>
      </w:r>
      <w:r w:rsidRPr="00A4448B">
        <w:rPr>
          <w:rFonts w:cs="Times"/>
          <w:color w:val="000000" w:themeColor="text1"/>
        </w:rPr>
        <w:t xml:space="preserve"> peering is between the BGP speakers and the SDN-IP application instances</w:t>
      </w:r>
      <w:r w:rsidR="007B538E">
        <w:rPr>
          <w:rFonts w:cs="Times"/>
          <w:color w:val="000000" w:themeColor="text1"/>
        </w:rPr>
        <w:t>.</w:t>
      </w:r>
      <w:r w:rsidRPr="00A4448B">
        <w:rPr>
          <w:rFonts w:cs="Times"/>
          <w:color w:val="000000" w:themeColor="text1"/>
        </w:rPr>
        <w:t xml:space="preserve"> </w:t>
      </w:r>
      <w:r w:rsidR="007B538E">
        <w:rPr>
          <w:rFonts w:cs="Times"/>
          <w:color w:val="000000" w:themeColor="text1"/>
        </w:rPr>
        <w:t>N</w:t>
      </w:r>
      <w:r w:rsidRPr="00A4448B">
        <w:rPr>
          <w:rFonts w:cs="Times"/>
          <w:color w:val="000000" w:themeColor="text1"/>
        </w:rPr>
        <w:t>ote that iBGP peering is not required between the SDN-IP application instances.</w:t>
      </w:r>
      <w:r w:rsidR="002350A8">
        <w:rPr>
          <w:rFonts w:cs="Times"/>
          <w:color w:val="000000" w:themeColor="text1"/>
        </w:rPr>
        <w:t xml:space="preserve"> There is no direct communication between the SDN-IP application</w:t>
      </w:r>
      <w:r w:rsidR="00CB0B36">
        <w:rPr>
          <w:rFonts w:cs="Times"/>
          <w:color w:val="000000" w:themeColor="text1"/>
        </w:rPr>
        <w:t xml:space="preserve"> </w:t>
      </w:r>
      <w:r w:rsidR="00CB0B36" w:rsidRPr="00A4448B">
        <w:rPr>
          <w:rFonts w:cs="Times"/>
          <w:color w:val="000000" w:themeColor="text1"/>
        </w:rPr>
        <w:t>instances</w:t>
      </w:r>
      <w:r w:rsidR="002350A8">
        <w:rPr>
          <w:rFonts w:cs="Times"/>
          <w:color w:val="000000" w:themeColor="text1"/>
        </w:rPr>
        <w:t>, the Leader election service of ONOS decides the leader among SDN-IP applications</w:t>
      </w:r>
      <w:r w:rsidR="00CB0B36">
        <w:rPr>
          <w:rFonts w:cs="Times"/>
          <w:color w:val="000000" w:themeColor="text1"/>
        </w:rPr>
        <w:t xml:space="preserve"> and the elected application handles the complete functionality of SDN-IP application among the cluster</w:t>
      </w:r>
      <w:r w:rsidR="002350A8">
        <w:rPr>
          <w:rFonts w:cs="Times"/>
          <w:color w:val="000000" w:themeColor="text1"/>
        </w:rPr>
        <w:t xml:space="preserve">. </w:t>
      </w:r>
    </w:p>
    <w:p w14:paraId="0E96EA5E" w14:textId="4195BFF1" w:rsidR="00A4448B" w:rsidRDefault="00A4448B" w:rsidP="00A4448B">
      <w:pPr>
        <w:rPr>
          <w:rFonts w:cs="Times"/>
          <w:color w:val="000000" w:themeColor="text1"/>
        </w:rPr>
      </w:pPr>
      <w:r w:rsidRPr="00A4448B">
        <w:rPr>
          <w:rFonts w:cs="Times"/>
          <w:color w:val="000000" w:themeColor="text1"/>
        </w:rPr>
        <w:t xml:space="preserve">In order for </w:t>
      </w:r>
      <w:r w:rsidR="00913B14">
        <w:rPr>
          <w:rFonts w:cs="Times"/>
          <w:color w:val="000000" w:themeColor="text1"/>
        </w:rPr>
        <w:t>Internet S</w:t>
      </w:r>
      <w:r w:rsidRPr="00A4448B">
        <w:rPr>
          <w:rFonts w:cs="Times"/>
          <w:color w:val="000000" w:themeColor="text1"/>
        </w:rPr>
        <w:t xml:space="preserve">ervice </w:t>
      </w:r>
      <w:r w:rsidR="00913B14">
        <w:rPr>
          <w:rFonts w:cs="Times"/>
          <w:color w:val="000000" w:themeColor="text1"/>
        </w:rPr>
        <w:t>P</w:t>
      </w:r>
      <w:r w:rsidRPr="00A4448B">
        <w:rPr>
          <w:rFonts w:cs="Times"/>
          <w:color w:val="000000" w:themeColor="text1"/>
        </w:rPr>
        <w:t>roviders to have a smooth integration of SDN</w:t>
      </w:r>
      <w:r w:rsidR="00913B14">
        <w:rPr>
          <w:rFonts w:cs="Times"/>
          <w:color w:val="000000" w:themeColor="text1"/>
        </w:rPr>
        <w:t xml:space="preserve"> network</w:t>
      </w:r>
      <w:r w:rsidRPr="00A4448B">
        <w:rPr>
          <w:rFonts w:cs="Times"/>
          <w:color w:val="000000" w:themeColor="text1"/>
        </w:rPr>
        <w:t xml:space="preserve"> with the legacy networks, SDN-IP application </w:t>
      </w:r>
      <w:r w:rsidR="00913B14">
        <w:rPr>
          <w:rFonts w:cs="Times"/>
          <w:color w:val="000000" w:themeColor="text1"/>
        </w:rPr>
        <w:t xml:space="preserve">on ONOS </w:t>
      </w:r>
      <w:r w:rsidR="001F27B0">
        <w:rPr>
          <w:rFonts w:cs="Times"/>
          <w:color w:val="000000" w:themeColor="text1"/>
        </w:rPr>
        <w:t xml:space="preserve">provides the great platform for all necessary aspects </w:t>
      </w:r>
      <w:r w:rsidRPr="00A4448B">
        <w:rPr>
          <w:rFonts w:cs="Times"/>
          <w:color w:val="000000" w:themeColor="text1"/>
        </w:rPr>
        <w:t>in terms of routing and interoperability.</w:t>
      </w:r>
      <w:r w:rsidR="00883771">
        <w:rPr>
          <w:rFonts w:cs="Times"/>
          <w:color w:val="000000" w:themeColor="text1"/>
        </w:rPr>
        <w:t xml:space="preserve"> This application provides </w:t>
      </w:r>
      <w:r w:rsidR="00883771" w:rsidRPr="00883771">
        <w:rPr>
          <w:rFonts w:cs="Times"/>
          <w:color w:val="000000" w:themeColor="text1"/>
        </w:rPr>
        <w:t>essential</w:t>
      </w:r>
      <w:r w:rsidR="00883771">
        <w:rPr>
          <w:rFonts w:cs="Times"/>
          <w:color w:val="000000" w:themeColor="text1"/>
        </w:rPr>
        <w:t xml:space="preserve"> components the ISPs will ask for while migrating from the legacy IP networks to the Software-defined networks</w:t>
      </w:r>
      <w:r w:rsidR="00565D87">
        <w:rPr>
          <w:rFonts w:cs="Times"/>
          <w:color w:val="000000" w:themeColor="text1"/>
        </w:rPr>
        <w:t xml:space="preserve"> and strength the SDN approach</w:t>
      </w:r>
      <w:r w:rsidR="003E4527">
        <w:rPr>
          <w:rFonts w:cs="Times"/>
          <w:color w:val="000000" w:themeColor="text1"/>
        </w:rPr>
        <w:t xml:space="preserve"> for migration</w:t>
      </w:r>
      <w:r w:rsidR="00883771">
        <w:rPr>
          <w:rFonts w:cs="Times"/>
          <w:color w:val="000000" w:themeColor="text1"/>
        </w:rPr>
        <w:t xml:space="preserve">. </w:t>
      </w:r>
      <w:r w:rsidRPr="00A4448B">
        <w:rPr>
          <w:rFonts w:cs="Times"/>
          <w:color w:val="000000" w:themeColor="text1"/>
        </w:rPr>
        <w:t>SDN</w:t>
      </w:r>
      <w:r w:rsidR="0022241B">
        <w:rPr>
          <w:rFonts w:cs="Times"/>
          <w:color w:val="000000" w:themeColor="text1"/>
        </w:rPr>
        <w:t xml:space="preserve"> fits </w:t>
      </w:r>
      <w:r w:rsidR="00DB480B">
        <w:rPr>
          <w:rFonts w:cs="Times"/>
          <w:color w:val="000000" w:themeColor="text1"/>
        </w:rPr>
        <w:t xml:space="preserve">as </w:t>
      </w:r>
      <w:r w:rsidR="0022241B">
        <w:rPr>
          <w:rFonts w:cs="Times"/>
          <w:color w:val="000000" w:themeColor="text1"/>
        </w:rPr>
        <w:t>best option for migrating</w:t>
      </w:r>
      <w:r w:rsidR="00DB480B">
        <w:rPr>
          <w:rFonts w:cs="Times"/>
          <w:color w:val="000000" w:themeColor="text1"/>
        </w:rPr>
        <w:t xml:space="preserve"> the</w:t>
      </w:r>
      <w:r w:rsidR="0022241B">
        <w:rPr>
          <w:rFonts w:cs="Times"/>
          <w:color w:val="000000" w:themeColor="text1"/>
        </w:rPr>
        <w:t xml:space="preserve"> networks as it</w:t>
      </w:r>
      <w:r w:rsidRPr="00A4448B">
        <w:rPr>
          <w:rFonts w:cs="Times"/>
          <w:color w:val="000000" w:themeColor="text1"/>
        </w:rPr>
        <w:t xml:space="preserve"> opens up a number of possibilities for smart networking that is more effective at managing and running networks.</w:t>
      </w:r>
    </w:p>
    <w:p w14:paraId="37798C44" w14:textId="77777777" w:rsidR="00AD1848" w:rsidRDefault="00AD1848" w:rsidP="00485420">
      <w:pPr>
        <w:rPr>
          <w:rFonts w:cs="Times"/>
          <w:color w:val="000000" w:themeColor="text1"/>
        </w:rPr>
      </w:pPr>
    </w:p>
    <w:p w14:paraId="70AB29AE" w14:textId="5E568001" w:rsidR="00994CE9" w:rsidRPr="006A2AA9" w:rsidRDefault="00994CE9" w:rsidP="00485420">
      <w:r w:rsidRPr="006A2AA9">
        <w:br w:type="page"/>
      </w:r>
    </w:p>
    <w:p w14:paraId="716AE095" w14:textId="38D0DBAD" w:rsidR="00D12451" w:rsidRPr="006A2AA9" w:rsidRDefault="00176F97" w:rsidP="00D12451">
      <w:pPr>
        <w:pStyle w:val="Heading1"/>
      </w:pPr>
      <w:bookmarkStart w:id="469" w:name="_Toc114792062"/>
      <w:r w:rsidRPr="006A2AA9">
        <w:lastRenderedPageBreak/>
        <w:t>S</w:t>
      </w:r>
      <w:r w:rsidR="00D12451" w:rsidRPr="006A2AA9">
        <w:t xml:space="preserve">ummary and </w:t>
      </w:r>
      <w:r w:rsidR="00420221" w:rsidRPr="006A2AA9">
        <w:t>P</w:t>
      </w:r>
      <w:r w:rsidR="00D12451" w:rsidRPr="006A2AA9">
        <w:t>erspectives</w:t>
      </w:r>
      <w:bookmarkEnd w:id="469"/>
    </w:p>
    <w:p w14:paraId="4FD6215E" w14:textId="5DB0A2EC" w:rsidR="00C8140E" w:rsidRPr="00405F4D" w:rsidRDefault="007451BC" w:rsidP="00405F4D">
      <w:pPr>
        <w:rPr>
          <w:rFonts w:cs="Times"/>
          <w:color w:val="000000" w:themeColor="text1"/>
        </w:rPr>
      </w:pPr>
      <w:r w:rsidRPr="00405F4D">
        <w:rPr>
          <w:rFonts w:cs="Times"/>
          <w:color w:val="000000" w:themeColor="text1"/>
        </w:rPr>
        <w:t xml:space="preserve">The aim of this Thesis was to </w:t>
      </w:r>
      <w:r w:rsidR="00FD03FD" w:rsidRPr="00405F4D">
        <w:rPr>
          <w:rFonts w:cs="Times"/>
          <w:color w:val="000000" w:themeColor="text1"/>
        </w:rPr>
        <w:t xml:space="preserve">study the functionalities of </w:t>
      </w:r>
      <w:r w:rsidRPr="00405F4D">
        <w:rPr>
          <w:rFonts w:cs="Times"/>
          <w:color w:val="000000" w:themeColor="text1"/>
        </w:rPr>
        <w:t>Software-defined Network</w:t>
      </w:r>
      <w:r w:rsidR="00FD03FD" w:rsidRPr="00405F4D">
        <w:rPr>
          <w:rFonts w:cs="Times"/>
          <w:color w:val="000000" w:themeColor="text1"/>
        </w:rPr>
        <w:t xml:space="preserve">s and practically develop the real-world resembling environment in the network emulator environment. </w:t>
      </w:r>
      <w:r w:rsidR="00D2527F" w:rsidRPr="00405F4D">
        <w:rPr>
          <w:rFonts w:cs="Times"/>
          <w:color w:val="000000" w:themeColor="text1"/>
        </w:rPr>
        <w:t xml:space="preserve">Research about open-source SDN controllers was conducted to select the best controller from the available options. </w:t>
      </w:r>
      <w:r w:rsidRPr="00405F4D">
        <w:rPr>
          <w:rFonts w:cs="Times"/>
          <w:color w:val="000000" w:themeColor="text1"/>
        </w:rPr>
        <w:t xml:space="preserve">Three SDN controllers, ONOS, OpenDaylight and Ryu were </w:t>
      </w:r>
      <w:r w:rsidR="00B816F4" w:rsidRPr="00405F4D">
        <w:rPr>
          <w:rFonts w:cs="Times"/>
          <w:color w:val="000000" w:themeColor="text1"/>
        </w:rPr>
        <w:t xml:space="preserve">found to be the </w:t>
      </w:r>
      <w:r w:rsidR="00CA7865" w:rsidRPr="00405F4D">
        <w:rPr>
          <w:rFonts w:cs="Times"/>
          <w:color w:val="000000" w:themeColor="text1"/>
        </w:rPr>
        <w:t>well-known</w:t>
      </w:r>
      <w:r w:rsidR="00B816F4" w:rsidRPr="00405F4D">
        <w:rPr>
          <w:rFonts w:cs="Times"/>
          <w:color w:val="000000" w:themeColor="text1"/>
        </w:rPr>
        <w:t xml:space="preserve"> SDN controllers amongst the researchers, developers and commercial users of the SDN. These three controllers were studied in detailed </w:t>
      </w:r>
      <w:r w:rsidR="00592865" w:rsidRPr="00405F4D">
        <w:rPr>
          <w:rFonts w:cs="Times"/>
          <w:color w:val="000000" w:themeColor="text1"/>
        </w:rPr>
        <w:t xml:space="preserve">in terms of their functionality and the services they support and provide. </w:t>
      </w:r>
      <w:r w:rsidR="00B3136E" w:rsidRPr="00405F4D">
        <w:rPr>
          <w:rFonts w:cs="Times"/>
          <w:color w:val="000000" w:themeColor="text1"/>
        </w:rPr>
        <w:t>Correspondingly two open-source network emulator environments</w:t>
      </w:r>
      <w:r w:rsidR="00563B83" w:rsidRPr="00405F4D">
        <w:rPr>
          <w:rFonts w:cs="Times"/>
          <w:color w:val="000000" w:themeColor="text1"/>
        </w:rPr>
        <w:t xml:space="preserve">, GNS3 and Mininet, </w:t>
      </w:r>
      <w:r w:rsidR="00B3136E" w:rsidRPr="00405F4D">
        <w:rPr>
          <w:rFonts w:cs="Times"/>
          <w:color w:val="000000" w:themeColor="text1"/>
        </w:rPr>
        <w:t xml:space="preserve">were selected </w:t>
      </w:r>
      <w:r w:rsidR="00563B83" w:rsidRPr="00405F4D">
        <w:rPr>
          <w:rFonts w:cs="Times"/>
          <w:color w:val="000000" w:themeColor="text1"/>
        </w:rPr>
        <w:t>which support the software versions of virtual as well as real-world network devices.</w:t>
      </w:r>
    </w:p>
    <w:p w14:paraId="1BBE8F4A" w14:textId="6CA5EBB0" w:rsidR="00C8140E" w:rsidRPr="00405F4D" w:rsidRDefault="00C8140E" w:rsidP="004F1291">
      <w:pPr>
        <w:rPr>
          <w:rFonts w:cs="Times"/>
          <w:color w:val="000000" w:themeColor="text1"/>
        </w:rPr>
      </w:pPr>
      <w:r w:rsidRPr="00405F4D">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405F4D">
        <w:rPr>
          <w:rFonts w:cs="Times"/>
          <w:color w:val="000000" w:themeColor="text1"/>
        </w:rPr>
        <w:t>From the studied architectures and selected SDN controllers for this thesis</w:t>
      </w:r>
      <w:r w:rsidR="001E616C">
        <w:rPr>
          <w:rFonts w:cs="Times"/>
          <w:color w:val="000000" w:themeColor="text1"/>
        </w:rPr>
        <w:t>,</w:t>
      </w:r>
      <w:r w:rsidR="000B3F7B" w:rsidRPr="00405F4D">
        <w:rPr>
          <w:rFonts w:cs="Times"/>
          <w:color w:val="000000" w:themeColor="text1"/>
        </w:rPr>
        <w:t xml:space="preserve"> it was found that Ryu is developed on </w:t>
      </w:r>
      <w:r w:rsidR="005D6461" w:rsidRPr="00405F4D">
        <w:rPr>
          <w:rFonts w:cs="Times"/>
          <w:color w:val="000000" w:themeColor="text1"/>
        </w:rPr>
        <w:t>the</w:t>
      </w:r>
      <w:r w:rsidR="000B3F7B" w:rsidRPr="00405F4D">
        <w:rPr>
          <w:rFonts w:cs="Times"/>
          <w:color w:val="000000" w:themeColor="text1"/>
        </w:rPr>
        <w:t xml:space="preserve"> physically centralised architecture where as ONOS and OpenDaylight controllers are developed on the physically distributed and logically centralised architecture</w:t>
      </w:r>
      <w:r w:rsidR="001E616C">
        <w:rPr>
          <w:rFonts w:cs="Times"/>
          <w:color w:val="000000" w:themeColor="text1"/>
        </w:rPr>
        <w:t xml:space="preserve"> of SDN</w:t>
      </w:r>
      <w:r w:rsidR="000B3F7B" w:rsidRPr="00405F4D">
        <w:rPr>
          <w:rFonts w:cs="Times"/>
          <w:color w:val="000000" w:themeColor="text1"/>
        </w:rPr>
        <w:t xml:space="preserve">. </w:t>
      </w:r>
      <w:r w:rsidR="008E4A64" w:rsidRPr="00405F4D">
        <w:rPr>
          <w:rFonts w:cs="Times"/>
          <w:color w:val="000000" w:themeColor="text1"/>
        </w:rPr>
        <w:t xml:space="preserve">In other words, ONOS and OpenDaylight controllers were much easier to implement as a cluster of multiple controllers compared to the Ryu controller. </w:t>
      </w:r>
      <w:r w:rsidR="00E1049B" w:rsidRPr="00405F4D">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405F4D">
        <w:rPr>
          <w:rFonts w:cs="Times"/>
          <w:color w:val="000000" w:themeColor="text1"/>
        </w:rPr>
        <w:t>, the updated versions of their software were found to be modified with several modules and these changes are yet to be well documented. During the testing of these SDN controllers those changes were identified and</w:t>
      </w:r>
      <w:r w:rsidR="00141B09" w:rsidRPr="00405F4D">
        <w:rPr>
          <w:rFonts w:cs="Times"/>
          <w:color w:val="000000" w:themeColor="text1"/>
        </w:rPr>
        <w:t xml:space="preserve"> also other difficulties</w:t>
      </w:r>
      <w:r w:rsidR="002744F2" w:rsidRPr="00405F4D">
        <w:rPr>
          <w:rFonts w:cs="Times"/>
          <w:color w:val="000000" w:themeColor="text1"/>
        </w:rPr>
        <w:t xml:space="preserve"> are documented in the section of their utilization in this thesis.</w:t>
      </w:r>
    </w:p>
    <w:p w14:paraId="0BC25A77" w14:textId="54226CFD" w:rsidR="00141B09" w:rsidRPr="00405F4D" w:rsidRDefault="00895498" w:rsidP="004F1291">
      <w:pPr>
        <w:rPr>
          <w:rFonts w:cs="Times"/>
          <w:color w:val="000000" w:themeColor="text1"/>
        </w:rPr>
      </w:pPr>
      <w:r w:rsidRPr="00405F4D">
        <w:rPr>
          <w:rFonts w:cs="Times"/>
          <w:color w:val="000000" w:themeColor="text1"/>
        </w:rPr>
        <w:t xml:space="preserve">After complete installation and configuration of these SDN controllers, </w:t>
      </w:r>
      <w:r w:rsidR="00753BDE" w:rsidRPr="00405F4D">
        <w:rPr>
          <w:rFonts w:cs="Times"/>
          <w:color w:val="000000" w:themeColor="text1"/>
        </w:rPr>
        <w:t>the detailed evaluation of controller in terms of its management and operation for different network services was accomplished.</w:t>
      </w:r>
      <w:r w:rsidR="001C2FFA" w:rsidRPr="00405F4D">
        <w:rPr>
          <w:rFonts w:cs="Times"/>
          <w:color w:val="000000" w:themeColor="text1"/>
        </w:rPr>
        <w:t xml:space="preserve"> These network services were converted into possible use cases and implemented to test the performance of SDN controller for different network services.</w:t>
      </w:r>
      <w:r w:rsidR="00753BDE" w:rsidRPr="00405F4D">
        <w:rPr>
          <w:rFonts w:cs="Times"/>
          <w:color w:val="000000" w:themeColor="text1"/>
        </w:rPr>
        <w:t xml:space="preserve"> However,</w:t>
      </w:r>
      <w:r w:rsidR="001824F8" w:rsidRPr="00405F4D">
        <w:rPr>
          <w:rFonts w:cs="Times"/>
          <w:color w:val="000000" w:themeColor="text1"/>
        </w:rPr>
        <w:t xml:space="preserve"> given the course of this thesis</w:t>
      </w:r>
      <w:r w:rsidR="00753BDE" w:rsidRPr="00405F4D">
        <w:rPr>
          <w:rFonts w:cs="Times"/>
          <w:color w:val="000000" w:themeColor="text1"/>
        </w:rPr>
        <w:t xml:space="preserve"> it was not feasible to</w:t>
      </w:r>
      <w:r w:rsidR="001824F8" w:rsidRPr="00405F4D">
        <w:rPr>
          <w:rFonts w:cs="Times"/>
          <w:color w:val="000000" w:themeColor="text1"/>
        </w:rPr>
        <w:t xml:space="preserve"> evaluate all these network services </w:t>
      </w:r>
      <w:r w:rsidR="009D1224" w:rsidRPr="00405F4D">
        <w:rPr>
          <w:rFonts w:cs="Times"/>
          <w:color w:val="000000" w:themeColor="text1"/>
        </w:rPr>
        <w:t>for</w:t>
      </w:r>
      <w:r w:rsidR="001824F8" w:rsidRPr="00405F4D">
        <w:rPr>
          <w:rFonts w:cs="Times"/>
          <w:color w:val="000000" w:themeColor="text1"/>
        </w:rPr>
        <w:t xml:space="preserve"> all three selected SDN controllers</w:t>
      </w:r>
      <w:r w:rsidR="00753BDE" w:rsidRPr="00405F4D">
        <w:rPr>
          <w:rFonts w:cs="Times"/>
          <w:color w:val="000000" w:themeColor="text1"/>
        </w:rPr>
        <w:t>.</w:t>
      </w:r>
      <w:r w:rsidR="001C2FFA" w:rsidRPr="00405F4D">
        <w:rPr>
          <w:rFonts w:cs="Times"/>
          <w:color w:val="000000" w:themeColor="text1"/>
        </w:rPr>
        <w:t xml:space="preserve"> </w:t>
      </w:r>
      <w:r w:rsidR="00A03AF6" w:rsidRPr="00405F4D">
        <w:rPr>
          <w:rFonts w:cs="Times"/>
          <w:color w:val="000000" w:themeColor="text1"/>
        </w:rPr>
        <w:t xml:space="preserve">The </w:t>
      </w:r>
      <w:r w:rsidR="007E3C71" w:rsidRPr="00405F4D">
        <w:rPr>
          <w:rFonts w:cs="Times"/>
          <w:color w:val="000000" w:themeColor="text1"/>
        </w:rPr>
        <w:t xml:space="preserve">best practice of SDN network is to deploy multiple controllers in the control plane to address the challenges such as scalability, high availability and redundancy. </w:t>
      </w:r>
      <w:r w:rsidR="00141B09" w:rsidRPr="00405F4D">
        <w:rPr>
          <w:rFonts w:cs="Times"/>
          <w:color w:val="000000" w:themeColor="text1"/>
        </w:rPr>
        <w:t>To avail this practice</w:t>
      </w:r>
      <w:r w:rsidRPr="00405F4D">
        <w:rPr>
          <w:rFonts w:cs="Times"/>
          <w:color w:val="000000" w:themeColor="text1"/>
        </w:rPr>
        <w:t xml:space="preserve"> to best use, physically centralised architected Ryu controller was not selected for implementing the use cases for this thesis. </w:t>
      </w:r>
      <w:r w:rsidR="009D1224" w:rsidRPr="00405F4D">
        <w:rPr>
          <w:rFonts w:cs="Times"/>
          <w:color w:val="000000" w:themeColor="text1"/>
        </w:rPr>
        <w:t>During the installation and testing the OpenDaylight controller it was found that some major features</w:t>
      </w:r>
      <w:r w:rsidR="00F9319E" w:rsidRPr="00405F4D">
        <w:rPr>
          <w:rFonts w:cs="Times"/>
          <w:color w:val="000000" w:themeColor="text1"/>
        </w:rPr>
        <w:t xml:space="preserve"> were not supported in the newer versions,</w:t>
      </w:r>
      <w:r w:rsidR="009D1224" w:rsidRPr="00405F4D">
        <w:rPr>
          <w:rFonts w:cs="Times"/>
          <w:color w:val="000000" w:themeColor="text1"/>
        </w:rPr>
        <w:t xml:space="preserve"> such as GUI support </w:t>
      </w:r>
      <w:r w:rsidR="00F9319E" w:rsidRPr="00405F4D">
        <w:rPr>
          <w:rFonts w:cs="Times"/>
          <w:color w:val="000000" w:themeColor="text1"/>
        </w:rPr>
        <w:t xml:space="preserve">since the Oxygen version release </w:t>
      </w:r>
      <w:r w:rsidR="009D1224" w:rsidRPr="00405F4D">
        <w:rPr>
          <w:rFonts w:cs="Times"/>
          <w:color w:val="000000" w:themeColor="text1"/>
        </w:rPr>
        <w:t xml:space="preserve">and </w:t>
      </w:r>
      <w:r w:rsidR="00F9319E" w:rsidRPr="00405F4D">
        <w:rPr>
          <w:rFonts w:cs="Times"/>
          <w:color w:val="000000" w:themeColor="text1"/>
        </w:rPr>
        <w:t>Layer 2 switch since the Fluorine version release</w:t>
      </w:r>
      <w:r w:rsidR="00B7405E">
        <w:rPr>
          <w:rFonts w:cs="Times"/>
          <w:color w:val="000000" w:themeColor="text1"/>
        </w:rPr>
        <w:t xml:space="preserve"> of the</w:t>
      </w:r>
      <w:r w:rsidR="00B61842">
        <w:rPr>
          <w:rFonts w:cs="Times"/>
          <w:color w:val="000000" w:themeColor="text1"/>
        </w:rPr>
        <w:t xml:space="preserve"> </w:t>
      </w:r>
      <w:r w:rsidR="00B61842" w:rsidRPr="00405F4D">
        <w:rPr>
          <w:rFonts w:cs="Times"/>
          <w:color w:val="000000" w:themeColor="text1"/>
        </w:rPr>
        <w:t>OpenDaylight</w:t>
      </w:r>
      <w:r w:rsidR="00B7405E">
        <w:rPr>
          <w:rFonts w:cs="Times"/>
          <w:color w:val="000000" w:themeColor="text1"/>
        </w:rPr>
        <w:t xml:space="preserve"> software</w:t>
      </w:r>
      <w:r w:rsidR="00F9319E" w:rsidRPr="00405F4D">
        <w:rPr>
          <w:rFonts w:cs="Times"/>
          <w:color w:val="000000" w:themeColor="text1"/>
        </w:rPr>
        <w:t xml:space="preserve">. </w:t>
      </w:r>
      <w:r w:rsidR="00A85B99" w:rsidRPr="00405F4D">
        <w:rPr>
          <w:rFonts w:cs="Times"/>
          <w:color w:val="000000" w:themeColor="text1"/>
        </w:rPr>
        <w:t xml:space="preserve">These applications were separated from OpenDaylight or there were </w:t>
      </w:r>
      <w:r w:rsidR="009D1224" w:rsidRPr="00405F4D">
        <w:rPr>
          <w:rFonts w:cs="Times"/>
          <w:color w:val="000000" w:themeColor="text1"/>
        </w:rPr>
        <w:t>no longer ha</w:t>
      </w:r>
      <w:r w:rsidR="00A85B99" w:rsidRPr="00405F4D">
        <w:rPr>
          <w:rFonts w:cs="Times"/>
          <w:color w:val="000000" w:themeColor="text1"/>
        </w:rPr>
        <w:t>d</w:t>
      </w:r>
      <w:r w:rsidR="009D1224" w:rsidRPr="00405F4D">
        <w:rPr>
          <w:rFonts w:cs="Times"/>
          <w:color w:val="000000" w:themeColor="text1"/>
        </w:rPr>
        <w:t xml:space="preserve"> any contributors</w:t>
      </w:r>
      <w:r w:rsidR="00B61842">
        <w:rPr>
          <w:rFonts w:cs="Times"/>
          <w:color w:val="000000" w:themeColor="text1"/>
        </w:rPr>
        <w:t xml:space="preserve"> and </w:t>
      </w:r>
      <w:r w:rsidR="009D1224" w:rsidRPr="00405F4D">
        <w:rPr>
          <w:rFonts w:cs="Times"/>
          <w:color w:val="000000" w:themeColor="text1"/>
        </w:rPr>
        <w:t>maintainers</w:t>
      </w:r>
      <w:r w:rsidR="001328FB">
        <w:rPr>
          <w:rFonts w:cs="Times"/>
          <w:color w:val="000000" w:themeColor="text1"/>
        </w:rPr>
        <w:t>,</w:t>
      </w:r>
      <w:r w:rsidR="009D1224" w:rsidRPr="00405F4D">
        <w:rPr>
          <w:rFonts w:cs="Times"/>
          <w:color w:val="000000" w:themeColor="text1"/>
        </w:rPr>
        <w:t xml:space="preserve"> so </w:t>
      </w:r>
      <w:r w:rsidR="00A85B99" w:rsidRPr="00405F4D">
        <w:rPr>
          <w:rFonts w:cs="Times"/>
          <w:color w:val="000000" w:themeColor="text1"/>
        </w:rPr>
        <w:t>these features were</w:t>
      </w:r>
      <w:r w:rsidR="009D1224" w:rsidRPr="00405F4D">
        <w:rPr>
          <w:rFonts w:cs="Times"/>
          <w:color w:val="000000" w:themeColor="text1"/>
        </w:rPr>
        <w:t xml:space="preserve"> dropped</w:t>
      </w:r>
      <w:r w:rsidR="00A85B99" w:rsidRPr="00405F4D">
        <w:rPr>
          <w:rFonts w:cs="Times"/>
          <w:color w:val="000000" w:themeColor="text1"/>
        </w:rPr>
        <w:t xml:space="preserve"> from the new versions. For these reasons, even OpenDaylight controller was </w:t>
      </w:r>
      <w:r w:rsidR="00D501C3" w:rsidRPr="00405F4D">
        <w:rPr>
          <w:rFonts w:cs="Times"/>
          <w:color w:val="000000" w:themeColor="text1"/>
        </w:rPr>
        <w:t xml:space="preserve">not selected for implementing the use cases for this thesis. </w:t>
      </w:r>
      <w:r w:rsidR="000343C9" w:rsidRPr="00405F4D">
        <w:rPr>
          <w:rFonts w:cs="Times"/>
          <w:color w:val="000000" w:themeColor="text1"/>
        </w:rPr>
        <w:t>All the use cases were implemented using the ONOS controller and Open vSwitches as network devices.</w:t>
      </w:r>
    </w:p>
    <w:p w14:paraId="070C7B48" w14:textId="46216FA1" w:rsidR="00B7405E" w:rsidRDefault="00F61C78" w:rsidP="004F1291">
      <w:pPr>
        <w:rPr>
          <w:rFonts w:cs="Times"/>
          <w:color w:val="000000" w:themeColor="text1"/>
        </w:rPr>
      </w:pPr>
      <w:r w:rsidRPr="00405F4D">
        <w:rPr>
          <w:rFonts w:cs="Times"/>
          <w:color w:val="000000" w:themeColor="text1"/>
        </w:rPr>
        <w:t>To evaluate the performance of ONOS controller, four different use cases were implemented</w:t>
      </w:r>
      <w:r w:rsidR="009B77ED" w:rsidRPr="00405F4D">
        <w:rPr>
          <w:rFonts w:cs="Times"/>
          <w:color w:val="000000" w:themeColor="text1"/>
        </w:rPr>
        <w:t xml:space="preserve"> in this thesis</w:t>
      </w:r>
      <w:r w:rsidRPr="00405F4D">
        <w:rPr>
          <w:rFonts w:cs="Times"/>
          <w:color w:val="000000" w:themeColor="text1"/>
        </w:rPr>
        <w:t xml:space="preserve">. </w:t>
      </w:r>
      <w:r w:rsidR="007F09C1" w:rsidRPr="00405F4D">
        <w:rPr>
          <w:rFonts w:cs="Times"/>
          <w:color w:val="000000" w:themeColor="text1"/>
        </w:rPr>
        <w:t xml:space="preserve">For accurate analysation of operation of the ONOS controller, use cases were designed to test the different network services of different domains of networking. </w:t>
      </w:r>
      <w:r w:rsidR="00EE671F" w:rsidRPr="00405F4D">
        <w:rPr>
          <w:rFonts w:cs="Times"/>
          <w:color w:val="000000" w:themeColor="text1"/>
        </w:rPr>
        <w:t>The ONOS controller was examined with the Layer 2 VPN service VPLS to isolate the Layer 2 overlay networks</w:t>
      </w:r>
      <w:r w:rsidR="000D5F1F">
        <w:rPr>
          <w:rFonts w:cs="Times"/>
          <w:color w:val="000000" w:themeColor="text1"/>
        </w:rPr>
        <w:t xml:space="preserve"> present</w:t>
      </w:r>
      <w:r w:rsidR="00036C1C" w:rsidRPr="00405F4D">
        <w:rPr>
          <w:rFonts w:cs="Times"/>
          <w:color w:val="000000" w:themeColor="text1"/>
        </w:rPr>
        <w:t xml:space="preserve"> in the same subnet</w:t>
      </w:r>
      <w:r w:rsidR="00EE671F" w:rsidRPr="00405F4D">
        <w:rPr>
          <w:rFonts w:cs="Times"/>
          <w:color w:val="000000" w:themeColor="text1"/>
        </w:rPr>
        <w:t>.</w:t>
      </w:r>
      <w:r w:rsidR="00187CC0" w:rsidRPr="00405F4D">
        <w:rPr>
          <w:rFonts w:cs="Times"/>
          <w:color w:val="000000" w:themeColor="text1"/>
        </w:rPr>
        <w:t xml:space="preserve"> Different configuration methods were tested and working of the VPLS application was evaluated in this use case. The ONOS controller was able to read the configuration file via VPLS application and successfully install the forwarding flow rules on the created testbed of network devices.</w:t>
      </w:r>
      <w:r w:rsidR="009C2AD4" w:rsidRPr="00405F4D">
        <w:rPr>
          <w:rFonts w:cs="Times"/>
          <w:color w:val="000000" w:themeColor="text1"/>
        </w:rPr>
        <w:t xml:space="preserve"> </w:t>
      </w:r>
      <w:r w:rsidR="00040779" w:rsidRPr="00405F4D">
        <w:rPr>
          <w:rFonts w:cs="Times"/>
          <w:color w:val="000000" w:themeColor="text1"/>
        </w:rPr>
        <w:t>To create the reliable SDN network, ONOS controller was analysed with the distributed implementation of the ONOS controllers. In this use case, three ONOS controllers were deployed to form a cluster and control the underlying network</w:t>
      </w:r>
      <w:r w:rsidR="003D1D47" w:rsidRPr="00405F4D">
        <w:rPr>
          <w:rFonts w:cs="Times"/>
          <w:color w:val="000000" w:themeColor="text1"/>
        </w:rPr>
        <w:t xml:space="preserve">. </w:t>
      </w:r>
      <w:r w:rsidR="000D5F1F">
        <w:rPr>
          <w:rFonts w:cs="Times"/>
          <w:color w:val="000000" w:themeColor="text1"/>
        </w:rPr>
        <w:t>The communication within the cluster of</w:t>
      </w:r>
      <w:r w:rsidR="009C0275" w:rsidRPr="00405F4D">
        <w:rPr>
          <w:rFonts w:cs="Times"/>
          <w:color w:val="000000" w:themeColor="text1"/>
        </w:rPr>
        <w:t xml:space="preserve"> controllers </w:t>
      </w:r>
      <w:r w:rsidR="00C22FD5" w:rsidRPr="00405F4D">
        <w:rPr>
          <w:rFonts w:cs="Times"/>
          <w:color w:val="000000" w:themeColor="text1"/>
        </w:rPr>
        <w:t>and</w:t>
      </w:r>
      <w:r w:rsidR="009C0275" w:rsidRPr="00405F4D">
        <w:rPr>
          <w:rFonts w:cs="Times"/>
          <w:color w:val="000000" w:themeColor="text1"/>
        </w:rPr>
        <w:t xml:space="preserve"> distribut</w:t>
      </w:r>
      <w:r w:rsidR="003A3858">
        <w:rPr>
          <w:rFonts w:cs="Times"/>
          <w:color w:val="000000" w:themeColor="text1"/>
        </w:rPr>
        <w:t>ion</w:t>
      </w:r>
      <w:r w:rsidR="00364F59">
        <w:rPr>
          <w:rFonts w:cs="Times"/>
          <w:color w:val="000000" w:themeColor="text1"/>
        </w:rPr>
        <w:t xml:space="preserve"> of</w:t>
      </w:r>
      <w:r w:rsidR="009C0275" w:rsidRPr="00405F4D">
        <w:rPr>
          <w:rFonts w:cs="Times"/>
          <w:color w:val="000000" w:themeColor="text1"/>
        </w:rPr>
        <w:t xml:space="preserve"> network devices among themselves</w:t>
      </w:r>
      <w:r w:rsidR="00C22FD5" w:rsidRPr="00405F4D">
        <w:rPr>
          <w:rFonts w:cs="Times"/>
          <w:color w:val="000000" w:themeColor="text1"/>
        </w:rPr>
        <w:t xml:space="preserve"> was evaluated</w:t>
      </w:r>
      <w:r w:rsidR="007E5C98" w:rsidRPr="00405F4D">
        <w:rPr>
          <w:rFonts w:cs="Times"/>
          <w:color w:val="000000" w:themeColor="text1"/>
        </w:rPr>
        <w:t xml:space="preserve"> in this use case</w:t>
      </w:r>
      <w:r w:rsidR="00C22FD5" w:rsidRPr="00405F4D">
        <w:rPr>
          <w:rFonts w:cs="Times"/>
          <w:color w:val="000000" w:themeColor="text1"/>
        </w:rPr>
        <w:t>. Also, proof and validation of functioning failover of an instance of controller, network device and link between network devices was carried out to examine the resilience of the ONOS controller.</w:t>
      </w:r>
    </w:p>
    <w:p w14:paraId="65211F91" w14:textId="35BA168B" w:rsidR="00A60EC9" w:rsidRPr="00A60EC9" w:rsidRDefault="004A3F16" w:rsidP="004F1291">
      <w:r w:rsidRPr="00405F4D">
        <w:rPr>
          <w:rFonts w:cs="Times"/>
          <w:color w:val="000000" w:themeColor="text1"/>
        </w:rPr>
        <w:t>Further, the ONOS controller was tested with one of the important advancement of networking, IPv6 addressing scheme.</w:t>
      </w:r>
      <w:r w:rsidR="00F73A6F" w:rsidRPr="00405F4D">
        <w:rPr>
          <w:rFonts w:cs="Times"/>
          <w:color w:val="000000" w:themeColor="text1"/>
        </w:rPr>
        <w:t xml:space="preserve"> </w:t>
      </w:r>
      <w:r w:rsidR="00102A4F">
        <w:rPr>
          <w:rFonts w:cs="Times"/>
          <w:color w:val="000000" w:themeColor="text1"/>
        </w:rPr>
        <w:t xml:space="preserve">This use case was evaluated with both IPv6 and IPv4 addressing scheme </w:t>
      </w:r>
      <w:r w:rsidR="004F1291">
        <w:rPr>
          <w:rFonts w:cs="Times"/>
          <w:color w:val="000000" w:themeColor="text1"/>
        </w:rPr>
        <w:t xml:space="preserve">simultaneously and </w:t>
      </w:r>
      <w:r w:rsidR="00E43F72">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Pr>
          <w:rFonts w:cs="Times"/>
          <w:color w:val="000000" w:themeColor="text1"/>
        </w:rPr>
        <w:t xml:space="preserve">based </w:t>
      </w:r>
      <w:r w:rsidR="00E43F72">
        <w:rPr>
          <w:rFonts w:cs="Times"/>
          <w:color w:val="000000" w:themeColor="text1"/>
        </w:rPr>
        <w:t>net</w:t>
      </w:r>
      <w:r w:rsidR="00BD004A">
        <w:rPr>
          <w:rFonts w:cs="Times"/>
          <w:color w:val="000000" w:themeColor="text1"/>
        </w:rPr>
        <w:t xml:space="preserve">works to IPv6 </w:t>
      </w:r>
      <w:r w:rsidR="00846035">
        <w:rPr>
          <w:rFonts w:cs="Times"/>
          <w:color w:val="000000" w:themeColor="text1"/>
        </w:rPr>
        <w:t>networks</w:t>
      </w:r>
      <w:r w:rsidR="00BD004A">
        <w:rPr>
          <w:rFonts w:cs="Times"/>
          <w:color w:val="000000" w:themeColor="text1"/>
        </w:rPr>
        <w:t xml:space="preserve">. </w:t>
      </w:r>
      <w:r w:rsidR="00BD004A">
        <w:t>Finally</w:t>
      </w:r>
      <w:r w:rsidR="00864363">
        <w:t>,</w:t>
      </w:r>
      <w:r w:rsidR="00BD004A">
        <w:t xml:space="preserve"> </w:t>
      </w:r>
      <w:r w:rsidR="00A46A81">
        <w:t xml:space="preserve">to illustrate the integration of </w:t>
      </w:r>
      <w:r w:rsidR="00BD004A">
        <w:t>SDN network with the legacy networks</w:t>
      </w:r>
      <w:r w:rsidR="00A46A81">
        <w:t xml:space="preserve"> </w:t>
      </w:r>
      <w:r w:rsidR="00A60EC9">
        <w:t xml:space="preserve">and evaluate routing with </w:t>
      </w:r>
      <w:r w:rsidR="00375172">
        <w:t xml:space="preserve">the </w:t>
      </w:r>
      <w:r w:rsidR="00A60EC9">
        <w:t xml:space="preserve">ONOS controller, </w:t>
      </w:r>
      <w:r w:rsidR="008A79DD">
        <w:t>a</w:t>
      </w:r>
      <w:r w:rsidR="00A60EC9">
        <w:t xml:space="preserve"> use case was </w:t>
      </w:r>
      <w:r w:rsidR="008A79DD">
        <w:t>implemented</w:t>
      </w:r>
      <w:r w:rsidR="00A60EC9">
        <w:t xml:space="preserve">. In this use case, </w:t>
      </w:r>
      <w:r w:rsidR="00A60EC9" w:rsidRPr="00A60EC9">
        <w:t>assessment</w:t>
      </w:r>
      <w:r w:rsidR="00A60EC9">
        <w:t xml:space="preserve"> of </w:t>
      </w:r>
      <w:r w:rsidR="00A46A81">
        <w:t xml:space="preserve">how routing information is exchanged between the networks </w:t>
      </w:r>
      <w:r w:rsidR="00A46A81">
        <w:lastRenderedPageBreak/>
        <w:t>via SDN-IP application</w:t>
      </w:r>
      <w:r w:rsidR="00A60EC9">
        <w:t xml:space="preserve"> was carried out</w:t>
      </w:r>
      <w:r w:rsidR="00A46A81">
        <w:t>.</w:t>
      </w:r>
      <w:r w:rsidR="001828D2">
        <w:t xml:space="preserve"> </w:t>
      </w:r>
      <w:r w:rsidR="00E3727E">
        <w:t>The process of migration from legacy based networks to SDN network</w:t>
      </w:r>
      <w:r w:rsidR="00520985">
        <w:t xml:space="preserve"> was </w:t>
      </w:r>
      <w:r w:rsidR="00332B0E">
        <w:t>examined</w:t>
      </w:r>
      <w:r w:rsidR="00E3727E">
        <w:t xml:space="preserve"> w</w:t>
      </w:r>
      <w:r w:rsidR="00520985">
        <w:t xml:space="preserve">hich provides the feasible solution of migration </w:t>
      </w:r>
      <w:r w:rsidR="00531911">
        <w:t>to service providers.</w:t>
      </w:r>
      <w:r w:rsidR="00E3727E">
        <w:t xml:space="preserve"> </w:t>
      </w:r>
    </w:p>
    <w:p w14:paraId="2597C280" w14:textId="5FAE734A" w:rsidR="001D18D3" w:rsidRPr="008C3E7F" w:rsidRDefault="007B06B7" w:rsidP="008C3E7F">
      <w:pPr>
        <w:rPr>
          <w:rFonts w:cs="Times"/>
          <w:color w:val="000000" w:themeColor="text1"/>
        </w:rPr>
      </w:pPr>
      <w:r w:rsidRPr="008C3E7F">
        <w:rPr>
          <w:rFonts w:cs="Times"/>
          <w:color w:val="000000" w:themeColor="text1"/>
        </w:rPr>
        <w:t xml:space="preserve">The SDN promises to provide the feasible solutions for challenges faced by service providers, network managers and network designers to deploy the ideal network infrastructure. </w:t>
      </w:r>
      <w:r w:rsidR="008C3E7F" w:rsidRPr="008C3E7F">
        <w:rPr>
          <w:rFonts w:cs="Times"/>
          <w:color w:val="000000" w:themeColor="text1"/>
        </w:rPr>
        <w:t xml:space="preserve">However, given the new approach of the networking, SDN itself has to face some difficulties. </w:t>
      </w:r>
      <w:r w:rsidR="00D46440" w:rsidRPr="008C3E7F">
        <w:rPr>
          <w:rFonts w:cs="Times"/>
          <w:color w:val="000000" w:themeColor="text1"/>
        </w:rPr>
        <w:t>Due to centralised control unit for the network devices, s</w:t>
      </w:r>
      <w:r w:rsidRPr="008C3E7F">
        <w:rPr>
          <w:rFonts w:cs="Times"/>
          <w:color w:val="000000" w:themeColor="text1"/>
        </w:rPr>
        <w:t xml:space="preserve">ecurity measures </w:t>
      </w:r>
      <w:r w:rsidR="00D46440" w:rsidRPr="008C3E7F">
        <w:rPr>
          <w:rFonts w:cs="Times"/>
          <w:color w:val="000000" w:themeColor="text1"/>
        </w:rPr>
        <w:t xml:space="preserve">for that central unit becomes the top </w:t>
      </w:r>
      <w:r w:rsidR="000956A3">
        <w:rPr>
          <w:rFonts w:cs="Times"/>
          <w:color w:val="000000" w:themeColor="text1"/>
        </w:rPr>
        <w:t>most concern</w:t>
      </w:r>
      <w:r w:rsidR="00D46440" w:rsidRPr="008C3E7F">
        <w:rPr>
          <w:rFonts w:cs="Times"/>
          <w:color w:val="000000" w:themeColor="text1"/>
        </w:rPr>
        <w:t xml:space="preserve">. Any attack on the SDN controller would </w:t>
      </w:r>
      <w:r w:rsidR="008C3E7F" w:rsidRPr="008C3E7F">
        <w:rPr>
          <w:rFonts w:cs="Times"/>
          <w:color w:val="000000" w:themeColor="text1"/>
        </w:rPr>
        <w:t>disrupt the entire performance of the underlying network.</w:t>
      </w:r>
      <w:r w:rsidR="00CE544D">
        <w:rPr>
          <w:rFonts w:cs="Times"/>
          <w:color w:val="000000" w:themeColor="text1"/>
        </w:rPr>
        <w:t xml:space="preserve"> Research </w:t>
      </w:r>
      <w:r w:rsidR="0001585D">
        <w:rPr>
          <w:rFonts w:cs="Times"/>
          <w:color w:val="000000" w:themeColor="text1"/>
        </w:rPr>
        <w:t xml:space="preserve">about possible attacks are being carried out </w:t>
      </w:r>
      <w:r w:rsidR="00CE544D">
        <w:rPr>
          <w:rFonts w:cs="Times"/>
          <w:color w:val="000000" w:themeColor="text1"/>
        </w:rPr>
        <w:t xml:space="preserve">and defence systems are prototyped to </w:t>
      </w:r>
      <w:r w:rsidR="0001585D">
        <w:rPr>
          <w:rFonts w:cs="Times"/>
          <w:color w:val="000000" w:themeColor="text1"/>
        </w:rPr>
        <w:t>protect the SDN networks from the security threats.</w:t>
      </w:r>
      <w:r w:rsidR="008C3E7F" w:rsidRPr="008C3E7F">
        <w:rPr>
          <w:rFonts w:cs="Times"/>
          <w:color w:val="000000" w:themeColor="text1"/>
        </w:rPr>
        <w:t xml:space="preserve"> </w:t>
      </w:r>
      <w:r w:rsidR="0030600C">
        <w:rPr>
          <w:rFonts w:cs="Times"/>
          <w:color w:val="000000" w:themeColor="text1"/>
        </w:rPr>
        <w:t>A</w:t>
      </w:r>
      <w:r w:rsidR="00D46440" w:rsidRPr="008C3E7F">
        <w:rPr>
          <w:rFonts w:cs="Times"/>
          <w:color w:val="000000" w:themeColor="text1"/>
        </w:rPr>
        <w:t>nother problem</w:t>
      </w:r>
      <w:r w:rsidR="008C3E7F" w:rsidRPr="008C3E7F">
        <w:rPr>
          <w:rFonts w:cs="Times"/>
          <w:color w:val="000000" w:themeColor="text1"/>
        </w:rPr>
        <w:t xml:space="preserve"> is</w:t>
      </w:r>
      <w:r w:rsidR="00D46440" w:rsidRPr="008C3E7F">
        <w:rPr>
          <w:rFonts w:cs="Times"/>
          <w:color w:val="000000" w:themeColor="text1"/>
        </w:rPr>
        <w:t xml:space="preserve"> excessive overhead</w:t>
      </w:r>
      <w:r w:rsidR="008C3E7F" w:rsidRPr="008C3E7F">
        <w:rPr>
          <w:rFonts w:cs="Times"/>
          <w:color w:val="000000" w:themeColor="text1"/>
        </w:rPr>
        <w:t xml:space="preserve"> of network controlling packets. </w:t>
      </w:r>
      <w:r w:rsidR="008B56B8" w:rsidRPr="008C3E7F">
        <w:rPr>
          <w:rFonts w:cs="Times"/>
          <w:color w:val="000000" w:themeColor="text1"/>
        </w:rPr>
        <w:t xml:space="preserve">The continuous monitoring of all </w:t>
      </w:r>
      <w:r w:rsidR="008F5F24">
        <w:rPr>
          <w:rFonts w:cs="Times"/>
          <w:color w:val="000000" w:themeColor="text1"/>
        </w:rPr>
        <w:t xml:space="preserve">the underlying </w:t>
      </w:r>
      <w:r w:rsidR="008B56B8" w:rsidRPr="008C3E7F">
        <w:rPr>
          <w:rFonts w:cs="Times"/>
          <w:color w:val="000000" w:themeColor="text1"/>
        </w:rPr>
        <w:t>network devices</w:t>
      </w:r>
      <w:r w:rsidR="008F5F24">
        <w:rPr>
          <w:rFonts w:cs="Times"/>
          <w:color w:val="000000" w:themeColor="text1"/>
        </w:rPr>
        <w:t xml:space="preserve"> depending on the Southbound interface protocol utilized,</w:t>
      </w:r>
      <w:r w:rsidR="008B56B8" w:rsidRPr="008C3E7F">
        <w:rPr>
          <w:rFonts w:cs="Times"/>
          <w:color w:val="000000" w:themeColor="text1"/>
        </w:rPr>
        <w:t xml:space="preserve"> may generate </w:t>
      </w:r>
      <w:r w:rsidR="00854C44">
        <w:rPr>
          <w:rFonts w:cs="Times"/>
          <w:color w:val="000000" w:themeColor="text1"/>
        </w:rPr>
        <w:t>large number of</w:t>
      </w:r>
      <w:r w:rsidR="008B56B8" w:rsidRPr="008C3E7F">
        <w:rPr>
          <w:rFonts w:cs="Times"/>
          <w:color w:val="000000" w:themeColor="text1"/>
        </w:rPr>
        <w:t xml:space="preserve"> control packets which can</w:t>
      </w:r>
      <w:r w:rsidR="00854C44">
        <w:rPr>
          <w:rFonts w:cs="Times"/>
          <w:color w:val="000000" w:themeColor="text1"/>
        </w:rPr>
        <w:t xml:space="preserve"> eventually</w:t>
      </w:r>
      <w:r w:rsidR="008B56B8" w:rsidRPr="008C3E7F">
        <w:rPr>
          <w:rFonts w:cs="Times"/>
          <w:color w:val="000000" w:themeColor="text1"/>
        </w:rPr>
        <w:t xml:space="preserve"> affect the</w:t>
      </w:r>
      <w:r w:rsidR="00477CC9">
        <w:rPr>
          <w:rFonts w:cs="Times"/>
          <w:color w:val="000000" w:themeColor="text1"/>
        </w:rPr>
        <w:t xml:space="preserve"> overall</w:t>
      </w:r>
      <w:r w:rsidR="008B56B8" w:rsidRPr="008C3E7F">
        <w:rPr>
          <w:rFonts w:cs="Times"/>
          <w:color w:val="000000" w:themeColor="text1"/>
        </w:rPr>
        <w:t xml:space="preserve"> network performance. On the other hand, </w:t>
      </w:r>
      <w:r w:rsidR="00D46440" w:rsidRPr="008C3E7F">
        <w:rPr>
          <w:rFonts w:cs="Times"/>
          <w:color w:val="000000" w:themeColor="text1"/>
        </w:rPr>
        <w:t>insufficient monitoring of network devices may create functioning errors of the</w:t>
      </w:r>
      <w:r w:rsidR="00AE49AF">
        <w:rPr>
          <w:rFonts w:cs="Times"/>
          <w:color w:val="000000" w:themeColor="text1"/>
        </w:rPr>
        <w:t xml:space="preserve"> SDN</w:t>
      </w:r>
      <w:r w:rsidR="00D46440" w:rsidRPr="008C3E7F">
        <w:rPr>
          <w:rFonts w:cs="Times"/>
          <w:color w:val="000000" w:themeColor="text1"/>
        </w:rPr>
        <w:t xml:space="preserve"> applications. </w:t>
      </w:r>
      <w:r w:rsidR="00CE544D">
        <w:rPr>
          <w:rFonts w:cs="Times"/>
          <w:color w:val="000000" w:themeColor="text1"/>
        </w:rPr>
        <w:t>The future work of this thesis could be to address these challenges faced by the SDN and evaluate the performance of SDN controllers</w:t>
      </w:r>
      <w:r w:rsidR="00320CB8">
        <w:rPr>
          <w:rFonts w:cs="Times"/>
          <w:color w:val="000000" w:themeColor="text1"/>
        </w:rPr>
        <w:t xml:space="preserve"> while resolving these challenges</w:t>
      </w:r>
      <w:r w:rsidR="0001585D">
        <w:rPr>
          <w:rFonts w:cs="Times"/>
          <w:color w:val="000000" w:themeColor="text1"/>
        </w:rPr>
        <w:t>.</w:t>
      </w:r>
    </w:p>
    <w:p w14:paraId="10B85DD8" w14:textId="77777777" w:rsidR="007E3C71" w:rsidRPr="008C3E7F" w:rsidRDefault="007E3C71" w:rsidP="008C3E7F">
      <w:pPr>
        <w:rPr>
          <w:rFonts w:cs="Times"/>
          <w:color w:val="000000" w:themeColor="text1"/>
        </w:rPr>
      </w:pPr>
    </w:p>
    <w:p w14:paraId="6AFAD3BF" w14:textId="551DC391" w:rsidR="00994CE9" w:rsidRPr="008C3E7F" w:rsidRDefault="00994CE9" w:rsidP="008C3E7F">
      <w:pPr>
        <w:rPr>
          <w:rFonts w:cs="Times"/>
          <w:color w:val="000000" w:themeColor="text1"/>
        </w:rPr>
      </w:pPr>
      <w:r w:rsidRPr="008C3E7F">
        <w:rPr>
          <w:rFonts w:cs="Times"/>
          <w:color w:val="000000" w:themeColor="text1"/>
        </w:rPr>
        <w:br w:type="page"/>
      </w:r>
    </w:p>
    <w:p w14:paraId="39836875" w14:textId="1ABDD685" w:rsidR="00427359" w:rsidRPr="006A2AA9" w:rsidRDefault="00D12451" w:rsidP="00D12451">
      <w:pPr>
        <w:pStyle w:val="Heading1"/>
      </w:pPr>
      <w:bookmarkStart w:id="470" w:name="_Toc114792063"/>
      <w:r w:rsidRPr="006A2AA9">
        <w:lastRenderedPageBreak/>
        <w:t>Abbreviations</w:t>
      </w:r>
      <w:bookmarkEnd w:id="470"/>
    </w:p>
    <w:p w14:paraId="35190117" w14:textId="3F7BC249" w:rsidR="00EC68DF" w:rsidRPr="006A2AA9" w:rsidRDefault="00EC68DF" w:rsidP="009B1D3E">
      <w:pPr>
        <w:rPr>
          <w:b/>
          <w:color w:val="000000" w:themeColor="text1"/>
          <w:sz w:val="24"/>
          <w:szCs w:val="24"/>
        </w:rPr>
      </w:pPr>
      <w:r w:rsidRPr="006A2AA9">
        <w:rPr>
          <w:b/>
          <w:color w:val="000000" w:themeColor="text1"/>
          <w:sz w:val="24"/>
          <w:szCs w:val="24"/>
        </w:rPr>
        <w:t>0</w:t>
      </w:r>
    </w:p>
    <w:p w14:paraId="1B4BA168" w14:textId="18151025" w:rsidR="00EC68DF" w:rsidRPr="006A2AA9" w:rsidRDefault="00EC68DF" w:rsidP="009B1D3E">
      <w:pPr>
        <w:rPr>
          <w:color w:val="000000" w:themeColor="text1"/>
          <w:sz w:val="24"/>
          <w:szCs w:val="24"/>
        </w:rPr>
      </w:pPr>
      <w:r w:rsidRPr="006A2AA9">
        <w:rPr>
          <w:color w:val="000000" w:themeColor="text1"/>
          <w:sz w:val="24"/>
          <w:szCs w:val="24"/>
        </w:rPr>
        <w:t>…</w:t>
      </w:r>
    </w:p>
    <w:p w14:paraId="7B192218" w14:textId="7B43A68B" w:rsidR="00EC68DF" w:rsidRPr="006A2AA9" w:rsidRDefault="00EC68DF" w:rsidP="009B1D3E">
      <w:pPr>
        <w:rPr>
          <w:b/>
          <w:color w:val="000000" w:themeColor="text1"/>
          <w:sz w:val="24"/>
          <w:szCs w:val="24"/>
        </w:rPr>
      </w:pPr>
      <w:r w:rsidRPr="006A2AA9">
        <w:rPr>
          <w:b/>
          <w:color w:val="000000" w:themeColor="text1"/>
          <w:sz w:val="24"/>
          <w:szCs w:val="24"/>
        </w:rPr>
        <w:t>3</w:t>
      </w:r>
    </w:p>
    <w:p w14:paraId="12D9323E" w14:textId="77777777" w:rsidR="00EC68DF" w:rsidRPr="006A2AA9" w:rsidRDefault="00EC68DF" w:rsidP="009B1D3E">
      <w:pPr>
        <w:rPr>
          <w:color w:val="000000" w:themeColor="text1"/>
          <w:sz w:val="24"/>
          <w:szCs w:val="24"/>
        </w:rPr>
      </w:pPr>
      <w:r w:rsidRPr="006A2AA9">
        <w:rPr>
          <w:color w:val="000000" w:themeColor="text1"/>
          <w:sz w:val="24"/>
          <w:szCs w:val="24"/>
        </w:rPr>
        <w:t>3GPP</w:t>
      </w:r>
      <w:r w:rsidRPr="006A2AA9">
        <w:rPr>
          <w:color w:val="000000" w:themeColor="text1"/>
          <w:sz w:val="24"/>
          <w:szCs w:val="24"/>
        </w:rPr>
        <w:tab/>
      </w:r>
      <w:r w:rsidRPr="006A2AA9">
        <w:rPr>
          <w:color w:val="000000" w:themeColor="text1"/>
          <w:sz w:val="24"/>
          <w:szCs w:val="24"/>
        </w:rPr>
        <w:tab/>
        <w:t>Third Generation Partnership Project</w:t>
      </w:r>
    </w:p>
    <w:p w14:paraId="5E48C5DF" w14:textId="77777777" w:rsidR="00EC68DF" w:rsidRPr="006A2AA9" w:rsidRDefault="00EC68DF" w:rsidP="009B1D3E">
      <w:pPr>
        <w:rPr>
          <w:color w:val="000000" w:themeColor="text1"/>
          <w:sz w:val="24"/>
          <w:szCs w:val="24"/>
        </w:rPr>
      </w:pPr>
      <w:r w:rsidRPr="006A2AA9">
        <w:rPr>
          <w:color w:val="000000" w:themeColor="text1"/>
          <w:sz w:val="24"/>
          <w:szCs w:val="24"/>
        </w:rPr>
        <w:t>…</w:t>
      </w:r>
    </w:p>
    <w:p w14:paraId="0E3DFDF0" w14:textId="28DBF074" w:rsidR="00EC68DF" w:rsidRPr="006A2AA9" w:rsidRDefault="00EC68DF" w:rsidP="009B1D3E">
      <w:pPr>
        <w:rPr>
          <w:b/>
          <w:color w:val="000000" w:themeColor="text1"/>
          <w:sz w:val="24"/>
          <w:szCs w:val="24"/>
        </w:rPr>
      </w:pPr>
      <w:r w:rsidRPr="006A2AA9">
        <w:rPr>
          <w:b/>
          <w:color w:val="000000" w:themeColor="text1"/>
          <w:sz w:val="24"/>
          <w:szCs w:val="24"/>
        </w:rPr>
        <w:t xml:space="preserve"> </w:t>
      </w:r>
      <w:r w:rsidRPr="006A2AA9">
        <w:rPr>
          <w:b/>
          <w:color w:val="000000" w:themeColor="text1"/>
          <w:sz w:val="24"/>
          <w:szCs w:val="24"/>
        </w:rPr>
        <w:tab/>
      </w:r>
      <w:r w:rsidRPr="006A2AA9">
        <w:rPr>
          <w:b/>
          <w:color w:val="000000" w:themeColor="text1"/>
          <w:sz w:val="24"/>
          <w:szCs w:val="24"/>
        </w:rPr>
        <w:tab/>
      </w:r>
    </w:p>
    <w:p w14:paraId="7470BC8A" w14:textId="5DB6923D" w:rsidR="00D5516D" w:rsidRPr="006A2AA9" w:rsidRDefault="00D5516D" w:rsidP="009B1D3E">
      <w:pPr>
        <w:rPr>
          <w:b/>
          <w:color w:val="000000" w:themeColor="text1"/>
          <w:sz w:val="24"/>
          <w:szCs w:val="24"/>
        </w:rPr>
      </w:pPr>
      <w:r w:rsidRPr="006A2AA9">
        <w:rPr>
          <w:b/>
          <w:color w:val="000000" w:themeColor="text1"/>
          <w:sz w:val="24"/>
          <w:szCs w:val="24"/>
        </w:rPr>
        <w:t>A</w:t>
      </w:r>
    </w:p>
    <w:p w14:paraId="4F68168B" w14:textId="77777777" w:rsidR="003C7771" w:rsidRPr="006A2AA9" w:rsidRDefault="003C7771" w:rsidP="009B1D3E">
      <w:pPr>
        <w:rPr>
          <w:color w:val="000000" w:themeColor="text1"/>
          <w:sz w:val="24"/>
          <w:szCs w:val="24"/>
        </w:rPr>
      </w:pPr>
      <w:r w:rsidRPr="006A2AA9">
        <w:rPr>
          <w:color w:val="000000" w:themeColor="text1"/>
          <w:sz w:val="24"/>
          <w:szCs w:val="24"/>
        </w:rPr>
        <w:t>AS</w:t>
      </w:r>
      <w:r w:rsidRPr="006A2AA9">
        <w:rPr>
          <w:color w:val="000000" w:themeColor="text1"/>
          <w:sz w:val="24"/>
          <w:szCs w:val="24"/>
        </w:rPr>
        <w:tab/>
      </w:r>
      <w:r w:rsidRPr="006A2AA9">
        <w:rPr>
          <w:color w:val="000000" w:themeColor="text1"/>
          <w:sz w:val="24"/>
          <w:szCs w:val="24"/>
        </w:rPr>
        <w:tab/>
        <w:t>Autonomous System</w:t>
      </w:r>
    </w:p>
    <w:p w14:paraId="014B23FA" w14:textId="70BCD62F" w:rsidR="009B1D3E" w:rsidRPr="006A2AA9" w:rsidRDefault="00D5516D" w:rsidP="009B1D3E">
      <w:pPr>
        <w:rPr>
          <w:color w:val="000000" w:themeColor="text1"/>
          <w:sz w:val="24"/>
          <w:szCs w:val="24"/>
        </w:rPr>
      </w:pPr>
      <w:r w:rsidRPr="006A2AA9">
        <w:rPr>
          <w:color w:val="000000" w:themeColor="text1"/>
          <w:sz w:val="24"/>
          <w:szCs w:val="24"/>
        </w:rPr>
        <w:t>…</w:t>
      </w:r>
    </w:p>
    <w:p w14:paraId="5261438E" w14:textId="4315B9E7" w:rsidR="00EC04FF" w:rsidRPr="006A2AA9" w:rsidRDefault="00EC04FF" w:rsidP="009B1D3E">
      <w:pPr>
        <w:rPr>
          <w:b/>
          <w:bCs/>
          <w:color w:val="000000" w:themeColor="text1"/>
          <w:sz w:val="24"/>
          <w:szCs w:val="24"/>
        </w:rPr>
      </w:pPr>
      <w:r w:rsidRPr="006A2AA9">
        <w:rPr>
          <w:b/>
          <w:bCs/>
          <w:color w:val="000000" w:themeColor="text1"/>
          <w:sz w:val="24"/>
          <w:szCs w:val="24"/>
        </w:rPr>
        <w:t>B</w:t>
      </w:r>
      <w:r w:rsidR="00AD59E3" w:rsidRPr="006A2AA9">
        <w:rPr>
          <w:b/>
          <w:bCs/>
          <w:color w:val="000000" w:themeColor="text1"/>
          <w:sz w:val="24"/>
          <w:szCs w:val="24"/>
        </w:rPr>
        <w:t xml:space="preserve"> </w:t>
      </w:r>
    </w:p>
    <w:p w14:paraId="32826E41" w14:textId="77777777" w:rsidR="00EC04FF" w:rsidRPr="006A2AA9" w:rsidRDefault="00EC04FF" w:rsidP="009B1D3E">
      <w:pPr>
        <w:rPr>
          <w:color w:val="000000" w:themeColor="text1"/>
          <w:sz w:val="24"/>
          <w:szCs w:val="24"/>
        </w:rPr>
      </w:pPr>
    </w:p>
    <w:p w14:paraId="720B9263" w14:textId="707CB94A" w:rsidR="009B1D3E" w:rsidRPr="006A2AA9" w:rsidRDefault="00ED02C2" w:rsidP="009B1D3E">
      <w:pPr>
        <w:rPr>
          <w:b/>
          <w:bCs/>
          <w:color w:val="000000" w:themeColor="text1"/>
          <w:sz w:val="24"/>
          <w:szCs w:val="24"/>
        </w:rPr>
      </w:pPr>
      <w:r w:rsidRPr="006A2AA9">
        <w:rPr>
          <w:b/>
          <w:bCs/>
          <w:color w:val="000000" w:themeColor="text1"/>
          <w:sz w:val="24"/>
          <w:szCs w:val="24"/>
        </w:rPr>
        <w:t>C</w:t>
      </w:r>
    </w:p>
    <w:p w14:paraId="7D8EFB28" w14:textId="2DE028FC" w:rsidR="003A704A" w:rsidRPr="006A2AA9" w:rsidRDefault="003A704A" w:rsidP="009B1D3E">
      <w:pPr>
        <w:rPr>
          <w:color w:val="000000" w:themeColor="text1"/>
          <w:sz w:val="24"/>
          <w:szCs w:val="24"/>
        </w:rPr>
      </w:pPr>
    </w:p>
    <w:p w14:paraId="0B911A60" w14:textId="58AD8BA5" w:rsidR="00EC04FF" w:rsidRPr="006A2AA9" w:rsidRDefault="00EC04FF" w:rsidP="009B1D3E">
      <w:pPr>
        <w:rPr>
          <w:b/>
          <w:bCs/>
          <w:color w:val="000000" w:themeColor="text1"/>
          <w:sz w:val="24"/>
          <w:szCs w:val="24"/>
        </w:rPr>
      </w:pPr>
      <w:r w:rsidRPr="006A2AA9">
        <w:rPr>
          <w:b/>
          <w:bCs/>
          <w:color w:val="000000" w:themeColor="text1"/>
          <w:sz w:val="24"/>
          <w:szCs w:val="24"/>
        </w:rPr>
        <w:t>D</w:t>
      </w:r>
    </w:p>
    <w:p w14:paraId="45D8EBF0" w14:textId="77777777" w:rsidR="00EC04FF" w:rsidRPr="006A2AA9" w:rsidRDefault="00EC04FF" w:rsidP="009B1D3E">
      <w:pPr>
        <w:rPr>
          <w:color w:val="000000" w:themeColor="text1"/>
          <w:sz w:val="24"/>
          <w:szCs w:val="24"/>
        </w:rPr>
      </w:pPr>
    </w:p>
    <w:p w14:paraId="109AA94C" w14:textId="2C07CDC3" w:rsidR="003A704A" w:rsidRPr="006A2AA9" w:rsidRDefault="003A704A" w:rsidP="009B1D3E">
      <w:pPr>
        <w:rPr>
          <w:b/>
          <w:bCs/>
          <w:color w:val="000000" w:themeColor="text1"/>
          <w:sz w:val="24"/>
          <w:szCs w:val="24"/>
        </w:rPr>
      </w:pPr>
      <w:r w:rsidRPr="006A2AA9">
        <w:rPr>
          <w:b/>
          <w:bCs/>
          <w:color w:val="000000" w:themeColor="text1"/>
          <w:sz w:val="24"/>
          <w:szCs w:val="24"/>
        </w:rPr>
        <w:t>G</w:t>
      </w:r>
    </w:p>
    <w:p w14:paraId="554600C1" w14:textId="21D46790" w:rsidR="003A704A" w:rsidRPr="006A2AA9" w:rsidRDefault="003A704A" w:rsidP="009B1D3E">
      <w:pPr>
        <w:rPr>
          <w:color w:val="000000" w:themeColor="text1"/>
          <w:sz w:val="24"/>
          <w:szCs w:val="24"/>
        </w:rPr>
      </w:pPr>
      <w:r w:rsidRPr="006A2AA9">
        <w:rPr>
          <w:color w:val="000000" w:themeColor="text1"/>
          <w:sz w:val="24"/>
          <w:szCs w:val="24"/>
        </w:rPr>
        <w:t>GNS3</w:t>
      </w:r>
      <w:r w:rsidR="007C0134">
        <w:rPr>
          <w:color w:val="000000" w:themeColor="text1"/>
          <w:sz w:val="24"/>
          <w:szCs w:val="24"/>
        </w:rPr>
        <w:tab/>
      </w:r>
      <w:r w:rsidR="007C0134">
        <w:rPr>
          <w:color w:val="000000" w:themeColor="text1"/>
          <w:sz w:val="24"/>
          <w:szCs w:val="24"/>
        </w:rPr>
        <w:tab/>
      </w:r>
      <w:r w:rsidR="007C0134" w:rsidRPr="00E171D8">
        <w:rPr>
          <w:sz w:val="24"/>
          <w:szCs w:val="24"/>
        </w:rPr>
        <w:t>Graphical Network Simulation 3</w:t>
      </w:r>
    </w:p>
    <w:p w14:paraId="2E328194" w14:textId="77777777" w:rsidR="003A704A" w:rsidRPr="006A2AA9" w:rsidRDefault="003A704A" w:rsidP="009B1D3E">
      <w:pPr>
        <w:rPr>
          <w:color w:val="000000" w:themeColor="text1"/>
          <w:sz w:val="24"/>
          <w:szCs w:val="24"/>
        </w:rPr>
      </w:pPr>
    </w:p>
    <w:p w14:paraId="40FBDAB3" w14:textId="27B7A2E8" w:rsidR="009B1D3E" w:rsidRDefault="009B1D3E" w:rsidP="009B1D3E">
      <w:pPr>
        <w:rPr>
          <w:b/>
          <w:color w:val="000000" w:themeColor="text1"/>
          <w:sz w:val="24"/>
          <w:szCs w:val="24"/>
        </w:rPr>
      </w:pPr>
      <w:r w:rsidRPr="006A2AA9">
        <w:rPr>
          <w:b/>
          <w:color w:val="000000" w:themeColor="text1"/>
          <w:sz w:val="24"/>
          <w:szCs w:val="24"/>
        </w:rPr>
        <w:t>H</w:t>
      </w:r>
    </w:p>
    <w:p w14:paraId="4AF16B15" w14:textId="77777777" w:rsidR="00720A92" w:rsidRDefault="00720A92" w:rsidP="009B1D3E">
      <w:pPr>
        <w:rPr>
          <w:b/>
          <w:color w:val="000000" w:themeColor="text1"/>
          <w:sz w:val="24"/>
          <w:szCs w:val="24"/>
        </w:rPr>
      </w:pPr>
    </w:p>
    <w:p w14:paraId="71818F31" w14:textId="69DF0FDD" w:rsidR="00377404" w:rsidRDefault="00377404" w:rsidP="009B1D3E">
      <w:pPr>
        <w:rPr>
          <w:b/>
          <w:color w:val="000000" w:themeColor="text1"/>
          <w:sz w:val="24"/>
          <w:szCs w:val="24"/>
        </w:rPr>
      </w:pPr>
      <w:r>
        <w:rPr>
          <w:b/>
          <w:color w:val="000000" w:themeColor="text1"/>
          <w:sz w:val="24"/>
          <w:szCs w:val="24"/>
        </w:rPr>
        <w:t>I</w:t>
      </w:r>
    </w:p>
    <w:p w14:paraId="2D70905D" w14:textId="12D457E7" w:rsidR="00377404" w:rsidRPr="00377404" w:rsidRDefault="00377404" w:rsidP="009B1D3E">
      <w:pPr>
        <w:rPr>
          <w:bCs/>
          <w:color w:val="000000" w:themeColor="text1"/>
          <w:sz w:val="24"/>
          <w:szCs w:val="24"/>
        </w:rPr>
      </w:pPr>
      <w:r w:rsidRPr="00377404">
        <w:rPr>
          <w:bCs/>
          <w:color w:val="000000" w:themeColor="text1"/>
          <w:sz w:val="24"/>
          <w:szCs w:val="24"/>
        </w:rPr>
        <w:t>ISP</w:t>
      </w:r>
      <w:r w:rsidRPr="00377404">
        <w:rPr>
          <w:bCs/>
          <w:color w:val="000000" w:themeColor="text1"/>
          <w:sz w:val="24"/>
          <w:szCs w:val="24"/>
        </w:rPr>
        <w:tab/>
      </w:r>
      <w:r w:rsidRPr="00377404">
        <w:rPr>
          <w:bCs/>
          <w:color w:val="000000" w:themeColor="text1"/>
          <w:sz w:val="24"/>
          <w:szCs w:val="24"/>
        </w:rPr>
        <w:tab/>
        <w:t>Internet Service Provider</w:t>
      </w:r>
    </w:p>
    <w:p w14:paraId="149090BE" w14:textId="77777777" w:rsidR="00ED1B75" w:rsidRPr="006A2AA9" w:rsidRDefault="00ED1B75" w:rsidP="009B1D3E">
      <w:pPr>
        <w:rPr>
          <w:b/>
          <w:color w:val="000000" w:themeColor="text1"/>
          <w:sz w:val="24"/>
          <w:szCs w:val="24"/>
        </w:rPr>
      </w:pPr>
    </w:p>
    <w:p w14:paraId="03204E7E" w14:textId="499880FD" w:rsidR="00E16A4C" w:rsidRPr="006A2AA9" w:rsidRDefault="00ED1B75" w:rsidP="009B1D3E">
      <w:pPr>
        <w:rPr>
          <w:b/>
          <w:color w:val="000000" w:themeColor="text1"/>
          <w:sz w:val="24"/>
          <w:szCs w:val="24"/>
        </w:rPr>
      </w:pPr>
      <w:r w:rsidRPr="006A2AA9">
        <w:rPr>
          <w:b/>
          <w:color w:val="000000" w:themeColor="text1"/>
          <w:sz w:val="24"/>
          <w:szCs w:val="24"/>
        </w:rPr>
        <w:t>L</w:t>
      </w:r>
    </w:p>
    <w:p w14:paraId="2E08AAEF" w14:textId="77777777" w:rsidR="00ED1B75" w:rsidRPr="006A2AA9" w:rsidRDefault="00ED1B75" w:rsidP="009B1D3E">
      <w:pPr>
        <w:rPr>
          <w:bCs/>
          <w:color w:val="000000" w:themeColor="text1"/>
          <w:sz w:val="24"/>
          <w:szCs w:val="24"/>
        </w:rPr>
      </w:pPr>
    </w:p>
    <w:p w14:paraId="0DD699D7" w14:textId="4FEA109B" w:rsidR="00E16A4C" w:rsidRPr="006A2AA9" w:rsidRDefault="00E16A4C" w:rsidP="00E16A4C">
      <w:pPr>
        <w:rPr>
          <w:b/>
          <w:bCs/>
          <w:color w:val="000000" w:themeColor="text1"/>
          <w:sz w:val="24"/>
          <w:szCs w:val="24"/>
        </w:rPr>
      </w:pPr>
      <w:r w:rsidRPr="006A2AA9">
        <w:rPr>
          <w:b/>
          <w:bCs/>
          <w:color w:val="000000" w:themeColor="text1"/>
          <w:sz w:val="24"/>
          <w:szCs w:val="24"/>
        </w:rPr>
        <w:t>N</w:t>
      </w:r>
    </w:p>
    <w:p w14:paraId="7CD8738A" w14:textId="77777777" w:rsidR="00E16A4C" w:rsidRPr="006A2AA9" w:rsidRDefault="00E16A4C" w:rsidP="00E16A4C">
      <w:pPr>
        <w:rPr>
          <w:color w:val="000000" w:themeColor="text1"/>
          <w:sz w:val="24"/>
          <w:szCs w:val="24"/>
        </w:rPr>
      </w:pPr>
      <w:r w:rsidRPr="006A2AA9">
        <w:rPr>
          <w:color w:val="000000" w:themeColor="text1"/>
          <w:sz w:val="24"/>
          <w:szCs w:val="24"/>
        </w:rPr>
        <w:t>NBI</w:t>
      </w:r>
      <w:r w:rsidRPr="006A2AA9">
        <w:rPr>
          <w:color w:val="000000" w:themeColor="text1"/>
          <w:sz w:val="24"/>
          <w:szCs w:val="24"/>
        </w:rPr>
        <w:tab/>
      </w:r>
      <w:r w:rsidRPr="006A2AA9">
        <w:rPr>
          <w:color w:val="000000" w:themeColor="text1"/>
          <w:sz w:val="24"/>
          <w:szCs w:val="24"/>
        </w:rPr>
        <w:tab/>
        <w:t>Northbound Interface</w:t>
      </w:r>
    </w:p>
    <w:p w14:paraId="16D57C4E" w14:textId="77777777" w:rsidR="00E16A4C" w:rsidRPr="006A2AA9" w:rsidRDefault="00E16A4C" w:rsidP="00E16A4C">
      <w:pPr>
        <w:rPr>
          <w:color w:val="000000" w:themeColor="text1"/>
          <w:sz w:val="24"/>
          <w:szCs w:val="24"/>
        </w:rPr>
      </w:pPr>
      <w:r w:rsidRPr="006A2AA9">
        <w:rPr>
          <w:color w:val="000000" w:themeColor="text1"/>
          <w:sz w:val="24"/>
          <w:szCs w:val="24"/>
        </w:rPr>
        <w:t>NetConf</w:t>
      </w:r>
      <w:r w:rsidRPr="006A2AA9">
        <w:rPr>
          <w:color w:val="000000" w:themeColor="text1"/>
          <w:sz w:val="24"/>
          <w:szCs w:val="24"/>
        </w:rPr>
        <w:tab/>
        <w:t>Network Configuration Protocol</w:t>
      </w:r>
    </w:p>
    <w:p w14:paraId="170E89E4" w14:textId="77777777" w:rsidR="00E16A4C" w:rsidRPr="006A2AA9" w:rsidRDefault="00E16A4C" w:rsidP="00E16A4C">
      <w:pPr>
        <w:rPr>
          <w:b/>
          <w:bCs/>
          <w:color w:val="000000" w:themeColor="text1"/>
          <w:sz w:val="24"/>
          <w:szCs w:val="24"/>
        </w:rPr>
      </w:pPr>
    </w:p>
    <w:p w14:paraId="23CCA33B" w14:textId="77777777" w:rsidR="00E16A4C" w:rsidRPr="006A2AA9" w:rsidRDefault="00E16A4C" w:rsidP="00E16A4C">
      <w:pPr>
        <w:rPr>
          <w:b/>
          <w:bCs/>
          <w:color w:val="000000" w:themeColor="text1"/>
          <w:sz w:val="24"/>
          <w:szCs w:val="24"/>
        </w:rPr>
      </w:pPr>
      <w:r w:rsidRPr="006A2AA9">
        <w:rPr>
          <w:b/>
          <w:bCs/>
          <w:color w:val="000000" w:themeColor="text1"/>
          <w:sz w:val="24"/>
          <w:szCs w:val="24"/>
        </w:rPr>
        <w:t>O</w:t>
      </w:r>
    </w:p>
    <w:p w14:paraId="7C9ED922" w14:textId="77777777" w:rsidR="00E16A4C" w:rsidRPr="006A2AA9" w:rsidRDefault="00E16A4C" w:rsidP="00E16A4C">
      <w:pPr>
        <w:rPr>
          <w:color w:val="000000" w:themeColor="text1"/>
          <w:sz w:val="24"/>
          <w:szCs w:val="24"/>
        </w:rPr>
      </w:pPr>
      <w:r w:rsidRPr="006A2AA9">
        <w:rPr>
          <w:color w:val="000000" w:themeColor="text1"/>
          <w:sz w:val="24"/>
          <w:szCs w:val="24"/>
        </w:rPr>
        <w:t>ONF</w:t>
      </w:r>
      <w:r w:rsidRPr="006A2AA9">
        <w:rPr>
          <w:color w:val="000000" w:themeColor="text1"/>
          <w:sz w:val="24"/>
          <w:szCs w:val="24"/>
        </w:rPr>
        <w:tab/>
      </w:r>
      <w:r w:rsidRPr="006A2AA9">
        <w:rPr>
          <w:color w:val="000000" w:themeColor="text1"/>
          <w:sz w:val="24"/>
          <w:szCs w:val="24"/>
        </w:rPr>
        <w:tab/>
        <w:t>Open Networking Foundation</w:t>
      </w:r>
    </w:p>
    <w:p w14:paraId="74FCF139" w14:textId="400C084A" w:rsidR="00E16A4C" w:rsidRPr="006A2AA9" w:rsidRDefault="00E16A4C" w:rsidP="00E16A4C">
      <w:pPr>
        <w:rPr>
          <w:color w:val="000000" w:themeColor="text1"/>
          <w:sz w:val="24"/>
          <w:szCs w:val="24"/>
        </w:rPr>
      </w:pPr>
      <w:r w:rsidRPr="006A2AA9">
        <w:rPr>
          <w:color w:val="000000" w:themeColor="text1"/>
          <w:sz w:val="24"/>
          <w:szCs w:val="24"/>
        </w:rPr>
        <w:lastRenderedPageBreak/>
        <w:t>ODL</w:t>
      </w:r>
      <w:r w:rsidRPr="006A2AA9">
        <w:rPr>
          <w:color w:val="000000" w:themeColor="text1"/>
          <w:sz w:val="24"/>
          <w:szCs w:val="24"/>
        </w:rPr>
        <w:tab/>
      </w:r>
      <w:r w:rsidRPr="006A2AA9">
        <w:rPr>
          <w:color w:val="000000" w:themeColor="text1"/>
          <w:sz w:val="24"/>
          <w:szCs w:val="24"/>
        </w:rPr>
        <w:tab/>
      </w:r>
      <w:r w:rsidR="00002272">
        <w:rPr>
          <w:color w:val="000000" w:themeColor="text1"/>
          <w:sz w:val="24"/>
          <w:szCs w:val="24"/>
        </w:rPr>
        <w:t>OpenDaylight</w:t>
      </w:r>
    </w:p>
    <w:p w14:paraId="26BF0BEC" w14:textId="77777777" w:rsidR="00E16A4C" w:rsidRPr="006A2AA9" w:rsidRDefault="00E16A4C" w:rsidP="00E16A4C">
      <w:pPr>
        <w:rPr>
          <w:color w:val="000000" w:themeColor="text1"/>
          <w:sz w:val="24"/>
          <w:szCs w:val="24"/>
        </w:rPr>
      </w:pPr>
      <w:r w:rsidRPr="006A2AA9">
        <w:rPr>
          <w:color w:val="000000" w:themeColor="text1"/>
          <w:sz w:val="24"/>
          <w:szCs w:val="24"/>
        </w:rPr>
        <w:t>ONOS</w:t>
      </w:r>
      <w:r w:rsidRPr="006A2AA9">
        <w:rPr>
          <w:color w:val="000000" w:themeColor="text1"/>
          <w:sz w:val="24"/>
          <w:szCs w:val="24"/>
        </w:rPr>
        <w:tab/>
      </w:r>
      <w:r w:rsidRPr="006A2AA9">
        <w:rPr>
          <w:color w:val="000000" w:themeColor="text1"/>
          <w:sz w:val="24"/>
          <w:szCs w:val="24"/>
        </w:rPr>
        <w:tab/>
        <w:t>Open Network Operating System</w:t>
      </w:r>
      <w:r w:rsidRPr="006A2AA9">
        <w:rPr>
          <w:color w:val="000000" w:themeColor="text1"/>
          <w:sz w:val="24"/>
          <w:szCs w:val="24"/>
        </w:rPr>
        <w:tab/>
      </w:r>
    </w:p>
    <w:p w14:paraId="0A392C16" w14:textId="77777777" w:rsidR="00E16A4C" w:rsidRPr="006A2AA9" w:rsidRDefault="00E16A4C" w:rsidP="00E16A4C">
      <w:pPr>
        <w:rPr>
          <w:b/>
          <w:bCs/>
          <w:color w:val="000000" w:themeColor="text1"/>
          <w:sz w:val="24"/>
          <w:szCs w:val="24"/>
        </w:rPr>
      </w:pPr>
    </w:p>
    <w:p w14:paraId="4E5D092E" w14:textId="77777777" w:rsidR="00E16A4C" w:rsidRPr="006A2AA9" w:rsidRDefault="00E16A4C" w:rsidP="00E16A4C">
      <w:pPr>
        <w:rPr>
          <w:b/>
          <w:bCs/>
          <w:color w:val="000000" w:themeColor="text1"/>
          <w:sz w:val="24"/>
          <w:szCs w:val="24"/>
        </w:rPr>
      </w:pPr>
      <w:r w:rsidRPr="006A2AA9">
        <w:rPr>
          <w:b/>
          <w:bCs/>
          <w:color w:val="000000" w:themeColor="text1"/>
          <w:sz w:val="24"/>
          <w:szCs w:val="24"/>
        </w:rPr>
        <w:t>S</w:t>
      </w:r>
    </w:p>
    <w:p w14:paraId="62360499" w14:textId="77777777" w:rsidR="00E16A4C" w:rsidRPr="006A2AA9" w:rsidRDefault="00E16A4C" w:rsidP="00E16A4C">
      <w:pPr>
        <w:rPr>
          <w:color w:val="000000" w:themeColor="text1"/>
          <w:sz w:val="24"/>
          <w:szCs w:val="24"/>
        </w:rPr>
      </w:pPr>
      <w:r w:rsidRPr="006A2AA9">
        <w:rPr>
          <w:color w:val="000000" w:themeColor="text1"/>
          <w:sz w:val="24"/>
          <w:szCs w:val="24"/>
        </w:rPr>
        <w:t>SBI</w:t>
      </w:r>
      <w:r w:rsidRPr="006A2AA9">
        <w:rPr>
          <w:color w:val="000000" w:themeColor="text1"/>
          <w:sz w:val="24"/>
          <w:szCs w:val="24"/>
        </w:rPr>
        <w:tab/>
      </w:r>
      <w:r w:rsidRPr="006A2AA9">
        <w:rPr>
          <w:color w:val="000000" w:themeColor="text1"/>
          <w:sz w:val="24"/>
          <w:szCs w:val="24"/>
        </w:rPr>
        <w:tab/>
        <w:t>Southbound Interface</w:t>
      </w:r>
    </w:p>
    <w:p w14:paraId="7BEB9CF3" w14:textId="5EE4C835" w:rsidR="00D63670" w:rsidRPr="006A2AA9" w:rsidRDefault="00D63670" w:rsidP="009B1D3E">
      <w:pPr>
        <w:rPr>
          <w:color w:val="000000" w:themeColor="text1"/>
          <w:sz w:val="24"/>
          <w:szCs w:val="24"/>
        </w:rPr>
      </w:pPr>
      <w:r w:rsidRPr="006A2AA9">
        <w:rPr>
          <w:color w:val="000000" w:themeColor="text1"/>
          <w:sz w:val="24"/>
          <w:szCs w:val="24"/>
        </w:rPr>
        <w:t>SDN-IP</w:t>
      </w:r>
    </w:p>
    <w:p w14:paraId="2E835377" w14:textId="5D808956" w:rsidR="00EC04FF" w:rsidRPr="006A2AA9" w:rsidRDefault="00EC04FF" w:rsidP="009B1D3E">
      <w:pPr>
        <w:rPr>
          <w:color w:val="000000" w:themeColor="text1"/>
          <w:sz w:val="24"/>
          <w:szCs w:val="24"/>
        </w:rPr>
      </w:pPr>
      <w:r w:rsidRPr="006A2AA9">
        <w:rPr>
          <w:color w:val="000000" w:themeColor="text1"/>
          <w:sz w:val="24"/>
          <w:szCs w:val="24"/>
        </w:rPr>
        <w:t>SNMP</w:t>
      </w:r>
      <w:r w:rsidR="0065482A" w:rsidRPr="006A2AA9">
        <w:rPr>
          <w:color w:val="000000" w:themeColor="text1"/>
          <w:sz w:val="24"/>
          <w:szCs w:val="24"/>
        </w:rPr>
        <w:tab/>
      </w:r>
      <w:r w:rsidR="0065482A" w:rsidRPr="006A2AA9">
        <w:rPr>
          <w:color w:val="000000" w:themeColor="text1"/>
          <w:sz w:val="24"/>
          <w:szCs w:val="24"/>
        </w:rPr>
        <w:tab/>
        <w:t>Simple Network Management Protocol</w:t>
      </w:r>
    </w:p>
    <w:p w14:paraId="288044AC" w14:textId="219987A9" w:rsidR="00D5516D" w:rsidRPr="006A2AA9" w:rsidRDefault="00D5516D" w:rsidP="009B1D3E">
      <w:pPr>
        <w:rPr>
          <w:color w:val="000000" w:themeColor="text1"/>
          <w:sz w:val="24"/>
          <w:szCs w:val="24"/>
        </w:rPr>
      </w:pPr>
      <w:r w:rsidRPr="006A2AA9">
        <w:rPr>
          <w:color w:val="000000" w:themeColor="text1"/>
          <w:sz w:val="24"/>
          <w:szCs w:val="24"/>
        </w:rPr>
        <w:t>…</w:t>
      </w:r>
    </w:p>
    <w:p w14:paraId="19F6335E" w14:textId="208E1D18" w:rsidR="00D63670" w:rsidRPr="006A2AA9" w:rsidRDefault="00D63670" w:rsidP="009B1D3E">
      <w:pPr>
        <w:rPr>
          <w:b/>
          <w:bCs/>
          <w:color w:val="000000" w:themeColor="text1"/>
          <w:sz w:val="24"/>
          <w:szCs w:val="24"/>
        </w:rPr>
      </w:pPr>
      <w:r w:rsidRPr="006A2AA9">
        <w:rPr>
          <w:b/>
          <w:bCs/>
          <w:color w:val="000000" w:themeColor="text1"/>
          <w:sz w:val="24"/>
          <w:szCs w:val="24"/>
        </w:rPr>
        <w:t>V</w:t>
      </w:r>
    </w:p>
    <w:p w14:paraId="68CCCF46" w14:textId="757E21EA" w:rsidR="00D63670" w:rsidRPr="006A2AA9" w:rsidRDefault="00D63670" w:rsidP="009B1D3E">
      <w:pPr>
        <w:rPr>
          <w:color w:val="000000" w:themeColor="text1"/>
          <w:sz w:val="24"/>
          <w:szCs w:val="24"/>
        </w:rPr>
      </w:pPr>
      <w:r w:rsidRPr="006A2AA9">
        <w:rPr>
          <w:color w:val="000000" w:themeColor="text1"/>
          <w:sz w:val="24"/>
          <w:szCs w:val="24"/>
        </w:rPr>
        <w:t>VPLS</w:t>
      </w:r>
      <w:r w:rsidR="00C67702" w:rsidRPr="006A2AA9">
        <w:rPr>
          <w:color w:val="000000" w:themeColor="text1"/>
          <w:sz w:val="24"/>
          <w:szCs w:val="24"/>
        </w:rPr>
        <w:tab/>
      </w:r>
      <w:r w:rsidR="00C67702" w:rsidRPr="006A2AA9">
        <w:rPr>
          <w:color w:val="000000" w:themeColor="text1"/>
          <w:sz w:val="24"/>
          <w:szCs w:val="24"/>
        </w:rPr>
        <w:tab/>
        <w:t>Virtual Private LAN Service</w:t>
      </w:r>
    </w:p>
    <w:p w14:paraId="4B9A30AC" w14:textId="77777777" w:rsidR="00D810BD" w:rsidRPr="006A2AA9" w:rsidRDefault="00D810BD" w:rsidP="009B1D3E">
      <w:pPr>
        <w:rPr>
          <w:color w:val="000000" w:themeColor="text1"/>
          <w:sz w:val="24"/>
          <w:szCs w:val="24"/>
        </w:rPr>
      </w:pPr>
    </w:p>
    <w:p w14:paraId="46CB71E2" w14:textId="01EF1E0E" w:rsidR="00D810BD" w:rsidRPr="006A2AA9" w:rsidRDefault="00D810BD" w:rsidP="009B1D3E">
      <w:pPr>
        <w:rPr>
          <w:b/>
          <w:color w:val="000000" w:themeColor="text1"/>
          <w:sz w:val="24"/>
          <w:szCs w:val="24"/>
        </w:rPr>
      </w:pPr>
      <w:r w:rsidRPr="006A2AA9">
        <w:rPr>
          <w:b/>
          <w:color w:val="000000" w:themeColor="text1"/>
          <w:sz w:val="24"/>
          <w:szCs w:val="24"/>
        </w:rPr>
        <w:t>Z</w:t>
      </w:r>
    </w:p>
    <w:p w14:paraId="05DCC7F1" w14:textId="2406B2D8" w:rsidR="00D810BD" w:rsidRPr="006A2AA9" w:rsidRDefault="00D810BD" w:rsidP="009B1D3E">
      <w:pPr>
        <w:rPr>
          <w:color w:val="000000" w:themeColor="text1"/>
          <w:sz w:val="24"/>
          <w:szCs w:val="24"/>
        </w:rPr>
      </w:pPr>
      <w:r w:rsidRPr="006A2AA9">
        <w:rPr>
          <w:color w:val="000000" w:themeColor="text1"/>
          <w:sz w:val="24"/>
          <w:szCs w:val="24"/>
        </w:rPr>
        <w:t>…</w:t>
      </w:r>
    </w:p>
    <w:p w14:paraId="3007C370" w14:textId="5B6E4B9A" w:rsidR="00994CE9" w:rsidRPr="006A2AA9" w:rsidRDefault="00994CE9">
      <w:pPr>
        <w:spacing w:after="0" w:line="240" w:lineRule="auto"/>
        <w:jc w:val="left"/>
        <w:rPr>
          <w:color w:val="000000" w:themeColor="text1"/>
          <w:sz w:val="24"/>
          <w:szCs w:val="24"/>
        </w:rPr>
      </w:pPr>
      <w:r w:rsidRPr="006A2AA9">
        <w:rPr>
          <w:color w:val="000000" w:themeColor="text1"/>
          <w:sz w:val="24"/>
          <w:szCs w:val="24"/>
        </w:rPr>
        <w:br w:type="page"/>
      </w:r>
    </w:p>
    <w:bookmarkStart w:id="471" w:name="_Toc114792064" w:displacedByCustomXml="next"/>
    <w:sdt>
      <w:sdtPr>
        <w:rPr>
          <w:sz w:val="20"/>
        </w:rPr>
        <w:id w:val="1238666440"/>
        <w:docPartObj>
          <w:docPartGallery w:val="Bibliographies"/>
          <w:docPartUnique/>
        </w:docPartObj>
      </w:sdtPr>
      <w:sdtContent>
        <w:p w14:paraId="19535C16" w14:textId="0125DF0A" w:rsidR="00053489" w:rsidRDefault="00053489">
          <w:pPr>
            <w:pStyle w:val="Heading1"/>
          </w:pPr>
          <w:r>
            <w:t>References</w:t>
          </w:r>
          <w:bookmarkEnd w:id="471"/>
        </w:p>
        <w:sdt>
          <w:sdtPr>
            <w:id w:val="-573587230"/>
            <w:bibliography/>
          </w:sdtPr>
          <w:sdtContent>
            <w:p w14:paraId="406AF6F9" w14:textId="77777777" w:rsidR="00973B33" w:rsidRDefault="00053489">
              <w:pPr>
                <w:rPr>
                  <w:rFonts w:ascii="Times New Roman" w:hAnsi="Times New Roman"/>
                  <w:noProof/>
                  <w:lang w:val="de-D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3"/>
              </w:tblGrid>
              <w:tr w:rsidR="00973B33" w14:paraId="1BB8D706" w14:textId="77777777">
                <w:trPr>
                  <w:divId w:val="1814984948"/>
                  <w:tblCellSpacing w:w="15" w:type="dxa"/>
                </w:trPr>
                <w:tc>
                  <w:tcPr>
                    <w:tcW w:w="50" w:type="pct"/>
                    <w:hideMark/>
                  </w:tcPr>
                  <w:p w14:paraId="45F36B93" w14:textId="219085D5" w:rsidR="00973B33" w:rsidRDefault="00973B33">
                    <w:pPr>
                      <w:pStyle w:val="Bibliography"/>
                      <w:rPr>
                        <w:noProof/>
                        <w:sz w:val="24"/>
                        <w:szCs w:val="24"/>
                      </w:rPr>
                    </w:pPr>
                    <w:r>
                      <w:rPr>
                        <w:noProof/>
                      </w:rPr>
                      <w:t xml:space="preserve">[1] </w:t>
                    </w:r>
                  </w:p>
                </w:tc>
                <w:tc>
                  <w:tcPr>
                    <w:tcW w:w="0" w:type="auto"/>
                    <w:hideMark/>
                  </w:tcPr>
                  <w:p w14:paraId="2672C33E" w14:textId="77777777" w:rsidR="00973B33" w:rsidRDefault="00973B33">
                    <w:pPr>
                      <w:pStyle w:val="Bibliography"/>
                      <w:rPr>
                        <w:noProof/>
                      </w:rPr>
                    </w:pPr>
                    <w:r>
                      <w:rPr>
                        <w:noProof/>
                      </w:rPr>
                      <w:t>“Open Networking Foundation,” [Online]. Available: https://opennetworking.org/.</w:t>
                    </w:r>
                  </w:p>
                </w:tc>
              </w:tr>
              <w:tr w:rsidR="00973B33" w14:paraId="2F3DDA14" w14:textId="77777777">
                <w:trPr>
                  <w:divId w:val="1814984948"/>
                  <w:tblCellSpacing w:w="15" w:type="dxa"/>
                </w:trPr>
                <w:tc>
                  <w:tcPr>
                    <w:tcW w:w="50" w:type="pct"/>
                    <w:hideMark/>
                  </w:tcPr>
                  <w:p w14:paraId="1D1DCF2F" w14:textId="77777777" w:rsidR="00973B33" w:rsidRDefault="00973B33">
                    <w:pPr>
                      <w:pStyle w:val="Bibliography"/>
                      <w:rPr>
                        <w:noProof/>
                      </w:rPr>
                    </w:pPr>
                    <w:r>
                      <w:rPr>
                        <w:noProof/>
                      </w:rPr>
                      <w:t xml:space="preserve">[2] </w:t>
                    </w:r>
                  </w:p>
                </w:tc>
                <w:tc>
                  <w:tcPr>
                    <w:tcW w:w="0" w:type="auto"/>
                    <w:hideMark/>
                  </w:tcPr>
                  <w:p w14:paraId="1BA1F4ED" w14:textId="77777777" w:rsidR="00973B33" w:rsidRDefault="00973B33">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973B33" w14:paraId="3220197E" w14:textId="77777777">
                <w:trPr>
                  <w:divId w:val="1814984948"/>
                  <w:tblCellSpacing w:w="15" w:type="dxa"/>
                </w:trPr>
                <w:tc>
                  <w:tcPr>
                    <w:tcW w:w="50" w:type="pct"/>
                    <w:hideMark/>
                  </w:tcPr>
                  <w:p w14:paraId="72E3EAA8" w14:textId="77777777" w:rsidR="00973B33" w:rsidRDefault="00973B33">
                    <w:pPr>
                      <w:pStyle w:val="Bibliography"/>
                      <w:rPr>
                        <w:noProof/>
                      </w:rPr>
                    </w:pPr>
                    <w:r>
                      <w:rPr>
                        <w:noProof/>
                      </w:rPr>
                      <w:t xml:space="preserve">[3] </w:t>
                    </w:r>
                  </w:p>
                </w:tc>
                <w:tc>
                  <w:tcPr>
                    <w:tcW w:w="0" w:type="auto"/>
                    <w:hideMark/>
                  </w:tcPr>
                  <w:p w14:paraId="2CAE347B" w14:textId="77777777" w:rsidR="00973B33" w:rsidRDefault="00973B33">
                    <w:pPr>
                      <w:pStyle w:val="Bibliography"/>
                      <w:rPr>
                        <w:noProof/>
                      </w:rPr>
                    </w:pPr>
                    <w:r>
                      <w:rPr>
                        <w:noProof/>
                      </w:rPr>
                      <w:t>“NOX Controller,” [Online]. Available: https://github.com/noxrepo/nox.</w:t>
                    </w:r>
                  </w:p>
                </w:tc>
              </w:tr>
              <w:tr w:rsidR="00973B33" w14:paraId="285136B7" w14:textId="77777777">
                <w:trPr>
                  <w:divId w:val="1814984948"/>
                  <w:tblCellSpacing w:w="15" w:type="dxa"/>
                </w:trPr>
                <w:tc>
                  <w:tcPr>
                    <w:tcW w:w="50" w:type="pct"/>
                    <w:hideMark/>
                  </w:tcPr>
                  <w:p w14:paraId="147EC334" w14:textId="77777777" w:rsidR="00973B33" w:rsidRDefault="00973B33">
                    <w:pPr>
                      <w:pStyle w:val="Bibliography"/>
                      <w:rPr>
                        <w:noProof/>
                      </w:rPr>
                    </w:pPr>
                    <w:r>
                      <w:rPr>
                        <w:noProof/>
                      </w:rPr>
                      <w:t xml:space="preserve">[4] </w:t>
                    </w:r>
                  </w:p>
                </w:tc>
                <w:tc>
                  <w:tcPr>
                    <w:tcW w:w="0" w:type="auto"/>
                    <w:hideMark/>
                  </w:tcPr>
                  <w:p w14:paraId="5E135FDB" w14:textId="77777777" w:rsidR="00973B33" w:rsidRDefault="00973B33">
                    <w:pPr>
                      <w:pStyle w:val="Bibliography"/>
                      <w:rPr>
                        <w:noProof/>
                      </w:rPr>
                    </w:pPr>
                    <w:r>
                      <w:rPr>
                        <w:noProof/>
                      </w:rPr>
                      <w:t>“VMware to Acquire Nicira,” VMware, 23 July 2012. [Online]. Available: https://news.vmware.com/releases/vmw-nicira-07-23-12.</w:t>
                    </w:r>
                  </w:p>
                </w:tc>
              </w:tr>
              <w:tr w:rsidR="00973B33" w14:paraId="002B9A1B" w14:textId="77777777">
                <w:trPr>
                  <w:divId w:val="1814984948"/>
                  <w:tblCellSpacing w:w="15" w:type="dxa"/>
                </w:trPr>
                <w:tc>
                  <w:tcPr>
                    <w:tcW w:w="50" w:type="pct"/>
                    <w:hideMark/>
                  </w:tcPr>
                  <w:p w14:paraId="4EACE25F" w14:textId="77777777" w:rsidR="00973B33" w:rsidRDefault="00973B33">
                    <w:pPr>
                      <w:pStyle w:val="Bibliography"/>
                      <w:rPr>
                        <w:noProof/>
                      </w:rPr>
                    </w:pPr>
                    <w:r>
                      <w:rPr>
                        <w:noProof/>
                      </w:rPr>
                      <w:t xml:space="preserve">[5] </w:t>
                    </w:r>
                  </w:p>
                </w:tc>
                <w:tc>
                  <w:tcPr>
                    <w:tcW w:w="0" w:type="auto"/>
                    <w:hideMark/>
                  </w:tcPr>
                  <w:p w14:paraId="597532D2" w14:textId="77777777" w:rsidR="00973B33" w:rsidRDefault="00973B33">
                    <w:pPr>
                      <w:pStyle w:val="Bibliography"/>
                      <w:rPr>
                        <w:noProof/>
                      </w:rPr>
                    </w:pPr>
                    <w:r>
                      <w:rPr>
                        <w:noProof/>
                      </w:rPr>
                      <w:t>“POX controller,” [Online]. Available: https://github.com/noxrepo/pox.</w:t>
                    </w:r>
                  </w:p>
                </w:tc>
              </w:tr>
              <w:tr w:rsidR="00973B33" w14:paraId="5270CFBD" w14:textId="77777777">
                <w:trPr>
                  <w:divId w:val="1814984948"/>
                  <w:tblCellSpacing w:w="15" w:type="dxa"/>
                </w:trPr>
                <w:tc>
                  <w:tcPr>
                    <w:tcW w:w="50" w:type="pct"/>
                    <w:hideMark/>
                  </w:tcPr>
                  <w:p w14:paraId="23C39BEF" w14:textId="77777777" w:rsidR="00973B33" w:rsidRDefault="00973B33">
                    <w:pPr>
                      <w:pStyle w:val="Bibliography"/>
                      <w:rPr>
                        <w:noProof/>
                      </w:rPr>
                    </w:pPr>
                    <w:r>
                      <w:rPr>
                        <w:noProof/>
                      </w:rPr>
                      <w:t xml:space="preserve">[6] </w:t>
                    </w:r>
                  </w:p>
                </w:tc>
                <w:tc>
                  <w:tcPr>
                    <w:tcW w:w="0" w:type="auto"/>
                    <w:hideMark/>
                  </w:tcPr>
                  <w:p w14:paraId="2241D40E" w14:textId="77777777" w:rsidR="00973B33" w:rsidRDefault="00973B33">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973B33" w14:paraId="17BA5C2F" w14:textId="77777777">
                <w:trPr>
                  <w:divId w:val="1814984948"/>
                  <w:tblCellSpacing w:w="15" w:type="dxa"/>
                </w:trPr>
                <w:tc>
                  <w:tcPr>
                    <w:tcW w:w="50" w:type="pct"/>
                    <w:hideMark/>
                  </w:tcPr>
                  <w:p w14:paraId="4CDE5768" w14:textId="77777777" w:rsidR="00973B33" w:rsidRDefault="00973B33">
                    <w:pPr>
                      <w:pStyle w:val="Bibliography"/>
                      <w:rPr>
                        <w:noProof/>
                      </w:rPr>
                    </w:pPr>
                    <w:r>
                      <w:rPr>
                        <w:noProof/>
                      </w:rPr>
                      <w:t xml:space="preserve">[7] </w:t>
                    </w:r>
                  </w:p>
                </w:tc>
                <w:tc>
                  <w:tcPr>
                    <w:tcW w:w="0" w:type="auto"/>
                    <w:hideMark/>
                  </w:tcPr>
                  <w:p w14:paraId="08CC1125" w14:textId="77777777" w:rsidR="00973B33" w:rsidRDefault="00973B33">
                    <w:pPr>
                      <w:pStyle w:val="Bibliography"/>
                      <w:rPr>
                        <w:noProof/>
                      </w:rPr>
                    </w:pPr>
                    <w:r>
                      <w:rPr>
                        <w:noProof/>
                      </w:rPr>
                      <w:t>“Ryu SDN controller,” [Online]. Available: https://ryu-sdn.org/.</w:t>
                    </w:r>
                  </w:p>
                </w:tc>
              </w:tr>
              <w:tr w:rsidR="00973B33" w14:paraId="3338249C" w14:textId="77777777">
                <w:trPr>
                  <w:divId w:val="1814984948"/>
                  <w:tblCellSpacing w:w="15" w:type="dxa"/>
                </w:trPr>
                <w:tc>
                  <w:tcPr>
                    <w:tcW w:w="50" w:type="pct"/>
                    <w:hideMark/>
                  </w:tcPr>
                  <w:p w14:paraId="636F4333" w14:textId="77777777" w:rsidR="00973B33" w:rsidRDefault="00973B33">
                    <w:pPr>
                      <w:pStyle w:val="Bibliography"/>
                      <w:rPr>
                        <w:noProof/>
                      </w:rPr>
                    </w:pPr>
                    <w:r>
                      <w:rPr>
                        <w:noProof/>
                      </w:rPr>
                      <w:t xml:space="preserve">[8] </w:t>
                    </w:r>
                  </w:p>
                </w:tc>
                <w:tc>
                  <w:tcPr>
                    <w:tcW w:w="0" w:type="auto"/>
                    <w:hideMark/>
                  </w:tcPr>
                  <w:p w14:paraId="3E71EA59" w14:textId="77777777" w:rsidR="00973B33" w:rsidRDefault="00973B33">
                    <w:pPr>
                      <w:pStyle w:val="Bibliography"/>
                      <w:rPr>
                        <w:noProof/>
                      </w:rPr>
                    </w:pPr>
                    <w:r>
                      <w:rPr>
                        <w:noProof/>
                      </w:rPr>
                      <w:t>D. Erickson, “The Beacon OpenFlow Controller,” 2010. [Online]. Available: https://conferences.sigcomm.org/sigcomm/2013/papers/hotsdn/p13.pdf.</w:t>
                    </w:r>
                  </w:p>
                </w:tc>
              </w:tr>
              <w:tr w:rsidR="00973B33" w14:paraId="52C7E1C2" w14:textId="77777777">
                <w:trPr>
                  <w:divId w:val="1814984948"/>
                  <w:tblCellSpacing w:w="15" w:type="dxa"/>
                </w:trPr>
                <w:tc>
                  <w:tcPr>
                    <w:tcW w:w="50" w:type="pct"/>
                    <w:hideMark/>
                  </w:tcPr>
                  <w:p w14:paraId="0BE14B11" w14:textId="77777777" w:rsidR="00973B33" w:rsidRDefault="00973B33">
                    <w:pPr>
                      <w:pStyle w:val="Bibliography"/>
                      <w:rPr>
                        <w:noProof/>
                      </w:rPr>
                    </w:pPr>
                    <w:r>
                      <w:rPr>
                        <w:noProof/>
                      </w:rPr>
                      <w:t xml:space="preserve">[9] </w:t>
                    </w:r>
                  </w:p>
                </w:tc>
                <w:tc>
                  <w:tcPr>
                    <w:tcW w:w="0" w:type="auto"/>
                    <w:hideMark/>
                  </w:tcPr>
                  <w:p w14:paraId="5D098F36" w14:textId="77777777" w:rsidR="00973B33" w:rsidRDefault="00973B33">
                    <w:pPr>
                      <w:pStyle w:val="Bibliography"/>
                      <w:rPr>
                        <w:noProof/>
                      </w:rPr>
                    </w:pPr>
                    <w:r>
                      <w:rPr>
                        <w:noProof/>
                      </w:rPr>
                      <w:t>“Floodlight Controller,” [Online]. Available: https://floodlight.atlassian.net/wiki/spaces/floodlightcontroller/overview.</w:t>
                    </w:r>
                  </w:p>
                </w:tc>
              </w:tr>
              <w:tr w:rsidR="00973B33" w14:paraId="7043D295" w14:textId="77777777">
                <w:trPr>
                  <w:divId w:val="1814984948"/>
                  <w:tblCellSpacing w:w="15" w:type="dxa"/>
                </w:trPr>
                <w:tc>
                  <w:tcPr>
                    <w:tcW w:w="50" w:type="pct"/>
                    <w:hideMark/>
                  </w:tcPr>
                  <w:p w14:paraId="592CB2D5" w14:textId="77777777" w:rsidR="00973B33" w:rsidRDefault="00973B33">
                    <w:pPr>
                      <w:pStyle w:val="Bibliography"/>
                      <w:rPr>
                        <w:noProof/>
                      </w:rPr>
                    </w:pPr>
                    <w:r>
                      <w:rPr>
                        <w:noProof/>
                      </w:rPr>
                      <w:t xml:space="preserve">[10] </w:t>
                    </w:r>
                  </w:p>
                </w:tc>
                <w:tc>
                  <w:tcPr>
                    <w:tcW w:w="0" w:type="auto"/>
                    <w:hideMark/>
                  </w:tcPr>
                  <w:p w14:paraId="22D569AD" w14:textId="77777777" w:rsidR="00973B33" w:rsidRDefault="00973B33">
                    <w:pPr>
                      <w:pStyle w:val="Bibliography"/>
                      <w:rPr>
                        <w:noProof/>
                      </w:rPr>
                    </w:pPr>
                    <w:r>
                      <w:rPr>
                        <w:noProof/>
                      </w:rPr>
                      <w:t>“OpenDayLight Controller,” [Online]. Available: https://www.opendaylight.org/.</w:t>
                    </w:r>
                  </w:p>
                </w:tc>
              </w:tr>
              <w:tr w:rsidR="00973B33" w14:paraId="48D8420E" w14:textId="77777777">
                <w:trPr>
                  <w:divId w:val="1814984948"/>
                  <w:tblCellSpacing w:w="15" w:type="dxa"/>
                </w:trPr>
                <w:tc>
                  <w:tcPr>
                    <w:tcW w:w="50" w:type="pct"/>
                    <w:hideMark/>
                  </w:tcPr>
                  <w:p w14:paraId="74F29BEE" w14:textId="77777777" w:rsidR="00973B33" w:rsidRDefault="00973B33">
                    <w:pPr>
                      <w:pStyle w:val="Bibliography"/>
                      <w:rPr>
                        <w:noProof/>
                      </w:rPr>
                    </w:pPr>
                    <w:r>
                      <w:rPr>
                        <w:noProof/>
                      </w:rPr>
                      <w:t xml:space="preserve">[11] </w:t>
                    </w:r>
                  </w:p>
                </w:tc>
                <w:tc>
                  <w:tcPr>
                    <w:tcW w:w="0" w:type="auto"/>
                    <w:hideMark/>
                  </w:tcPr>
                  <w:p w14:paraId="1A54F8C4" w14:textId="77777777" w:rsidR="00973B33" w:rsidRDefault="00973B33">
                    <w:pPr>
                      <w:pStyle w:val="Bibliography"/>
                      <w:rPr>
                        <w:noProof/>
                      </w:rPr>
                    </w:pPr>
                    <w:r>
                      <w:rPr>
                        <w:noProof/>
                      </w:rPr>
                      <w:t>“Open Network Operating System,” Open Network Foundation, [Online]. Available: https://opennetworking.org/onos/.</w:t>
                    </w:r>
                  </w:p>
                </w:tc>
              </w:tr>
              <w:tr w:rsidR="00973B33" w14:paraId="7E29C042" w14:textId="77777777">
                <w:trPr>
                  <w:divId w:val="1814984948"/>
                  <w:tblCellSpacing w:w="15" w:type="dxa"/>
                </w:trPr>
                <w:tc>
                  <w:tcPr>
                    <w:tcW w:w="50" w:type="pct"/>
                    <w:hideMark/>
                  </w:tcPr>
                  <w:p w14:paraId="2B6AFE89" w14:textId="77777777" w:rsidR="00973B33" w:rsidRDefault="00973B33">
                    <w:pPr>
                      <w:pStyle w:val="Bibliography"/>
                      <w:rPr>
                        <w:noProof/>
                      </w:rPr>
                    </w:pPr>
                    <w:r>
                      <w:rPr>
                        <w:noProof/>
                      </w:rPr>
                      <w:t xml:space="preserve">[12] </w:t>
                    </w:r>
                  </w:p>
                </w:tc>
                <w:tc>
                  <w:tcPr>
                    <w:tcW w:w="0" w:type="auto"/>
                    <w:hideMark/>
                  </w:tcPr>
                  <w:p w14:paraId="42B39361" w14:textId="77777777" w:rsidR="00973B33" w:rsidRDefault="00973B33">
                    <w:pPr>
                      <w:pStyle w:val="Bibliography"/>
                      <w:rPr>
                        <w:noProof/>
                      </w:rPr>
                    </w:pPr>
                    <w:r>
                      <w:rPr>
                        <w:noProof/>
                      </w:rPr>
                      <w:t xml:space="preserve">J. B. K. G. Z. C. Yonghong FU, “Orion: A Hybrid Hierarchical Control Plane of Software-Defined Networking for Large-Scale Networks”. </w:t>
                    </w:r>
                  </w:p>
                </w:tc>
              </w:tr>
              <w:tr w:rsidR="00973B33" w14:paraId="414FA34D" w14:textId="77777777">
                <w:trPr>
                  <w:divId w:val="1814984948"/>
                  <w:tblCellSpacing w:w="15" w:type="dxa"/>
                </w:trPr>
                <w:tc>
                  <w:tcPr>
                    <w:tcW w:w="50" w:type="pct"/>
                    <w:hideMark/>
                  </w:tcPr>
                  <w:p w14:paraId="22C1A3E2" w14:textId="77777777" w:rsidR="00973B33" w:rsidRDefault="00973B33">
                    <w:pPr>
                      <w:pStyle w:val="Bibliography"/>
                      <w:rPr>
                        <w:noProof/>
                      </w:rPr>
                    </w:pPr>
                    <w:r>
                      <w:rPr>
                        <w:noProof/>
                      </w:rPr>
                      <w:t xml:space="preserve">[13] </w:t>
                    </w:r>
                  </w:p>
                </w:tc>
                <w:tc>
                  <w:tcPr>
                    <w:tcW w:w="0" w:type="auto"/>
                    <w:hideMark/>
                  </w:tcPr>
                  <w:p w14:paraId="79B8CAF9" w14:textId="77777777" w:rsidR="00973B33" w:rsidRDefault="00973B33">
                    <w:pPr>
                      <w:pStyle w:val="Bibliography"/>
                      <w:rPr>
                        <w:noProof/>
                      </w:rPr>
                    </w:pPr>
                    <w:r>
                      <w:rPr>
                        <w:noProof/>
                      </w:rPr>
                      <w:t xml:space="preserve">M. B. a. J. L. Kevin Phemius, “DISCO: Distributed Multi-domain SDN Controllers”. </w:t>
                    </w:r>
                  </w:p>
                </w:tc>
              </w:tr>
              <w:tr w:rsidR="00973B33" w14:paraId="460B5B1D" w14:textId="77777777">
                <w:trPr>
                  <w:divId w:val="1814984948"/>
                  <w:tblCellSpacing w:w="15" w:type="dxa"/>
                </w:trPr>
                <w:tc>
                  <w:tcPr>
                    <w:tcW w:w="50" w:type="pct"/>
                    <w:hideMark/>
                  </w:tcPr>
                  <w:p w14:paraId="273889BB" w14:textId="77777777" w:rsidR="00973B33" w:rsidRDefault="00973B33">
                    <w:pPr>
                      <w:pStyle w:val="Bibliography"/>
                      <w:rPr>
                        <w:noProof/>
                      </w:rPr>
                    </w:pPr>
                    <w:r>
                      <w:rPr>
                        <w:noProof/>
                      </w:rPr>
                      <w:t xml:space="preserve">[14] </w:t>
                    </w:r>
                  </w:p>
                </w:tc>
                <w:tc>
                  <w:tcPr>
                    <w:tcW w:w="0" w:type="auto"/>
                    <w:hideMark/>
                  </w:tcPr>
                  <w:p w14:paraId="3F088CB9" w14:textId="77777777" w:rsidR="00973B33" w:rsidRDefault="00973B33">
                    <w:pPr>
                      <w:pStyle w:val="Bibliography"/>
                      <w:rPr>
                        <w:noProof/>
                      </w:rPr>
                    </w:pPr>
                    <w:r>
                      <w:rPr>
                        <w:noProof/>
                      </w:rPr>
                      <w:t xml:space="preserve">Y. G. Soheil Hassas Yeganeh, “Kandoo: A Framework for Efficient and Scalable Offloading of Control Applications”. </w:t>
                    </w:r>
                  </w:p>
                </w:tc>
              </w:tr>
              <w:tr w:rsidR="00973B33" w14:paraId="4CC070E6" w14:textId="77777777">
                <w:trPr>
                  <w:divId w:val="1814984948"/>
                  <w:tblCellSpacing w:w="15" w:type="dxa"/>
                </w:trPr>
                <w:tc>
                  <w:tcPr>
                    <w:tcW w:w="50" w:type="pct"/>
                    <w:hideMark/>
                  </w:tcPr>
                  <w:p w14:paraId="3CB3536F" w14:textId="77777777" w:rsidR="00973B33" w:rsidRDefault="00973B33">
                    <w:pPr>
                      <w:pStyle w:val="Bibliography"/>
                      <w:rPr>
                        <w:noProof/>
                      </w:rPr>
                    </w:pPr>
                    <w:r>
                      <w:rPr>
                        <w:noProof/>
                      </w:rPr>
                      <w:t xml:space="preserve">[15] </w:t>
                    </w:r>
                  </w:p>
                </w:tc>
                <w:tc>
                  <w:tcPr>
                    <w:tcW w:w="0" w:type="auto"/>
                    <w:hideMark/>
                  </w:tcPr>
                  <w:p w14:paraId="46949261" w14:textId="77777777" w:rsidR="00973B33" w:rsidRDefault="00973B33">
                    <w:pPr>
                      <w:pStyle w:val="Bibliography"/>
                      <w:rPr>
                        <w:noProof/>
                      </w:rPr>
                    </w:pPr>
                    <w:r>
                      <w:rPr>
                        <w:noProof/>
                      </w:rPr>
                      <w:t xml:space="preserve">M. B. M. R. B. Othmane Blial, “An Overview on SDN Architectures with Multiple Controllers,” p. 9, 2016. </w:t>
                    </w:r>
                  </w:p>
                </w:tc>
              </w:tr>
              <w:tr w:rsidR="00973B33" w14:paraId="2AD6F755" w14:textId="77777777">
                <w:trPr>
                  <w:divId w:val="1814984948"/>
                  <w:tblCellSpacing w:w="15" w:type="dxa"/>
                </w:trPr>
                <w:tc>
                  <w:tcPr>
                    <w:tcW w:w="50" w:type="pct"/>
                    <w:hideMark/>
                  </w:tcPr>
                  <w:p w14:paraId="0DB80358" w14:textId="77777777" w:rsidR="00973B33" w:rsidRDefault="00973B33">
                    <w:pPr>
                      <w:pStyle w:val="Bibliography"/>
                      <w:rPr>
                        <w:noProof/>
                      </w:rPr>
                    </w:pPr>
                    <w:r>
                      <w:rPr>
                        <w:noProof/>
                      </w:rPr>
                      <w:t xml:space="preserve">[16] </w:t>
                    </w:r>
                  </w:p>
                </w:tc>
                <w:tc>
                  <w:tcPr>
                    <w:tcW w:w="0" w:type="auto"/>
                    <w:hideMark/>
                  </w:tcPr>
                  <w:p w14:paraId="67650E00" w14:textId="77777777" w:rsidR="00973B33" w:rsidRDefault="00973B33">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973B33" w14:paraId="23C43714" w14:textId="77777777">
                <w:trPr>
                  <w:divId w:val="1814984948"/>
                  <w:tblCellSpacing w:w="15" w:type="dxa"/>
                </w:trPr>
                <w:tc>
                  <w:tcPr>
                    <w:tcW w:w="50" w:type="pct"/>
                    <w:hideMark/>
                  </w:tcPr>
                  <w:p w14:paraId="13DB4FD9" w14:textId="77777777" w:rsidR="00973B33" w:rsidRDefault="00973B33">
                    <w:pPr>
                      <w:pStyle w:val="Bibliography"/>
                      <w:rPr>
                        <w:noProof/>
                      </w:rPr>
                    </w:pPr>
                    <w:r>
                      <w:rPr>
                        <w:noProof/>
                      </w:rPr>
                      <w:t xml:space="preserve">[17] </w:t>
                    </w:r>
                  </w:p>
                </w:tc>
                <w:tc>
                  <w:tcPr>
                    <w:tcW w:w="0" w:type="auto"/>
                    <w:hideMark/>
                  </w:tcPr>
                  <w:p w14:paraId="5F92F4BF" w14:textId="77777777" w:rsidR="00973B33" w:rsidRDefault="00973B33">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973B33" w14:paraId="007D33B1" w14:textId="77777777">
                <w:trPr>
                  <w:divId w:val="1814984948"/>
                  <w:tblCellSpacing w:w="15" w:type="dxa"/>
                </w:trPr>
                <w:tc>
                  <w:tcPr>
                    <w:tcW w:w="50" w:type="pct"/>
                    <w:hideMark/>
                  </w:tcPr>
                  <w:p w14:paraId="3981BF20" w14:textId="77777777" w:rsidR="00973B33" w:rsidRDefault="00973B33">
                    <w:pPr>
                      <w:pStyle w:val="Bibliography"/>
                      <w:rPr>
                        <w:noProof/>
                      </w:rPr>
                    </w:pPr>
                    <w:r>
                      <w:rPr>
                        <w:noProof/>
                      </w:rPr>
                      <w:t xml:space="preserve">[18] </w:t>
                    </w:r>
                  </w:p>
                </w:tc>
                <w:tc>
                  <w:tcPr>
                    <w:tcW w:w="0" w:type="auto"/>
                    <w:hideMark/>
                  </w:tcPr>
                  <w:p w14:paraId="418E05B1" w14:textId="77777777" w:rsidR="00973B33" w:rsidRDefault="00973B33">
                    <w:pPr>
                      <w:pStyle w:val="Bibliography"/>
                      <w:rPr>
                        <w:noProof/>
                      </w:rPr>
                    </w:pPr>
                    <w:r>
                      <w:rPr>
                        <w:noProof/>
                      </w:rPr>
                      <w:t>“Arista Networks Announces Acquisition of Big Switch Networks,” Arista Networks, 2020. [Online]. Available: https://www.arista.com/en/company/news/press-release/9800-pr-20200214.</w:t>
                    </w:r>
                  </w:p>
                </w:tc>
              </w:tr>
              <w:tr w:rsidR="00973B33" w14:paraId="47D203A9" w14:textId="77777777">
                <w:trPr>
                  <w:divId w:val="1814984948"/>
                  <w:tblCellSpacing w:w="15" w:type="dxa"/>
                </w:trPr>
                <w:tc>
                  <w:tcPr>
                    <w:tcW w:w="50" w:type="pct"/>
                    <w:hideMark/>
                  </w:tcPr>
                  <w:p w14:paraId="5E34BF5A" w14:textId="77777777" w:rsidR="00973B33" w:rsidRDefault="00973B33">
                    <w:pPr>
                      <w:pStyle w:val="Bibliography"/>
                      <w:rPr>
                        <w:noProof/>
                      </w:rPr>
                    </w:pPr>
                    <w:r>
                      <w:rPr>
                        <w:noProof/>
                      </w:rPr>
                      <w:t xml:space="preserve">[19] </w:t>
                    </w:r>
                  </w:p>
                </w:tc>
                <w:tc>
                  <w:tcPr>
                    <w:tcW w:w="0" w:type="auto"/>
                    <w:hideMark/>
                  </w:tcPr>
                  <w:p w14:paraId="289DC66D" w14:textId="77777777" w:rsidR="00973B33" w:rsidRDefault="00973B33">
                    <w:pPr>
                      <w:pStyle w:val="Bibliography"/>
                      <w:rPr>
                        <w:noProof/>
                      </w:rPr>
                    </w:pPr>
                    <w:r>
                      <w:rPr>
                        <w:noProof/>
                      </w:rPr>
                      <w:t>T. F. Y. A. H. S. Rui Kubo, “Ryu SDN Framework - Open-source SDN Platform Software,” [Online]. Available: https://www.ntt-review.jp/archive/ntttechnical.php?contents=ntr201408fa4.html.</w:t>
                    </w:r>
                  </w:p>
                </w:tc>
              </w:tr>
              <w:tr w:rsidR="00973B33" w14:paraId="790B8908" w14:textId="77777777">
                <w:trPr>
                  <w:divId w:val="1814984948"/>
                  <w:tblCellSpacing w:w="15" w:type="dxa"/>
                </w:trPr>
                <w:tc>
                  <w:tcPr>
                    <w:tcW w:w="50" w:type="pct"/>
                    <w:hideMark/>
                  </w:tcPr>
                  <w:p w14:paraId="5EE34FD9" w14:textId="77777777" w:rsidR="00973B33" w:rsidRDefault="00973B33">
                    <w:pPr>
                      <w:pStyle w:val="Bibliography"/>
                      <w:rPr>
                        <w:noProof/>
                      </w:rPr>
                    </w:pPr>
                    <w:r>
                      <w:rPr>
                        <w:noProof/>
                      </w:rPr>
                      <w:t xml:space="preserve">[20] </w:t>
                    </w:r>
                  </w:p>
                </w:tc>
                <w:tc>
                  <w:tcPr>
                    <w:tcW w:w="0" w:type="auto"/>
                    <w:hideMark/>
                  </w:tcPr>
                  <w:p w14:paraId="517B0F6C" w14:textId="77777777" w:rsidR="00973B33" w:rsidRDefault="00973B33">
                    <w:pPr>
                      <w:pStyle w:val="Bibliography"/>
                      <w:rPr>
                        <w:noProof/>
                      </w:rPr>
                    </w:pPr>
                    <w:r>
                      <w:rPr>
                        <w:noProof/>
                      </w:rPr>
                      <w:t xml:space="preserve">F. M. V. R. P. V. e. a. Diego Kreutz, “Software-Defined Networking: A Comprehensive Survey”. </w:t>
                    </w:r>
                  </w:p>
                </w:tc>
              </w:tr>
              <w:tr w:rsidR="00973B33" w14:paraId="0E9392ED" w14:textId="77777777">
                <w:trPr>
                  <w:divId w:val="1814984948"/>
                  <w:tblCellSpacing w:w="15" w:type="dxa"/>
                </w:trPr>
                <w:tc>
                  <w:tcPr>
                    <w:tcW w:w="50" w:type="pct"/>
                    <w:hideMark/>
                  </w:tcPr>
                  <w:p w14:paraId="4A950033" w14:textId="77777777" w:rsidR="00973B33" w:rsidRDefault="00973B33">
                    <w:pPr>
                      <w:pStyle w:val="Bibliography"/>
                      <w:rPr>
                        <w:noProof/>
                      </w:rPr>
                    </w:pPr>
                    <w:r>
                      <w:rPr>
                        <w:noProof/>
                      </w:rPr>
                      <w:lastRenderedPageBreak/>
                      <w:t xml:space="preserve">[21] </w:t>
                    </w:r>
                  </w:p>
                </w:tc>
                <w:tc>
                  <w:tcPr>
                    <w:tcW w:w="0" w:type="auto"/>
                    <w:hideMark/>
                  </w:tcPr>
                  <w:p w14:paraId="51358DF3" w14:textId="77777777" w:rsidR="00973B33" w:rsidRDefault="00973B33">
                    <w:pPr>
                      <w:pStyle w:val="Bibliography"/>
                      <w:rPr>
                        <w:noProof/>
                      </w:rPr>
                    </w:pPr>
                    <w:r>
                      <w:rPr>
                        <w:noProof/>
                      </w:rPr>
                      <w:t>“AtlanticWave SDX,” [Online]. Available: https://www.atlanticwave-sdx.net/.</w:t>
                    </w:r>
                  </w:p>
                </w:tc>
              </w:tr>
              <w:tr w:rsidR="00973B33" w14:paraId="20474832" w14:textId="77777777">
                <w:trPr>
                  <w:divId w:val="1814984948"/>
                  <w:tblCellSpacing w:w="15" w:type="dxa"/>
                </w:trPr>
                <w:tc>
                  <w:tcPr>
                    <w:tcW w:w="50" w:type="pct"/>
                    <w:hideMark/>
                  </w:tcPr>
                  <w:p w14:paraId="4E7833F0" w14:textId="77777777" w:rsidR="00973B33" w:rsidRDefault="00973B33">
                    <w:pPr>
                      <w:pStyle w:val="Bibliography"/>
                      <w:rPr>
                        <w:noProof/>
                      </w:rPr>
                    </w:pPr>
                    <w:r>
                      <w:rPr>
                        <w:noProof/>
                      </w:rPr>
                      <w:t xml:space="preserve">[22] </w:t>
                    </w:r>
                  </w:p>
                </w:tc>
                <w:tc>
                  <w:tcPr>
                    <w:tcW w:w="0" w:type="auto"/>
                    <w:hideMark/>
                  </w:tcPr>
                  <w:p w14:paraId="746D4D9C" w14:textId="77777777" w:rsidR="00973B33" w:rsidRDefault="00973B33">
                    <w:pPr>
                      <w:pStyle w:val="Bibliography"/>
                      <w:rPr>
                        <w:noProof/>
                      </w:rPr>
                    </w:pPr>
                    <w:r>
                      <w:rPr>
                        <w:noProof/>
                      </w:rPr>
                      <w:t>“Linux Foundation,” [Online]. Available: https://www.linuxfoundation.org/.</w:t>
                    </w:r>
                  </w:p>
                </w:tc>
              </w:tr>
              <w:tr w:rsidR="00973B33" w14:paraId="2D557704" w14:textId="77777777">
                <w:trPr>
                  <w:divId w:val="1814984948"/>
                  <w:tblCellSpacing w:w="15" w:type="dxa"/>
                </w:trPr>
                <w:tc>
                  <w:tcPr>
                    <w:tcW w:w="50" w:type="pct"/>
                    <w:hideMark/>
                  </w:tcPr>
                  <w:p w14:paraId="69A956A4" w14:textId="77777777" w:rsidR="00973B33" w:rsidRDefault="00973B33">
                    <w:pPr>
                      <w:pStyle w:val="Bibliography"/>
                      <w:rPr>
                        <w:noProof/>
                      </w:rPr>
                    </w:pPr>
                    <w:r>
                      <w:rPr>
                        <w:noProof/>
                      </w:rPr>
                      <w:t xml:space="preserve">[23] </w:t>
                    </w:r>
                  </w:p>
                </w:tc>
                <w:tc>
                  <w:tcPr>
                    <w:tcW w:w="0" w:type="auto"/>
                    <w:hideMark/>
                  </w:tcPr>
                  <w:p w14:paraId="206DBF6D" w14:textId="77777777" w:rsidR="00973B33" w:rsidRDefault="00973B33">
                    <w:pPr>
                      <w:pStyle w:val="Bibliography"/>
                      <w:rPr>
                        <w:noProof/>
                      </w:rPr>
                    </w:pPr>
                    <w:r>
                      <w:rPr>
                        <w:noProof/>
                      </w:rPr>
                      <w:t>“ONOS : An Overview,” Onosproject, [Online]. Available: https://wiki.onosproject.org/display/ONOS/ONOS+%3A+An+Overview.</w:t>
                    </w:r>
                  </w:p>
                </w:tc>
              </w:tr>
              <w:tr w:rsidR="00973B33" w14:paraId="4E75ED93" w14:textId="77777777">
                <w:trPr>
                  <w:divId w:val="1814984948"/>
                  <w:tblCellSpacing w:w="15" w:type="dxa"/>
                </w:trPr>
                <w:tc>
                  <w:tcPr>
                    <w:tcW w:w="50" w:type="pct"/>
                    <w:hideMark/>
                  </w:tcPr>
                  <w:p w14:paraId="42C393B1" w14:textId="77777777" w:rsidR="00973B33" w:rsidRDefault="00973B33">
                    <w:pPr>
                      <w:pStyle w:val="Bibliography"/>
                      <w:rPr>
                        <w:noProof/>
                      </w:rPr>
                    </w:pPr>
                    <w:r>
                      <w:rPr>
                        <w:noProof/>
                      </w:rPr>
                      <w:t xml:space="preserve">[24] </w:t>
                    </w:r>
                  </w:p>
                </w:tc>
                <w:tc>
                  <w:tcPr>
                    <w:tcW w:w="0" w:type="auto"/>
                    <w:hideMark/>
                  </w:tcPr>
                  <w:p w14:paraId="6405D2D4" w14:textId="77777777" w:rsidR="00973B33" w:rsidRDefault="00973B33">
                    <w:pPr>
                      <w:pStyle w:val="Bibliography"/>
                      <w:rPr>
                        <w:noProof/>
                      </w:rPr>
                    </w:pPr>
                    <w:r>
                      <w:rPr>
                        <w:noProof/>
                      </w:rPr>
                      <w:t>“System Components,” Onosproject, [Online]. Available: https://wiki.onosproject.org/display/ONOS/System+Components.</w:t>
                    </w:r>
                  </w:p>
                </w:tc>
              </w:tr>
              <w:tr w:rsidR="00973B33" w14:paraId="7CAE9CA6" w14:textId="77777777">
                <w:trPr>
                  <w:divId w:val="1814984948"/>
                  <w:tblCellSpacing w:w="15" w:type="dxa"/>
                </w:trPr>
                <w:tc>
                  <w:tcPr>
                    <w:tcW w:w="50" w:type="pct"/>
                    <w:hideMark/>
                  </w:tcPr>
                  <w:p w14:paraId="1D280316" w14:textId="77777777" w:rsidR="00973B33" w:rsidRDefault="00973B33">
                    <w:pPr>
                      <w:pStyle w:val="Bibliography"/>
                      <w:rPr>
                        <w:noProof/>
                      </w:rPr>
                    </w:pPr>
                    <w:r>
                      <w:rPr>
                        <w:noProof/>
                      </w:rPr>
                      <w:t xml:space="preserve">[25] </w:t>
                    </w:r>
                  </w:p>
                </w:tc>
                <w:tc>
                  <w:tcPr>
                    <w:tcW w:w="0" w:type="auto"/>
                    <w:hideMark/>
                  </w:tcPr>
                  <w:p w14:paraId="230B1EF0" w14:textId="77777777" w:rsidR="00973B33" w:rsidRDefault="00973B33">
                    <w:pPr>
                      <w:pStyle w:val="Bibliography"/>
                      <w:rPr>
                        <w:noProof/>
                      </w:rPr>
                    </w:pPr>
                    <w:r>
                      <w:rPr>
                        <w:noProof/>
                      </w:rPr>
                      <w:t>“Guides,” Onosproject, [Online]. Available: https://wiki.onosproject.org/display/ONOS/Guides.</w:t>
                    </w:r>
                  </w:p>
                </w:tc>
              </w:tr>
              <w:tr w:rsidR="00973B33" w14:paraId="6A70BF1A" w14:textId="77777777">
                <w:trPr>
                  <w:divId w:val="1814984948"/>
                  <w:tblCellSpacing w:w="15" w:type="dxa"/>
                </w:trPr>
                <w:tc>
                  <w:tcPr>
                    <w:tcW w:w="50" w:type="pct"/>
                    <w:hideMark/>
                  </w:tcPr>
                  <w:p w14:paraId="51BC86BD" w14:textId="77777777" w:rsidR="00973B33" w:rsidRDefault="00973B33">
                    <w:pPr>
                      <w:pStyle w:val="Bibliography"/>
                      <w:rPr>
                        <w:noProof/>
                      </w:rPr>
                    </w:pPr>
                    <w:r>
                      <w:rPr>
                        <w:noProof/>
                      </w:rPr>
                      <w:t xml:space="preserve">[26] </w:t>
                    </w:r>
                  </w:p>
                </w:tc>
                <w:tc>
                  <w:tcPr>
                    <w:tcW w:w="0" w:type="auto"/>
                    <w:hideMark/>
                  </w:tcPr>
                  <w:p w14:paraId="4889D302" w14:textId="77777777" w:rsidR="00973B33" w:rsidRDefault="00973B33">
                    <w:pPr>
                      <w:pStyle w:val="Bibliography"/>
                      <w:rPr>
                        <w:noProof/>
                      </w:rPr>
                    </w:pPr>
                    <w:r>
                      <w:rPr>
                        <w:noProof/>
                      </w:rPr>
                      <w:t>“OpenDaylight Platform Overview,” OpenDaylight, [Online]. Available: https://www.opendaylight.org/about/platform-overview.</w:t>
                    </w:r>
                  </w:p>
                </w:tc>
              </w:tr>
              <w:tr w:rsidR="00973B33" w14:paraId="48F5104D" w14:textId="77777777">
                <w:trPr>
                  <w:divId w:val="1814984948"/>
                  <w:tblCellSpacing w:w="15" w:type="dxa"/>
                </w:trPr>
                <w:tc>
                  <w:tcPr>
                    <w:tcW w:w="50" w:type="pct"/>
                    <w:hideMark/>
                  </w:tcPr>
                  <w:p w14:paraId="02603E50" w14:textId="77777777" w:rsidR="00973B33" w:rsidRDefault="00973B33">
                    <w:pPr>
                      <w:pStyle w:val="Bibliography"/>
                      <w:rPr>
                        <w:noProof/>
                      </w:rPr>
                    </w:pPr>
                    <w:r>
                      <w:rPr>
                        <w:noProof/>
                      </w:rPr>
                      <w:t xml:space="preserve">[27] </w:t>
                    </w:r>
                  </w:p>
                </w:tc>
                <w:tc>
                  <w:tcPr>
                    <w:tcW w:w="0" w:type="auto"/>
                    <w:hideMark/>
                  </w:tcPr>
                  <w:p w14:paraId="41432BD3" w14:textId="77777777" w:rsidR="00973B33" w:rsidRDefault="00973B33">
                    <w:pPr>
                      <w:pStyle w:val="Bibliography"/>
                      <w:rPr>
                        <w:noProof/>
                      </w:rPr>
                    </w:pPr>
                    <w:r>
                      <w:rPr>
                        <w:noProof/>
                      </w:rPr>
                      <w:t>“Getting Started Guide,” OpenDaylight , [Online]. Available: https://docs.opendaylight.org/en/stable-phosphorus/getting-started-guide/index.html.</w:t>
                    </w:r>
                  </w:p>
                </w:tc>
              </w:tr>
              <w:tr w:rsidR="00973B33" w14:paraId="03FE0A08" w14:textId="77777777">
                <w:trPr>
                  <w:divId w:val="1814984948"/>
                  <w:tblCellSpacing w:w="15" w:type="dxa"/>
                </w:trPr>
                <w:tc>
                  <w:tcPr>
                    <w:tcW w:w="50" w:type="pct"/>
                    <w:hideMark/>
                  </w:tcPr>
                  <w:p w14:paraId="7C7F31DC" w14:textId="77777777" w:rsidR="00973B33" w:rsidRDefault="00973B33">
                    <w:pPr>
                      <w:pStyle w:val="Bibliography"/>
                      <w:rPr>
                        <w:noProof/>
                      </w:rPr>
                    </w:pPr>
                    <w:r>
                      <w:rPr>
                        <w:noProof/>
                      </w:rPr>
                      <w:t xml:space="preserve">[28] </w:t>
                    </w:r>
                  </w:p>
                </w:tc>
                <w:tc>
                  <w:tcPr>
                    <w:tcW w:w="0" w:type="auto"/>
                    <w:hideMark/>
                  </w:tcPr>
                  <w:p w14:paraId="36A8C799" w14:textId="77777777" w:rsidR="00973B33" w:rsidRDefault="00973B33">
                    <w:pPr>
                      <w:pStyle w:val="Bibliography"/>
                      <w:rPr>
                        <w:noProof/>
                      </w:rPr>
                    </w:pPr>
                    <w:r>
                      <w:rPr>
                        <w:noProof/>
                      </w:rPr>
                      <w:t>F. Tomonori, “Introduction to Ryu SDN framework,” [Online]. Available: https://ryu-sdn.org/slides/ONS2013-april-ryu-intro.pdf.</w:t>
                    </w:r>
                  </w:p>
                </w:tc>
              </w:tr>
              <w:tr w:rsidR="00973B33" w14:paraId="3628E100" w14:textId="77777777">
                <w:trPr>
                  <w:divId w:val="1814984948"/>
                  <w:tblCellSpacing w:w="15" w:type="dxa"/>
                </w:trPr>
                <w:tc>
                  <w:tcPr>
                    <w:tcW w:w="50" w:type="pct"/>
                    <w:hideMark/>
                  </w:tcPr>
                  <w:p w14:paraId="43D39964" w14:textId="77777777" w:rsidR="00973B33" w:rsidRDefault="00973B33">
                    <w:pPr>
                      <w:pStyle w:val="Bibliography"/>
                      <w:rPr>
                        <w:noProof/>
                      </w:rPr>
                    </w:pPr>
                    <w:r>
                      <w:rPr>
                        <w:noProof/>
                      </w:rPr>
                      <w:t xml:space="preserve">[29] </w:t>
                    </w:r>
                  </w:p>
                </w:tc>
                <w:tc>
                  <w:tcPr>
                    <w:tcW w:w="0" w:type="auto"/>
                    <w:hideMark/>
                  </w:tcPr>
                  <w:p w14:paraId="27B06BEB" w14:textId="77777777" w:rsidR="00973B33" w:rsidRDefault="00973B33">
                    <w:pPr>
                      <w:pStyle w:val="Bibliography"/>
                      <w:rPr>
                        <w:noProof/>
                      </w:rPr>
                    </w:pPr>
                    <w:r>
                      <w:rPr>
                        <w:noProof/>
                      </w:rPr>
                      <w:t>I. Y. Kazutaka Morita, “Ryu: Network Operating System,” [Online]. Available: https://ryu-sdn.org/slides/LinuxConJapan2012.pdf.</w:t>
                    </w:r>
                  </w:p>
                </w:tc>
              </w:tr>
              <w:tr w:rsidR="00973B33" w14:paraId="47A2837E" w14:textId="77777777">
                <w:trPr>
                  <w:divId w:val="1814984948"/>
                  <w:tblCellSpacing w:w="15" w:type="dxa"/>
                </w:trPr>
                <w:tc>
                  <w:tcPr>
                    <w:tcW w:w="50" w:type="pct"/>
                    <w:hideMark/>
                  </w:tcPr>
                  <w:p w14:paraId="594C938A" w14:textId="77777777" w:rsidR="00973B33" w:rsidRDefault="00973B33">
                    <w:pPr>
                      <w:pStyle w:val="Bibliography"/>
                      <w:rPr>
                        <w:noProof/>
                      </w:rPr>
                    </w:pPr>
                    <w:r>
                      <w:rPr>
                        <w:noProof/>
                      </w:rPr>
                      <w:t xml:space="preserve">[30] </w:t>
                    </w:r>
                  </w:p>
                </w:tc>
                <w:tc>
                  <w:tcPr>
                    <w:tcW w:w="0" w:type="auto"/>
                    <w:hideMark/>
                  </w:tcPr>
                  <w:p w14:paraId="69C50D77" w14:textId="77777777" w:rsidR="00973B33" w:rsidRDefault="00973B33">
                    <w:pPr>
                      <w:pStyle w:val="Bibliography"/>
                      <w:rPr>
                        <w:noProof/>
                      </w:rPr>
                    </w:pPr>
                    <w:r>
                      <w:rPr>
                        <w:noProof/>
                      </w:rPr>
                      <w:t>“Ryu SDN Framework,” [Online]. Available: https://book.ryu-sdn.org/en/html/index.html.</w:t>
                    </w:r>
                  </w:p>
                </w:tc>
              </w:tr>
              <w:tr w:rsidR="00973B33" w14:paraId="7397FE29" w14:textId="77777777">
                <w:trPr>
                  <w:divId w:val="1814984948"/>
                  <w:tblCellSpacing w:w="15" w:type="dxa"/>
                </w:trPr>
                <w:tc>
                  <w:tcPr>
                    <w:tcW w:w="50" w:type="pct"/>
                    <w:hideMark/>
                  </w:tcPr>
                  <w:p w14:paraId="409B5CE1" w14:textId="77777777" w:rsidR="00973B33" w:rsidRDefault="00973B33">
                    <w:pPr>
                      <w:pStyle w:val="Bibliography"/>
                      <w:rPr>
                        <w:noProof/>
                      </w:rPr>
                    </w:pPr>
                    <w:r>
                      <w:rPr>
                        <w:noProof/>
                      </w:rPr>
                      <w:t xml:space="preserve">[31] </w:t>
                    </w:r>
                  </w:p>
                </w:tc>
                <w:tc>
                  <w:tcPr>
                    <w:tcW w:w="0" w:type="auto"/>
                    <w:hideMark/>
                  </w:tcPr>
                  <w:p w14:paraId="2346F0FE" w14:textId="77777777" w:rsidR="00973B33" w:rsidRDefault="00973B33">
                    <w:pPr>
                      <w:pStyle w:val="Bibliography"/>
                      <w:rPr>
                        <w:noProof/>
                      </w:rPr>
                    </w:pPr>
                    <w:r>
                      <w:rPr>
                        <w:noProof/>
                      </w:rPr>
                      <w:t>“FaucetSDN Ryu Source code,” [Online]. Available: https://github.com/faucetsdn/ryu.</w:t>
                    </w:r>
                  </w:p>
                </w:tc>
              </w:tr>
              <w:tr w:rsidR="00973B33" w14:paraId="00456A69" w14:textId="77777777">
                <w:trPr>
                  <w:divId w:val="1814984948"/>
                  <w:tblCellSpacing w:w="15" w:type="dxa"/>
                </w:trPr>
                <w:tc>
                  <w:tcPr>
                    <w:tcW w:w="50" w:type="pct"/>
                    <w:hideMark/>
                  </w:tcPr>
                  <w:p w14:paraId="28FE6C73" w14:textId="77777777" w:rsidR="00973B33" w:rsidRDefault="00973B33">
                    <w:pPr>
                      <w:pStyle w:val="Bibliography"/>
                      <w:rPr>
                        <w:noProof/>
                      </w:rPr>
                    </w:pPr>
                    <w:r>
                      <w:rPr>
                        <w:noProof/>
                      </w:rPr>
                      <w:t xml:space="preserve">[32] </w:t>
                    </w:r>
                  </w:p>
                </w:tc>
                <w:tc>
                  <w:tcPr>
                    <w:tcW w:w="0" w:type="auto"/>
                    <w:hideMark/>
                  </w:tcPr>
                  <w:p w14:paraId="43932D80" w14:textId="77777777" w:rsidR="00973B33" w:rsidRDefault="00973B33">
                    <w:pPr>
                      <w:pStyle w:val="Bibliography"/>
                      <w:rPr>
                        <w:noProof/>
                      </w:rPr>
                    </w:pPr>
                    <w:r>
                      <w:rPr>
                        <w:noProof/>
                      </w:rPr>
                      <w:t>“Welcome to RYU the Network Operating System(NOS),” [Online]. Available: https://ryu.readthedocs.io/en/latest/getting_started.html.</w:t>
                    </w:r>
                  </w:p>
                </w:tc>
              </w:tr>
              <w:tr w:rsidR="00973B33" w14:paraId="695B1135" w14:textId="77777777">
                <w:trPr>
                  <w:divId w:val="1814984948"/>
                  <w:tblCellSpacing w:w="15" w:type="dxa"/>
                </w:trPr>
                <w:tc>
                  <w:tcPr>
                    <w:tcW w:w="50" w:type="pct"/>
                    <w:hideMark/>
                  </w:tcPr>
                  <w:p w14:paraId="020FE8A2" w14:textId="77777777" w:rsidR="00973B33" w:rsidRDefault="00973B33">
                    <w:pPr>
                      <w:pStyle w:val="Bibliography"/>
                      <w:rPr>
                        <w:noProof/>
                      </w:rPr>
                    </w:pPr>
                    <w:r>
                      <w:rPr>
                        <w:noProof/>
                      </w:rPr>
                      <w:t xml:space="preserve">[33] </w:t>
                    </w:r>
                  </w:p>
                </w:tc>
                <w:tc>
                  <w:tcPr>
                    <w:tcW w:w="0" w:type="auto"/>
                    <w:hideMark/>
                  </w:tcPr>
                  <w:p w14:paraId="375C41F4" w14:textId="77777777" w:rsidR="00973B33" w:rsidRDefault="00973B33">
                    <w:pPr>
                      <w:pStyle w:val="Bibliography"/>
                      <w:rPr>
                        <w:noProof/>
                      </w:rPr>
                    </w:pPr>
                    <w:r>
                      <w:rPr>
                        <w:noProof/>
                      </w:rPr>
                      <w:t>“Open vSwitch,” [Online]. Available: https://www.openvswitch.org/.</w:t>
                    </w:r>
                  </w:p>
                </w:tc>
              </w:tr>
              <w:tr w:rsidR="00973B33" w14:paraId="65B94531" w14:textId="77777777">
                <w:trPr>
                  <w:divId w:val="1814984948"/>
                  <w:tblCellSpacing w:w="15" w:type="dxa"/>
                </w:trPr>
                <w:tc>
                  <w:tcPr>
                    <w:tcW w:w="50" w:type="pct"/>
                    <w:hideMark/>
                  </w:tcPr>
                  <w:p w14:paraId="65B00787" w14:textId="77777777" w:rsidR="00973B33" w:rsidRDefault="00973B33">
                    <w:pPr>
                      <w:pStyle w:val="Bibliography"/>
                      <w:rPr>
                        <w:noProof/>
                      </w:rPr>
                    </w:pPr>
                    <w:r>
                      <w:rPr>
                        <w:noProof/>
                      </w:rPr>
                      <w:t xml:space="preserve">[34] </w:t>
                    </w:r>
                  </w:p>
                </w:tc>
                <w:tc>
                  <w:tcPr>
                    <w:tcW w:w="0" w:type="auto"/>
                    <w:hideMark/>
                  </w:tcPr>
                  <w:p w14:paraId="2D1DA7C0" w14:textId="77777777" w:rsidR="00973B33" w:rsidRDefault="00973B33">
                    <w:pPr>
                      <w:pStyle w:val="Bibliography"/>
                      <w:rPr>
                        <w:noProof/>
                      </w:rPr>
                    </w:pPr>
                    <w:r>
                      <w:rPr>
                        <w:noProof/>
                      </w:rPr>
                      <w:t>“Pica8,” [Online]. Available: https://www.pica8.com/.</w:t>
                    </w:r>
                  </w:p>
                </w:tc>
              </w:tr>
              <w:tr w:rsidR="00973B33" w14:paraId="361019F3" w14:textId="77777777">
                <w:trPr>
                  <w:divId w:val="1814984948"/>
                  <w:tblCellSpacing w:w="15" w:type="dxa"/>
                </w:trPr>
                <w:tc>
                  <w:tcPr>
                    <w:tcW w:w="50" w:type="pct"/>
                    <w:hideMark/>
                  </w:tcPr>
                  <w:p w14:paraId="0FA05DD8" w14:textId="77777777" w:rsidR="00973B33" w:rsidRDefault="00973B33">
                    <w:pPr>
                      <w:pStyle w:val="Bibliography"/>
                      <w:rPr>
                        <w:noProof/>
                      </w:rPr>
                    </w:pPr>
                    <w:r>
                      <w:rPr>
                        <w:noProof/>
                      </w:rPr>
                      <w:t xml:space="preserve">[35] </w:t>
                    </w:r>
                  </w:p>
                </w:tc>
                <w:tc>
                  <w:tcPr>
                    <w:tcW w:w="0" w:type="auto"/>
                    <w:hideMark/>
                  </w:tcPr>
                  <w:p w14:paraId="163CD04F" w14:textId="77777777" w:rsidR="00973B33" w:rsidRDefault="00973B33">
                    <w:pPr>
                      <w:pStyle w:val="Bibliography"/>
                      <w:rPr>
                        <w:noProof/>
                      </w:rPr>
                    </w:pPr>
                    <w:r>
                      <w:rPr>
                        <w:noProof/>
                      </w:rPr>
                      <w:t>“OpenFlow software switch 1.3,” CPqD , [Online]. Available: https://cpqd.github.io/ofsoftswitch13/.</w:t>
                    </w:r>
                  </w:p>
                </w:tc>
              </w:tr>
              <w:tr w:rsidR="00973B33" w14:paraId="1E22F5E0" w14:textId="77777777">
                <w:trPr>
                  <w:divId w:val="1814984948"/>
                  <w:tblCellSpacing w:w="15" w:type="dxa"/>
                </w:trPr>
                <w:tc>
                  <w:tcPr>
                    <w:tcW w:w="50" w:type="pct"/>
                    <w:hideMark/>
                  </w:tcPr>
                  <w:p w14:paraId="22C06269" w14:textId="77777777" w:rsidR="00973B33" w:rsidRDefault="00973B33">
                    <w:pPr>
                      <w:pStyle w:val="Bibliography"/>
                      <w:rPr>
                        <w:noProof/>
                      </w:rPr>
                    </w:pPr>
                    <w:r>
                      <w:rPr>
                        <w:noProof/>
                      </w:rPr>
                      <w:t xml:space="preserve">[36] </w:t>
                    </w:r>
                  </w:p>
                </w:tc>
                <w:tc>
                  <w:tcPr>
                    <w:tcW w:w="0" w:type="auto"/>
                    <w:hideMark/>
                  </w:tcPr>
                  <w:p w14:paraId="498C1589" w14:textId="77777777" w:rsidR="00973B33" w:rsidRDefault="00973B33">
                    <w:pPr>
                      <w:pStyle w:val="Bibliography"/>
                      <w:rPr>
                        <w:noProof/>
                      </w:rPr>
                    </w:pPr>
                    <w:r>
                      <w:rPr>
                        <w:noProof/>
                      </w:rPr>
                      <w:t>“LINC - OpenFlow software switch,” [Online]. Available: https://github.com/FlowForwarding/LINC-Switch.</w:t>
                    </w:r>
                  </w:p>
                </w:tc>
              </w:tr>
              <w:tr w:rsidR="00973B33" w14:paraId="0CCCE62E" w14:textId="77777777">
                <w:trPr>
                  <w:divId w:val="1814984948"/>
                  <w:tblCellSpacing w:w="15" w:type="dxa"/>
                </w:trPr>
                <w:tc>
                  <w:tcPr>
                    <w:tcW w:w="50" w:type="pct"/>
                    <w:hideMark/>
                  </w:tcPr>
                  <w:p w14:paraId="3E3F4254" w14:textId="77777777" w:rsidR="00973B33" w:rsidRDefault="00973B33">
                    <w:pPr>
                      <w:pStyle w:val="Bibliography"/>
                      <w:rPr>
                        <w:noProof/>
                      </w:rPr>
                    </w:pPr>
                    <w:r>
                      <w:rPr>
                        <w:noProof/>
                      </w:rPr>
                      <w:t xml:space="preserve">[37] </w:t>
                    </w:r>
                  </w:p>
                </w:tc>
                <w:tc>
                  <w:tcPr>
                    <w:tcW w:w="0" w:type="auto"/>
                    <w:hideMark/>
                  </w:tcPr>
                  <w:p w14:paraId="1BE073F3" w14:textId="77777777" w:rsidR="00973B33" w:rsidRDefault="00973B33">
                    <w:pPr>
                      <w:pStyle w:val="Bibliography"/>
                      <w:rPr>
                        <w:noProof/>
                      </w:rPr>
                    </w:pPr>
                    <w:r>
                      <w:rPr>
                        <w:noProof/>
                      </w:rPr>
                      <w:t>“Indigo Virtual Switch,” [Online]. Available: https://github.com/floodlight/ivs.</w:t>
                    </w:r>
                  </w:p>
                </w:tc>
              </w:tr>
              <w:tr w:rsidR="00973B33" w14:paraId="7EA16F38" w14:textId="77777777">
                <w:trPr>
                  <w:divId w:val="1814984948"/>
                  <w:tblCellSpacing w:w="15" w:type="dxa"/>
                </w:trPr>
                <w:tc>
                  <w:tcPr>
                    <w:tcW w:w="50" w:type="pct"/>
                    <w:hideMark/>
                  </w:tcPr>
                  <w:p w14:paraId="2BA72F54" w14:textId="77777777" w:rsidR="00973B33" w:rsidRDefault="00973B33">
                    <w:pPr>
                      <w:pStyle w:val="Bibliography"/>
                      <w:rPr>
                        <w:noProof/>
                      </w:rPr>
                    </w:pPr>
                    <w:r>
                      <w:rPr>
                        <w:noProof/>
                      </w:rPr>
                      <w:t xml:space="preserve">[38] </w:t>
                    </w:r>
                  </w:p>
                </w:tc>
                <w:tc>
                  <w:tcPr>
                    <w:tcW w:w="0" w:type="auto"/>
                    <w:hideMark/>
                  </w:tcPr>
                  <w:p w14:paraId="47CF8155" w14:textId="77777777" w:rsidR="00973B33" w:rsidRDefault="00973B33">
                    <w:pPr>
                      <w:pStyle w:val="Bibliography"/>
                      <w:rPr>
                        <w:noProof/>
                      </w:rPr>
                    </w:pPr>
                    <w:r>
                      <w:rPr>
                        <w:noProof/>
                      </w:rPr>
                      <w:t>“Why Open vSwitch?,” [Online]. Available: https://github.com/openvswitch/ovs/blob/master/Documentation/intro/why-ovs.rst.</w:t>
                    </w:r>
                  </w:p>
                </w:tc>
              </w:tr>
              <w:tr w:rsidR="00973B33" w14:paraId="2C8731C5" w14:textId="77777777">
                <w:trPr>
                  <w:divId w:val="1814984948"/>
                  <w:tblCellSpacing w:w="15" w:type="dxa"/>
                </w:trPr>
                <w:tc>
                  <w:tcPr>
                    <w:tcW w:w="50" w:type="pct"/>
                    <w:hideMark/>
                  </w:tcPr>
                  <w:p w14:paraId="1234B347" w14:textId="77777777" w:rsidR="00973B33" w:rsidRDefault="00973B33">
                    <w:pPr>
                      <w:pStyle w:val="Bibliography"/>
                      <w:rPr>
                        <w:noProof/>
                      </w:rPr>
                    </w:pPr>
                    <w:r>
                      <w:rPr>
                        <w:noProof/>
                      </w:rPr>
                      <w:t xml:space="preserve">[39] </w:t>
                    </w:r>
                  </w:p>
                </w:tc>
                <w:tc>
                  <w:tcPr>
                    <w:tcW w:w="0" w:type="auto"/>
                    <w:hideMark/>
                  </w:tcPr>
                  <w:p w14:paraId="0ACE6F0E" w14:textId="77777777" w:rsidR="00973B33" w:rsidRDefault="00973B33">
                    <w:pPr>
                      <w:pStyle w:val="Bibliography"/>
                      <w:rPr>
                        <w:noProof/>
                      </w:rPr>
                    </w:pPr>
                    <w:r>
                      <w:rPr>
                        <w:noProof/>
                      </w:rPr>
                      <w:t>“Mininet,” [Online]. Available: http://mininet.org/.</w:t>
                    </w:r>
                  </w:p>
                </w:tc>
              </w:tr>
              <w:tr w:rsidR="00973B33" w14:paraId="2A997AB0" w14:textId="77777777">
                <w:trPr>
                  <w:divId w:val="1814984948"/>
                  <w:tblCellSpacing w:w="15" w:type="dxa"/>
                </w:trPr>
                <w:tc>
                  <w:tcPr>
                    <w:tcW w:w="50" w:type="pct"/>
                    <w:hideMark/>
                  </w:tcPr>
                  <w:p w14:paraId="598D298F" w14:textId="77777777" w:rsidR="00973B33" w:rsidRDefault="00973B33">
                    <w:pPr>
                      <w:pStyle w:val="Bibliography"/>
                      <w:rPr>
                        <w:noProof/>
                      </w:rPr>
                    </w:pPr>
                    <w:r>
                      <w:rPr>
                        <w:noProof/>
                      </w:rPr>
                      <w:t xml:space="preserve">[40] </w:t>
                    </w:r>
                  </w:p>
                </w:tc>
                <w:tc>
                  <w:tcPr>
                    <w:tcW w:w="0" w:type="auto"/>
                    <w:hideMark/>
                  </w:tcPr>
                  <w:p w14:paraId="1780285F" w14:textId="77777777" w:rsidR="00973B33" w:rsidRDefault="00973B33">
                    <w:pPr>
                      <w:pStyle w:val="Bibliography"/>
                      <w:rPr>
                        <w:noProof/>
                      </w:rPr>
                    </w:pPr>
                    <w:r>
                      <w:rPr>
                        <w:noProof/>
                      </w:rPr>
                      <w:t>“Download/Get Started With Mininet,” [Online]. Available: http://mininet.org/download/.</w:t>
                    </w:r>
                  </w:p>
                </w:tc>
              </w:tr>
              <w:tr w:rsidR="00973B33" w14:paraId="492C82D7" w14:textId="77777777">
                <w:trPr>
                  <w:divId w:val="1814984948"/>
                  <w:tblCellSpacing w:w="15" w:type="dxa"/>
                </w:trPr>
                <w:tc>
                  <w:tcPr>
                    <w:tcW w:w="50" w:type="pct"/>
                    <w:hideMark/>
                  </w:tcPr>
                  <w:p w14:paraId="5D0471ED" w14:textId="77777777" w:rsidR="00973B33" w:rsidRDefault="00973B33">
                    <w:pPr>
                      <w:pStyle w:val="Bibliography"/>
                      <w:rPr>
                        <w:noProof/>
                      </w:rPr>
                    </w:pPr>
                    <w:r>
                      <w:rPr>
                        <w:noProof/>
                      </w:rPr>
                      <w:t xml:space="preserve">[41] </w:t>
                    </w:r>
                  </w:p>
                </w:tc>
                <w:tc>
                  <w:tcPr>
                    <w:tcW w:w="0" w:type="auto"/>
                    <w:hideMark/>
                  </w:tcPr>
                  <w:p w14:paraId="0E936F96" w14:textId="77777777" w:rsidR="00973B33" w:rsidRDefault="00973B33">
                    <w:pPr>
                      <w:pStyle w:val="Bibliography"/>
                      <w:rPr>
                        <w:noProof/>
                      </w:rPr>
                    </w:pPr>
                    <w:r>
                      <w:rPr>
                        <w:noProof/>
                      </w:rPr>
                      <w:t xml:space="preserve">D. M. S. A. Wette P, “ Maxinet: Distributed emulation of software-defined networks,” </w:t>
                    </w:r>
                    <w:r>
                      <w:rPr>
                        <w:i/>
                        <w:iCs/>
                        <w:noProof/>
                      </w:rPr>
                      <w:t>Networking Conference.</w:t>
                    </w:r>
                    <w:r>
                      <w:rPr>
                        <w:noProof/>
                      </w:rPr>
                      <w:t xml:space="preserve"> </w:t>
                    </w:r>
                  </w:p>
                </w:tc>
              </w:tr>
              <w:tr w:rsidR="00973B33" w14:paraId="47A95583" w14:textId="77777777">
                <w:trPr>
                  <w:divId w:val="1814984948"/>
                  <w:tblCellSpacing w:w="15" w:type="dxa"/>
                </w:trPr>
                <w:tc>
                  <w:tcPr>
                    <w:tcW w:w="50" w:type="pct"/>
                    <w:hideMark/>
                  </w:tcPr>
                  <w:p w14:paraId="4BA45888" w14:textId="77777777" w:rsidR="00973B33" w:rsidRDefault="00973B33">
                    <w:pPr>
                      <w:pStyle w:val="Bibliography"/>
                      <w:rPr>
                        <w:noProof/>
                      </w:rPr>
                    </w:pPr>
                    <w:r>
                      <w:rPr>
                        <w:noProof/>
                      </w:rPr>
                      <w:t xml:space="preserve">[42] </w:t>
                    </w:r>
                  </w:p>
                </w:tc>
                <w:tc>
                  <w:tcPr>
                    <w:tcW w:w="0" w:type="auto"/>
                    <w:hideMark/>
                  </w:tcPr>
                  <w:p w14:paraId="7AE53EDB" w14:textId="77777777" w:rsidR="00973B33" w:rsidRDefault="00973B33">
                    <w:pPr>
                      <w:pStyle w:val="Bibliography"/>
                      <w:rPr>
                        <w:noProof/>
                      </w:rPr>
                    </w:pPr>
                    <w:r>
                      <w:rPr>
                        <w:noProof/>
                      </w:rPr>
                      <w:t xml:space="preserve">M. F. B. M. F. Z. R. A. a. R. B. Arup Raton Roy, “Design and Management of DOT: A Distributed OpenFlow Testbed”. </w:t>
                    </w:r>
                  </w:p>
                </w:tc>
              </w:tr>
              <w:tr w:rsidR="00973B33" w14:paraId="0E1A4E38" w14:textId="77777777">
                <w:trPr>
                  <w:divId w:val="1814984948"/>
                  <w:tblCellSpacing w:w="15" w:type="dxa"/>
                </w:trPr>
                <w:tc>
                  <w:tcPr>
                    <w:tcW w:w="50" w:type="pct"/>
                    <w:hideMark/>
                  </w:tcPr>
                  <w:p w14:paraId="46426977" w14:textId="77777777" w:rsidR="00973B33" w:rsidRDefault="00973B33">
                    <w:pPr>
                      <w:pStyle w:val="Bibliography"/>
                      <w:rPr>
                        <w:noProof/>
                      </w:rPr>
                    </w:pPr>
                    <w:r>
                      <w:rPr>
                        <w:noProof/>
                      </w:rPr>
                      <w:t xml:space="preserve">[43] </w:t>
                    </w:r>
                  </w:p>
                </w:tc>
                <w:tc>
                  <w:tcPr>
                    <w:tcW w:w="0" w:type="auto"/>
                    <w:hideMark/>
                  </w:tcPr>
                  <w:p w14:paraId="7CD4E320" w14:textId="77777777" w:rsidR="00973B33" w:rsidRDefault="00973B33">
                    <w:pPr>
                      <w:pStyle w:val="Bibliography"/>
                      <w:rPr>
                        <w:noProof/>
                      </w:rPr>
                    </w:pPr>
                    <w:r>
                      <w:rPr>
                        <w:noProof/>
                      </w:rPr>
                      <w:t>“Graphical Network Simulation 3,” [Online]. Available: https://www.gns3.com/.</w:t>
                    </w:r>
                  </w:p>
                </w:tc>
              </w:tr>
              <w:tr w:rsidR="00973B33" w14:paraId="09383275" w14:textId="77777777">
                <w:trPr>
                  <w:divId w:val="1814984948"/>
                  <w:tblCellSpacing w:w="15" w:type="dxa"/>
                </w:trPr>
                <w:tc>
                  <w:tcPr>
                    <w:tcW w:w="50" w:type="pct"/>
                    <w:hideMark/>
                  </w:tcPr>
                  <w:p w14:paraId="22377D1B" w14:textId="77777777" w:rsidR="00973B33" w:rsidRDefault="00973B33">
                    <w:pPr>
                      <w:pStyle w:val="Bibliography"/>
                      <w:rPr>
                        <w:noProof/>
                      </w:rPr>
                    </w:pPr>
                    <w:r>
                      <w:rPr>
                        <w:noProof/>
                      </w:rPr>
                      <w:t xml:space="preserve">[44] </w:t>
                    </w:r>
                  </w:p>
                </w:tc>
                <w:tc>
                  <w:tcPr>
                    <w:tcW w:w="0" w:type="auto"/>
                    <w:hideMark/>
                  </w:tcPr>
                  <w:p w14:paraId="45C74894" w14:textId="77777777" w:rsidR="00973B33" w:rsidRDefault="00973B33">
                    <w:pPr>
                      <w:pStyle w:val="Bibliography"/>
                      <w:rPr>
                        <w:noProof/>
                      </w:rPr>
                    </w:pPr>
                    <w:r>
                      <w:rPr>
                        <w:noProof/>
                      </w:rPr>
                      <w:t>“GNS3 Marketplace,” [Online]. Available: https://www.gns3.com/marketplace/featured.</w:t>
                    </w:r>
                  </w:p>
                </w:tc>
              </w:tr>
              <w:tr w:rsidR="00973B33" w14:paraId="678C2955" w14:textId="77777777">
                <w:trPr>
                  <w:divId w:val="1814984948"/>
                  <w:tblCellSpacing w:w="15" w:type="dxa"/>
                </w:trPr>
                <w:tc>
                  <w:tcPr>
                    <w:tcW w:w="50" w:type="pct"/>
                    <w:hideMark/>
                  </w:tcPr>
                  <w:p w14:paraId="4BF45A11" w14:textId="77777777" w:rsidR="00973B33" w:rsidRDefault="00973B33">
                    <w:pPr>
                      <w:pStyle w:val="Bibliography"/>
                      <w:rPr>
                        <w:noProof/>
                      </w:rPr>
                    </w:pPr>
                    <w:r>
                      <w:rPr>
                        <w:noProof/>
                      </w:rPr>
                      <w:t xml:space="preserve">[45] </w:t>
                    </w:r>
                  </w:p>
                </w:tc>
                <w:tc>
                  <w:tcPr>
                    <w:tcW w:w="0" w:type="auto"/>
                    <w:hideMark/>
                  </w:tcPr>
                  <w:p w14:paraId="7830146A" w14:textId="77777777" w:rsidR="00973B33" w:rsidRDefault="00973B33">
                    <w:pPr>
                      <w:pStyle w:val="Bibliography"/>
                      <w:rPr>
                        <w:noProof/>
                      </w:rPr>
                    </w:pPr>
                    <w:r>
                      <w:rPr>
                        <w:noProof/>
                      </w:rPr>
                      <w:t>“GNS3 Software,” [Online]. Available: https://www.gns3.com/software.</w:t>
                    </w:r>
                  </w:p>
                </w:tc>
              </w:tr>
              <w:tr w:rsidR="00973B33" w14:paraId="1A25F809" w14:textId="77777777">
                <w:trPr>
                  <w:divId w:val="1814984948"/>
                  <w:tblCellSpacing w:w="15" w:type="dxa"/>
                </w:trPr>
                <w:tc>
                  <w:tcPr>
                    <w:tcW w:w="50" w:type="pct"/>
                    <w:hideMark/>
                  </w:tcPr>
                  <w:p w14:paraId="071A816B" w14:textId="77777777" w:rsidR="00973B33" w:rsidRDefault="00973B33">
                    <w:pPr>
                      <w:pStyle w:val="Bibliography"/>
                      <w:rPr>
                        <w:noProof/>
                      </w:rPr>
                    </w:pPr>
                    <w:r>
                      <w:rPr>
                        <w:noProof/>
                      </w:rPr>
                      <w:lastRenderedPageBreak/>
                      <w:t xml:space="preserve">[46] </w:t>
                    </w:r>
                  </w:p>
                </w:tc>
                <w:tc>
                  <w:tcPr>
                    <w:tcW w:w="0" w:type="auto"/>
                    <w:hideMark/>
                  </w:tcPr>
                  <w:p w14:paraId="1EE389B0" w14:textId="77777777" w:rsidR="00973B33" w:rsidRDefault="00973B33">
                    <w:pPr>
                      <w:pStyle w:val="Bibliography"/>
                      <w:rPr>
                        <w:noProof/>
                      </w:rPr>
                    </w:pPr>
                    <w:r>
                      <w:rPr>
                        <w:noProof/>
                      </w:rPr>
                      <w:t xml:space="preserve">G. P. e. a. Nick McKeown, “OpenFlow: Enabling Innovation in Campus Networks”. </w:t>
                    </w:r>
                  </w:p>
                </w:tc>
              </w:tr>
              <w:tr w:rsidR="00973B33" w14:paraId="31277B3D" w14:textId="77777777">
                <w:trPr>
                  <w:divId w:val="1814984948"/>
                  <w:tblCellSpacing w:w="15" w:type="dxa"/>
                </w:trPr>
                <w:tc>
                  <w:tcPr>
                    <w:tcW w:w="50" w:type="pct"/>
                    <w:hideMark/>
                  </w:tcPr>
                  <w:p w14:paraId="3DA9359B" w14:textId="77777777" w:rsidR="00973B33" w:rsidRDefault="00973B33">
                    <w:pPr>
                      <w:pStyle w:val="Bibliography"/>
                      <w:rPr>
                        <w:noProof/>
                      </w:rPr>
                    </w:pPr>
                    <w:r>
                      <w:rPr>
                        <w:noProof/>
                      </w:rPr>
                      <w:t xml:space="preserve">[47] </w:t>
                    </w:r>
                  </w:p>
                </w:tc>
                <w:tc>
                  <w:tcPr>
                    <w:tcW w:w="0" w:type="auto"/>
                    <w:hideMark/>
                  </w:tcPr>
                  <w:p w14:paraId="1F7A47F6" w14:textId="77777777" w:rsidR="00973B33" w:rsidRDefault="00973B33">
                    <w:pPr>
                      <w:pStyle w:val="Bibliography"/>
                      <w:rPr>
                        <w:noProof/>
                      </w:rPr>
                    </w:pPr>
                    <w:r>
                      <w:rPr>
                        <w:noProof/>
                      </w:rPr>
                      <w:t>OpenNetworkFoundation, “OpenFlow Switch Speciﬁcation Version 1.0.0 (Wire Protocol 0x01),” December 2009. [Online]. Available: https://opennetworking.org/wp-content/uploads/2013/04/openflow-spec-v1.0.0.pdf.</w:t>
                    </w:r>
                  </w:p>
                </w:tc>
              </w:tr>
              <w:tr w:rsidR="00973B33" w14:paraId="44A20BC7" w14:textId="77777777">
                <w:trPr>
                  <w:divId w:val="1814984948"/>
                  <w:tblCellSpacing w:w="15" w:type="dxa"/>
                </w:trPr>
                <w:tc>
                  <w:tcPr>
                    <w:tcW w:w="50" w:type="pct"/>
                    <w:hideMark/>
                  </w:tcPr>
                  <w:p w14:paraId="52AFA8F4" w14:textId="77777777" w:rsidR="00973B33" w:rsidRDefault="00973B33">
                    <w:pPr>
                      <w:pStyle w:val="Bibliography"/>
                      <w:rPr>
                        <w:noProof/>
                      </w:rPr>
                    </w:pPr>
                    <w:r>
                      <w:rPr>
                        <w:noProof/>
                      </w:rPr>
                      <w:t xml:space="preserve">[48] </w:t>
                    </w:r>
                  </w:p>
                </w:tc>
                <w:tc>
                  <w:tcPr>
                    <w:tcW w:w="0" w:type="auto"/>
                    <w:hideMark/>
                  </w:tcPr>
                  <w:p w14:paraId="37F171A8" w14:textId="77777777" w:rsidR="00973B33" w:rsidRDefault="00973B33">
                    <w:pPr>
                      <w:pStyle w:val="Bibliography"/>
                      <w:rPr>
                        <w:noProof/>
                      </w:rPr>
                    </w:pPr>
                    <w:r>
                      <w:rPr>
                        <w:noProof/>
                      </w:rPr>
                      <w:t>OpenNetworkFoundation, “OpenFlow Switch Speciﬁcation Version 1.1.0 Implemented ( Wire Protocol 0x02 ),” February 2011. [Online]. Available: https://paperzz.com/doc/7086757/openflow-switch-specification.-version-1.1.0.</w:t>
                    </w:r>
                  </w:p>
                </w:tc>
              </w:tr>
              <w:tr w:rsidR="00973B33" w14:paraId="3D79010F" w14:textId="77777777">
                <w:trPr>
                  <w:divId w:val="1814984948"/>
                  <w:tblCellSpacing w:w="15" w:type="dxa"/>
                </w:trPr>
                <w:tc>
                  <w:tcPr>
                    <w:tcW w:w="50" w:type="pct"/>
                    <w:hideMark/>
                  </w:tcPr>
                  <w:p w14:paraId="17AAB1A7" w14:textId="77777777" w:rsidR="00973B33" w:rsidRDefault="00973B33">
                    <w:pPr>
                      <w:pStyle w:val="Bibliography"/>
                      <w:rPr>
                        <w:noProof/>
                      </w:rPr>
                    </w:pPr>
                    <w:r>
                      <w:rPr>
                        <w:noProof/>
                      </w:rPr>
                      <w:t xml:space="preserve">[49] </w:t>
                    </w:r>
                  </w:p>
                </w:tc>
                <w:tc>
                  <w:tcPr>
                    <w:tcW w:w="0" w:type="auto"/>
                    <w:hideMark/>
                  </w:tcPr>
                  <w:p w14:paraId="0A6E1DC7" w14:textId="77777777" w:rsidR="00973B33" w:rsidRDefault="00973B33">
                    <w:pPr>
                      <w:pStyle w:val="Bibliography"/>
                      <w:rPr>
                        <w:noProof/>
                      </w:rPr>
                    </w:pPr>
                    <w:r>
                      <w:rPr>
                        <w:noProof/>
                      </w:rPr>
                      <w:t>OpenNetworkFoundation, “OpenFlow Switch Speciﬁcation Version 1.2 (Wire Protocol 0x03),” December 2011. [Online]. Available: https://opennetworking.org/wp-content/uploads/2014/10/openflow-spec-v1.2.pdf.</w:t>
                    </w:r>
                  </w:p>
                </w:tc>
              </w:tr>
              <w:tr w:rsidR="00973B33" w14:paraId="29E61858" w14:textId="77777777">
                <w:trPr>
                  <w:divId w:val="1814984948"/>
                  <w:tblCellSpacing w:w="15" w:type="dxa"/>
                </w:trPr>
                <w:tc>
                  <w:tcPr>
                    <w:tcW w:w="50" w:type="pct"/>
                    <w:hideMark/>
                  </w:tcPr>
                  <w:p w14:paraId="662A64E7" w14:textId="77777777" w:rsidR="00973B33" w:rsidRDefault="00973B33">
                    <w:pPr>
                      <w:pStyle w:val="Bibliography"/>
                      <w:rPr>
                        <w:noProof/>
                      </w:rPr>
                    </w:pPr>
                    <w:r>
                      <w:rPr>
                        <w:noProof/>
                      </w:rPr>
                      <w:t xml:space="preserve">[50] </w:t>
                    </w:r>
                  </w:p>
                </w:tc>
                <w:tc>
                  <w:tcPr>
                    <w:tcW w:w="0" w:type="auto"/>
                    <w:hideMark/>
                  </w:tcPr>
                  <w:p w14:paraId="036DE490" w14:textId="77777777" w:rsidR="00973B33" w:rsidRDefault="00973B33">
                    <w:pPr>
                      <w:pStyle w:val="Bibliography"/>
                      <w:rPr>
                        <w:noProof/>
                      </w:rPr>
                    </w:pPr>
                    <w:r>
                      <w:rPr>
                        <w:noProof/>
                      </w:rPr>
                      <w:t>OpenNetworkFoundation, “OpenFlow Switch Speciﬁcation Version 1.3.0 (Wire Protocol 0x04),” June 2012. [Online]. Available: https://opennetworking.org/wp-content/uploads/2014/10/openflow-spec-v1.3.0.pdf.</w:t>
                    </w:r>
                  </w:p>
                </w:tc>
              </w:tr>
              <w:tr w:rsidR="00973B33" w14:paraId="35292D4B" w14:textId="77777777">
                <w:trPr>
                  <w:divId w:val="1814984948"/>
                  <w:tblCellSpacing w:w="15" w:type="dxa"/>
                </w:trPr>
                <w:tc>
                  <w:tcPr>
                    <w:tcW w:w="50" w:type="pct"/>
                    <w:hideMark/>
                  </w:tcPr>
                  <w:p w14:paraId="7B40AC00" w14:textId="77777777" w:rsidR="00973B33" w:rsidRDefault="00973B33">
                    <w:pPr>
                      <w:pStyle w:val="Bibliography"/>
                      <w:rPr>
                        <w:noProof/>
                      </w:rPr>
                    </w:pPr>
                    <w:r>
                      <w:rPr>
                        <w:noProof/>
                      </w:rPr>
                      <w:t xml:space="preserve">[51] </w:t>
                    </w:r>
                  </w:p>
                </w:tc>
                <w:tc>
                  <w:tcPr>
                    <w:tcW w:w="0" w:type="auto"/>
                    <w:hideMark/>
                  </w:tcPr>
                  <w:p w14:paraId="7B137980" w14:textId="77777777" w:rsidR="00973B33" w:rsidRDefault="00973B33">
                    <w:pPr>
                      <w:pStyle w:val="Bibliography"/>
                      <w:rPr>
                        <w:noProof/>
                      </w:rPr>
                    </w:pPr>
                    <w:r>
                      <w:rPr>
                        <w:noProof/>
                      </w:rPr>
                      <w:t>OpenNetworkFoundation, “OpenFlow Switch Speciﬁcation Version 1.4.0 (Wire Protocol 0x05),” October 2013. [Online]. Available: https://opennetworking.org/wp-content/uploads/2014/10/openflow-spec-v1.4.0.pdf.</w:t>
                    </w:r>
                  </w:p>
                </w:tc>
              </w:tr>
              <w:tr w:rsidR="00973B33" w14:paraId="75AA11F5" w14:textId="77777777">
                <w:trPr>
                  <w:divId w:val="1814984948"/>
                  <w:tblCellSpacing w:w="15" w:type="dxa"/>
                </w:trPr>
                <w:tc>
                  <w:tcPr>
                    <w:tcW w:w="50" w:type="pct"/>
                    <w:hideMark/>
                  </w:tcPr>
                  <w:p w14:paraId="07BB7196" w14:textId="77777777" w:rsidR="00973B33" w:rsidRDefault="00973B33">
                    <w:pPr>
                      <w:pStyle w:val="Bibliography"/>
                      <w:rPr>
                        <w:noProof/>
                      </w:rPr>
                    </w:pPr>
                    <w:r>
                      <w:rPr>
                        <w:noProof/>
                      </w:rPr>
                      <w:t xml:space="preserve">[52] </w:t>
                    </w:r>
                  </w:p>
                </w:tc>
                <w:tc>
                  <w:tcPr>
                    <w:tcW w:w="0" w:type="auto"/>
                    <w:hideMark/>
                  </w:tcPr>
                  <w:p w14:paraId="3D014B14" w14:textId="77777777" w:rsidR="00973B33" w:rsidRDefault="00973B33">
                    <w:pPr>
                      <w:pStyle w:val="Bibliography"/>
                      <w:rPr>
                        <w:noProof/>
                      </w:rPr>
                    </w:pPr>
                    <w:r>
                      <w:rPr>
                        <w:noProof/>
                      </w:rPr>
                      <w:t xml:space="preserve">OpenNetworkFoundation, “OpenFlow Switch Speciﬁcation Version 1.5.0 ( Protocol version 0x06 ),” Decemeber 2014. [Online]. </w:t>
                    </w:r>
                  </w:p>
                </w:tc>
              </w:tr>
              <w:tr w:rsidR="00973B33" w14:paraId="19241B81" w14:textId="77777777">
                <w:trPr>
                  <w:divId w:val="1814984948"/>
                  <w:tblCellSpacing w:w="15" w:type="dxa"/>
                </w:trPr>
                <w:tc>
                  <w:tcPr>
                    <w:tcW w:w="50" w:type="pct"/>
                    <w:hideMark/>
                  </w:tcPr>
                  <w:p w14:paraId="187FE017" w14:textId="77777777" w:rsidR="00973B33" w:rsidRDefault="00973B33">
                    <w:pPr>
                      <w:pStyle w:val="Bibliography"/>
                      <w:rPr>
                        <w:noProof/>
                      </w:rPr>
                    </w:pPr>
                    <w:r>
                      <w:rPr>
                        <w:noProof/>
                      </w:rPr>
                      <w:t xml:space="preserve">[53] </w:t>
                    </w:r>
                  </w:p>
                </w:tc>
                <w:tc>
                  <w:tcPr>
                    <w:tcW w:w="0" w:type="auto"/>
                    <w:hideMark/>
                  </w:tcPr>
                  <w:p w14:paraId="7CC47E09" w14:textId="77777777" w:rsidR="00973B33" w:rsidRDefault="00973B33">
                    <w:pPr>
                      <w:pStyle w:val="Bibliography"/>
                      <w:rPr>
                        <w:noProof/>
                      </w:rPr>
                    </w:pPr>
                    <w:r>
                      <w:rPr>
                        <w:noProof/>
                      </w:rPr>
                      <w:t>“OpFlex Control Protocol,” 2014. [Online]. Available: https://datatracker.ietf.org/doc/html/draft-smith-opflex-00.</w:t>
                    </w:r>
                  </w:p>
                </w:tc>
              </w:tr>
              <w:tr w:rsidR="00973B33" w14:paraId="56F399FF" w14:textId="77777777">
                <w:trPr>
                  <w:divId w:val="1814984948"/>
                  <w:tblCellSpacing w:w="15" w:type="dxa"/>
                </w:trPr>
                <w:tc>
                  <w:tcPr>
                    <w:tcW w:w="50" w:type="pct"/>
                    <w:hideMark/>
                  </w:tcPr>
                  <w:p w14:paraId="193FDDA3" w14:textId="77777777" w:rsidR="00973B33" w:rsidRDefault="00973B33">
                    <w:pPr>
                      <w:pStyle w:val="Bibliography"/>
                      <w:rPr>
                        <w:noProof/>
                      </w:rPr>
                    </w:pPr>
                    <w:r>
                      <w:rPr>
                        <w:noProof/>
                      </w:rPr>
                      <w:t xml:space="preserve">[54] </w:t>
                    </w:r>
                  </w:p>
                </w:tc>
                <w:tc>
                  <w:tcPr>
                    <w:tcW w:w="0" w:type="auto"/>
                    <w:hideMark/>
                  </w:tcPr>
                  <w:p w14:paraId="42266B6A" w14:textId="77777777" w:rsidR="00973B33" w:rsidRDefault="00973B33">
                    <w:pPr>
                      <w:pStyle w:val="Bibliography"/>
                      <w:rPr>
                        <w:noProof/>
                      </w:rPr>
                    </w:pPr>
                    <w:r>
                      <w:rPr>
                        <w:noProof/>
                      </w:rPr>
                      <w:t>“Forwarding and Control Element Separation (ForCES) Framework,” [Online]. Available: https://datatracker.ietf.org/doc/html/rfc3746.</w:t>
                    </w:r>
                  </w:p>
                </w:tc>
              </w:tr>
              <w:tr w:rsidR="00973B33" w14:paraId="554A28B0" w14:textId="77777777">
                <w:trPr>
                  <w:divId w:val="1814984948"/>
                  <w:tblCellSpacing w:w="15" w:type="dxa"/>
                </w:trPr>
                <w:tc>
                  <w:tcPr>
                    <w:tcW w:w="50" w:type="pct"/>
                    <w:hideMark/>
                  </w:tcPr>
                  <w:p w14:paraId="5A67B955" w14:textId="77777777" w:rsidR="00973B33" w:rsidRDefault="00973B33">
                    <w:pPr>
                      <w:pStyle w:val="Bibliography"/>
                      <w:rPr>
                        <w:noProof/>
                      </w:rPr>
                    </w:pPr>
                    <w:r>
                      <w:rPr>
                        <w:noProof/>
                      </w:rPr>
                      <w:t xml:space="preserve">[55] </w:t>
                    </w:r>
                  </w:p>
                </w:tc>
                <w:tc>
                  <w:tcPr>
                    <w:tcW w:w="0" w:type="auto"/>
                    <w:hideMark/>
                  </w:tcPr>
                  <w:p w14:paraId="583DC8B8" w14:textId="77777777" w:rsidR="00973B33" w:rsidRDefault="00973B33">
                    <w:pPr>
                      <w:pStyle w:val="Bibliography"/>
                      <w:rPr>
                        <w:noProof/>
                      </w:rPr>
                    </w:pPr>
                    <w:r>
                      <w:rPr>
                        <w:noProof/>
                      </w:rPr>
                      <w:t>“Open Networking Foundation,” [Online]. Available: https://opennetworking.org/p4/.</w:t>
                    </w:r>
                  </w:p>
                </w:tc>
              </w:tr>
              <w:tr w:rsidR="00973B33" w14:paraId="119D0129" w14:textId="77777777">
                <w:trPr>
                  <w:divId w:val="1814984948"/>
                  <w:tblCellSpacing w:w="15" w:type="dxa"/>
                </w:trPr>
                <w:tc>
                  <w:tcPr>
                    <w:tcW w:w="50" w:type="pct"/>
                    <w:hideMark/>
                  </w:tcPr>
                  <w:p w14:paraId="1907CCB8" w14:textId="77777777" w:rsidR="00973B33" w:rsidRDefault="00973B33">
                    <w:pPr>
                      <w:pStyle w:val="Bibliography"/>
                      <w:rPr>
                        <w:noProof/>
                      </w:rPr>
                    </w:pPr>
                    <w:r>
                      <w:rPr>
                        <w:noProof/>
                      </w:rPr>
                      <w:t xml:space="preserve">[56] </w:t>
                    </w:r>
                  </w:p>
                </w:tc>
                <w:tc>
                  <w:tcPr>
                    <w:tcW w:w="0" w:type="auto"/>
                    <w:hideMark/>
                  </w:tcPr>
                  <w:p w14:paraId="5B456E15" w14:textId="77777777" w:rsidR="00973B33" w:rsidRDefault="00973B33">
                    <w:pPr>
                      <w:pStyle w:val="Bibliography"/>
                      <w:rPr>
                        <w:noProof/>
                      </w:rPr>
                    </w:pPr>
                    <w:r>
                      <w:rPr>
                        <w:noProof/>
                      </w:rPr>
                      <w:t>“Clarifying the differences between P4 and OpenFlow,” Open Networking Foundation, [Online]. Available: https://opennetworking.org/news-and-events/blog/clarifying-the-differences-between-p4-and-openflow/.</w:t>
                    </w:r>
                  </w:p>
                </w:tc>
              </w:tr>
              <w:tr w:rsidR="00973B33" w14:paraId="426CA693" w14:textId="77777777">
                <w:trPr>
                  <w:divId w:val="1814984948"/>
                  <w:tblCellSpacing w:w="15" w:type="dxa"/>
                </w:trPr>
                <w:tc>
                  <w:tcPr>
                    <w:tcW w:w="50" w:type="pct"/>
                    <w:hideMark/>
                  </w:tcPr>
                  <w:p w14:paraId="4F423A17" w14:textId="77777777" w:rsidR="00973B33" w:rsidRDefault="00973B33">
                    <w:pPr>
                      <w:pStyle w:val="Bibliography"/>
                      <w:rPr>
                        <w:noProof/>
                      </w:rPr>
                    </w:pPr>
                    <w:r>
                      <w:rPr>
                        <w:noProof/>
                      </w:rPr>
                      <w:t xml:space="preserve">[57] </w:t>
                    </w:r>
                  </w:p>
                </w:tc>
                <w:tc>
                  <w:tcPr>
                    <w:tcW w:w="0" w:type="auto"/>
                    <w:hideMark/>
                  </w:tcPr>
                  <w:p w14:paraId="3ABB6709" w14:textId="77777777" w:rsidR="00973B33" w:rsidRDefault="00973B33">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973B33" w14:paraId="13959910" w14:textId="77777777">
                <w:trPr>
                  <w:divId w:val="1814984948"/>
                  <w:tblCellSpacing w:w="15" w:type="dxa"/>
                </w:trPr>
                <w:tc>
                  <w:tcPr>
                    <w:tcW w:w="50" w:type="pct"/>
                    <w:hideMark/>
                  </w:tcPr>
                  <w:p w14:paraId="5D3F3B3A" w14:textId="77777777" w:rsidR="00973B33" w:rsidRDefault="00973B33">
                    <w:pPr>
                      <w:pStyle w:val="Bibliography"/>
                      <w:rPr>
                        <w:noProof/>
                      </w:rPr>
                    </w:pPr>
                    <w:r>
                      <w:rPr>
                        <w:noProof/>
                      </w:rPr>
                      <w:t xml:space="preserve">[58] </w:t>
                    </w:r>
                  </w:p>
                </w:tc>
                <w:tc>
                  <w:tcPr>
                    <w:tcW w:w="0" w:type="auto"/>
                    <w:hideMark/>
                  </w:tcPr>
                  <w:p w14:paraId="5DD01A80" w14:textId="77777777" w:rsidR="00973B33" w:rsidRDefault="00973B33">
                    <w:pPr>
                      <w:pStyle w:val="Bibliography"/>
                      <w:rPr>
                        <w:noProof/>
                      </w:rPr>
                    </w:pPr>
                    <w:r>
                      <w:rPr>
                        <w:noProof/>
                      </w:rPr>
                      <w:t>B. Lantz, “Onosproject.org,” 27 January 2017. [Online]. Available: https://wiki.onosproject.org/display/ONOS/Mininet+and+onos.py+workflow.</w:t>
                    </w:r>
                  </w:p>
                </w:tc>
              </w:tr>
              <w:tr w:rsidR="00973B33" w14:paraId="319A0A82" w14:textId="77777777">
                <w:trPr>
                  <w:divId w:val="1814984948"/>
                  <w:tblCellSpacing w:w="15" w:type="dxa"/>
                </w:trPr>
                <w:tc>
                  <w:tcPr>
                    <w:tcW w:w="50" w:type="pct"/>
                    <w:hideMark/>
                  </w:tcPr>
                  <w:p w14:paraId="6D1DB840" w14:textId="77777777" w:rsidR="00973B33" w:rsidRDefault="00973B33">
                    <w:pPr>
                      <w:pStyle w:val="Bibliography"/>
                      <w:rPr>
                        <w:noProof/>
                      </w:rPr>
                    </w:pPr>
                    <w:r>
                      <w:rPr>
                        <w:noProof/>
                      </w:rPr>
                      <w:t xml:space="preserve">[59] </w:t>
                    </w:r>
                  </w:p>
                </w:tc>
                <w:tc>
                  <w:tcPr>
                    <w:tcW w:w="0" w:type="auto"/>
                    <w:hideMark/>
                  </w:tcPr>
                  <w:p w14:paraId="28326D5B" w14:textId="77777777" w:rsidR="00973B33" w:rsidRDefault="00973B33">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973B33" w14:paraId="0E8DBA5A" w14:textId="77777777">
                <w:trPr>
                  <w:divId w:val="1814984948"/>
                  <w:tblCellSpacing w:w="15" w:type="dxa"/>
                </w:trPr>
                <w:tc>
                  <w:tcPr>
                    <w:tcW w:w="50" w:type="pct"/>
                    <w:hideMark/>
                  </w:tcPr>
                  <w:p w14:paraId="7D91FDE1" w14:textId="77777777" w:rsidR="00973B33" w:rsidRDefault="00973B33">
                    <w:pPr>
                      <w:pStyle w:val="Bibliography"/>
                      <w:rPr>
                        <w:noProof/>
                      </w:rPr>
                    </w:pPr>
                    <w:r>
                      <w:rPr>
                        <w:noProof/>
                      </w:rPr>
                      <w:t xml:space="preserve">[60] </w:t>
                    </w:r>
                  </w:p>
                </w:tc>
                <w:tc>
                  <w:tcPr>
                    <w:tcW w:w="0" w:type="auto"/>
                    <w:hideMark/>
                  </w:tcPr>
                  <w:p w14:paraId="64C5AD14" w14:textId="77777777" w:rsidR="00973B33" w:rsidRDefault="00973B33">
                    <w:pPr>
                      <w:pStyle w:val="Bibliography"/>
                      <w:rPr>
                        <w:noProof/>
                      </w:rPr>
                    </w:pPr>
                    <w:r>
                      <w:rPr>
                        <w:noProof/>
                      </w:rPr>
                      <w:t>M. Liyanage, “Enhancing security and scalability of Virtual Private LAN Services,” University of Oulu, Finland, 2016.</w:t>
                    </w:r>
                  </w:p>
                </w:tc>
              </w:tr>
              <w:tr w:rsidR="00973B33" w14:paraId="4D224482" w14:textId="77777777">
                <w:trPr>
                  <w:divId w:val="1814984948"/>
                  <w:tblCellSpacing w:w="15" w:type="dxa"/>
                </w:trPr>
                <w:tc>
                  <w:tcPr>
                    <w:tcW w:w="50" w:type="pct"/>
                    <w:hideMark/>
                  </w:tcPr>
                  <w:p w14:paraId="6E32B941" w14:textId="77777777" w:rsidR="00973B33" w:rsidRDefault="00973B33">
                    <w:pPr>
                      <w:pStyle w:val="Bibliography"/>
                      <w:rPr>
                        <w:noProof/>
                      </w:rPr>
                    </w:pPr>
                    <w:r>
                      <w:rPr>
                        <w:noProof/>
                      </w:rPr>
                      <w:t xml:space="preserve">[61] </w:t>
                    </w:r>
                  </w:p>
                </w:tc>
                <w:tc>
                  <w:tcPr>
                    <w:tcW w:w="0" w:type="auto"/>
                    <w:hideMark/>
                  </w:tcPr>
                  <w:p w14:paraId="2AF9D30C" w14:textId="77777777" w:rsidR="00973B33" w:rsidRDefault="00973B33">
                    <w:pPr>
                      <w:pStyle w:val="Bibliography"/>
                      <w:rPr>
                        <w:noProof/>
                      </w:rPr>
                    </w:pPr>
                    <w:r>
                      <w:rPr>
                        <w:noProof/>
                      </w:rPr>
                      <w:t>C.-M. O. e. a. Carolina Fernández, “Virtual Private LAN Service - VPLS,” Onosproject.org, 30 May 2017. [Online]. Available: https://wiki.onosproject.org/display/ONOS/Virtual+Private+LAN+Service+-+VPLS.</w:t>
                    </w:r>
                  </w:p>
                </w:tc>
              </w:tr>
              <w:tr w:rsidR="00973B33" w14:paraId="2A9D3E14" w14:textId="77777777">
                <w:trPr>
                  <w:divId w:val="1814984948"/>
                  <w:tblCellSpacing w:w="15" w:type="dxa"/>
                </w:trPr>
                <w:tc>
                  <w:tcPr>
                    <w:tcW w:w="50" w:type="pct"/>
                    <w:hideMark/>
                  </w:tcPr>
                  <w:p w14:paraId="36AAFE34" w14:textId="77777777" w:rsidR="00973B33" w:rsidRDefault="00973B33">
                    <w:pPr>
                      <w:pStyle w:val="Bibliography"/>
                      <w:rPr>
                        <w:noProof/>
                      </w:rPr>
                    </w:pPr>
                    <w:r>
                      <w:rPr>
                        <w:noProof/>
                      </w:rPr>
                      <w:t xml:space="preserve">[62] </w:t>
                    </w:r>
                  </w:p>
                </w:tc>
                <w:tc>
                  <w:tcPr>
                    <w:tcW w:w="0" w:type="auto"/>
                    <w:hideMark/>
                  </w:tcPr>
                  <w:p w14:paraId="58E6D599" w14:textId="77777777" w:rsidR="00973B33" w:rsidRDefault="00973B33">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973B33" w14:paraId="0CFDF076" w14:textId="77777777">
                <w:trPr>
                  <w:divId w:val="1814984948"/>
                  <w:tblCellSpacing w:w="15" w:type="dxa"/>
                </w:trPr>
                <w:tc>
                  <w:tcPr>
                    <w:tcW w:w="50" w:type="pct"/>
                    <w:hideMark/>
                  </w:tcPr>
                  <w:p w14:paraId="6D634387" w14:textId="77777777" w:rsidR="00973B33" w:rsidRDefault="00973B33">
                    <w:pPr>
                      <w:pStyle w:val="Bibliography"/>
                      <w:rPr>
                        <w:noProof/>
                      </w:rPr>
                    </w:pPr>
                    <w:r>
                      <w:rPr>
                        <w:noProof/>
                      </w:rPr>
                      <w:t xml:space="preserve">[63] </w:t>
                    </w:r>
                  </w:p>
                </w:tc>
                <w:tc>
                  <w:tcPr>
                    <w:tcW w:w="0" w:type="auto"/>
                    <w:hideMark/>
                  </w:tcPr>
                  <w:p w14:paraId="14229013" w14:textId="77777777" w:rsidR="00973B33" w:rsidRDefault="00973B33">
                    <w:pPr>
                      <w:pStyle w:val="Bibliography"/>
                      <w:rPr>
                        <w:noProof/>
                      </w:rPr>
                    </w:pPr>
                    <w:r>
                      <w:rPr>
                        <w:noProof/>
                      </w:rPr>
                      <w:t>J. Halterman, “Atomix,” 2013. [Online]. Available: https://github.com/atomix/atomix.</w:t>
                    </w:r>
                  </w:p>
                </w:tc>
              </w:tr>
              <w:tr w:rsidR="00973B33" w14:paraId="0F2547D7" w14:textId="77777777">
                <w:trPr>
                  <w:divId w:val="1814984948"/>
                  <w:tblCellSpacing w:w="15" w:type="dxa"/>
                </w:trPr>
                <w:tc>
                  <w:tcPr>
                    <w:tcW w:w="50" w:type="pct"/>
                    <w:hideMark/>
                  </w:tcPr>
                  <w:p w14:paraId="04FEA441" w14:textId="77777777" w:rsidR="00973B33" w:rsidRDefault="00973B33">
                    <w:pPr>
                      <w:pStyle w:val="Bibliography"/>
                      <w:rPr>
                        <w:noProof/>
                      </w:rPr>
                    </w:pPr>
                    <w:r>
                      <w:rPr>
                        <w:noProof/>
                      </w:rPr>
                      <w:t xml:space="preserve">[64] </w:t>
                    </w:r>
                  </w:p>
                </w:tc>
                <w:tc>
                  <w:tcPr>
                    <w:tcW w:w="0" w:type="auto"/>
                    <w:hideMark/>
                  </w:tcPr>
                  <w:p w14:paraId="37F00CBC" w14:textId="77777777" w:rsidR="00973B33" w:rsidRDefault="00973B33">
                    <w:pPr>
                      <w:pStyle w:val="Bibliography"/>
                      <w:rPr>
                        <w:noProof/>
                      </w:rPr>
                    </w:pPr>
                    <w:r>
                      <w:rPr>
                        <w:noProof/>
                      </w:rPr>
                      <w:t>J. H. e. a. Luca Prete, “Forming a cluster,” Onosproject.org, [Online]. Available: https://wiki.onosproject.org/display/ONOS/Forming+a+cluster.</w:t>
                    </w:r>
                  </w:p>
                </w:tc>
              </w:tr>
              <w:tr w:rsidR="00973B33" w14:paraId="57CA871D" w14:textId="77777777">
                <w:trPr>
                  <w:divId w:val="1814984948"/>
                  <w:tblCellSpacing w:w="15" w:type="dxa"/>
                </w:trPr>
                <w:tc>
                  <w:tcPr>
                    <w:tcW w:w="50" w:type="pct"/>
                    <w:hideMark/>
                  </w:tcPr>
                  <w:p w14:paraId="2441B7C8" w14:textId="77777777" w:rsidR="00973B33" w:rsidRDefault="00973B33">
                    <w:pPr>
                      <w:pStyle w:val="Bibliography"/>
                      <w:rPr>
                        <w:noProof/>
                      </w:rPr>
                    </w:pPr>
                    <w:r>
                      <w:rPr>
                        <w:noProof/>
                      </w:rPr>
                      <w:lastRenderedPageBreak/>
                      <w:t xml:space="preserve">[65] </w:t>
                    </w:r>
                  </w:p>
                </w:tc>
                <w:tc>
                  <w:tcPr>
                    <w:tcW w:w="0" w:type="auto"/>
                    <w:hideMark/>
                  </w:tcPr>
                  <w:p w14:paraId="083441BC" w14:textId="77777777" w:rsidR="00973B33" w:rsidRDefault="00973B33">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973B33" w14:paraId="24F19773" w14:textId="77777777">
                <w:trPr>
                  <w:divId w:val="1814984948"/>
                  <w:tblCellSpacing w:w="15" w:type="dxa"/>
                </w:trPr>
                <w:tc>
                  <w:tcPr>
                    <w:tcW w:w="50" w:type="pct"/>
                    <w:hideMark/>
                  </w:tcPr>
                  <w:p w14:paraId="0FAE37C2" w14:textId="77777777" w:rsidR="00973B33" w:rsidRDefault="00973B33">
                    <w:pPr>
                      <w:pStyle w:val="Bibliography"/>
                      <w:rPr>
                        <w:noProof/>
                      </w:rPr>
                    </w:pPr>
                    <w:r>
                      <w:rPr>
                        <w:noProof/>
                      </w:rPr>
                      <w:t xml:space="preserve">[66] </w:t>
                    </w:r>
                  </w:p>
                </w:tc>
                <w:tc>
                  <w:tcPr>
                    <w:tcW w:w="0" w:type="auto"/>
                    <w:hideMark/>
                  </w:tcPr>
                  <w:p w14:paraId="299DC73F" w14:textId="77777777" w:rsidR="00973B33" w:rsidRDefault="00973B33">
                    <w:pPr>
                      <w:pStyle w:val="Bibliography"/>
                      <w:rPr>
                        <w:noProof/>
                      </w:rPr>
                    </w:pPr>
                    <w:r>
                      <w:rPr>
                        <w:noProof/>
                      </w:rPr>
                      <w:t>J. Halterman, “ONOS Cluster Configuration,” Onosproject.org, 2018. [Online]. Available: https://wiki.onosproject.org/pages/viewpage.action?pageId=28836788.</w:t>
                    </w:r>
                  </w:p>
                </w:tc>
              </w:tr>
              <w:tr w:rsidR="00973B33" w14:paraId="3807ACE6" w14:textId="77777777">
                <w:trPr>
                  <w:divId w:val="1814984948"/>
                  <w:tblCellSpacing w:w="15" w:type="dxa"/>
                </w:trPr>
                <w:tc>
                  <w:tcPr>
                    <w:tcW w:w="50" w:type="pct"/>
                    <w:hideMark/>
                  </w:tcPr>
                  <w:p w14:paraId="634BEF44" w14:textId="77777777" w:rsidR="00973B33" w:rsidRDefault="00973B33">
                    <w:pPr>
                      <w:pStyle w:val="Bibliography"/>
                      <w:rPr>
                        <w:noProof/>
                      </w:rPr>
                    </w:pPr>
                    <w:r>
                      <w:rPr>
                        <w:noProof/>
                      </w:rPr>
                      <w:t xml:space="preserve">[67] </w:t>
                    </w:r>
                  </w:p>
                </w:tc>
                <w:tc>
                  <w:tcPr>
                    <w:tcW w:w="0" w:type="auto"/>
                    <w:hideMark/>
                  </w:tcPr>
                  <w:p w14:paraId="7326F165" w14:textId="77777777" w:rsidR="00973B33" w:rsidRDefault="00973B33">
                    <w:pPr>
                      <w:pStyle w:val="Bibliography"/>
                      <w:rPr>
                        <w:noProof/>
                      </w:rPr>
                    </w:pPr>
                    <w:r>
                      <w:rPr>
                        <w:noProof/>
                      </w:rPr>
                      <w:t>S. Wu, “Network Discovery,” Onosproject.org, 2016. [Online]. Available: https://wiki.onosproject.org/display/ONOS/Network+Discovery.</w:t>
                    </w:r>
                  </w:p>
                </w:tc>
              </w:tr>
              <w:tr w:rsidR="00973B33" w14:paraId="0FD774DB" w14:textId="77777777">
                <w:trPr>
                  <w:divId w:val="1814984948"/>
                  <w:tblCellSpacing w:w="15" w:type="dxa"/>
                </w:trPr>
                <w:tc>
                  <w:tcPr>
                    <w:tcW w:w="50" w:type="pct"/>
                    <w:hideMark/>
                  </w:tcPr>
                  <w:p w14:paraId="1980BB1D" w14:textId="77777777" w:rsidR="00973B33" w:rsidRDefault="00973B33">
                    <w:pPr>
                      <w:pStyle w:val="Bibliography"/>
                      <w:rPr>
                        <w:noProof/>
                      </w:rPr>
                    </w:pPr>
                    <w:r>
                      <w:rPr>
                        <w:noProof/>
                      </w:rPr>
                      <w:t xml:space="preserve">[68] </w:t>
                    </w:r>
                  </w:p>
                </w:tc>
                <w:tc>
                  <w:tcPr>
                    <w:tcW w:w="0" w:type="auto"/>
                    <w:hideMark/>
                  </w:tcPr>
                  <w:p w14:paraId="7A970CEA" w14:textId="77777777" w:rsidR="00973B33" w:rsidRDefault="00973B33">
                    <w:pPr>
                      <w:pStyle w:val="Bibliography"/>
                      <w:rPr>
                        <w:noProof/>
                      </w:rPr>
                    </w:pPr>
                    <w:r>
                      <w:rPr>
                        <w:noProof/>
                      </w:rPr>
                      <w:t>R. Eddy, “Multicast Use Case,” Onosproject.org, 2015. [Online]. Available: https://wiki.onosproject.org/display/ONOS/Multicast+Use+Case.</w:t>
                    </w:r>
                  </w:p>
                </w:tc>
              </w:tr>
              <w:tr w:rsidR="00973B33" w14:paraId="3CE4EC3A" w14:textId="77777777">
                <w:trPr>
                  <w:divId w:val="1814984948"/>
                  <w:tblCellSpacing w:w="15" w:type="dxa"/>
                </w:trPr>
                <w:tc>
                  <w:tcPr>
                    <w:tcW w:w="50" w:type="pct"/>
                    <w:hideMark/>
                  </w:tcPr>
                  <w:p w14:paraId="57AAB52C" w14:textId="77777777" w:rsidR="00973B33" w:rsidRDefault="00973B33">
                    <w:pPr>
                      <w:pStyle w:val="Bibliography"/>
                      <w:rPr>
                        <w:noProof/>
                      </w:rPr>
                    </w:pPr>
                    <w:r>
                      <w:rPr>
                        <w:noProof/>
                      </w:rPr>
                      <w:t xml:space="preserve">[69] </w:t>
                    </w:r>
                  </w:p>
                </w:tc>
                <w:tc>
                  <w:tcPr>
                    <w:tcW w:w="0" w:type="auto"/>
                    <w:hideMark/>
                  </w:tcPr>
                  <w:p w14:paraId="4AF53AFE" w14:textId="77777777" w:rsidR="00973B33" w:rsidRDefault="00973B33">
                    <w:pPr>
                      <w:pStyle w:val="Bibliography"/>
                      <w:rPr>
                        <w:noProof/>
                      </w:rPr>
                    </w:pPr>
                    <w:r>
                      <w:rPr>
                        <w:noProof/>
                      </w:rPr>
                      <w:t xml:space="preserve">G. M. S. A. C. R. R. H. E. M. Dimas A. Marenda, “Intent-Based Path Selection for VM Migration Application with Open Network Operating System,” Institut Teknologi Bandung. </w:t>
                    </w:r>
                  </w:p>
                </w:tc>
              </w:tr>
              <w:tr w:rsidR="00973B33" w14:paraId="5851652E" w14:textId="77777777">
                <w:trPr>
                  <w:divId w:val="1814984948"/>
                  <w:tblCellSpacing w:w="15" w:type="dxa"/>
                </w:trPr>
                <w:tc>
                  <w:tcPr>
                    <w:tcW w:w="50" w:type="pct"/>
                    <w:hideMark/>
                  </w:tcPr>
                  <w:p w14:paraId="354751A0" w14:textId="77777777" w:rsidR="00973B33" w:rsidRDefault="00973B33">
                    <w:pPr>
                      <w:pStyle w:val="Bibliography"/>
                      <w:rPr>
                        <w:noProof/>
                      </w:rPr>
                    </w:pPr>
                    <w:r>
                      <w:rPr>
                        <w:noProof/>
                      </w:rPr>
                      <w:t xml:space="preserve">[70] </w:t>
                    </w:r>
                  </w:p>
                </w:tc>
                <w:tc>
                  <w:tcPr>
                    <w:tcW w:w="0" w:type="auto"/>
                    <w:hideMark/>
                  </w:tcPr>
                  <w:p w14:paraId="0C1337D4" w14:textId="77777777" w:rsidR="00973B33" w:rsidRDefault="00973B33">
                    <w:pPr>
                      <w:pStyle w:val="Bibliography"/>
                      <w:rPr>
                        <w:noProof/>
                      </w:rPr>
                    </w:pPr>
                    <w:r>
                      <w:rPr>
                        <w:noProof/>
                      </w:rPr>
                      <w:t xml:space="preserve">D. B. R. P. M. Babu R. Dawadi. Shashidhar R. Joshi, “Towards Smart Networking with SDN Enabled IPv6 Network,” 2022. </w:t>
                    </w:r>
                  </w:p>
                </w:tc>
              </w:tr>
              <w:tr w:rsidR="00973B33" w14:paraId="54E91655" w14:textId="77777777">
                <w:trPr>
                  <w:divId w:val="1814984948"/>
                  <w:tblCellSpacing w:w="15" w:type="dxa"/>
                </w:trPr>
                <w:tc>
                  <w:tcPr>
                    <w:tcW w:w="50" w:type="pct"/>
                    <w:hideMark/>
                  </w:tcPr>
                  <w:p w14:paraId="45A37326" w14:textId="77777777" w:rsidR="00973B33" w:rsidRDefault="00973B33">
                    <w:pPr>
                      <w:pStyle w:val="Bibliography"/>
                      <w:rPr>
                        <w:noProof/>
                      </w:rPr>
                    </w:pPr>
                    <w:r>
                      <w:rPr>
                        <w:noProof/>
                      </w:rPr>
                      <w:t xml:space="preserve">[71] </w:t>
                    </w:r>
                  </w:p>
                </w:tc>
                <w:tc>
                  <w:tcPr>
                    <w:tcW w:w="0" w:type="auto"/>
                    <w:hideMark/>
                  </w:tcPr>
                  <w:p w14:paraId="2A853FB0" w14:textId="77777777" w:rsidR="00973B33" w:rsidRDefault="00973B33">
                    <w:pPr>
                      <w:pStyle w:val="Bibliography"/>
                      <w:rPr>
                        <w:noProof/>
                      </w:rPr>
                    </w:pPr>
                    <w:r>
                      <w:rPr>
                        <w:noProof/>
                      </w:rPr>
                      <w:t>D. P. K. I. P. R. Charles Chan, “How to Enable IPv6,” Onosproject.org, January 2017. [Online]. Available: https://wiki.onosproject.org/display/ONOS/IPv6#IPv6-HowtoEnableIPv6.</w:t>
                    </w:r>
                  </w:p>
                </w:tc>
              </w:tr>
              <w:tr w:rsidR="00973B33" w14:paraId="0D98520D" w14:textId="77777777">
                <w:trPr>
                  <w:divId w:val="1814984948"/>
                  <w:tblCellSpacing w:w="15" w:type="dxa"/>
                </w:trPr>
                <w:tc>
                  <w:tcPr>
                    <w:tcW w:w="50" w:type="pct"/>
                    <w:hideMark/>
                  </w:tcPr>
                  <w:p w14:paraId="0D0A9B17" w14:textId="77777777" w:rsidR="00973B33" w:rsidRDefault="00973B33">
                    <w:pPr>
                      <w:pStyle w:val="Bibliography"/>
                      <w:rPr>
                        <w:noProof/>
                      </w:rPr>
                    </w:pPr>
                    <w:r>
                      <w:rPr>
                        <w:noProof/>
                      </w:rPr>
                      <w:t xml:space="preserve">[72] </w:t>
                    </w:r>
                  </w:p>
                </w:tc>
                <w:tc>
                  <w:tcPr>
                    <w:tcW w:w="0" w:type="auto"/>
                    <w:hideMark/>
                  </w:tcPr>
                  <w:p w14:paraId="6AEC7D85" w14:textId="77777777" w:rsidR="00973B33" w:rsidRDefault="00973B33">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973B33" w14:paraId="68EFCE2D" w14:textId="77777777">
                <w:trPr>
                  <w:divId w:val="1814984948"/>
                  <w:tblCellSpacing w:w="15" w:type="dxa"/>
                </w:trPr>
                <w:tc>
                  <w:tcPr>
                    <w:tcW w:w="50" w:type="pct"/>
                    <w:hideMark/>
                  </w:tcPr>
                  <w:p w14:paraId="27908495" w14:textId="77777777" w:rsidR="00973B33" w:rsidRDefault="00973B33">
                    <w:pPr>
                      <w:pStyle w:val="Bibliography"/>
                      <w:rPr>
                        <w:noProof/>
                      </w:rPr>
                    </w:pPr>
                    <w:r>
                      <w:rPr>
                        <w:noProof/>
                      </w:rPr>
                      <w:t xml:space="preserve">[73] </w:t>
                    </w:r>
                  </w:p>
                </w:tc>
                <w:tc>
                  <w:tcPr>
                    <w:tcW w:w="0" w:type="auto"/>
                    <w:hideMark/>
                  </w:tcPr>
                  <w:p w14:paraId="6E3B0305" w14:textId="77777777" w:rsidR="00973B33" w:rsidRDefault="00973B33">
                    <w:pPr>
                      <w:pStyle w:val="Bibliography"/>
                      <w:rPr>
                        <w:noProof/>
                      </w:rPr>
                    </w:pPr>
                    <w:r>
                      <w:rPr>
                        <w:noProof/>
                      </w:rPr>
                      <w:t>“Quagga Routing Software Suite,” [Online]. Available: https://www.nongnu.org/quagga/index.html.</w:t>
                    </w:r>
                  </w:p>
                </w:tc>
              </w:tr>
              <w:tr w:rsidR="00973B33" w14:paraId="2110C8AA" w14:textId="77777777">
                <w:trPr>
                  <w:divId w:val="1814984948"/>
                  <w:tblCellSpacing w:w="15" w:type="dxa"/>
                </w:trPr>
                <w:tc>
                  <w:tcPr>
                    <w:tcW w:w="50" w:type="pct"/>
                    <w:hideMark/>
                  </w:tcPr>
                  <w:p w14:paraId="52C57BD3" w14:textId="77777777" w:rsidR="00973B33" w:rsidRDefault="00973B33">
                    <w:pPr>
                      <w:pStyle w:val="Bibliography"/>
                      <w:rPr>
                        <w:noProof/>
                      </w:rPr>
                    </w:pPr>
                    <w:r>
                      <w:rPr>
                        <w:noProof/>
                      </w:rPr>
                      <w:t xml:space="preserve">[74] </w:t>
                    </w:r>
                  </w:p>
                </w:tc>
                <w:tc>
                  <w:tcPr>
                    <w:tcW w:w="0" w:type="auto"/>
                    <w:hideMark/>
                  </w:tcPr>
                  <w:p w14:paraId="7D2C2192" w14:textId="77777777" w:rsidR="00973B33" w:rsidRDefault="00973B33">
                    <w:pPr>
                      <w:pStyle w:val="Bibliography"/>
                      <w:rPr>
                        <w:noProof/>
                      </w:rPr>
                    </w:pPr>
                    <w:r>
                      <w:rPr>
                        <w:noProof/>
                      </w:rPr>
                      <w:t>“BSD Router Project: Open Source Router Distribution,” [Online]. Available: https://bsdrp.net/BSDRP.</w:t>
                    </w:r>
                  </w:p>
                </w:tc>
              </w:tr>
              <w:tr w:rsidR="00973B33" w14:paraId="76A8324D" w14:textId="77777777">
                <w:trPr>
                  <w:divId w:val="1814984948"/>
                  <w:tblCellSpacing w:w="15" w:type="dxa"/>
                </w:trPr>
                <w:tc>
                  <w:tcPr>
                    <w:tcW w:w="50" w:type="pct"/>
                    <w:hideMark/>
                  </w:tcPr>
                  <w:p w14:paraId="1BEEE785" w14:textId="77777777" w:rsidR="00973B33" w:rsidRDefault="00973B33">
                    <w:pPr>
                      <w:pStyle w:val="Bibliography"/>
                      <w:rPr>
                        <w:noProof/>
                      </w:rPr>
                    </w:pPr>
                    <w:r>
                      <w:rPr>
                        <w:noProof/>
                      </w:rPr>
                      <w:t xml:space="preserve">[75] </w:t>
                    </w:r>
                  </w:p>
                </w:tc>
                <w:tc>
                  <w:tcPr>
                    <w:tcW w:w="0" w:type="auto"/>
                    <w:hideMark/>
                  </w:tcPr>
                  <w:p w14:paraId="373490EA" w14:textId="77777777" w:rsidR="00973B33" w:rsidRDefault="00973B33">
                    <w:pPr>
                      <w:pStyle w:val="Bibliography"/>
                      <w:rPr>
                        <w:noProof/>
                      </w:rPr>
                    </w:pPr>
                    <w:r>
                      <w:rPr>
                        <w:noProof/>
                      </w:rPr>
                      <w:t>“FRRouting Project,” [Online]. Available: https://frrouting.org/.</w:t>
                    </w:r>
                  </w:p>
                </w:tc>
              </w:tr>
              <w:tr w:rsidR="00973B33" w14:paraId="4A4F32B9" w14:textId="77777777">
                <w:trPr>
                  <w:divId w:val="1814984948"/>
                  <w:tblCellSpacing w:w="15" w:type="dxa"/>
                </w:trPr>
                <w:tc>
                  <w:tcPr>
                    <w:tcW w:w="50" w:type="pct"/>
                    <w:hideMark/>
                  </w:tcPr>
                  <w:p w14:paraId="2D9EB740" w14:textId="77777777" w:rsidR="00973B33" w:rsidRDefault="00973B33">
                    <w:pPr>
                      <w:pStyle w:val="Bibliography"/>
                      <w:rPr>
                        <w:noProof/>
                      </w:rPr>
                    </w:pPr>
                    <w:r>
                      <w:rPr>
                        <w:noProof/>
                      </w:rPr>
                      <w:t xml:space="preserve">[76] </w:t>
                    </w:r>
                  </w:p>
                </w:tc>
                <w:tc>
                  <w:tcPr>
                    <w:tcW w:w="0" w:type="auto"/>
                    <w:hideMark/>
                  </w:tcPr>
                  <w:p w14:paraId="3CE8CEB8" w14:textId="77777777" w:rsidR="00973B33" w:rsidRDefault="00973B33">
                    <w:pPr>
                      <w:pStyle w:val="Bibliography"/>
                      <w:rPr>
                        <w:noProof/>
                      </w:rPr>
                    </w:pPr>
                    <w:r>
                      <w:rPr>
                        <w:noProof/>
                      </w:rPr>
                      <w:t xml:space="preserve">C. R. V. S. S. B. Himal Kumar, “A software-defined flexible inter-domain interconnect using ONOS”. </w:t>
                    </w:r>
                  </w:p>
                </w:tc>
              </w:tr>
            </w:tbl>
            <w:p w14:paraId="5B59C0CB" w14:textId="77777777" w:rsidR="00973B33" w:rsidRDefault="00973B33">
              <w:pPr>
                <w:divId w:val="1814984948"/>
                <w:rPr>
                  <w:noProof/>
                </w:rPr>
              </w:pPr>
            </w:p>
            <w:p w14:paraId="2E006985" w14:textId="58755AFF" w:rsidR="00053489" w:rsidRDefault="00053489">
              <w:r>
                <w:rPr>
                  <w:b/>
                  <w:bCs/>
                  <w:noProof/>
                </w:rPr>
                <w:fldChar w:fldCharType="end"/>
              </w:r>
            </w:p>
          </w:sdtContent>
        </w:sdt>
      </w:sdtContent>
    </w:sdt>
    <w:p w14:paraId="2930D103" w14:textId="6A40FB06" w:rsidR="00053489" w:rsidRDefault="00053489">
      <w:pPr>
        <w:spacing w:after="0" w:line="240" w:lineRule="auto"/>
        <w:jc w:val="left"/>
      </w:pPr>
      <w:r>
        <w:br w:type="page"/>
      </w:r>
    </w:p>
    <w:p w14:paraId="3E041E70" w14:textId="051FB4E4" w:rsidR="001424A1" w:rsidRDefault="00BE2C29" w:rsidP="00AD2376">
      <w:pPr>
        <w:pStyle w:val="Heading1"/>
      </w:pPr>
      <w:bookmarkStart w:id="472" w:name="_Toc114792065"/>
      <w:r w:rsidRPr="006A2AA9">
        <w:lastRenderedPageBreak/>
        <w:t>A</w:t>
      </w:r>
      <w:bookmarkEnd w:id="4"/>
      <w:r w:rsidRPr="006A2AA9">
        <w:t>ppendix</w:t>
      </w:r>
      <w:bookmarkEnd w:id="472"/>
    </w:p>
    <w:p w14:paraId="2C6B32F2" w14:textId="66DB80FB" w:rsidR="004A4C84" w:rsidRPr="004A4C84" w:rsidRDefault="004A4C84" w:rsidP="004A4C84">
      <w:r>
        <w:t>IPv6 Neighbour discovery packets</w:t>
      </w:r>
    </w:p>
    <w:p w14:paraId="2DAF6CBC" w14:textId="7D54B723" w:rsidR="009070F8" w:rsidRDefault="009070F8" w:rsidP="009070F8">
      <w:r w:rsidRPr="006557AF">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12"/>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Default="00C72E25" w:rsidP="009070F8"/>
    <w:p w14:paraId="3DEB2B49" w14:textId="77777777" w:rsidR="009070F8" w:rsidRDefault="009070F8" w:rsidP="009070F8">
      <w:r w:rsidRPr="006557AF">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13"/>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Default="009070F8" w:rsidP="009070F8"/>
    <w:p w14:paraId="489828B4" w14:textId="3667B87E" w:rsidR="009070F8" w:rsidRDefault="009070F8" w:rsidP="009070F8">
      <w:r w:rsidRPr="0022362C">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14"/>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Default="00161EBA" w:rsidP="009070F8"/>
    <w:p w14:paraId="105E5072" w14:textId="77777777" w:rsidR="009070F8" w:rsidRDefault="009070F8" w:rsidP="009070F8">
      <w:r w:rsidRPr="00B51C4F">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15"/>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Default="009070F8" w:rsidP="009070F8"/>
    <w:p w14:paraId="638F6A15" w14:textId="0FE59E8B" w:rsidR="00161EBA" w:rsidRDefault="00161EBA" w:rsidP="009070F8"/>
    <w:p w14:paraId="76FFF816" w14:textId="54DD49AB" w:rsidR="00161EBA" w:rsidRDefault="00161EBA" w:rsidP="009070F8"/>
    <w:p w14:paraId="486011B1" w14:textId="289394B6" w:rsidR="00161EBA" w:rsidRDefault="00161EBA" w:rsidP="009070F8"/>
    <w:p w14:paraId="40BCC2B0" w14:textId="2485B919" w:rsidR="00161EBA" w:rsidRDefault="00161EBA" w:rsidP="009070F8"/>
    <w:p w14:paraId="391AC1C9" w14:textId="5288FD5B" w:rsidR="00161EBA" w:rsidRDefault="00161EBA" w:rsidP="009070F8"/>
    <w:p w14:paraId="26BC69CF" w14:textId="17CCE05D" w:rsidR="00A52ED1" w:rsidRDefault="00A52ED1" w:rsidP="009070F8">
      <w:r>
        <w:lastRenderedPageBreak/>
        <w:t>IPv6 tunnelling over IPv4</w:t>
      </w:r>
    </w:p>
    <w:p w14:paraId="29C816BE" w14:textId="77777777" w:rsidR="00161EBA" w:rsidRDefault="00161EBA" w:rsidP="009070F8"/>
    <w:p w14:paraId="3C4B1F73" w14:textId="77777777" w:rsidR="00A52ED1" w:rsidRDefault="00A52ED1" w:rsidP="00A52ED1">
      <w:pPr>
        <w:jc w:val="center"/>
      </w:pPr>
      <w:r w:rsidRPr="00BD2450">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16"/>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Default="00A52ED1" w:rsidP="00A52ED1">
      <w:pPr>
        <w:jc w:val="center"/>
      </w:pPr>
    </w:p>
    <w:p w14:paraId="5A78D249" w14:textId="77777777" w:rsidR="00A52ED1" w:rsidRDefault="00A52ED1" w:rsidP="00A52ED1">
      <w:pPr>
        <w:jc w:val="center"/>
      </w:pPr>
      <w:r w:rsidRPr="00BD2450">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02"/>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Default="00A52ED1" w:rsidP="00A52ED1">
      <w:pPr>
        <w:jc w:val="center"/>
      </w:pPr>
    </w:p>
    <w:p w14:paraId="748DA7E2" w14:textId="77777777" w:rsidR="00B71CC7" w:rsidRDefault="00B71CC7" w:rsidP="009070F8"/>
    <w:p w14:paraId="1D20FA75" w14:textId="77777777" w:rsidR="00B71CC7" w:rsidRDefault="00B71CC7" w:rsidP="009070F8"/>
    <w:p w14:paraId="30B95899" w14:textId="77777777" w:rsidR="00B71CC7" w:rsidRDefault="00B71CC7" w:rsidP="009070F8"/>
    <w:p w14:paraId="0230916F" w14:textId="77777777" w:rsidR="00B71CC7" w:rsidRDefault="00B71CC7" w:rsidP="009070F8"/>
    <w:p w14:paraId="107B1157" w14:textId="77777777" w:rsidR="00B71CC7" w:rsidRDefault="00B71CC7" w:rsidP="009070F8"/>
    <w:p w14:paraId="43C6F538" w14:textId="77777777" w:rsidR="00B71CC7" w:rsidRDefault="00B71CC7" w:rsidP="009070F8"/>
    <w:p w14:paraId="7E309E94" w14:textId="77777777" w:rsidR="00B71CC7" w:rsidRDefault="00B71CC7" w:rsidP="009070F8"/>
    <w:p w14:paraId="0A99017F" w14:textId="77777777" w:rsidR="00B71CC7" w:rsidRDefault="00B71CC7" w:rsidP="009070F8"/>
    <w:p w14:paraId="17C0CF94" w14:textId="77777777" w:rsidR="00B71CC7" w:rsidRDefault="00B71CC7" w:rsidP="00B71CC7">
      <w:r>
        <w:lastRenderedPageBreak/>
        <w:t>SDN-IP</w:t>
      </w:r>
    </w:p>
    <w:p w14:paraId="22BBC737" w14:textId="77777777" w:rsidR="00B71CC7" w:rsidRDefault="00B71CC7" w:rsidP="009070F8"/>
    <w:p w14:paraId="0E672F10" w14:textId="18D64D05" w:rsidR="00C42238" w:rsidRDefault="00C42238" w:rsidP="009070F8">
      <w:r w:rsidRPr="009C47A0">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17"/>
                    <a:stretch>
                      <a:fillRect/>
                    </a:stretch>
                  </pic:blipFill>
                  <pic:spPr>
                    <a:xfrm>
                      <a:off x="0" y="0"/>
                      <a:ext cx="3582414" cy="2380301"/>
                    </a:xfrm>
                    <a:prstGeom prst="rect">
                      <a:avLst/>
                    </a:prstGeom>
                  </pic:spPr>
                </pic:pic>
              </a:graphicData>
            </a:graphic>
          </wp:inline>
        </w:drawing>
      </w:r>
    </w:p>
    <w:p w14:paraId="391E2913" w14:textId="5AE80ED8" w:rsidR="005D0F23" w:rsidRDefault="005D0F23" w:rsidP="009070F8"/>
    <w:p w14:paraId="517534BF" w14:textId="1C812DFA" w:rsidR="00B71CC7" w:rsidRDefault="00B71CC7" w:rsidP="00B71CC7">
      <w:r>
        <w:t>SDN-IP configuration file</w:t>
      </w:r>
    </w:p>
    <w:p w14:paraId="22CD84B9" w14:textId="416969D3" w:rsidR="00B71CC7" w:rsidRDefault="00B71CC7" w:rsidP="00B71CC7"/>
    <w:p w14:paraId="589965E7" w14:textId="77777777" w:rsidR="00B71CC7" w:rsidRPr="00B71CC7" w:rsidRDefault="00B71CC7" w:rsidP="00B71CC7">
      <w:pPr>
        <w:contextualSpacing/>
        <w:mirrorIndents/>
        <w:rPr>
          <w:sz w:val="16"/>
          <w:szCs w:val="16"/>
        </w:rPr>
      </w:pPr>
      <w:r w:rsidRPr="00B71CC7">
        <w:rPr>
          <w:sz w:val="16"/>
          <w:szCs w:val="16"/>
        </w:rPr>
        <w:t>{</w:t>
      </w:r>
    </w:p>
    <w:p w14:paraId="0FE74396" w14:textId="77777777" w:rsidR="00B71CC7" w:rsidRPr="00B71CC7" w:rsidRDefault="00B71CC7" w:rsidP="00B71CC7">
      <w:pPr>
        <w:contextualSpacing/>
        <w:mirrorIndents/>
        <w:rPr>
          <w:sz w:val="16"/>
          <w:szCs w:val="16"/>
        </w:rPr>
      </w:pPr>
      <w:r w:rsidRPr="00B71CC7">
        <w:rPr>
          <w:sz w:val="16"/>
          <w:szCs w:val="16"/>
        </w:rPr>
        <w:t xml:space="preserve">  "ports": {</w:t>
      </w:r>
    </w:p>
    <w:p w14:paraId="36187DDA" w14:textId="77777777" w:rsidR="00B71CC7" w:rsidRPr="00B71CC7" w:rsidRDefault="00B71CC7" w:rsidP="00B71CC7">
      <w:pPr>
        <w:contextualSpacing/>
        <w:mirrorIndents/>
        <w:rPr>
          <w:sz w:val="16"/>
          <w:szCs w:val="16"/>
        </w:rPr>
      </w:pPr>
      <w:r w:rsidRPr="00B71CC7">
        <w:rPr>
          <w:sz w:val="16"/>
          <w:szCs w:val="16"/>
        </w:rPr>
        <w:t xml:space="preserve">      "of:00008a507a0c8f4a/14": {</w:t>
      </w:r>
    </w:p>
    <w:p w14:paraId="64A0DC0D" w14:textId="77777777" w:rsidR="00B71CC7" w:rsidRPr="00B71CC7" w:rsidRDefault="00B71CC7" w:rsidP="00B71CC7">
      <w:pPr>
        <w:contextualSpacing/>
        <w:mirrorIndents/>
        <w:rPr>
          <w:sz w:val="16"/>
          <w:szCs w:val="16"/>
        </w:rPr>
      </w:pPr>
      <w:r w:rsidRPr="00B71CC7">
        <w:rPr>
          <w:sz w:val="16"/>
          <w:szCs w:val="16"/>
        </w:rPr>
        <w:t xml:space="preserve">      "interfaces": [</w:t>
      </w:r>
    </w:p>
    <w:p w14:paraId="0A26BFFC" w14:textId="77777777" w:rsidR="00B71CC7" w:rsidRPr="00B71CC7" w:rsidRDefault="00B71CC7" w:rsidP="00B71CC7">
      <w:pPr>
        <w:contextualSpacing/>
        <w:mirrorIndents/>
        <w:rPr>
          <w:sz w:val="16"/>
          <w:szCs w:val="16"/>
        </w:rPr>
      </w:pPr>
      <w:r w:rsidRPr="00B71CC7">
        <w:rPr>
          <w:sz w:val="16"/>
          <w:szCs w:val="16"/>
        </w:rPr>
        <w:t xml:space="preserve">        {</w:t>
      </w:r>
    </w:p>
    <w:p w14:paraId="0B9FD12F" w14:textId="77777777" w:rsidR="00B71CC7" w:rsidRPr="00B71CC7" w:rsidRDefault="00B71CC7" w:rsidP="00B71CC7">
      <w:pPr>
        <w:contextualSpacing/>
        <w:mirrorIndents/>
        <w:rPr>
          <w:sz w:val="16"/>
          <w:szCs w:val="16"/>
        </w:rPr>
      </w:pPr>
      <w:r w:rsidRPr="00B71CC7">
        <w:rPr>
          <w:sz w:val="16"/>
          <w:szCs w:val="16"/>
        </w:rPr>
        <w:t xml:space="preserve">          "name": "r1",</w:t>
      </w:r>
    </w:p>
    <w:p w14:paraId="0D28B91E"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"10.0.1.2/24" ],</w:t>
      </w:r>
    </w:p>
    <w:p w14:paraId="6E525A7C" w14:textId="77777777" w:rsidR="00B71CC7" w:rsidRPr="00B71CC7" w:rsidRDefault="00B71CC7" w:rsidP="00B71CC7">
      <w:pPr>
        <w:contextualSpacing/>
        <w:mirrorIndents/>
        <w:rPr>
          <w:sz w:val="16"/>
          <w:szCs w:val="16"/>
        </w:rPr>
      </w:pPr>
      <w:r w:rsidRPr="00B71CC7">
        <w:rPr>
          <w:sz w:val="16"/>
          <w:szCs w:val="16"/>
        </w:rPr>
        <w:t xml:space="preserve">          "mac" : "0c:8a:49:34:00:00"</w:t>
      </w:r>
    </w:p>
    <w:p w14:paraId="686635CA" w14:textId="77777777" w:rsidR="00B71CC7" w:rsidRPr="00B71CC7" w:rsidRDefault="00B71CC7" w:rsidP="00B71CC7">
      <w:pPr>
        <w:contextualSpacing/>
        <w:mirrorIndents/>
        <w:rPr>
          <w:sz w:val="16"/>
          <w:szCs w:val="16"/>
        </w:rPr>
      </w:pPr>
      <w:r w:rsidRPr="00B71CC7">
        <w:rPr>
          <w:sz w:val="16"/>
          <w:szCs w:val="16"/>
        </w:rPr>
        <w:t xml:space="preserve">        }</w:t>
      </w:r>
    </w:p>
    <w:p w14:paraId="342A7235" w14:textId="77777777" w:rsidR="00B71CC7" w:rsidRPr="00B71CC7" w:rsidRDefault="00B71CC7" w:rsidP="00B71CC7">
      <w:pPr>
        <w:contextualSpacing/>
        <w:mirrorIndents/>
        <w:rPr>
          <w:sz w:val="16"/>
          <w:szCs w:val="16"/>
        </w:rPr>
      </w:pPr>
      <w:r w:rsidRPr="00B71CC7">
        <w:rPr>
          <w:sz w:val="16"/>
          <w:szCs w:val="16"/>
        </w:rPr>
        <w:t xml:space="preserve">      ]</w:t>
      </w:r>
    </w:p>
    <w:p w14:paraId="5B6C1D57" w14:textId="77777777" w:rsidR="00B71CC7" w:rsidRPr="00B71CC7" w:rsidRDefault="00B71CC7" w:rsidP="00B71CC7">
      <w:pPr>
        <w:contextualSpacing/>
        <w:mirrorIndents/>
        <w:rPr>
          <w:sz w:val="16"/>
          <w:szCs w:val="16"/>
        </w:rPr>
      </w:pPr>
      <w:r w:rsidRPr="00B71CC7">
        <w:rPr>
          <w:sz w:val="16"/>
          <w:szCs w:val="16"/>
        </w:rPr>
        <w:t xml:space="preserve">    },</w:t>
      </w:r>
    </w:p>
    <w:p w14:paraId="5DAE7463" w14:textId="77777777" w:rsidR="00B71CC7" w:rsidRPr="00B71CC7" w:rsidRDefault="00B71CC7" w:rsidP="00B71CC7">
      <w:pPr>
        <w:contextualSpacing/>
        <w:mirrorIndents/>
        <w:rPr>
          <w:sz w:val="16"/>
          <w:szCs w:val="16"/>
        </w:rPr>
      </w:pPr>
      <w:r w:rsidRPr="00B71CC7">
        <w:rPr>
          <w:sz w:val="16"/>
          <w:szCs w:val="16"/>
        </w:rPr>
        <w:t xml:space="preserve">    "of:0000a2f8233e3643/14": {</w:t>
      </w:r>
    </w:p>
    <w:p w14:paraId="08B3D562" w14:textId="77777777" w:rsidR="00B71CC7" w:rsidRPr="00B71CC7" w:rsidRDefault="00B71CC7" w:rsidP="00B71CC7">
      <w:pPr>
        <w:contextualSpacing/>
        <w:mirrorIndents/>
        <w:rPr>
          <w:sz w:val="16"/>
          <w:szCs w:val="16"/>
        </w:rPr>
      </w:pPr>
      <w:r w:rsidRPr="00B71CC7">
        <w:rPr>
          <w:sz w:val="16"/>
          <w:szCs w:val="16"/>
        </w:rPr>
        <w:t xml:space="preserve">      "interfaces": [</w:t>
      </w:r>
    </w:p>
    <w:p w14:paraId="760DB4CA" w14:textId="77777777" w:rsidR="00B71CC7" w:rsidRPr="00B71CC7" w:rsidRDefault="00B71CC7" w:rsidP="00B71CC7">
      <w:pPr>
        <w:contextualSpacing/>
        <w:mirrorIndents/>
        <w:rPr>
          <w:sz w:val="16"/>
          <w:szCs w:val="16"/>
        </w:rPr>
      </w:pPr>
      <w:r w:rsidRPr="00B71CC7">
        <w:rPr>
          <w:sz w:val="16"/>
          <w:szCs w:val="16"/>
        </w:rPr>
        <w:t xml:space="preserve">        {</w:t>
      </w:r>
    </w:p>
    <w:p w14:paraId="06DD9F53" w14:textId="77777777" w:rsidR="00B71CC7" w:rsidRPr="00B71CC7" w:rsidRDefault="00B71CC7" w:rsidP="00B71CC7">
      <w:pPr>
        <w:contextualSpacing/>
        <w:mirrorIndents/>
        <w:rPr>
          <w:sz w:val="16"/>
          <w:szCs w:val="16"/>
        </w:rPr>
      </w:pPr>
      <w:r w:rsidRPr="00B71CC7">
        <w:rPr>
          <w:sz w:val="16"/>
          <w:szCs w:val="16"/>
        </w:rPr>
        <w:t xml:space="preserve">          "name": "r2",</w:t>
      </w:r>
    </w:p>
    <w:p w14:paraId="7F35E307"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"10.0.2.2/24" ],</w:t>
      </w:r>
    </w:p>
    <w:p w14:paraId="5153865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56A3AF" w14:textId="77777777" w:rsidR="00B71CC7" w:rsidRPr="00B71CC7" w:rsidRDefault="00B71CC7" w:rsidP="00B71CC7">
      <w:pPr>
        <w:contextualSpacing/>
        <w:mirrorIndents/>
        <w:rPr>
          <w:sz w:val="16"/>
          <w:szCs w:val="16"/>
        </w:rPr>
      </w:pPr>
      <w:r w:rsidRPr="00B71CC7">
        <w:rPr>
          <w:sz w:val="16"/>
          <w:szCs w:val="16"/>
        </w:rPr>
        <w:t xml:space="preserve">        }</w:t>
      </w:r>
    </w:p>
    <w:p w14:paraId="72D23AC0" w14:textId="77777777" w:rsidR="00B71CC7" w:rsidRPr="00B71CC7" w:rsidRDefault="00B71CC7" w:rsidP="00B71CC7">
      <w:pPr>
        <w:contextualSpacing/>
        <w:mirrorIndents/>
        <w:rPr>
          <w:sz w:val="16"/>
          <w:szCs w:val="16"/>
        </w:rPr>
      </w:pPr>
      <w:r w:rsidRPr="00B71CC7">
        <w:rPr>
          <w:sz w:val="16"/>
          <w:szCs w:val="16"/>
        </w:rPr>
        <w:t xml:space="preserve">      ]</w:t>
      </w:r>
    </w:p>
    <w:p w14:paraId="0624D136" w14:textId="77777777" w:rsidR="00B71CC7" w:rsidRPr="00B71CC7" w:rsidRDefault="00B71CC7" w:rsidP="00B71CC7">
      <w:pPr>
        <w:contextualSpacing/>
        <w:mirrorIndents/>
        <w:rPr>
          <w:sz w:val="16"/>
          <w:szCs w:val="16"/>
        </w:rPr>
      </w:pPr>
      <w:r w:rsidRPr="00B71CC7">
        <w:rPr>
          <w:sz w:val="16"/>
          <w:szCs w:val="16"/>
        </w:rPr>
        <w:t xml:space="preserve">    },</w:t>
      </w:r>
    </w:p>
    <w:p w14:paraId="4D7AC907" w14:textId="77777777" w:rsidR="00B71CC7" w:rsidRPr="00B71CC7" w:rsidRDefault="00B71CC7" w:rsidP="00B71CC7">
      <w:pPr>
        <w:contextualSpacing/>
        <w:mirrorIndents/>
        <w:rPr>
          <w:sz w:val="16"/>
          <w:szCs w:val="16"/>
        </w:rPr>
      </w:pPr>
      <w:r w:rsidRPr="00B71CC7">
        <w:rPr>
          <w:sz w:val="16"/>
          <w:szCs w:val="16"/>
        </w:rPr>
        <w:t xml:space="preserve">    "of:0000aaddcd04fc4d/14": {</w:t>
      </w:r>
    </w:p>
    <w:p w14:paraId="7A7EE529" w14:textId="77777777" w:rsidR="00B71CC7" w:rsidRPr="00B71CC7" w:rsidRDefault="00B71CC7" w:rsidP="00B71CC7">
      <w:pPr>
        <w:contextualSpacing/>
        <w:mirrorIndents/>
        <w:rPr>
          <w:sz w:val="16"/>
          <w:szCs w:val="16"/>
        </w:rPr>
      </w:pPr>
      <w:r w:rsidRPr="00B71CC7">
        <w:rPr>
          <w:sz w:val="16"/>
          <w:szCs w:val="16"/>
        </w:rPr>
        <w:t xml:space="preserve">      "interfaces": [</w:t>
      </w:r>
    </w:p>
    <w:p w14:paraId="712A4B01" w14:textId="77777777" w:rsidR="00B71CC7" w:rsidRPr="00B71CC7" w:rsidRDefault="00B71CC7" w:rsidP="00B71CC7">
      <w:pPr>
        <w:contextualSpacing/>
        <w:mirrorIndents/>
        <w:rPr>
          <w:sz w:val="16"/>
          <w:szCs w:val="16"/>
        </w:rPr>
      </w:pPr>
      <w:r w:rsidRPr="00B71CC7">
        <w:rPr>
          <w:sz w:val="16"/>
          <w:szCs w:val="16"/>
        </w:rPr>
        <w:t xml:space="preserve">        {</w:t>
      </w:r>
    </w:p>
    <w:p w14:paraId="7E8C61F7" w14:textId="77777777" w:rsidR="00B71CC7" w:rsidRPr="00B71CC7" w:rsidRDefault="00B71CC7" w:rsidP="00B71CC7">
      <w:pPr>
        <w:contextualSpacing/>
        <w:mirrorIndents/>
        <w:rPr>
          <w:sz w:val="16"/>
          <w:szCs w:val="16"/>
        </w:rPr>
      </w:pPr>
      <w:r w:rsidRPr="00B71CC7">
        <w:rPr>
          <w:sz w:val="16"/>
          <w:szCs w:val="16"/>
        </w:rPr>
        <w:t xml:space="preserve">          "name": "r3",</w:t>
      </w:r>
    </w:p>
    <w:p w14:paraId="6A9743A1"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"10.0.3.2/24" ],</w:t>
      </w:r>
    </w:p>
    <w:p w14:paraId="480A5DEA" w14:textId="77777777" w:rsidR="00B71CC7" w:rsidRPr="00B71CC7" w:rsidRDefault="00B71CC7" w:rsidP="00B71CC7">
      <w:pPr>
        <w:contextualSpacing/>
        <w:mirrorIndents/>
        <w:rPr>
          <w:sz w:val="16"/>
          <w:szCs w:val="16"/>
        </w:rPr>
      </w:pPr>
      <w:r w:rsidRPr="00B71CC7">
        <w:rPr>
          <w:sz w:val="16"/>
          <w:szCs w:val="16"/>
        </w:rPr>
        <w:t xml:space="preserve">          "mac" : "0c:8a:49:34:00:00"</w:t>
      </w:r>
    </w:p>
    <w:p w14:paraId="50C1BF76" w14:textId="77777777" w:rsidR="00B71CC7" w:rsidRPr="00B71CC7" w:rsidRDefault="00B71CC7" w:rsidP="00B71CC7">
      <w:pPr>
        <w:contextualSpacing/>
        <w:mirrorIndents/>
        <w:rPr>
          <w:sz w:val="16"/>
          <w:szCs w:val="16"/>
        </w:rPr>
      </w:pPr>
      <w:r w:rsidRPr="00B71CC7">
        <w:rPr>
          <w:sz w:val="16"/>
          <w:szCs w:val="16"/>
        </w:rPr>
        <w:t xml:space="preserve">        }</w:t>
      </w:r>
    </w:p>
    <w:p w14:paraId="33DAE976" w14:textId="77777777" w:rsidR="00B71CC7" w:rsidRPr="00B71CC7" w:rsidRDefault="00B71CC7" w:rsidP="00B71CC7">
      <w:pPr>
        <w:contextualSpacing/>
        <w:mirrorIndents/>
        <w:rPr>
          <w:sz w:val="16"/>
          <w:szCs w:val="16"/>
        </w:rPr>
      </w:pPr>
      <w:r w:rsidRPr="00B71CC7">
        <w:rPr>
          <w:sz w:val="16"/>
          <w:szCs w:val="16"/>
        </w:rPr>
        <w:t xml:space="preserve">      ]</w:t>
      </w:r>
    </w:p>
    <w:p w14:paraId="703B144E" w14:textId="77777777" w:rsidR="00B71CC7" w:rsidRPr="00B71CC7" w:rsidRDefault="00B71CC7" w:rsidP="00B71CC7">
      <w:pPr>
        <w:contextualSpacing/>
        <w:mirrorIndents/>
        <w:rPr>
          <w:sz w:val="16"/>
          <w:szCs w:val="16"/>
        </w:rPr>
      </w:pPr>
      <w:r w:rsidRPr="00B71CC7">
        <w:rPr>
          <w:sz w:val="16"/>
          <w:szCs w:val="16"/>
        </w:rPr>
        <w:t xml:space="preserve">    },</w:t>
      </w:r>
    </w:p>
    <w:p w14:paraId="2586D645" w14:textId="77777777" w:rsidR="00B71CC7" w:rsidRPr="00B71CC7" w:rsidRDefault="00B71CC7" w:rsidP="00B71CC7">
      <w:pPr>
        <w:contextualSpacing/>
        <w:mirrorIndents/>
        <w:rPr>
          <w:sz w:val="16"/>
          <w:szCs w:val="16"/>
        </w:rPr>
      </w:pPr>
      <w:r w:rsidRPr="00B71CC7">
        <w:rPr>
          <w:sz w:val="16"/>
          <w:szCs w:val="16"/>
        </w:rPr>
        <w:t xml:space="preserve">    "of:00005eba6686e24f/14": {</w:t>
      </w:r>
    </w:p>
    <w:p w14:paraId="40D6D821" w14:textId="77777777" w:rsidR="00B71CC7" w:rsidRPr="00B71CC7" w:rsidRDefault="00B71CC7" w:rsidP="00B71CC7">
      <w:pPr>
        <w:contextualSpacing/>
        <w:mirrorIndents/>
        <w:rPr>
          <w:sz w:val="16"/>
          <w:szCs w:val="16"/>
        </w:rPr>
      </w:pPr>
      <w:r w:rsidRPr="00B71CC7">
        <w:rPr>
          <w:sz w:val="16"/>
          <w:szCs w:val="16"/>
        </w:rPr>
        <w:t xml:space="preserve">      "interfaces": [</w:t>
      </w:r>
    </w:p>
    <w:p w14:paraId="0D2E3346" w14:textId="77777777" w:rsidR="00B71CC7" w:rsidRPr="00B71CC7" w:rsidRDefault="00B71CC7" w:rsidP="00B71CC7">
      <w:pPr>
        <w:contextualSpacing/>
        <w:mirrorIndents/>
        <w:rPr>
          <w:sz w:val="16"/>
          <w:szCs w:val="16"/>
        </w:rPr>
      </w:pPr>
      <w:r w:rsidRPr="00B71CC7">
        <w:rPr>
          <w:sz w:val="16"/>
          <w:szCs w:val="16"/>
        </w:rPr>
        <w:t xml:space="preserve">        {</w:t>
      </w:r>
    </w:p>
    <w:p w14:paraId="4071AA45" w14:textId="77777777" w:rsidR="00B71CC7" w:rsidRPr="00B71CC7" w:rsidRDefault="00B71CC7" w:rsidP="00B71CC7">
      <w:pPr>
        <w:contextualSpacing/>
        <w:mirrorIndents/>
        <w:rPr>
          <w:sz w:val="16"/>
          <w:szCs w:val="16"/>
        </w:rPr>
      </w:pPr>
      <w:r w:rsidRPr="00B71CC7">
        <w:rPr>
          <w:sz w:val="16"/>
          <w:szCs w:val="16"/>
        </w:rPr>
        <w:t xml:space="preserve">          "name": "r4",</w:t>
      </w:r>
    </w:p>
    <w:p w14:paraId="639DE87D" w14:textId="77777777" w:rsidR="00B71CC7" w:rsidRPr="00B71CC7" w:rsidRDefault="00B71CC7" w:rsidP="00B71CC7">
      <w:pPr>
        <w:contextualSpacing/>
        <w:mirrorIndents/>
        <w:rPr>
          <w:sz w:val="16"/>
          <w:szCs w:val="16"/>
        </w:rPr>
      </w:pPr>
      <w:r w:rsidRPr="00B71CC7">
        <w:rPr>
          <w:sz w:val="16"/>
          <w:szCs w:val="16"/>
        </w:rPr>
        <w:lastRenderedPageBreak/>
        <w:t xml:space="preserve">          "</w:t>
      </w:r>
      <w:proofErr w:type="spellStart"/>
      <w:r w:rsidRPr="00B71CC7">
        <w:rPr>
          <w:sz w:val="16"/>
          <w:szCs w:val="16"/>
        </w:rPr>
        <w:t>ips</w:t>
      </w:r>
      <w:proofErr w:type="spellEnd"/>
      <w:r w:rsidRPr="00B71CC7">
        <w:rPr>
          <w:sz w:val="16"/>
          <w:szCs w:val="16"/>
        </w:rPr>
        <w:t>" : [ "10.0.4.2/24" ],</w:t>
      </w:r>
    </w:p>
    <w:p w14:paraId="3BECF1E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0A0E3B" w14:textId="77777777" w:rsidR="00B71CC7" w:rsidRPr="00B71CC7" w:rsidRDefault="00B71CC7" w:rsidP="00B71CC7">
      <w:pPr>
        <w:contextualSpacing/>
        <w:mirrorIndents/>
        <w:rPr>
          <w:sz w:val="16"/>
          <w:szCs w:val="16"/>
        </w:rPr>
      </w:pPr>
      <w:r w:rsidRPr="00B71CC7">
        <w:rPr>
          <w:sz w:val="16"/>
          <w:szCs w:val="16"/>
        </w:rPr>
        <w:t xml:space="preserve">        }</w:t>
      </w:r>
    </w:p>
    <w:p w14:paraId="78D0ADF2" w14:textId="77777777" w:rsidR="00B71CC7" w:rsidRPr="00B71CC7" w:rsidRDefault="00B71CC7" w:rsidP="00B71CC7">
      <w:pPr>
        <w:contextualSpacing/>
        <w:mirrorIndents/>
        <w:rPr>
          <w:sz w:val="16"/>
          <w:szCs w:val="16"/>
        </w:rPr>
      </w:pPr>
      <w:r w:rsidRPr="00B71CC7">
        <w:rPr>
          <w:sz w:val="16"/>
          <w:szCs w:val="16"/>
        </w:rPr>
        <w:t xml:space="preserve">      ]</w:t>
      </w:r>
    </w:p>
    <w:p w14:paraId="78AE05CF" w14:textId="77777777" w:rsidR="00B71CC7" w:rsidRPr="00B71CC7" w:rsidRDefault="00B71CC7" w:rsidP="00B71CC7">
      <w:pPr>
        <w:contextualSpacing/>
        <w:mirrorIndents/>
        <w:rPr>
          <w:sz w:val="16"/>
          <w:szCs w:val="16"/>
        </w:rPr>
      </w:pPr>
      <w:r w:rsidRPr="00B71CC7">
        <w:rPr>
          <w:sz w:val="16"/>
          <w:szCs w:val="16"/>
        </w:rPr>
        <w:t xml:space="preserve">    }</w:t>
      </w:r>
    </w:p>
    <w:p w14:paraId="4721E1CA" w14:textId="77777777" w:rsidR="00B71CC7" w:rsidRPr="00B71CC7" w:rsidRDefault="00B71CC7" w:rsidP="00B71CC7">
      <w:pPr>
        <w:contextualSpacing/>
        <w:mirrorIndents/>
        <w:rPr>
          <w:sz w:val="16"/>
          <w:szCs w:val="16"/>
        </w:rPr>
      </w:pPr>
      <w:r w:rsidRPr="00B71CC7">
        <w:rPr>
          <w:sz w:val="16"/>
          <w:szCs w:val="16"/>
        </w:rPr>
        <w:t xml:space="preserve">  },</w:t>
      </w:r>
    </w:p>
    <w:p w14:paraId="79DFEB81" w14:textId="77777777" w:rsidR="00B71CC7" w:rsidRPr="00B71CC7" w:rsidRDefault="00B71CC7" w:rsidP="00B71CC7">
      <w:pPr>
        <w:contextualSpacing/>
        <w:mirrorIndents/>
        <w:rPr>
          <w:sz w:val="16"/>
          <w:szCs w:val="16"/>
        </w:rPr>
      </w:pPr>
      <w:r w:rsidRPr="00B71CC7">
        <w:rPr>
          <w:sz w:val="16"/>
          <w:szCs w:val="16"/>
        </w:rPr>
        <w:t xml:space="preserve">  "apps" : {</w:t>
      </w:r>
    </w:p>
    <w:p w14:paraId="1E5AAE00"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org.onosproject.router</w:t>
      </w:r>
      <w:proofErr w:type="spellEnd"/>
      <w:r w:rsidRPr="00B71CC7">
        <w:rPr>
          <w:sz w:val="16"/>
          <w:szCs w:val="16"/>
        </w:rPr>
        <w:t>" : {</w:t>
      </w:r>
    </w:p>
    <w:p w14:paraId="17D1EC7A"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bgp</w:t>
      </w:r>
      <w:proofErr w:type="spellEnd"/>
      <w:r w:rsidRPr="00B71CC7">
        <w:rPr>
          <w:sz w:val="16"/>
          <w:szCs w:val="16"/>
        </w:rPr>
        <w:t>" : {</w:t>
      </w:r>
    </w:p>
    <w:p w14:paraId="6B69B9D1"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bgpSpeakers</w:t>
      </w:r>
      <w:proofErr w:type="spellEnd"/>
      <w:r w:rsidRPr="00B71CC7">
        <w:rPr>
          <w:sz w:val="16"/>
          <w:szCs w:val="16"/>
        </w:rPr>
        <w:t>" : [</w:t>
      </w:r>
    </w:p>
    <w:p w14:paraId="520A7B4A" w14:textId="77777777" w:rsidR="00B71CC7" w:rsidRPr="00B71CC7" w:rsidRDefault="00B71CC7" w:rsidP="00B71CC7">
      <w:pPr>
        <w:contextualSpacing/>
        <w:mirrorIndents/>
        <w:rPr>
          <w:sz w:val="16"/>
          <w:szCs w:val="16"/>
        </w:rPr>
      </w:pPr>
      <w:r w:rsidRPr="00B71CC7">
        <w:rPr>
          <w:sz w:val="16"/>
          <w:szCs w:val="16"/>
        </w:rPr>
        <w:t xml:space="preserve">                {</w:t>
      </w:r>
    </w:p>
    <w:p w14:paraId="7728A32A" w14:textId="77777777" w:rsidR="00B71CC7" w:rsidRPr="00B71CC7" w:rsidRDefault="00B71CC7" w:rsidP="00B71CC7">
      <w:pPr>
        <w:contextualSpacing/>
        <w:mirrorIndents/>
        <w:rPr>
          <w:sz w:val="16"/>
          <w:szCs w:val="16"/>
        </w:rPr>
      </w:pPr>
      <w:r w:rsidRPr="00B71CC7">
        <w:rPr>
          <w:sz w:val="16"/>
          <w:szCs w:val="16"/>
        </w:rPr>
        <w:t xml:space="preserve">                    "name" : "speaker1",</w:t>
      </w:r>
    </w:p>
    <w:p w14:paraId="6D0887ED"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connectPoint</w:t>
      </w:r>
      <w:proofErr w:type="spellEnd"/>
      <w:r w:rsidRPr="00B71CC7">
        <w:rPr>
          <w:sz w:val="16"/>
          <w:szCs w:val="16"/>
        </w:rPr>
        <w:t>" : "of:000022494702a540/10",</w:t>
      </w:r>
    </w:p>
    <w:p w14:paraId="7B539118" w14:textId="77777777" w:rsidR="00B71CC7" w:rsidRPr="00B71CC7" w:rsidRDefault="00B71CC7" w:rsidP="00B71CC7">
      <w:pPr>
        <w:contextualSpacing/>
        <w:mirrorIndents/>
        <w:rPr>
          <w:sz w:val="16"/>
          <w:szCs w:val="16"/>
        </w:rPr>
      </w:pPr>
      <w:r w:rsidRPr="00B71CC7">
        <w:rPr>
          <w:sz w:val="16"/>
          <w:szCs w:val="16"/>
        </w:rPr>
        <w:t xml:space="preserve">                    "peers" : [</w:t>
      </w:r>
    </w:p>
    <w:p w14:paraId="4FF24B9D" w14:textId="77777777" w:rsidR="00B71CC7" w:rsidRPr="00B71CC7" w:rsidRDefault="00B71CC7" w:rsidP="00B71CC7">
      <w:pPr>
        <w:contextualSpacing/>
        <w:mirrorIndents/>
        <w:rPr>
          <w:sz w:val="16"/>
          <w:szCs w:val="16"/>
        </w:rPr>
      </w:pPr>
      <w:r w:rsidRPr="00B71CC7">
        <w:rPr>
          <w:sz w:val="16"/>
          <w:szCs w:val="16"/>
        </w:rPr>
        <w:t xml:space="preserve">                        "10.0.1.1",</w:t>
      </w:r>
    </w:p>
    <w:p w14:paraId="1D4BB6A8" w14:textId="77777777" w:rsidR="00B71CC7" w:rsidRPr="00B71CC7" w:rsidRDefault="00B71CC7" w:rsidP="00B71CC7">
      <w:pPr>
        <w:contextualSpacing/>
        <w:mirrorIndents/>
        <w:rPr>
          <w:sz w:val="16"/>
          <w:szCs w:val="16"/>
        </w:rPr>
      </w:pPr>
      <w:r w:rsidRPr="00B71CC7">
        <w:rPr>
          <w:sz w:val="16"/>
          <w:szCs w:val="16"/>
        </w:rPr>
        <w:t xml:space="preserve">                        "10.0.2.1",</w:t>
      </w:r>
    </w:p>
    <w:p w14:paraId="7CAAFEBA" w14:textId="77777777" w:rsidR="00B71CC7" w:rsidRPr="00B71CC7" w:rsidRDefault="00B71CC7" w:rsidP="00B71CC7">
      <w:pPr>
        <w:contextualSpacing/>
        <w:mirrorIndents/>
        <w:rPr>
          <w:sz w:val="16"/>
          <w:szCs w:val="16"/>
        </w:rPr>
      </w:pPr>
      <w:r w:rsidRPr="00B71CC7">
        <w:rPr>
          <w:sz w:val="16"/>
          <w:szCs w:val="16"/>
        </w:rPr>
        <w:t xml:space="preserve">                        "10.0.3.1",</w:t>
      </w:r>
    </w:p>
    <w:p w14:paraId="46FB3283" w14:textId="77777777" w:rsidR="00B71CC7" w:rsidRPr="00B71CC7" w:rsidRDefault="00B71CC7" w:rsidP="00B71CC7">
      <w:pPr>
        <w:contextualSpacing/>
        <w:mirrorIndents/>
        <w:rPr>
          <w:sz w:val="16"/>
          <w:szCs w:val="16"/>
        </w:rPr>
      </w:pPr>
      <w:r w:rsidRPr="00B71CC7">
        <w:rPr>
          <w:sz w:val="16"/>
          <w:szCs w:val="16"/>
        </w:rPr>
        <w:t xml:space="preserve">                        "10.0.4.1"</w:t>
      </w:r>
    </w:p>
    <w:p w14:paraId="2DCD98B1" w14:textId="77777777" w:rsidR="00B71CC7" w:rsidRPr="00B71CC7" w:rsidRDefault="00B71CC7" w:rsidP="00B71CC7">
      <w:pPr>
        <w:contextualSpacing/>
        <w:mirrorIndents/>
        <w:rPr>
          <w:sz w:val="16"/>
          <w:szCs w:val="16"/>
        </w:rPr>
      </w:pPr>
      <w:r w:rsidRPr="00B71CC7">
        <w:rPr>
          <w:sz w:val="16"/>
          <w:szCs w:val="16"/>
        </w:rPr>
        <w:t xml:space="preserve">                     ]</w:t>
      </w:r>
    </w:p>
    <w:p w14:paraId="4367949E" w14:textId="77777777" w:rsidR="00B71CC7" w:rsidRPr="00B71CC7" w:rsidRDefault="00B71CC7" w:rsidP="00B71CC7">
      <w:pPr>
        <w:contextualSpacing/>
        <w:mirrorIndents/>
        <w:rPr>
          <w:sz w:val="16"/>
          <w:szCs w:val="16"/>
        </w:rPr>
      </w:pPr>
      <w:r w:rsidRPr="00B71CC7">
        <w:rPr>
          <w:sz w:val="16"/>
          <w:szCs w:val="16"/>
        </w:rPr>
        <w:t xml:space="preserve">                 }</w:t>
      </w:r>
    </w:p>
    <w:p w14:paraId="77BD54D3" w14:textId="77777777" w:rsidR="00B71CC7" w:rsidRPr="00B71CC7" w:rsidRDefault="00B71CC7" w:rsidP="00B71CC7">
      <w:pPr>
        <w:contextualSpacing/>
        <w:mirrorIndents/>
        <w:rPr>
          <w:sz w:val="16"/>
          <w:szCs w:val="16"/>
        </w:rPr>
      </w:pPr>
      <w:r w:rsidRPr="00B71CC7">
        <w:rPr>
          <w:sz w:val="16"/>
          <w:szCs w:val="16"/>
        </w:rPr>
        <w:t xml:space="preserve">             ]</w:t>
      </w:r>
    </w:p>
    <w:p w14:paraId="356C2447" w14:textId="77777777" w:rsidR="00B71CC7" w:rsidRPr="00B71CC7" w:rsidRDefault="00B71CC7" w:rsidP="00B71CC7">
      <w:pPr>
        <w:contextualSpacing/>
        <w:mirrorIndents/>
        <w:rPr>
          <w:sz w:val="16"/>
          <w:szCs w:val="16"/>
        </w:rPr>
      </w:pPr>
      <w:r w:rsidRPr="00B71CC7">
        <w:rPr>
          <w:sz w:val="16"/>
          <w:szCs w:val="16"/>
        </w:rPr>
        <w:t xml:space="preserve">         }</w:t>
      </w:r>
    </w:p>
    <w:p w14:paraId="10B89AED" w14:textId="77777777" w:rsidR="00B71CC7" w:rsidRPr="00B71CC7" w:rsidRDefault="00B71CC7" w:rsidP="00B71CC7">
      <w:pPr>
        <w:contextualSpacing/>
        <w:mirrorIndents/>
        <w:rPr>
          <w:sz w:val="16"/>
          <w:szCs w:val="16"/>
        </w:rPr>
      </w:pPr>
      <w:r w:rsidRPr="00B71CC7">
        <w:rPr>
          <w:sz w:val="16"/>
          <w:szCs w:val="16"/>
        </w:rPr>
        <w:t xml:space="preserve">      }</w:t>
      </w:r>
    </w:p>
    <w:p w14:paraId="151C357D" w14:textId="77777777" w:rsidR="00B71CC7" w:rsidRPr="00B71CC7" w:rsidRDefault="00B71CC7" w:rsidP="00B71CC7">
      <w:pPr>
        <w:contextualSpacing/>
        <w:mirrorIndents/>
        <w:rPr>
          <w:sz w:val="16"/>
          <w:szCs w:val="16"/>
        </w:rPr>
      </w:pPr>
      <w:r w:rsidRPr="00B71CC7">
        <w:rPr>
          <w:sz w:val="16"/>
          <w:szCs w:val="16"/>
        </w:rPr>
        <w:t xml:space="preserve">   }</w:t>
      </w:r>
    </w:p>
    <w:p w14:paraId="040D9B79" w14:textId="763CC982" w:rsidR="00B71CC7" w:rsidRPr="00B71CC7" w:rsidRDefault="00B71CC7" w:rsidP="00B71CC7">
      <w:pPr>
        <w:contextualSpacing/>
        <w:mirrorIndents/>
        <w:rPr>
          <w:sz w:val="16"/>
          <w:szCs w:val="16"/>
        </w:rPr>
      </w:pPr>
      <w:r w:rsidRPr="00B71CC7">
        <w:rPr>
          <w:sz w:val="16"/>
          <w:szCs w:val="16"/>
        </w:rPr>
        <w:t>}</w:t>
      </w:r>
    </w:p>
    <w:p w14:paraId="67600FC1" w14:textId="77777777" w:rsidR="00B71CC7" w:rsidRDefault="00B71CC7" w:rsidP="00B71CC7"/>
    <w:p w14:paraId="138E6983" w14:textId="59726F6D" w:rsidR="00B71CC7" w:rsidRDefault="00B71CC7" w:rsidP="009070F8"/>
    <w:p w14:paraId="16298237" w14:textId="77777777" w:rsidR="00B71CC7" w:rsidRDefault="00B71CC7" w:rsidP="009070F8"/>
    <w:p w14:paraId="79335A92" w14:textId="6D68C213" w:rsidR="005D0F23" w:rsidRDefault="005D0F23" w:rsidP="009070F8">
      <w:r>
        <w:t>SDN-IP Reactive Routing configuration file</w:t>
      </w:r>
    </w:p>
    <w:p w14:paraId="66EA3AFA" w14:textId="77777777" w:rsidR="00B71CC7" w:rsidRDefault="00B71CC7" w:rsidP="009070F8"/>
    <w:p w14:paraId="2FA7EA9D" w14:textId="77777777" w:rsidR="00272298" w:rsidRPr="00B71CC7" w:rsidRDefault="00272298" w:rsidP="00272298">
      <w:pPr>
        <w:contextualSpacing/>
        <w:mirrorIndents/>
        <w:rPr>
          <w:sz w:val="16"/>
          <w:szCs w:val="16"/>
        </w:rPr>
      </w:pPr>
      <w:r w:rsidRPr="00B71CC7">
        <w:rPr>
          <w:sz w:val="16"/>
          <w:szCs w:val="16"/>
        </w:rPr>
        <w:t>{</w:t>
      </w:r>
    </w:p>
    <w:p w14:paraId="57E04919" w14:textId="77777777" w:rsidR="00272298" w:rsidRPr="00B71CC7" w:rsidRDefault="00272298" w:rsidP="00272298">
      <w:pPr>
        <w:contextualSpacing/>
        <w:mirrorIndents/>
        <w:rPr>
          <w:sz w:val="16"/>
          <w:szCs w:val="16"/>
        </w:rPr>
      </w:pPr>
      <w:r w:rsidRPr="00B71CC7">
        <w:rPr>
          <w:sz w:val="16"/>
          <w:szCs w:val="16"/>
        </w:rPr>
        <w:t xml:space="preserve">  "ports": {</w:t>
      </w:r>
    </w:p>
    <w:p w14:paraId="52612989" w14:textId="77777777" w:rsidR="00272298" w:rsidRPr="00B71CC7" w:rsidRDefault="00272298" w:rsidP="00272298">
      <w:pPr>
        <w:contextualSpacing/>
        <w:mirrorIndents/>
        <w:rPr>
          <w:sz w:val="16"/>
          <w:szCs w:val="16"/>
        </w:rPr>
      </w:pPr>
      <w:r w:rsidRPr="00B71CC7">
        <w:rPr>
          <w:sz w:val="16"/>
          <w:szCs w:val="16"/>
        </w:rPr>
        <w:t xml:space="preserve">      "of:00008a507a0c8f4a/14": {</w:t>
      </w:r>
    </w:p>
    <w:p w14:paraId="7483445C" w14:textId="77777777" w:rsidR="00272298" w:rsidRPr="00B71CC7" w:rsidRDefault="00272298" w:rsidP="00272298">
      <w:pPr>
        <w:contextualSpacing/>
        <w:mirrorIndents/>
        <w:rPr>
          <w:sz w:val="16"/>
          <w:szCs w:val="16"/>
        </w:rPr>
      </w:pPr>
      <w:r w:rsidRPr="00B71CC7">
        <w:rPr>
          <w:sz w:val="16"/>
          <w:szCs w:val="16"/>
        </w:rPr>
        <w:t xml:space="preserve">      "interfaces": [</w:t>
      </w:r>
    </w:p>
    <w:p w14:paraId="6AE26439" w14:textId="77777777" w:rsidR="00272298" w:rsidRPr="00B71CC7" w:rsidRDefault="00272298" w:rsidP="00272298">
      <w:pPr>
        <w:contextualSpacing/>
        <w:mirrorIndents/>
        <w:rPr>
          <w:sz w:val="16"/>
          <w:szCs w:val="16"/>
        </w:rPr>
      </w:pPr>
      <w:r w:rsidRPr="00B71CC7">
        <w:rPr>
          <w:sz w:val="16"/>
          <w:szCs w:val="16"/>
        </w:rPr>
        <w:t xml:space="preserve">        {</w:t>
      </w:r>
    </w:p>
    <w:p w14:paraId="0A2BC0A4" w14:textId="77777777" w:rsidR="00272298" w:rsidRPr="00B71CC7" w:rsidRDefault="00272298" w:rsidP="00272298">
      <w:pPr>
        <w:contextualSpacing/>
        <w:mirrorIndents/>
        <w:rPr>
          <w:sz w:val="16"/>
          <w:szCs w:val="16"/>
        </w:rPr>
      </w:pPr>
      <w:r w:rsidRPr="00B71CC7">
        <w:rPr>
          <w:sz w:val="16"/>
          <w:szCs w:val="16"/>
        </w:rPr>
        <w:t xml:space="preserve">          "name": "r1",</w:t>
      </w:r>
    </w:p>
    <w:p w14:paraId="4B8A16A3"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"10.0.1.2/24" ],</w:t>
      </w:r>
    </w:p>
    <w:p w14:paraId="0B935ADD" w14:textId="77777777" w:rsidR="00272298" w:rsidRPr="00B71CC7" w:rsidRDefault="00272298" w:rsidP="00272298">
      <w:pPr>
        <w:contextualSpacing/>
        <w:mirrorIndents/>
        <w:rPr>
          <w:sz w:val="16"/>
          <w:szCs w:val="16"/>
        </w:rPr>
      </w:pPr>
      <w:r w:rsidRPr="00B71CC7">
        <w:rPr>
          <w:sz w:val="16"/>
          <w:szCs w:val="16"/>
        </w:rPr>
        <w:t xml:space="preserve">          "mac" : "0c:8a:49:34:00:00"</w:t>
      </w:r>
    </w:p>
    <w:p w14:paraId="2F117620" w14:textId="77777777" w:rsidR="00272298" w:rsidRPr="00B71CC7" w:rsidRDefault="00272298" w:rsidP="00272298">
      <w:pPr>
        <w:contextualSpacing/>
        <w:mirrorIndents/>
        <w:rPr>
          <w:sz w:val="16"/>
          <w:szCs w:val="16"/>
        </w:rPr>
      </w:pPr>
      <w:r w:rsidRPr="00B71CC7">
        <w:rPr>
          <w:sz w:val="16"/>
          <w:szCs w:val="16"/>
        </w:rPr>
        <w:t xml:space="preserve">        }</w:t>
      </w:r>
    </w:p>
    <w:p w14:paraId="4BED790C" w14:textId="77777777" w:rsidR="00272298" w:rsidRPr="00B71CC7" w:rsidRDefault="00272298" w:rsidP="00272298">
      <w:pPr>
        <w:contextualSpacing/>
        <w:mirrorIndents/>
        <w:rPr>
          <w:sz w:val="16"/>
          <w:szCs w:val="16"/>
        </w:rPr>
      </w:pPr>
      <w:r w:rsidRPr="00B71CC7">
        <w:rPr>
          <w:sz w:val="16"/>
          <w:szCs w:val="16"/>
        </w:rPr>
        <w:t xml:space="preserve">      ]</w:t>
      </w:r>
    </w:p>
    <w:p w14:paraId="7049AFE0" w14:textId="77777777" w:rsidR="00272298" w:rsidRPr="00B71CC7" w:rsidRDefault="00272298" w:rsidP="00272298">
      <w:pPr>
        <w:contextualSpacing/>
        <w:mirrorIndents/>
        <w:rPr>
          <w:sz w:val="16"/>
          <w:szCs w:val="16"/>
        </w:rPr>
      </w:pPr>
      <w:r w:rsidRPr="00B71CC7">
        <w:rPr>
          <w:sz w:val="16"/>
          <w:szCs w:val="16"/>
        </w:rPr>
        <w:t xml:space="preserve">    },</w:t>
      </w:r>
    </w:p>
    <w:p w14:paraId="55ED2181" w14:textId="77777777" w:rsidR="00272298" w:rsidRPr="00B71CC7" w:rsidRDefault="00272298" w:rsidP="00272298">
      <w:pPr>
        <w:contextualSpacing/>
        <w:mirrorIndents/>
        <w:rPr>
          <w:sz w:val="16"/>
          <w:szCs w:val="16"/>
        </w:rPr>
      </w:pPr>
      <w:r w:rsidRPr="00B71CC7">
        <w:rPr>
          <w:sz w:val="16"/>
          <w:szCs w:val="16"/>
        </w:rPr>
        <w:t xml:space="preserve">    "of:0000a2f8233e3643/14": {</w:t>
      </w:r>
    </w:p>
    <w:p w14:paraId="052B38E5" w14:textId="77777777" w:rsidR="00272298" w:rsidRPr="00B71CC7" w:rsidRDefault="00272298" w:rsidP="00272298">
      <w:pPr>
        <w:contextualSpacing/>
        <w:mirrorIndents/>
        <w:rPr>
          <w:sz w:val="16"/>
          <w:szCs w:val="16"/>
        </w:rPr>
      </w:pPr>
      <w:r w:rsidRPr="00B71CC7">
        <w:rPr>
          <w:sz w:val="16"/>
          <w:szCs w:val="16"/>
        </w:rPr>
        <w:t xml:space="preserve">      "interfaces": [</w:t>
      </w:r>
    </w:p>
    <w:p w14:paraId="6632534D" w14:textId="77777777" w:rsidR="00272298" w:rsidRPr="00B71CC7" w:rsidRDefault="00272298" w:rsidP="00272298">
      <w:pPr>
        <w:contextualSpacing/>
        <w:mirrorIndents/>
        <w:rPr>
          <w:sz w:val="16"/>
          <w:szCs w:val="16"/>
        </w:rPr>
      </w:pPr>
      <w:r w:rsidRPr="00B71CC7">
        <w:rPr>
          <w:sz w:val="16"/>
          <w:szCs w:val="16"/>
        </w:rPr>
        <w:t xml:space="preserve">        {</w:t>
      </w:r>
    </w:p>
    <w:p w14:paraId="33B28DF6" w14:textId="77777777" w:rsidR="00272298" w:rsidRPr="00B71CC7" w:rsidRDefault="00272298" w:rsidP="00272298">
      <w:pPr>
        <w:contextualSpacing/>
        <w:mirrorIndents/>
        <w:rPr>
          <w:sz w:val="16"/>
          <w:szCs w:val="16"/>
        </w:rPr>
      </w:pPr>
      <w:r w:rsidRPr="00B71CC7">
        <w:rPr>
          <w:sz w:val="16"/>
          <w:szCs w:val="16"/>
        </w:rPr>
        <w:t xml:space="preserve">          "name": "r2",</w:t>
      </w:r>
    </w:p>
    <w:p w14:paraId="63FCD9CD"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"10.0.2.2/24" ],</w:t>
      </w:r>
    </w:p>
    <w:p w14:paraId="763C7997" w14:textId="77777777" w:rsidR="00272298" w:rsidRPr="00B71CC7" w:rsidRDefault="00272298" w:rsidP="00272298">
      <w:pPr>
        <w:contextualSpacing/>
        <w:mirrorIndents/>
        <w:rPr>
          <w:sz w:val="16"/>
          <w:szCs w:val="16"/>
        </w:rPr>
      </w:pPr>
      <w:r w:rsidRPr="00B71CC7">
        <w:rPr>
          <w:sz w:val="16"/>
          <w:szCs w:val="16"/>
        </w:rPr>
        <w:t xml:space="preserve">          "mac" : "0c:8a:49:34:00:00"</w:t>
      </w:r>
    </w:p>
    <w:p w14:paraId="09119A2F" w14:textId="77777777" w:rsidR="00272298" w:rsidRPr="00B71CC7" w:rsidRDefault="00272298" w:rsidP="00272298">
      <w:pPr>
        <w:contextualSpacing/>
        <w:mirrorIndents/>
        <w:rPr>
          <w:sz w:val="16"/>
          <w:szCs w:val="16"/>
        </w:rPr>
      </w:pPr>
      <w:r w:rsidRPr="00B71CC7">
        <w:rPr>
          <w:sz w:val="16"/>
          <w:szCs w:val="16"/>
        </w:rPr>
        <w:t xml:space="preserve">        }</w:t>
      </w:r>
    </w:p>
    <w:p w14:paraId="0354A829" w14:textId="77777777" w:rsidR="00272298" w:rsidRPr="00B71CC7" w:rsidRDefault="00272298" w:rsidP="00272298">
      <w:pPr>
        <w:contextualSpacing/>
        <w:mirrorIndents/>
        <w:rPr>
          <w:sz w:val="16"/>
          <w:szCs w:val="16"/>
        </w:rPr>
      </w:pPr>
      <w:r w:rsidRPr="00B71CC7">
        <w:rPr>
          <w:sz w:val="16"/>
          <w:szCs w:val="16"/>
        </w:rPr>
        <w:t xml:space="preserve">      ]</w:t>
      </w:r>
    </w:p>
    <w:p w14:paraId="61C3F161" w14:textId="77777777" w:rsidR="00272298" w:rsidRPr="00B71CC7" w:rsidRDefault="00272298" w:rsidP="00272298">
      <w:pPr>
        <w:contextualSpacing/>
        <w:mirrorIndents/>
        <w:rPr>
          <w:sz w:val="16"/>
          <w:szCs w:val="16"/>
        </w:rPr>
      </w:pPr>
      <w:r w:rsidRPr="00B71CC7">
        <w:rPr>
          <w:sz w:val="16"/>
          <w:szCs w:val="16"/>
        </w:rPr>
        <w:t xml:space="preserve">    },</w:t>
      </w:r>
    </w:p>
    <w:p w14:paraId="350FF0D4" w14:textId="77777777" w:rsidR="00272298" w:rsidRPr="00B71CC7" w:rsidRDefault="00272298" w:rsidP="00272298">
      <w:pPr>
        <w:contextualSpacing/>
        <w:mirrorIndents/>
        <w:rPr>
          <w:sz w:val="16"/>
          <w:szCs w:val="16"/>
        </w:rPr>
      </w:pPr>
      <w:r w:rsidRPr="00B71CC7">
        <w:rPr>
          <w:sz w:val="16"/>
          <w:szCs w:val="16"/>
        </w:rPr>
        <w:t xml:space="preserve">    "of:0000aaddcd04fc4d/14": {</w:t>
      </w:r>
    </w:p>
    <w:p w14:paraId="3F96D6A6" w14:textId="77777777" w:rsidR="00272298" w:rsidRPr="00B71CC7" w:rsidRDefault="00272298" w:rsidP="00272298">
      <w:pPr>
        <w:contextualSpacing/>
        <w:mirrorIndents/>
        <w:rPr>
          <w:sz w:val="16"/>
          <w:szCs w:val="16"/>
        </w:rPr>
      </w:pPr>
      <w:r w:rsidRPr="00B71CC7">
        <w:rPr>
          <w:sz w:val="16"/>
          <w:szCs w:val="16"/>
        </w:rPr>
        <w:t xml:space="preserve">      "interfaces": [</w:t>
      </w:r>
    </w:p>
    <w:p w14:paraId="18B56BC9" w14:textId="77777777" w:rsidR="00272298" w:rsidRPr="00B71CC7" w:rsidRDefault="00272298" w:rsidP="00272298">
      <w:pPr>
        <w:contextualSpacing/>
        <w:mirrorIndents/>
        <w:rPr>
          <w:sz w:val="16"/>
          <w:szCs w:val="16"/>
        </w:rPr>
      </w:pPr>
      <w:r w:rsidRPr="00B71CC7">
        <w:rPr>
          <w:sz w:val="16"/>
          <w:szCs w:val="16"/>
        </w:rPr>
        <w:t xml:space="preserve">        {</w:t>
      </w:r>
    </w:p>
    <w:p w14:paraId="02F4AA75" w14:textId="77777777" w:rsidR="00272298" w:rsidRPr="00B71CC7" w:rsidRDefault="00272298" w:rsidP="00272298">
      <w:pPr>
        <w:contextualSpacing/>
        <w:mirrorIndents/>
        <w:rPr>
          <w:sz w:val="16"/>
          <w:szCs w:val="16"/>
        </w:rPr>
      </w:pPr>
      <w:r w:rsidRPr="00B71CC7">
        <w:rPr>
          <w:sz w:val="16"/>
          <w:szCs w:val="16"/>
        </w:rPr>
        <w:t xml:space="preserve">          "name": "r3",</w:t>
      </w:r>
    </w:p>
    <w:p w14:paraId="7F3BF2F6" w14:textId="77777777" w:rsidR="00272298" w:rsidRPr="00B71CC7" w:rsidRDefault="00272298" w:rsidP="00272298">
      <w:pPr>
        <w:contextualSpacing/>
        <w:mirrorIndents/>
        <w:rPr>
          <w:sz w:val="16"/>
          <w:szCs w:val="16"/>
        </w:rPr>
      </w:pPr>
      <w:r w:rsidRPr="00B71CC7">
        <w:rPr>
          <w:sz w:val="16"/>
          <w:szCs w:val="16"/>
        </w:rPr>
        <w:lastRenderedPageBreak/>
        <w:t xml:space="preserve">          "</w:t>
      </w:r>
      <w:proofErr w:type="spellStart"/>
      <w:r w:rsidRPr="00B71CC7">
        <w:rPr>
          <w:sz w:val="16"/>
          <w:szCs w:val="16"/>
        </w:rPr>
        <w:t>ips</w:t>
      </w:r>
      <w:proofErr w:type="spellEnd"/>
      <w:r w:rsidRPr="00B71CC7">
        <w:rPr>
          <w:sz w:val="16"/>
          <w:szCs w:val="16"/>
        </w:rPr>
        <w:t>" : [ "10.0.3.2/24" ],</w:t>
      </w:r>
    </w:p>
    <w:p w14:paraId="39E4CADF" w14:textId="77777777" w:rsidR="00272298" w:rsidRPr="00B71CC7" w:rsidRDefault="00272298" w:rsidP="00272298">
      <w:pPr>
        <w:contextualSpacing/>
        <w:mirrorIndents/>
        <w:rPr>
          <w:sz w:val="16"/>
          <w:szCs w:val="16"/>
        </w:rPr>
      </w:pPr>
      <w:r w:rsidRPr="00B71CC7">
        <w:rPr>
          <w:sz w:val="16"/>
          <w:szCs w:val="16"/>
        </w:rPr>
        <w:t xml:space="preserve">          "mac" : "0c:8a:49:34:00:00"</w:t>
      </w:r>
    </w:p>
    <w:p w14:paraId="19478F07" w14:textId="77777777" w:rsidR="00272298" w:rsidRPr="00B71CC7" w:rsidRDefault="00272298" w:rsidP="00272298">
      <w:pPr>
        <w:contextualSpacing/>
        <w:mirrorIndents/>
        <w:rPr>
          <w:sz w:val="16"/>
          <w:szCs w:val="16"/>
        </w:rPr>
      </w:pPr>
      <w:r w:rsidRPr="00B71CC7">
        <w:rPr>
          <w:sz w:val="16"/>
          <w:szCs w:val="16"/>
        </w:rPr>
        <w:t xml:space="preserve">        }</w:t>
      </w:r>
    </w:p>
    <w:p w14:paraId="6946B3FE" w14:textId="77777777" w:rsidR="00272298" w:rsidRPr="00B71CC7" w:rsidRDefault="00272298" w:rsidP="00272298">
      <w:pPr>
        <w:contextualSpacing/>
        <w:mirrorIndents/>
        <w:rPr>
          <w:sz w:val="16"/>
          <w:szCs w:val="16"/>
        </w:rPr>
      </w:pPr>
      <w:r w:rsidRPr="00B71CC7">
        <w:rPr>
          <w:sz w:val="16"/>
          <w:szCs w:val="16"/>
        </w:rPr>
        <w:t xml:space="preserve">      ]</w:t>
      </w:r>
    </w:p>
    <w:p w14:paraId="5873F6CE" w14:textId="77777777" w:rsidR="00272298" w:rsidRPr="00B71CC7" w:rsidRDefault="00272298" w:rsidP="00272298">
      <w:pPr>
        <w:contextualSpacing/>
        <w:mirrorIndents/>
        <w:rPr>
          <w:sz w:val="16"/>
          <w:szCs w:val="16"/>
        </w:rPr>
      </w:pPr>
      <w:r w:rsidRPr="00B71CC7">
        <w:rPr>
          <w:sz w:val="16"/>
          <w:szCs w:val="16"/>
        </w:rPr>
        <w:t xml:space="preserve">    },</w:t>
      </w:r>
    </w:p>
    <w:p w14:paraId="73D02D60" w14:textId="77777777" w:rsidR="00272298" w:rsidRPr="00B71CC7" w:rsidRDefault="00272298" w:rsidP="00272298">
      <w:pPr>
        <w:contextualSpacing/>
        <w:mirrorIndents/>
        <w:rPr>
          <w:sz w:val="16"/>
          <w:szCs w:val="16"/>
        </w:rPr>
      </w:pPr>
      <w:r w:rsidRPr="00B71CC7">
        <w:rPr>
          <w:sz w:val="16"/>
          <w:szCs w:val="16"/>
        </w:rPr>
        <w:t xml:space="preserve">    "of:00005eba6686e24f/14": {</w:t>
      </w:r>
    </w:p>
    <w:p w14:paraId="1469B556" w14:textId="77777777" w:rsidR="00272298" w:rsidRPr="00B71CC7" w:rsidRDefault="00272298" w:rsidP="00272298">
      <w:pPr>
        <w:contextualSpacing/>
        <w:mirrorIndents/>
        <w:rPr>
          <w:sz w:val="16"/>
          <w:szCs w:val="16"/>
        </w:rPr>
      </w:pPr>
      <w:r w:rsidRPr="00B71CC7">
        <w:rPr>
          <w:sz w:val="16"/>
          <w:szCs w:val="16"/>
        </w:rPr>
        <w:t xml:space="preserve">      "interfaces": [</w:t>
      </w:r>
    </w:p>
    <w:p w14:paraId="365E68A7" w14:textId="77777777" w:rsidR="00272298" w:rsidRPr="00B71CC7" w:rsidRDefault="00272298" w:rsidP="00272298">
      <w:pPr>
        <w:contextualSpacing/>
        <w:mirrorIndents/>
        <w:rPr>
          <w:sz w:val="16"/>
          <w:szCs w:val="16"/>
        </w:rPr>
      </w:pPr>
      <w:r w:rsidRPr="00B71CC7">
        <w:rPr>
          <w:sz w:val="16"/>
          <w:szCs w:val="16"/>
        </w:rPr>
        <w:t xml:space="preserve">        {</w:t>
      </w:r>
    </w:p>
    <w:p w14:paraId="5EE1A249" w14:textId="77777777" w:rsidR="00272298" w:rsidRPr="00B71CC7" w:rsidRDefault="00272298" w:rsidP="00272298">
      <w:pPr>
        <w:contextualSpacing/>
        <w:mirrorIndents/>
        <w:rPr>
          <w:sz w:val="16"/>
          <w:szCs w:val="16"/>
        </w:rPr>
      </w:pPr>
      <w:r w:rsidRPr="00B71CC7">
        <w:rPr>
          <w:sz w:val="16"/>
          <w:szCs w:val="16"/>
        </w:rPr>
        <w:t xml:space="preserve">          "name": "r4",</w:t>
      </w:r>
    </w:p>
    <w:p w14:paraId="111BBFA3"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"10.0.4.2/24" ],</w:t>
      </w:r>
    </w:p>
    <w:p w14:paraId="70938004" w14:textId="77777777" w:rsidR="00272298" w:rsidRPr="00B71CC7" w:rsidRDefault="00272298" w:rsidP="00272298">
      <w:pPr>
        <w:contextualSpacing/>
        <w:mirrorIndents/>
        <w:rPr>
          <w:sz w:val="16"/>
          <w:szCs w:val="16"/>
        </w:rPr>
      </w:pPr>
      <w:r w:rsidRPr="00B71CC7">
        <w:rPr>
          <w:sz w:val="16"/>
          <w:szCs w:val="16"/>
        </w:rPr>
        <w:t xml:space="preserve">          "mac" : "0c:8a:49:34:00:00"</w:t>
      </w:r>
    </w:p>
    <w:p w14:paraId="65A3154F" w14:textId="77777777" w:rsidR="00272298" w:rsidRPr="00B71CC7" w:rsidRDefault="00272298" w:rsidP="00272298">
      <w:pPr>
        <w:contextualSpacing/>
        <w:mirrorIndents/>
        <w:rPr>
          <w:sz w:val="16"/>
          <w:szCs w:val="16"/>
        </w:rPr>
      </w:pPr>
      <w:r w:rsidRPr="00B71CC7">
        <w:rPr>
          <w:sz w:val="16"/>
          <w:szCs w:val="16"/>
        </w:rPr>
        <w:t xml:space="preserve">        }</w:t>
      </w:r>
    </w:p>
    <w:p w14:paraId="3C755B48" w14:textId="77777777" w:rsidR="00272298" w:rsidRPr="00B71CC7" w:rsidRDefault="00272298" w:rsidP="00272298">
      <w:pPr>
        <w:contextualSpacing/>
        <w:mirrorIndents/>
        <w:rPr>
          <w:sz w:val="16"/>
          <w:szCs w:val="16"/>
        </w:rPr>
      </w:pPr>
      <w:r w:rsidRPr="00B71CC7">
        <w:rPr>
          <w:sz w:val="16"/>
          <w:szCs w:val="16"/>
        </w:rPr>
        <w:t xml:space="preserve">      ]</w:t>
      </w:r>
    </w:p>
    <w:p w14:paraId="7D3B9BFD" w14:textId="2FC76547" w:rsidR="00272298" w:rsidRDefault="00272298" w:rsidP="00272298">
      <w:pPr>
        <w:contextualSpacing/>
        <w:mirrorIndents/>
        <w:rPr>
          <w:sz w:val="16"/>
          <w:szCs w:val="16"/>
        </w:rPr>
      </w:pPr>
      <w:r w:rsidRPr="00B71CC7">
        <w:rPr>
          <w:sz w:val="16"/>
          <w:szCs w:val="16"/>
        </w:rPr>
        <w:t xml:space="preserve">    }</w:t>
      </w:r>
      <w:r>
        <w:rPr>
          <w:sz w:val="16"/>
          <w:szCs w:val="16"/>
        </w:rPr>
        <w:t>,</w:t>
      </w:r>
    </w:p>
    <w:p w14:paraId="7F589CB0" w14:textId="24906A37"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421acd21094c</w:t>
      </w:r>
      <w:r w:rsidRPr="00B71CC7">
        <w:rPr>
          <w:sz w:val="16"/>
          <w:szCs w:val="16"/>
        </w:rPr>
        <w:t>/14": {</w:t>
      </w:r>
    </w:p>
    <w:p w14:paraId="0580191B" w14:textId="77777777" w:rsidR="00272298" w:rsidRPr="00B71CC7" w:rsidRDefault="00272298" w:rsidP="00272298">
      <w:pPr>
        <w:contextualSpacing/>
        <w:mirrorIndents/>
        <w:rPr>
          <w:sz w:val="16"/>
          <w:szCs w:val="16"/>
        </w:rPr>
      </w:pPr>
      <w:r w:rsidRPr="00B71CC7">
        <w:rPr>
          <w:sz w:val="16"/>
          <w:szCs w:val="16"/>
        </w:rPr>
        <w:t xml:space="preserve">      "interfaces": [</w:t>
      </w:r>
    </w:p>
    <w:p w14:paraId="1E4FDC61" w14:textId="77777777" w:rsidR="00272298" w:rsidRPr="00B71CC7" w:rsidRDefault="00272298" w:rsidP="00272298">
      <w:pPr>
        <w:contextualSpacing/>
        <w:mirrorIndents/>
        <w:rPr>
          <w:sz w:val="16"/>
          <w:szCs w:val="16"/>
        </w:rPr>
      </w:pPr>
      <w:r w:rsidRPr="00B71CC7">
        <w:rPr>
          <w:sz w:val="16"/>
          <w:szCs w:val="16"/>
        </w:rPr>
        <w:t xml:space="preserve">        {</w:t>
      </w:r>
    </w:p>
    <w:p w14:paraId="78C63839" w14:textId="31963D42" w:rsidR="00272298" w:rsidRPr="00B71CC7" w:rsidRDefault="00272298" w:rsidP="00272298">
      <w:pPr>
        <w:contextualSpacing/>
        <w:mirrorIndents/>
        <w:rPr>
          <w:sz w:val="16"/>
          <w:szCs w:val="16"/>
        </w:rPr>
      </w:pPr>
      <w:r w:rsidRPr="00B71CC7">
        <w:rPr>
          <w:sz w:val="16"/>
          <w:szCs w:val="16"/>
        </w:rPr>
        <w:t xml:space="preserve">          "name": "r</w:t>
      </w:r>
      <w:r>
        <w:rPr>
          <w:sz w:val="16"/>
          <w:szCs w:val="16"/>
        </w:rPr>
        <w:t>5</w:t>
      </w:r>
      <w:r w:rsidRPr="00B71CC7">
        <w:rPr>
          <w:sz w:val="16"/>
          <w:szCs w:val="16"/>
        </w:rPr>
        <w:t>",</w:t>
      </w:r>
    </w:p>
    <w:p w14:paraId="6767CB61" w14:textId="66ED98B5"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w:t>
      </w:r>
      <w:r w:rsidR="00CD0833">
        <w:rPr>
          <w:sz w:val="16"/>
          <w:szCs w:val="16"/>
        </w:rPr>
        <w:t>1</w:t>
      </w:r>
      <w:r w:rsidRPr="00B71CC7">
        <w:rPr>
          <w:sz w:val="16"/>
          <w:szCs w:val="16"/>
        </w:rPr>
        <w:t>0.</w:t>
      </w:r>
      <w:r w:rsidR="00CD0833">
        <w:rPr>
          <w:sz w:val="16"/>
          <w:szCs w:val="16"/>
        </w:rPr>
        <w:t>1</w:t>
      </w:r>
      <w:r w:rsidRPr="00B71CC7">
        <w:rPr>
          <w:sz w:val="16"/>
          <w:szCs w:val="16"/>
        </w:rPr>
        <w:t>.2/24" ],</w:t>
      </w:r>
    </w:p>
    <w:p w14:paraId="13F23F01" w14:textId="77777777" w:rsidR="00272298" w:rsidRPr="00B71CC7" w:rsidRDefault="00272298" w:rsidP="00272298">
      <w:pPr>
        <w:contextualSpacing/>
        <w:mirrorIndents/>
        <w:rPr>
          <w:sz w:val="16"/>
          <w:szCs w:val="16"/>
        </w:rPr>
      </w:pPr>
      <w:r w:rsidRPr="00B71CC7">
        <w:rPr>
          <w:sz w:val="16"/>
          <w:szCs w:val="16"/>
        </w:rPr>
        <w:t xml:space="preserve">          "mac" : "0c:8a:49:34:00:00"</w:t>
      </w:r>
    </w:p>
    <w:p w14:paraId="4F67B904" w14:textId="77777777" w:rsidR="00272298" w:rsidRPr="00B71CC7" w:rsidRDefault="00272298" w:rsidP="00272298">
      <w:pPr>
        <w:contextualSpacing/>
        <w:mirrorIndents/>
        <w:rPr>
          <w:sz w:val="16"/>
          <w:szCs w:val="16"/>
        </w:rPr>
      </w:pPr>
      <w:r w:rsidRPr="00B71CC7">
        <w:rPr>
          <w:sz w:val="16"/>
          <w:szCs w:val="16"/>
        </w:rPr>
        <w:t xml:space="preserve">        }</w:t>
      </w:r>
    </w:p>
    <w:p w14:paraId="5931BC5F" w14:textId="77777777" w:rsidR="00272298" w:rsidRPr="00B71CC7" w:rsidRDefault="00272298" w:rsidP="00272298">
      <w:pPr>
        <w:contextualSpacing/>
        <w:mirrorIndents/>
        <w:rPr>
          <w:sz w:val="16"/>
          <w:szCs w:val="16"/>
        </w:rPr>
      </w:pPr>
      <w:r w:rsidRPr="00B71CC7">
        <w:rPr>
          <w:sz w:val="16"/>
          <w:szCs w:val="16"/>
        </w:rPr>
        <w:t xml:space="preserve">      ]</w:t>
      </w:r>
    </w:p>
    <w:p w14:paraId="64147442" w14:textId="77777777" w:rsidR="00272298" w:rsidRPr="00B71CC7" w:rsidRDefault="00272298" w:rsidP="00272298">
      <w:pPr>
        <w:contextualSpacing/>
        <w:mirrorIndents/>
        <w:rPr>
          <w:sz w:val="16"/>
          <w:szCs w:val="16"/>
        </w:rPr>
      </w:pPr>
      <w:r w:rsidRPr="00B71CC7">
        <w:rPr>
          <w:sz w:val="16"/>
          <w:szCs w:val="16"/>
        </w:rPr>
        <w:t xml:space="preserve">    }</w:t>
      </w:r>
      <w:r>
        <w:rPr>
          <w:sz w:val="16"/>
          <w:szCs w:val="16"/>
        </w:rPr>
        <w:t>,</w:t>
      </w:r>
    </w:p>
    <w:p w14:paraId="7FBCE974" w14:textId="2B0DE6EA"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d69c0157814f</w:t>
      </w:r>
      <w:r w:rsidRPr="00B71CC7">
        <w:rPr>
          <w:sz w:val="16"/>
          <w:szCs w:val="16"/>
        </w:rPr>
        <w:t>/14": {</w:t>
      </w:r>
    </w:p>
    <w:p w14:paraId="0D551369" w14:textId="77777777" w:rsidR="00272298" w:rsidRPr="00B71CC7" w:rsidRDefault="00272298" w:rsidP="00272298">
      <w:pPr>
        <w:contextualSpacing/>
        <w:mirrorIndents/>
        <w:rPr>
          <w:sz w:val="16"/>
          <w:szCs w:val="16"/>
        </w:rPr>
      </w:pPr>
      <w:r w:rsidRPr="00B71CC7">
        <w:rPr>
          <w:sz w:val="16"/>
          <w:szCs w:val="16"/>
        </w:rPr>
        <w:t xml:space="preserve">      "interfaces": [</w:t>
      </w:r>
    </w:p>
    <w:p w14:paraId="13D657D2" w14:textId="77777777" w:rsidR="00272298" w:rsidRPr="00B71CC7" w:rsidRDefault="00272298" w:rsidP="00272298">
      <w:pPr>
        <w:contextualSpacing/>
        <w:mirrorIndents/>
        <w:rPr>
          <w:sz w:val="16"/>
          <w:szCs w:val="16"/>
        </w:rPr>
      </w:pPr>
      <w:r w:rsidRPr="00B71CC7">
        <w:rPr>
          <w:sz w:val="16"/>
          <w:szCs w:val="16"/>
        </w:rPr>
        <w:t xml:space="preserve">        {</w:t>
      </w:r>
    </w:p>
    <w:p w14:paraId="20F3E15E" w14:textId="2ADE46C1" w:rsidR="00272298" w:rsidRPr="00B71CC7" w:rsidRDefault="00272298" w:rsidP="00272298">
      <w:pPr>
        <w:contextualSpacing/>
        <w:mirrorIndents/>
        <w:rPr>
          <w:sz w:val="16"/>
          <w:szCs w:val="16"/>
        </w:rPr>
      </w:pPr>
      <w:r w:rsidRPr="00B71CC7">
        <w:rPr>
          <w:sz w:val="16"/>
          <w:szCs w:val="16"/>
        </w:rPr>
        <w:t xml:space="preserve">          "name": "r</w:t>
      </w:r>
      <w:r>
        <w:rPr>
          <w:sz w:val="16"/>
          <w:szCs w:val="16"/>
        </w:rPr>
        <w:t>6</w:t>
      </w:r>
      <w:r w:rsidRPr="00B71CC7">
        <w:rPr>
          <w:sz w:val="16"/>
          <w:szCs w:val="16"/>
        </w:rPr>
        <w:t>",</w:t>
      </w:r>
    </w:p>
    <w:p w14:paraId="471990F7" w14:textId="3D5CBD39"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w:t>
      </w:r>
      <w:r w:rsidR="00CD0833">
        <w:rPr>
          <w:sz w:val="16"/>
          <w:szCs w:val="16"/>
        </w:rPr>
        <w:t>2</w:t>
      </w:r>
      <w:r w:rsidRPr="00B71CC7">
        <w:rPr>
          <w:sz w:val="16"/>
          <w:szCs w:val="16"/>
        </w:rPr>
        <w:t>0.</w:t>
      </w:r>
      <w:r w:rsidR="00650E63">
        <w:rPr>
          <w:sz w:val="16"/>
          <w:szCs w:val="16"/>
        </w:rPr>
        <w:t>2</w:t>
      </w:r>
      <w:r w:rsidRPr="00B71CC7">
        <w:rPr>
          <w:sz w:val="16"/>
          <w:szCs w:val="16"/>
        </w:rPr>
        <w:t>.2/24" ],</w:t>
      </w:r>
    </w:p>
    <w:p w14:paraId="3ADB27F3" w14:textId="77777777" w:rsidR="00272298" w:rsidRPr="00B71CC7" w:rsidRDefault="00272298" w:rsidP="00272298">
      <w:pPr>
        <w:contextualSpacing/>
        <w:mirrorIndents/>
        <w:rPr>
          <w:sz w:val="16"/>
          <w:szCs w:val="16"/>
        </w:rPr>
      </w:pPr>
      <w:r w:rsidRPr="00B71CC7">
        <w:rPr>
          <w:sz w:val="16"/>
          <w:szCs w:val="16"/>
        </w:rPr>
        <w:t xml:space="preserve">          "mac" : "0c:8a:49:34:00:00"</w:t>
      </w:r>
    </w:p>
    <w:p w14:paraId="0498756A" w14:textId="77777777" w:rsidR="00272298" w:rsidRPr="00B71CC7" w:rsidRDefault="00272298" w:rsidP="00272298">
      <w:pPr>
        <w:contextualSpacing/>
        <w:mirrorIndents/>
        <w:rPr>
          <w:sz w:val="16"/>
          <w:szCs w:val="16"/>
        </w:rPr>
      </w:pPr>
      <w:r w:rsidRPr="00B71CC7">
        <w:rPr>
          <w:sz w:val="16"/>
          <w:szCs w:val="16"/>
        </w:rPr>
        <w:t xml:space="preserve">        }</w:t>
      </w:r>
    </w:p>
    <w:p w14:paraId="67DD18B4" w14:textId="77777777" w:rsidR="00272298" w:rsidRPr="00B71CC7" w:rsidRDefault="00272298" w:rsidP="00272298">
      <w:pPr>
        <w:contextualSpacing/>
        <w:mirrorIndents/>
        <w:rPr>
          <w:sz w:val="16"/>
          <w:szCs w:val="16"/>
        </w:rPr>
      </w:pPr>
      <w:r w:rsidRPr="00B71CC7">
        <w:rPr>
          <w:sz w:val="16"/>
          <w:szCs w:val="16"/>
        </w:rPr>
        <w:t xml:space="preserve">      ]</w:t>
      </w:r>
    </w:p>
    <w:p w14:paraId="0F8513E3" w14:textId="2502C330" w:rsidR="00272298" w:rsidRPr="00B71CC7" w:rsidRDefault="00272298" w:rsidP="00272298">
      <w:pPr>
        <w:contextualSpacing/>
        <w:mirrorIndents/>
        <w:rPr>
          <w:sz w:val="16"/>
          <w:szCs w:val="16"/>
        </w:rPr>
      </w:pPr>
      <w:r w:rsidRPr="00B71CC7">
        <w:rPr>
          <w:sz w:val="16"/>
          <w:szCs w:val="16"/>
        </w:rPr>
        <w:t xml:space="preserve">    }</w:t>
      </w:r>
    </w:p>
    <w:p w14:paraId="215F707C" w14:textId="7E634F25" w:rsidR="005D0F23" w:rsidRPr="00B71CC7" w:rsidRDefault="005D0F23" w:rsidP="00B71CC7">
      <w:pPr>
        <w:contextualSpacing/>
        <w:mirrorIndents/>
        <w:rPr>
          <w:sz w:val="16"/>
          <w:szCs w:val="16"/>
        </w:rPr>
      </w:pPr>
      <w:r w:rsidRPr="00B71CC7">
        <w:rPr>
          <w:sz w:val="16"/>
          <w:szCs w:val="16"/>
        </w:rPr>
        <w:t xml:space="preserve">  },</w:t>
      </w:r>
    </w:p>
    <w:p w14:paraId="656B19B7" w14:textId="77777777" w:rsidR="005D0F23" w:rsidRPr="00B71CC7" w:rsidRDefault="005D0F23" w:rsidP="00B71CC7">
      <w:pPr>
        <w:contextualSpacing/>
        <w:mirrorIndents/>
        <w:rPr>
          <w:sz w:val="16"/>
          <w:szCs w:val="16"/>
        </w:rPr>
      </w:pPr>
      <w:r w:rsidRPr="00B71CC7">
        <w:rPr>
          <w:sz w:val="16"/>
          <w:szCs w:val="16"/>
        </w:rPr>
        <w:t xml:space="preserve">    "apps" : {</w:t>
      </w:r>
    </w:p>
    <w:p w14:paraId="58C6650F"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org.onosproject.router</w:t>
      </w:r>
      <w:proofErr w:type="spellEnd"/>
      <w:r w:rsidRPr="00B71CC7">
        <w:rPr>
          <w:sz w:val="16"/>
          <w:szCs w:val="16"/>
        </w:rPr>
        <w:t>" : {</w:t>
      </w:r>
    </w:p>
    <w:p w14:paraId="4E1FD9A6"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bgp</w:t>
      </w:r>
      <w:proofErr w:type="spellEnd"/>
      <w:r w:rsidRPr="00B71CC7">
        <w:rPr>
          <w:sz w:val="16"/>
          <w:szCs w:val="16"/>
        </w:rPr>
        <w:t>" : {</w:t>
      </w:r>
    </w:p>
    <w:p w14:paraId="36ED900B"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bgpSpeakers</w:t>
      </w:r>
      <w:proofErr w:type="spellEnd"/>
      <w:r w:rsidRPr="00B71CC7">
        <w:rPr>
          <w:sz w:val="16"/>
          <w:szCs w:val="16"/>
        </w:rPr>
        <w:t>" : [</w:t>
      </w:r>
    </w:p>
    <w:p w14:paraId="0A362D35" w14:textId="6D82CE4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5B71104F" w14:textId="34155D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"name" : "speaker1",</w:t>
      </w:r>
    </w:p>
    <w:p w14:paraId="1B8BA089" w14:textId="4AB8FBEE"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roofErr w:type="spellStart"/>
      <w:r w:rsidRPr="00B71CC7">
        <w:rPr>
          <w:sz w:val="16"/>
          <w:szCs w:val="16"/>
        </w:rPr>
        <w:t>connectPoint</w:t>
      </w:r>
      <w:proofErr w:type="spellEnd"/>
      <w:r w:rsidRPr="00B71CC7">
        <w:rPr>
          <w:sz w:val="16"/>
          <w:szCs w:val="16"/>
        </w:rPr>
        <w:t>" : "of:000022494702a540/10",</w:t>
      </w:r>
    </w:p>
    <w:p w14:paraId="569A6895" w14:textId="787DB2D2"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"peers" : [</w:t>
      </w:r>
    </w:p>
    <w:p w14:paraId="7CAAFA89" w14:textId="49C6C141"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"10.0.1.1",</w:t>
      </w:r>
    </w:p>
    <w:p w14:paraId="465A54E0" w14:textId="521CDE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"10.0.2.1",</w:t>
      </w:r>
    </w:p>
    <w:p w14:paraId="12770000" w14:textId="2B3F685F"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"10.0.3.1",</w:t>
      </w:r>
    </w:p>
    <w:p w14:paraId="7A47C5AE" w14:textId="1B41550D"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"10.0.4.1"</w:t>
      </w:r>
    </w:p>
    <w:p w14:paraId="2E77A191" w14:textId="305BEC10"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3E7E0D2B" w14:textId="2346C3D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7ABFC772" w14:textId="77777777" w:rsidR="005D0F23" w:rsidRPr="00B71CC7" w:rsidRDefault="005D0F23" w:rsidP="00B71CC7">
      <w:pPr>
        <w:contextualSpacing/>
        <w:mirrorIndents/>
        <w:rPr>
          <w:sz w:val="16"/>
          <w:szCs w:val="16"/>
        </w:rPr>
      </w:pPr>
      <w:r w:rsidRPr="00B71CC7">
        <w:rPr>
          <w:sz w:val="16"/>
          <w:szCs w:val="16"/>
        </w:rPr>
        <w:t xml:space="preserve">                ]</w:t>
      </w:r>
    </w:p>
    <w:p w14:paraId="2A534C16" w14:textId="77777777" w:rsidR="005D0F23" w:rsidRPr="00B71CC7" w:rsidRDefault="005D0F23" w:rsidP="00B71CC7">
      <w:pPr>
        <w:contextualSpacing/>
        <w:mirrorIndents/>
        <w:rPr>
          <w:sz w:val="16"/>
          <w:szCs w:val="16"/>
        </w:rPr>
      </w:pPr>
      <w:r w:rsidRPr="00B71CC7">
        <w:rPr>
          <w:sz w:val="16"/>
          <w:szCs w:val="16"/>
        </w:rPr>
        <w:t xml:space="preserve">            }</w:t>
      </w:r>
    </w:p>
    <w:p w14:paraId="589AC294" w14:textId="77777777" w:rsidR="005D0F23" w:rsidRPr="00B71CC7" w:rsidRDefault="005D0F23" w:rsidP="00B71CC7">
      <w:pPr>
        <w:contextualSpacing/>
        <w:mirrorIndents/>
        <w:rPr>
          <w:sz w:val="16"/>
          <w:szCs w:val="16"/>
        </w:rPr>
      </w:pPr>
      <w:r w:rsidRPr="00B71CC7">
        <w:rPr>
          <w:sz w:val="16"/>
          <w:szCs w:val="16"/>
        </w:rPr>
        <w:t xml:space="preserve">        },</w:t>
      </w:r>
    </w:p>
    <w:p w14:paraId="442798C2" w14:textId="77777777" w:rsidR="005D0F23" w:rsidRPr="00B71CC7" w:rsidRDefault="005D0F23" w:rsidP="00B71CC7">
      <w:pPr>
        <w:contextualSpacing/>
        <w:mirrorIndents/>
        <w:rPr>
          <w:sz w:val="16"/>
          <w:szCs w:val="16"/>
        </w:rPr>
      </w:pPr>
      <w:r w:rsidRPr="00B71CC7">
        <w:rPr>
          <w:sz w:val="16"/>
          <w:szCs w:val="16"/>
        </w:rPr>
        <w:t xml:space="preserve">       "org.onosproject.reactive.routing" : {</w:t>
      </w:r>
    </w:p>
    <w:p w14:paraId="3E1C2105"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reactiveRouting</w:t>
      </w:r>
      <w:proofErr w:type="spellEnd"/>
      <w:r w:rsidRPr="00B71CC7">
        <w:rPr>
          <w:sz w:val="16"/>
          <w:szCs w:val="16"/>
        </w:rPr>
        <w:t>" : {</w:t>
      </w:r>
    </w:p>
    <w:p w14:paraId="582B8EC9" w14:textId="77777777" w:rsidR="005D0F23" w:rsidRPr="00B71CC7" w:rsidRDefault="005D0F23" w:rsidP="00B71CC7">
      <w:pPr>
        <w:contextualSpacing/>
        <w:mirrorIndents/>
        <w:rPr>
          <w:sz w:val="16"/>
          <w:szCs w:val="16"/>
        </w:rPr>
      </w:pPr>
      <w:r w:rsidRPr="00B71CC7">
        <w:rPr>
          <w:sz w:val="16"/>
          <w:szCs w:val="16"/>
        </w:rPr>
        <w:t xml:space="preserve">                "ip4LocalPrefixes" : [</w:t>
      </w:r>
    </w:p>
    <w:p w14:paraId="1A11AA49" w14:textId="77777777" w:rsidR="005D0F23" w:rsidRPr="00B71CC7" w:rsidRDefault="005D0F23" w:rsidP="00B71CC7">
      <w:pPr>
        <w:contextualSpacing/>
        <w:mirrorIndents/>
        <w:rPr>
          <w:sz w:val="16"/>
          <w:szCs w:val="16"/>
        </w:rPr>
      </w:pPr>
      <w:r w:rsidRPr="00B71CC7">
        <w:rPr>
          <w:sz w:val="16"/>
          <w:szCs w:val="16"/>
        </w:rPr>
        <w:t xml:space="preserve">                    {</w:t>
      </w:r>
    </w:p>
    <w:p w14:paraId="32BE7043" w14:textId="0CB618C6"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ipPrefix</w:t>
      </w:r>
      <w:proofErr w:type="spellEnd"/>
      <w:r w:rsidRPr="00B71CC7">
        <w:rPr>
          <w:sz w:val="16"/>
          <w:szCs w:val="16"/>
        </w:rPr>
        <w:t>"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4EE58797" w14:textId="77777777" w:rsidR="005D0F23" w:rsidRPr="00B71CC7" w:rsidRDefault="005D0F23" w:rsidP="00B71CC7">
      <w:pPr>
        <w:contextualSpacing/>
        <w:mirrorIndents/>
        <w:rPr>
          <w:sz w:val="16"/>
          <w:szCs w:val="16"/>
        </w:rPr>
      </w:pPr>
      <w:r w:rsidRPr="00B71CC7">
        <w:rPr>
          <w:sz w:val="16"/>
          <w:szCs w:val="16"/>
        </w:rPr>
        <w:t xml:space="preserve">                        "type" : "PUBLIC",</w:t>
      </w:r>
    </w:p>
    <w:p w14:paraId="568F901C" w14:textId="2F6584EC"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gatewayIp</w:t>
      </w:r>
      <w:proofErr w:type="spellEnd"/>
      <w:r w:rsidRPr="00B71CC7">
        <w:rPr>
          <w:sz w:val="16"/>
          <w:szCs w:val="16"/>
        </w:rPr>
        <w:t>"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Pr="00B71CC7">
        <w:rPr>
          <w:sz w:val="16"/>
          <w:szCs w:val="16"/>
        </w:rPr>
        <w:t>.254"</w:t>
      </w:r>
    </w:p>
    <w:p w14:paraId="5C985D5C" w14:textId="77777777" w:rsidR="005D0F23" w:rsidRPr="00B71CC7" w:rsidRDefault="005D0F23" w:rsidP="00B71CC7">
      <w:pPr>
        <w:contextualSpacing/>
        <w:mirrorIndents/>
        <w:rPr>
          <w:sz w:val="16"/>
          <w:szCs w:val="16"/>
        </w:rPr>
      </w:pPr>
      <w:r w:rsidRPr="00B71CC7">
        <w:rPr>
          <w:sz w:val="16"/>
          <w:szCs w:val="16"/>
        </w:rPr>
        <w:lastRenderedPageBreak/>
        <w:t xml:space="preserve">                    },</w:t>
      </w:r>
    </w:p>
    <w:p w14:paraId="5C426E6F" w14:textId="77777777" w:rsidR="005D0F23" w:rsidRPr="00B71CC7" w:rsidRDefault="005D0F23" w:rsidP="00B71CC7">
      <w:pPr>
        <w:contextualSpacing/>
        <w:mirrorIndents/>
        <w:rPr>
          <w:sz w:val="16"/>
          <w:szCs w:val="16"/>
        </w:rPr>
      </w:pPr>
      <w:r w:rsidRPr="00B71CC7">
        <w:rPr>
          <w:sz w:val="16"/>
          <w:szCs w:val="16"/>
        </w:rPr>
        <w:t xml:space="preserve">                    {</w:t>
      </w:r>
    </w:p>
    <w:p w14:paraId="7B937442" w14:textId="6944A8B9"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ipPrefix</w:t>
      </w:r>
      <w:proofErr w:type="spellEnd"/>
      <w:r w:rsidRPr="00B71CC7">
        <w:rPr>
          <w:sz w:val="16"/>
          <w:szCs w:val="16"/>
        </w:rPr>
        <w:t>"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62E0034F" w14:textId="2114B722" w:rsidR="005D0F23" w:rsidRPr="00B71CC7" w:rsidRDefault="005D0F23" w:rsidP="00B71CC7">
      <w:pPr>
        <w:contextualSpacing/>
        <w:mirrorIndents/>
        <w:rPr>
          <w:sz w:val="16"/>
          <w:szCs w:val="16"/>
        </w:rPr>
      </w:pPr>
      <w:r w:rsidRPr="00B71CC7">
        <w:rPr>
          <w:sz w:val="16"/>
          <w:szCs w:val="16"/>
        </w:rPr>
        <w:t xml:space="preserve">                        "type" : "P</w:t>
      </w:r>
      <w:r w:rsidR="00B53505">
        <w:rPr>
          <w:sz w:val="16"/>
          <w:szCs w:val="16"/>
        </w:rPr>
        <w:t>RIVATE</w:t>
      </w:r>
      <w:r w:rsidRPr="00B71CC7">
        <w:rPr>
          <w:sz w:val="16"/>
          <w:szCs w:val="16"/>
        </w:rPr>
        <w:t>",</w:t>
      </w:r>
    </w:p>
    <w:p w14:paraId="46EBC6F0" w14:textId="1A11A492"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gatewayIp</w:t>
      </w:r>
      <w:proofErr w:type="spellEnd"/>
      <w:r w:rsidRPr="00B71CC7">
        <w:rPr>
          <w:sz w:val="16"/>
          <w:szCs w:val="16"/>
        </w:rPr>
        <w:t>"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Pr="00B71CC7">
        <w:rPr>
          <w:sz w:val="16"/>
          <w:szCs w:val="16"/>
        </w:rPr>
        <w:t>.254"</w:t>
      </w:r>
    </w:p>
    <w:p w14:paraId="443327A6" w14:textId="77777777" w:rsidR="005D0F23" w:rsidRPr="00B71CC7" w:rsidRDefault="005D0F23" w:rsidP="00B71CC7">
      <w:pPr>
        <w:contextualSpacing/>
        <w:mirrorIndents/>
        <w:rPr>
          <w:sz w:val="16"/>
          <w:szCs w:val="16"/>
        </w:rPr>
      </w:pPr>
      <w:r w:rsidRPr="00B71CC7">
        <w:rPr>
          <w:sz w:val="16"/>
          <w:szCs w:val="16"/>
        </w:rPr>
        <w:t xml:space="preserve">                    }</w:t>
      </w:r>
    </w:p>
    <w:p w14:paraId="7984E5D1" w14:textId="77777777" w:rsidR="005D0F23" w:rsidRPr="00B71CC7" w:rsidRDefault="005D0F23" w:rsidP="00B71CC7">
      <w:pPr>
        <w:contextualSpacing/>
        <w:mirrorIndents/>
        <w:rPr>
          <w:sz w:val="16"/>
          <w:szCs w:val="16"/>
        </w:rPr>
      </w:pPr>
      <w:r w:rsidRPr="00B71CC7">
        <w:rPr>
          <w:sz w:val="16"/>
          <w:szCs w:val="16"/>
        </w:rPr>
        <w:t xml:space="preserve">                ],</w:t>
      </w:r>
    </w:p>
    <w:p w14:paraId="7A716CF2" w14:textId="77777777" w:rsidR="005D0F23" w:rsidRPr="00B71CC7" w:rsidRDefault="005D0F23" w:rsidP="00B71CC7">
      <w:pPr>
        <w:contextualSpacing/>
        <w:mirrorIndents/>
        <w:rPr>
          <w:sz w:val="16"/>
          <w:szCs w:val="16"/>
        </w:rPr>
      </w:pPr>
      <w:r w:rsidRPr="00B71CC7">
        <w:rPr>
          <w:sz w:val="16"/>
          <w:szCs w:val="16"/>
        </w:rPr>
        <w:t xml:space="preserve">                "ip6LocalPrefixes" : [</w:t>
      </w:r>
    </w:p>
    <w:p w14:paraId="6C6D8103" w14:textId="77777777" w:rsidR="005D0F23" w:rsidRPr="00B71CC7" w:rsidRDefault="005D0F23" w:rsidP="00B71CC7">
      <w:pPr>
        <w:contextualSpacing/>
        <w:mirrorIndents/>
        <w:rPr>
          <w:sz w:val="16"/>
          <w:szCs w:val="16"/>
        </w:rPr>
      </w:pPr>
      <w:r w:rsidRPr="00B71CC7">
        <w:rPr>
          <w:sz w:val="16"/>
          <w:szCs w:val="16"/>
        </w:rPr>
        <w:t xml:space="preserve">                ],</w:t>
      </w:r>
    </w:p>
    <w:p w14:paraId="3FFB4F18"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virtualGatewayMacAddress</w:t>
      </w:r>
      <w:proofErr w:type="spellEnd"/>
      <w:r w:rsidRPr="00B71CC7">
        <w:rPr>
          <w:sz w:val="16"/>
          <w:szCs w:val="16"/>
        </w:rPr>
        <w:t>" : "00:00:00:00:00:01"</w:t>
      </w:r>
    </w:p>
    <w:p w14:paraId="27162110" w14:textId="77777777" w:rsidR="005D0F23" w:rsidRPr="00B71CC7" w:rsidRDefault="005D0F23" w:rsidP="00B71CC7">
      <w:pPr>
        <w:contextualSpacing/>
        <w:mirrorIndents/>
        <w:rPr>
          <w:sz w:val="16"/>
          <w:szCs w:val="16"/>
        </w:rPr>
      </w:pPr>
      <w:r w:rsidRPr="00B71CC7">
        <w:rPr>
          <w:sz w:val="16"/>
          <w:szCs w:val="16"/>
        </w:rPr>
        <w:t xml:space="preserve">            }</w:t>
      </w:r>
    </w:p>
    <w:p w14:paraId="16FF3862" w14:textId="77777777" w:rsidR="005D0F23" w:rsidRPr="00B71CC7" w:rsidRDefault="005D0F23" w:rsidP="00B71CC7">
      <w:pPr>
        <w:contextualSpacing/>
        <w:mirrorIndents/>
        <w:rPr>
          <w:sz w:val="16"/>
          <w:szCs w:val="16"/>
        </w:rPr>
      </w:pPr>
      <w:r w:rsidRPr="00B71CC7">
        <w:rPr>
          <w:sz w:val="16"/>
          <w:szCs w:val="16"/>
        </w:rPr>
        <w:t xml:space="preserve">        }</w:t>
      </w:r>
    </w:p>
    <w:p w14:paraId="5822CBB6" w14:textId="77777777" w:rsidR="005D0F23" w:rsidRPr="00B71CC7" w:rsidRDefault="005D0F23" w:rsidP="00B71CC7">
      <w:pPr>
        <w:contextualSpacing/>
        <w:mirrorIndents/>
        <w:rPr>
          <w:sz w:val="16"/>
          <w:szCs w:val="16"/>
        </w:rPr>
      </w:pPr>
      <w:r w:rsidRPr="00B71CC7">
        <w:rPr>
          <w:sz w:val="16"/>
          <w:szCs w:val="16"/>
        </w:rPr>
        <w:t xml:space="preserve">    }</w:t>
      </w:r>
    </w:p>
    <w:p w14:paraId="6F2C95DC" w14:textId="49EDE33A" w:rsidR="005D0F23" w:rsidRPr="009070F8" w:rsidRDefault="005D0F23" w:rsidP="00B71CC7">
      <w:pPr>
        <w:contextualSpacing/>
        <w:mirrorIndents/>
      </w:pPr>
      <w:r w:rsidRPr="00B71CC7">
        <w:rPr>
          <w:sz w:val="16"/>
          <w:szCs w:val="16"/>
        </w:rPr>
        <w:t>}</w:t>
      </w:r>
    </w:p>
    <w:sectPr w:rsidR="005D0F23" w:rsidRPr="009070F8" w:rsidSect="005B3F86">
      <w:headerReference w:type="even" r:id="rId118"/>
      <w:headerReference w:type="default" r:id="rId119"/>
      <w:footerReference w:type="default" r:id="rId120"/>
      <w:headerReference w:type="first" r:id="rId121"/>
      <w:pgSz w:w="11907" w:h="16840" w:code="9"/>
      <w:pgMar w:top="1452" w:right="1134" w:bottom="1418" w:left="1701" w:header="1134" w:footer="567" w:gutter="0"/>
      <w:cols w:space="720"/>
      <w:titlePg/>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Peter Gröschke" w:date="2022-09-23T12:27:00Z" w:initials="PG">
    <w:p w14:paraId="07562F85" w14:textId="16DABA43" w:rsidR="0084746F" w:rsidRDefault="0084746F">
      <w:pPr>
        <w:pStyle w:val="CommentText"/>
      </w:pPr>
      <w:r>
        <w:rPr>
          <w:rStyle w:val="CommentReference"/>
        </w:rPr>
        <w:annotationRef/>
      </w:r>
      <w:r>
        <w:t>Functions are not moving, they are moved. They are moved to a more centralized setup and are migrated from boxes to virtual network functions (VNF), which allows …</w:t>
      </w:r>
    </w:p>
  </w:comment>
  <w:comment w:id="11" w:author="Peter Gröschke" w:date="2022-09-23T12:30:00Z" w:initials="PG">
    <w:p w14:paraId="1518E5AD" w14:textId="696B38F2" w:rsidR="0084746F" w:rsidRDefault="0084746F">
      <w:pPr>
        <w:pStyle w:val="CommentText"/>
      </w:pPr>
      <w:r>
        <w:rPr>
          <w:rStyle w:val="CommentReference"/>
        </w:rPr>
        <w:annotationRef/>
      </w:r>
      <w:r>
        <w:t>Picture?</w:t>
      </w:r>
      <w:r w:rsidR="00B7102A">
        <w:t xml:space="preserve"> Or point to Chapter 2 for a pic.</w:t>
      </w:r>
    </w:p>
  </w:comment>
  <w:comment w:id="12" w:author="Peter Gröschke" w:date="2022-09-23T12:44:00Z" w:initials="PG">
    <w:p w14:paraId="14C2FD7A" w14:textId="6CFBABAD" w:rsidR="00DD4102" w:rsidRDefault="00DD4102">
      <w:pPr>
        <w:pStyle w:val="CommentText"/>
      </w:pPr>
      <w:r>
        <w:rPr>
          <w:rStyle w:val="CommentReference"/>
        </w:rPr>
        <w:annotationRef/>
      </w:r>
      <w:r>
        <w:t>Citation with an overview needed</w:t>
      </w:r>
    </w:p>
  </w:comment>
  <w:comment w:id="17" w:author="Peter Gröschke" w:date="2022-09-23T12:31:00Z" w:initials="PG">
    <w:p w14:paraId="681CB57F" w14:textId="6C3B85D5" w:rsidR="0084746F" w:rsidRDefault="0084746F">
      <w:pPr>
        <w:pStyle w:val="CommentText"/>
      </w:pPr>
      <w:r>
        <w:rPr>
          <w:rStyle w:val="CommentReference"/>
        </w:rPr>
        <w:annotationRef/>
      </w:r>
      <w:r>
        <w:t>[..] network built from physical and virtual network components</w:t>
      </w:r>
    </w:p>
  </w:comment>
  <w:comment w:id="18" w:author="Peter Gröschke" w:date="2022-09-23T12:32:00Z" w:initials="PG">
    <w:p w14:paraId="428A262E" w14:textId="704AD676" w:rsidR="0084746F" w:rsidRDefault="0084746F">
      <w:pPr>
        <w:pStyle w:val="CommentText"/>
      </w:pPr>
      <w:r>
        <w:rPr>
          <w:rStyle w:val="CommentReference"/>
        </w:rPr>
        <w:annotationRef/>
      </w:r>
      <w:r>
        <w:t>It’s rather that the control plane is centralized and, due to streaming telemetry and other, more immediate mechanisms, a central entity can re-configure a network faster and more efficient than a traditional network.</w:t>
      </w:r>
    </w:p>
  </w:comment>
  <w:comment w:id="20" w:author="Peter Gröschke" w:date="2022-09-23T12:36:00Z" w:initials="PG">
    <w:p w14:paraId="28E2A13D" w14:textId="3265F566" w:rsidR="00DD4102" w:rsidRDefault="00DD4102">
      <w:pPr>
        <w:pStyle w:val="CommentText"/>
      </w:pPr>
      <w:r>
        <w:rPr>
          <w:rStyle w:val="CommentReference"/>
        </w:rPr>
        <w:annotationRef/>
      </w:r>
      <w:r>
        <w:t>Where else? What would be the alternative?</w:t>
      </w:r>
    </w:p>
  </w:comment>
  <w:comment w:id="21" w:author="Peter Gröschke" w:date="2022-09-23T12:37:00Z" w:initials="PG">
    <w:p w14:paraId="0C8420E6" w14:textId="0D000A45" w:rsidR="00DD4102" w:rsidRDefault="00DD4102">
      <w:pPr>
        <w:pStyle w:val="CommentText"/>
      </w:pPr>
      <w:r>
        <w:rPr>
          <w:rStyle w:val="CommentReference"/>
        </w:rPr>
        <w:annotationRef/>
      </w:r>
      <w:r>
        <w:t>How about non-switches? More general</w:t>
      </w:r>
    </w:p>
  </w:comment>
  <w:comment w:id="22" w:author="Peter Gröschke" w:date="2022-09-23T12:40:00Z" w:initials="PG">
    <w:p w14:paraId="5596B3E2" w14:textId="2DF2E129" w:rsidR="00DD4102" w:rsidRDefault="00DD4102">
      <w:pPr>
        <w:pStyle w:val="CommentText"/>
      </w:pPr>
      <w:r>
        <w:rPr>
          <w:rStyle w:val="CommentReference"/>
        </w:rPr>
        <w:annotationRef/>
      </w:r>
      <w:r>
        <w:t>So, … like WORD or POWERPOINT? You need to specify the apps.</w:t>
      </w:r>
    </w:p>
  </w:comment>
  <w:comment w:id="23" w:author="Peter Gröschke" w:date="2022-09-23T12:43:00Z" w:initials="PG">
    <w:p w14:paraId="59B4A1F5" w14:textId="1C055CBA" w:rsidR="00DD4102" w:rsidRDefault="00DD4102">
      <w:pPr>
        <w:pStyle w:val="CommentText"/>
      </w:pPr>
      <w:r>
        <w:rPr>
          <w:rStyle w:val="CommentReference"/>
        </w:rPr>
        <w:annotationRef/>
      </w:r>
      <w:r>
        <w:t>Citation needed. There must be a paper for a number of controllers and their preferred NB API</w:t>
      </w:r>
    </w:p>
  </w:comment>
  <w:comment w:id="29" w:author="Peter Gröschke" w:date="2022-09-23T12:46:00Z" w:initials="PG">
    <w:p w14:paraId="3B67A61C" w14:textId="1CB40762" w:rsidR="00A54965" w:rsidRDefault="00A54965">
      <w:pPr>
        <w:pStyle w:val="CommentText"/>
      </w:pPr>
      <w:r>
        <w:rPr>
          <w:rStyle w:val="CommentReference"/>
        </w:rPr>
        <w:annotationRef/>
      </w:r>
      <w:r>
        <w:t>This is when a pic would be helpful! The infrastructure layer was not yet introduced.</w:t>
      </w:r>
    </w:p>
  </w:comment>
  <w:comment w:id="40" w:author="Peter Gröschke" w:date="2022-09-23T12:51:00Z" w:initials="PG">
    <w:p w14:paraId="1C35DAFA" w14:textId="1A55752D" w:rsidR="00A54965" w:rsidRDefault="00A54965">
      <w:pPr>
        <w:pStyle w:val="CommentText"/>
      </w:pPr>
      <w:r>
        <w:rPr>
          <w:rStyle w:val="CommentReference"/>
        </w:rPr>
        <w:annotationRef/>
      </w:r>
      <w:r>
        <w:t>Soooo, forget about IoT-technologies such as LoRa, etc. which allow for energy-efficient battery-run devices. And … there was no internet with 4G-networks? And it’s more interconnectivity, not necessarily Internet (uppercase) connectivity. Think about 5G Campus networks. If I put 100000 sensors for my factory on a net, I don’t want these values on the Internet!</w:t>
      </w:r>
    </w:p>
  </w:comment>
  <w:comment w:id="41" w:author="Peter Gröschke" w:date="2022-09-23T12:54:00Z" w:initials="PG">
    <w:p w14:paraId="5B7D022F" w14:textId="6688F753" w:rsidR="00A54965" w:rsidRDefault="00A54965">
      <w:pPr>
        <w:pStyle w:val="CommentText"/>
      </w:pPr>
      <w:r>
        <w:rPr>
          <w:rStyle w:val="CommentReference"/>
        </w:rPr>
        <w:annotationRef/>
      </w:r>
      <w:r>
        <w:t>Check – with a citation – where SDN is used today. This is IT, not NT. How many ACI implementations exist in DC</w:t>
      </w:r>
      <w:r w:rsidR="002F040A">
        <w:t xml:space="preserve"> (SDDC)</w:t>
      </w:r>
      <w:r>
        <w:t xml:space="preserve"> environments vs. SD-WAN vs. SDN for managing operator networks.</w:t>
      </w:r>
    </w:p>
  </w:comment>
  <w:comment w:id="42" w:author="Peter Gröschke" w:date="2022-09-23T12:56:00Z" w:initials="PG">
    <w:p w14:paraId="1601230F" w14:textId="6BF474F6" w:rsidR="00F05C10" w:rsidRDefault="00F05C10">
      <w:pPr>
        <w:pStyle w:val="CommentText"/>
      </w:pPr>
      <w:r>
        <w:rPr>
          <w:rStyle w:val="CommentReference"/>
        </w:rPr>
        <w:annotationRef/>
      </w:r>
      <w:r>
        <w:t>As such, this has nothing to do with SDN. And we are (look for a citation) at about 40% IPv6, so … “low” might not be correct.</w:t>
      </w:r>
    </w:p>
  </w:comment>
  <w:comment w:id="43" w:author="Peter Gröschke" w:date="2022-09-23T12:58:00Z" w:initials="PG">
    <w:p w14:paraId="1C37F9B4" w14:textId="66566CB3" w:rsidR="00F05C10" w:rsidRDefault="00F05C10">
      <w:pPr>
        <w:pStyle w:val="CommentText"/>
      </w:pPr>
      <w:r>
        <w:rPr>
          <w:rStyle w:val="CommentReference"/>
        </w:rPr>
        <w:annotationRef/>
      </w:r>
      <w:r>
        <w:t xml:space="preserve">Completely missing: the different ways SDN </w:t>
      </w:r>
    </w:p>
  </w:comment>
  <w:comment w:id="53" w:author="Peter Gröschke" w:date="2022-09-23T17:21:00Z" w:initials="PG">
    <w:p w14:paraId="0BF7FE55" w14:textId="4ABEB09D" w:rsidR="00B7102A" w:rsidRDefault="00B7102A">
      <w:pPr>
        <w:pStyle w:val="CommentText"/>
      </w:pPr>
      <w:r>
        <w:rPr>
          <w:rStyle w:val="CommentReference"/>
        </w:rPr>
        <w:annotationRef/>
      </w:r>
      <w:r>
        <w:t>Anything that is “emerging” since 2004 (first use) and/or 2011 (OpenFlow initiative) should not be “emerging” in 2022!</w:t>
      </w:r>
    </w:p>
  </w:comment>
  <w:comment w:id="63" w:author="Peter Gröschke" w:date="2022-09-23T17:28:00Z" w:initials="PG">
    <w:p w14:paraId="05CCD12B" w14:textId="6D2A3FE5" w:rsidR="004D670A" w:rsidRDefault="004D670A">
      <w:pPr>
        <w:pStyle w:val="CommentText"/>
      </w:pPr>
      <w:r>
        <w:rPr>
          <w:rStyle w:val="CommentReference"/>
        </w:rPr>
        <w:annotationRef/>
      </w:r>
      <w:r>
        <w:t>“… control and forwarding logic”? as this device is introduced as “forwarding switch”</w:t>
      </w:r>
    </w:p>
  </w:comment>
  <w:comment w:id="64" w:author="Peter Gröschke" w:date="2022-09-23T17:30:00Z" w:initials="PG">
    <w:p w14:paraId="08E231B3" w14:textId="714B2220" w:rsidR="004D670A" w:rsidRDefault="004D670A">
      <w:pPr>
        <w:pStyle w:val="CommentText"/>
      </w:pPr>
      <w:r>
        <w:rPr>
          <w:rStyle w:val="CommentReference"/>
        </w:rPr>
        <w:annotationRef/>
      </w:r>
      <w:r>
        <w:t>The concept and some protocols are open; there a number of closed source SDN implementations, like ACI. SDN can be based on open protocols and there are open implementations, but to call it “open standardization” may go a bit beyond the current state. But please prove me wrong with peer-reviewed articles!</w:t>
      </w:r>
    </w:p>
  </w:comment>
  <w:comment w:id="70" w:author="Peter Gröschke" w:date="2022-09-23T17:44:00Z" w:initials="PG">
    <w:p w14:paraId="0B236CDB" w14:textId="4475C1DC" w:rsidR="00704775" w:rsidRDefault="00704775">
      <w:pPr>
        <w:pStyle w:val="CommentText"/>
      </w:pPr>
      <w:r>
        <w:rPr>
          <w:rStyle w:val="CommentReference"/>
        </w:rPr>
        <w:annotationRef/>
      </w:r>
      <w:r>
        <w:t>How can an interface “enable”? The controller should be tasked by the application to do something; the controller is usually the component keeping the inventory of the devices in the networking context.</w:t>
      </w:r>
    </w:p>
  </w:comment>
  <w:comment w:id="71" w:author="Peter Gröschke" w:date="2022-09-23T17:51:00Z" w:initials="PG">
    <w:p w14:paraId="749AF367" w14:textId="20DB0CF6" w:rsidR="00704775" w:rsidRDefault="00704775">
      <w:pPr>
        <w:pStyle w:val="CommentText"/>
      </w:pPr>
      <w:r>
        <w:rPr>
          <w:rStyle w:val="CommentReference"/>
        </w:rPr>
        <w:annotationRef/>
      </w:r>
      <w:r>
        <w:t>To?</w:t>
      </w:r>
    </w:p>
  </w:comment>
  <w:comment w:id="72" w:author="Peter Gröschke" w:date="2022-09-23T17:51:00Z" w:initials="PG">
    <w:p w14:paraId="415762ED" w14:textId="0EC18964" w:rsidR="00DF2E2D" w:rsidRDefault="00DF2E2D">
      <w:pPr>
        <w:pStyle w:val="CommentText"/>
      </w:pPr>
      <w:r>
        <w:rPr>
          <w:rStyle w:val="CommentReference"/>
        </w:rPr>
        <w:annotationRef/>
      </w:r>
      <w:r>
        <w:t xml:space="preserve">Citation </w:t>
      </w:r>
    </w:p>
  </w:comment>
  <w:comment w:id="75" w:author="Peter Gröschke" w:date="2022-09-23T17:52:00Z" w:initials="PG">
    <w:p w14:paraId="57B2E91C" w14:textId="4E31D54A" w:rsidR="00DF2E2D" w:rsidRDefault="00DF2E2D">
      <w:pPr>
        <w:pStyle w:val="CommentText"/>
      </w:pPr>
      <w:r>
        <w:rPr>
          <w:rStyle w:val="CommentReference"/>
        </w:rPr>
        <w:annotationRef/>
      </w:r>
      <w:r>
        <w:t xml:space="preserve">Citation </w:t>
      </w:r>
      <w:r w:rsidR="00B82DF0">
        <w:t>– or is it a “could”?</w:t>
      </w:r>
    </w:p>
  </w:comment>
  <w:comment w:id="79" w:author="Peter Gröschke" w:date="2022-09-23T19:23:00Z" w:initials="PG">
    <w:p w14:paraId="3BB3F8ED" w14:textId="2B8FB25F" w:rsidR="00B82DF0" w:rsidRDefault="00B82DF0">
      <w:pPr>
        <w:pStyle w:val="CommentText"/>
      </w:pPr>
      <w:r>
        <w:rPr>
          <w:rStyle w:val="CommentReference"/>
        </w:rPr>
        <w:annotationRef/>
      </w:r>
      <w:r>
        <w:t>“this is complicated and there are many things” – this sentence is not … helping anyone. The whole paragraph is “it’s a complicated world, and I have no citation to back this up”</w:t>
      </w:r>
    </w:p>
  </w:comment>
  <w:comment w:id="83" w:author="Peter Gröschke" w:date="2022-09-23T19:25:00Z" w:initials="PG">
    <w:p w14:paraId="3BA1CFFE" w14:textId="19660694" w:rsidR="00B82DF0" w:rsidRDefault="00B82DF0">
      <w:pPr>
        <w:pStyle w:val="CommentText"/>
      </w:pPr>
      <w:r>
        <w:rPr>
          <w:rStyle w:val="CommentReference"/>
        </w:rPr>
        <w:annotationRef/>
      </w:r>
      <w:r>
        <w:t>Maybe use “infrastructure layer” as this was introduced earlier and is in line with the layer approach</w:t>
      </w:r>
    </w:p>
  </w:comment>
  <w:comment w:id="84" w:author="Peter Gröschke" w:date="2022-09-23T19:27:00Z" w:initials="PG">
    <w:p w14:paraId="2E84AF71" w14:textId="648245C3" w:rsidR="00B82DF0" w:rsidRDefault="00B82DF0">
      <w:pPr>
        <w:pStyle w:val="CommentText"/>
      </w:pPr>
      <w:r>
        <w:rPr>
          <w:rStyle w:val="CommentReference"/>
        </w:rPr>
        <w:annotationRef/>
      </w:r>
      <w:r>
        <w:t>Call it either basic OR fundamental</w:t>
      </w:r>
    </w:p>
  </w:comment>
  <w:comment w:id="85" w:author="Peter Gröschke" w:date="2022-09-23T19:28:00Z" w:initials="PG">
    <w:p w14:paraId="053F1C70" w14:textId="4B6105FB" w:rsidR="00B82DF0" w:rsidRDefault="00B82DF0">
      <w:pPr>
        <w:pStyle w:val="CommentText"/>
      </w:pPr>
      <w:r>
        <w:t>“</w:t>
      </w:r>
      <w:r>
        <w:rPr>
          <w:rStyle w:val="CommentReference"/>
        </w:rPr>
        <w:annotationRef/>
      </w:r>
      <w:r>
        <w:t xml:space="preserve">Translate” implies working on the data. Is the controller more of a broker, which expands tasks like “all members of VLAN 100” to “switch 1”, “switch 1”, “switch 3”, … and collects, but not works on data received (i.e., does not add packet statistics into “last 5 min packet loss”, etc.)? </w:t>
      </w:r>
    </w:p>
  </w:comment>
  <w:comment w:id="90" w:author="Peter Gröschke" w:date="2022-09-23T19:34:00Z" w:initials="PG">
    <w:p w14:paraId="35426230" w14:textId="5A625864" w:rsidR="004A33D8" w:rsidRDefault="004A33D8">
      <w:pPr>
        <w:pStyle w:val="CommentText"/>
      </w:pPr>
      <w:r>
        <w:rPr>
          <w:rStyle w:val="CommentReference"/>
        </w:rPr>
        <w:annotationRef/>
      </w:r>
      <w:r>
        <w:t>Who calls it that? Citation, please!</w:t>
      </w:r>
    </w:p>
  </w:comment>
  <w:comment w:id="91" w:author="Peter Gröschke" w:date="2022-09-23T19:34:00Z" w:initials="PG">
    <w:p w14:paraId="09E5DEF4" w14:textId="020D8CDA" w:rsidR="004A33D8" w:rsidRDefault="004A33D8">
      <w:pPr>
        <w:pStyle w:val="CommentText"/>
      </w:pPr>
      <w:r>
        <w:rPr>
          <w:rStyle w:val="CommentReference"/>
        </w:rPr>
        <w:annotationRef/>
      </w:r>
      <w:r>
        <w:t>redundant</w:t>
      </w:r>
    </w:p>
  </w:comment>
  <w:comment w:id="92" w:author="Peter Gröschke" w:date="2022-09-23T19:35:00Z" w:initials="PG">
    <w:p w14:paraId="6BBE6BA3" w14:textId="50BE7B86" w:rsidR="004A33D8" w:rsidRDefault="004A33D8">
      <w:pPr>
        <w:pStyle w:val="CommentText"/>
      </w:pPr>
      <w:r>
        <w:rPr>
          <w:rStyle w:val="CommentReference"/>
        </w:rPr>
        <w:annotationRef/>
      </w:r>
      <w:r>
        <w:t>Citation? And how does this differ from the dogma of having one single SDN controller (fabric) for managing the network. Is the east/westbound interface using a different protocol; if it does, is there a preferred open-source version?</w:t>
      </w:r>
    </w:p>
  </w:comment>
  <w:comment w:id="96" w:author="Peter Gröschke" w:date="2022-09-23T19:26:00Z" w:initials="PG">
    <w:p w14:paraId="7A1722B8" w14:textId="233B2199" w:rsidR="00B82DF0" w:rsidRDefault="00B82DF0">
      <w:pPr>
        <w:pStyle w:val="CommentText"/>
      </w:pPr>
      <w:r>
        <w:rPr>
          <w:rStyle w:val="CommentReference"/>
        </w:rPr>
        <w:annotationRef/>
      </w:r>
      <w:r>
        <w:t>See above</w:t>
      </w:r>
    </w:p>
  </w:comment>
  <w:comment w:id="99" w:author="Peter Gröschke" w:date="2022-09-23T19:37:00Z" w:initials="PG">
    <w:p w14:paraId="46FEBF95" w14:textId="05F9BDB7" w:rsidR="004A33D8" w:rsidRDefault="004A33D8">
      <w:pPr>
        <w:pStyle w:val="CommentText"/>
      </w:pPr>
      <w:r>
        <w:rPr>
          <w:rStyle w:val="CommentReference"/>
        </w:rPr>
        <w:annotationRef/>
      </w:r>
      <w:r>
        <w:t>This sounds like there are dedicated OpenFlow Switches, which I can buy on the market. If I look at a Catalyst 3750, the first one that came to mind, there is only an OpenFlow plug-in. So citation for “OpenFlow Switches”</w:t>
      </w:r>
    </w:p>
  </w:comment>
  <w:comment w:id="103" w:author="Peter Gröschke" w:date="2022-09-23T19:40:00Z" w:initials="PG">
    <w:p w14:paraId="0081C1C0" w14:textId="1012C3B5" w:rsidR="004A33D8" w:rsidRDefault="004A33D8">
      <w:pPr>
        <w:pStyle w:val="CommentText"/>
      </w:pPr>
      <w:r>
        <w:rPr>
          <w:rStyle w:val="CommentReference"/>
        </w:rPr>
        <w:annotationRef/>
      </w:r>
      <w:r>
        <w:t xml:space="preserve">Well … </w:t>
      </w:r>
    </w:p>
  </w:comment>
  <w:comment w:id="104" w:author="Peter Gröschke" w:date="2022-09-23T19:41:00Z" w:initials="PG">
    <w:p w14:paraId="3AEA9E3E" w14:textId="4F000EFC" w:rsidR="004A33D8" w:rsidRDefault="004A33D8">
      <w:pPr>
        <w:pStyle w:val="CommentText"/>
      </w:pPr>
      <w:r>
        <w:rPr>
          <w:rStyle w:val="CommentReference"/>
        </w:rPr>
        <w:annotationRef/>
      </w:r>
      <w:r>
        <w:t xml:space="preserve">By definition, “policy”, and more so “policies” imply a more complex set of rules. The controller pushes to the switch simple rules and the switch adheres to it on the data plane. So, OpenFlow provides THE DATA PLANE with the rules, so that a switch </w:t>
      </w:r>
      <w:r w:rsidR="00281D21">
        <w:t>can act, due to the set of rules which are pushed to it from the controller, as a switch, a router, or a firewall.</w:t>
      </w:r>
    </w:p>
  </w:comment>
  <w:comment w:id="105" w:author="Peter Gröschke" w:date="2022-09-23T19:45:00Z" w:initials="PG">
    <w:p w14:paraId="504BCA2A" w14:textId="7FE4F7BC" w:rsidR="00281D21" w:rsidRDefault="00281D21">
      <w:pPr>
        <w:pStyle w:val="CommentText"/>
      </w:pPr>
      <w:r>
        <w:rPr>
          <w:rStyle w:val="CommentReference"/>
        </w:rPr>
        <w:annotationRef/>
      </w:r>
      <w:r>
        <w:t xml:space="preserve">Stay general </w:t>
      </w:r>
      <w:r w:rsidR="0064215C">
        <w:t>–</w:t>
      </w:r>
      <w:r>
        <w:t xml:space="preserve"> ovs</w:t>
      </w:r>
      <w:r w:rsidR="0064215C">
        <w:t xml:space="preserve"> is new and unexpected here. Before, you talk about all nodes, then switches, then OVS.</w:t>
      </w:r>
    </w:p>
  </w:comment>
  <w:comment w:id="106" w:author="Peter Gröschke" w:date="2022-09-23T20:03:00Z" w:initials="PG">
    <w:p w14:paraId="0E00E03C" w14:textId="423DEA3F" w:rsidR="0064215C" w:rsidRDefault="0064215C">
      <w:pPr>
        <w:pStyle w:val="CommentText"/>
      </w:pPr>
      <w:r>
        <w:rPr>
          <w:rStyle w:val="CommentReference"/>
        </w:rPr>
        <w:annotationRef/>
      </w:r>
      <w:r>
        <w:t>Reads like pure marketing.</w:t>
      </w:r>
    </w:p>
  </w:comment>
  <w:comment w:id="107" w:author="Peter Gröschke" w:date="2022-09-23T20:03:00Z" w:initials="PG">
    <w:p w14:paraId="5C503892" w14:textId="4F09CF00" w:rsidR="0064215C" w:rsidRDefault="0064215C">
      <w:pPr>
        <w:pStyle w:val="CommentText"/>
      </w:pPr>
      <w:r>
        <w:rPr>
          <w:rStyle w:val="CommentReference"/>
        </w:rPr>
        <w:annotationRef/>
      </w:r>
      <w:r>
        <w:t>Who wants that? You, as a user, may request something, which, after much authentication</w:t>
      </w:r>
      <w:r w:rsidR="008966C4">
        <w:t>, may get from a far-away frontend processed. But you, as a user, are many miles away from the controller …</w:t>
      </w:r>
    </w:p>
  </w:comment>
  <w:comment w:id="108" w:author="Peter Gröschke" w:date="2022-09-23T20:07:00Z" w:initials="PG">
    <w:p w14:paraId="675AD855" w14:textId="77777777" w:rsidR="008966C4" w:rsidRDefault="008966C4">
      <w:pPr>
        <w:pStyle w:val="CommentText"/>
      </w:pPr>
      <w:r>
        <w:rPr>
          <w:rStyle w:val="CommentReference"/>
        </w:rPr>
        <w:annotationRef/>
      </w:r>
      <w:r>
        <w:t>Why? Setup a new user, increasing quotas, changing QoS, … been there, done that without SDN. It’s the scale, it’s the speed, it’s the automatisms which can be implemented, that make the case for SDN</w:t>
      </w:r>
    </w:p>
    <w:p w14:paraId="46571010" w14:textId="115AE6F4" w:rsidR="008966C4" w:rsidRDefault="008966C4">
      <w:pPr>
        <w:pStyle w:val="CommentText"/>
      </w:pPr>
    </w:p>
  </w:comment>
  <w:comment w:id="109" w:author="Peter Gröschke" w:date="2022-09-23T20:08:00Z" w:initials="PG">
    <w:p w14:paraId="3EF2C29A" w14:textId="77777777" w:rsidR="008966C4" w:rsidRDefault="008966C4">
      <w:pPr>
        <w:pStyle w:val="CommentText"/>
      </w:pPr>
      <w:r>
        <w:rPr>
          <w:rStyle w:val="CommentReference"/>
        </w:rPr>
        <w:annotationRef/>
      </w:r>
      <w:r>
        <w:t>Which reminds me of the eastbound-westbound interfaces and why we need them?</w:t>
      </w:r>
    </w:p>
    <w:p w14:paraId="232A2FD7" w14:textId="41CF0B56" w:rsidR="008966C4" w:rsidRDefault="008966C4">
      <w:pPr>
        <w:pStyle w:val="CommentText"/>
      </w:pPr>
    </w:p>
  </w:comment>
  <w:comment w:id="114" w:author="Peter Gröschke" w:date="2022-09-23T20:09:00Z" w:initials="PG">
    <w:p w14:paraId="32880D67" w14:textId="2085BECE" w:rsidR="008966C4" w:rsidRDefault="008966C4">
      <w:pPr>
        <w:pStyle w:val="CommentText"/>
      </w:pPr>
      <w:r>
        <w:rPr>
          <w:rStyle w:val="CommentReference"/>
        </w:rPr>
        <w:annotationRef/>
      </w:r>
      <w:r>
        <w:t>Does the controller have a “complete view”? And why would he need it?</w:t>
      </w:r>
    </w:p>
  </w:comment>
  <w:comment w:id="115" w:author="Peter Gröschke" w:date="2022-09-23T20:10:00Z" w:initials="PG">
    <w:p w14:paraId="45F59E75" w14:textId="30141766" w:rsidR="008966C4" w:rsidRDefault="008966C4">
      <w:pPr>
        <w:pStyle w:val="CommentText"/>
      </w:pPr>
      <w:r>
        <w:rPr>
          <w:rStyle w:val="CommentReference"/>
        </w:rPr>
        <w:annotationRef/>
      </w:r>
      <w:r>
        <w:t xml:space="preserve">That is too simple. Or said too simply. Flow rules going from switch to controller …? No! The switches use OpenFlow to bring back statistics and event notifications to the controller which may push them towards data-crunching applications, which in turn … </w:t>
      </w:r>
    </w:p>
  </w:comment>
  <w:comment w:id="117" w:author="Peter Gröschke" w:date="2022-09-25T13:38:00Z" w:initials="PG">
    <w:p w14:paraId="020C44D2" w14:textId="13BEB3B9" w:rsidR="00357E6B" w:rsidRDefault="00357E6B">
      <w:pPr>
        <w:pStyle w:val="CommentText"/>
      </w:pPr>
      <w:r>
        <w:rPr>
          <w:rStyle w:val="CommentReference"/>
        </w:rPr>
        <w:annotationRef/>
      </w:r>
      <w:r>
        <w:t>Maybe some words describing WHERE the described SDN-principle is used, is in order</w:t>
      </w:r>
    </w:p>
  </w:comment>
  <w:comment w:id="119" w:author="Peter Gröschke" w:date="2022-09-25T13:39:00Z" w:initials="PG">
    <w:p w14:paraId="16A8FA9A" w14:textId="690EE8C4" w:rsidR="00357E6B" w:rsidRDefault="00357E6B">
      <w:pPr>
        <w:pStyle w:val="CommentText"/>
      </w:pPr>
      <w:r>
        <w:rPr>
          <w:rStyle w:val="CommentReference"/>
        </w:rPr>
        <w:annotationRef/>
      </w:r>
      <w:r>
        <w:t>Ones?</w:t>
      </w:r>
    </w:p>
  </w:comment>
  <w:comment w:id="122" w:author="Peter Gröschke" w:date="2022-09-25T13:40:00Z" w:initials="PG">
    <w:p w14:paraId="594C55D0" w14:textId="6419B168" w:rsidR="00357E6B" w:rsidRDefault="00357E6B">
      <w:pPr>
        <w:pStyle w:val="CommentText"/>
      </w:pPr>
      <w:r>
        <w:rPr>
          <w:rStyle w:val="CommentReference"/>
        </w:rPr>
        <w:annotationRef/>
      </w:r>
      <w:r>
        <w:t>Maybe add where to find them?</w:t>
      </w:r>
      <w:r w:rsidR="008A3EAD">
        <w:t xml:space="preserve"> And if they are centralized or distributed, as you write a bit about that later</w:t>
      </w:r>
    </w:p>
  </w:comment>
  <w:comment w:id="123" w:author="Peter Gröschke" w:date="2022-09-25T13:40:00Z" w:initials="PG">
    <w:p w14:paraId="1D5602FC" w14:textId="04081713" w:rsidR="00357E6B" w:rsidRDefault="00357E6B">
      <w:pPr>
        <w:pStyle w:val="CommentText"/>
      </w:pPr>
      <w:r>
        <w:rPr>
          <w:rStyle w:val="CommentReference"/>
        </w:rPr>
        <w:annotationRef/>
      </w:r>
      <w:r>
        <w:t>?</w:t>
      </w:r>
    </w:p>
  </w:comment>
  <w:comment w:id="125" w:author="Peter Gröschke" w:date="2022-09-25T13:41:00Z" w:initials="PG">
    <w:p w14:paraId="4569E5E1" w14:textId="4095C4E6" w:rsidR="00357E6B" w:rsidRDefault="00357E6B">
      <w:pPr>
        <w:pStyle w:val="CommentText"/>
      </w:pPr>
      <w:r>
        <w:rPr>
          <w:rStyle w:val="CommentReference"/>
        </w:rPr>
        <w:annotationRef/>
      </w:r>
      <w:r>
        <w:t>Which?</w:t>
      </w:r>
    </w:p>
  </w:comment>
  <w:comment w:id="126" w:author="Peter Gröschke" w:date="2022-09-25T13:42:00Z" w:initials="PG">
    <w:p w14:paraId="3376A33B" w14:textId="20175A8A" w:rsidR="00357E6B" w:rsidRDefault="00357E6B">
      <w:pPr>
        <w:pStyle w:val="CommentText"/>
      </w:pPr>
      <w:r>
        <w:rPr>
          <w:rStyle w:val="CommentReference"/>
        </w:rPr>
        <w:annotationRef/>
      </w:r>
      <w:r>
        <w:t>You used uppercase above. What’s it gonna be?</w:t>
      </w:r>
    </w:p>
  </w:comment>
  <w:comment w:id="127" w:author="Peter Gröschke" w:date="2022-09-25T13:43:00Z" w:initials="PG">
    <w:p w14:paraId="3AF92032" w14:textId="2674CC2A" w:rsidR="00357E6B" w:rsidRDefault="00357E6B">
      <w:pPr>
        <w:pStyle w:val="CommentText"/>
      </w:pPr>
      <w:r>
        <w:rPr>
          <w:rStyle w:val="CommentReference"/>
        </w:rPr>
        <w:annotationRef/>
      </w:r>
      <w:r>
        <w:t xml:space="preserve">The use of upper- and lowercase is inconsistent </w:t>
      </w:r>
    </w:p>
  </w:comment>
  <w:comment w:id="128" w:author="Peter Gröschke" w:date="2022-09-25T13:44:00Z" w:initials="PG">
    <w:p w14:paraId="13853089" w14:textId="5D4C3D4A" w:rsidR="00357E6B" w:rsidRDefault="00357E6B">
      <w:pPr>
        <w:pStyle w:val="CommentText"/>
      </w:pPr>
      <w:r>
        <w:rPr>
          <w:rStyle w:val="CommentReference"/>
        </w:rPr>
        <w:annotationRef/>
      </w:r>
      <w:r>
        <w:t>?</w:t>
      </w:r>
    </w:p>
  </w:comment>
  <w:comment w:id="132" w:author="Peter Gröschke" w:date="2022-09-25T13:45:00Z" w:initials="PG">
    <w:p w14:paraId="50D82ACE" w14:textId="0A161FC5" w:rsidR="00357E6B" w:rsidRDefault="00357E6B">
      <w:pPr>
        <w:pStyle w:val="CommentText"/>
      </w:pPr>
      <w:r>
        <w:rPr>
          <w:rStyle w:val="CommentReference"/>
        </w:rPr>
        <w:annotationRef/>
      </w:r>
      <w:r>
        <w:t>Commonly known as SPOF, single point of failure</w:t>
      </w:r>
    </w:p>
  </w:comment>
  <w:comment w:id="133" w:author="Peter Gröschke" w:date="2022-09-25T13:45:00Z" w:initials="PG">
    <w:p w14:paraId="5B9965DF" w14:textId="5E63CF7F" w:rsidR="004E6111" w:rsidRDefault="004E6111">
      <w:pPr>
        <w:pStyle w:val="CommentText"/>
      </w:pPr>
      <w:r>
        <w:rPr>
          <w:rStyle w:val="CommentReference"/>
        </w:rPr>
        <w:annotationRef/>
      </w:r>
      <w:r>
        <w:t>Commonly known as scalability</w:t>
      </w:r>
    </w:p>
  </w:comment>
  <w:comment w:id="136" w:author="Peter Gröschke" w:date="2022-09-25T13:46:00Z" w:initials="PG">
    <w:p w14:paraId="361C307A" w14:textId="44EDDD3C" w:rsidR="004E6111" w:rsidRDefault="004E6111">
      <w:pPr>
        <w:pStyle w:val="CommentText"/>
      </w:pPr>
      <w:r>
        <w:rPr>
          <w:rStyle w:val="CommentReference"/>
        </w:rPr>
        <w:annotationRef/>
      </w:r>
      <w:r>
        <w:t xml:space="preserve">So, there were many </w:t>
      </w:r>
      <w:r w:rsidR="008A3EAD">
        <w:t xml:space="preserve">SDN </w:t>
      </w:r>
      <w:r>
        <w:t>developed</w:t>
      </w:r>
      <w:r w:rsidR="008A3EAD">
        <w:t xml:space="preserve"> this way</w:t>
      </w:r>
      <w:r>
        <w:t xml:space="preserve"> initially, and this was not a feasible solution? Right?</w:t>
      </w:r>
      <w:r w:rsidR="008A3EAD">
        <w:t xml:space="preserve"> Or is it rather that even for the initial SDN controllers, redundancy was part of the design?</w:t>
      </w:r>
    </w:p>
  </w:comment>
  <w:comment w:id="139" w:author="Peter Gröschke" w:date="2022-09-25T17:55:00Z" w:initials="PG">
    <w:p w14:paraId="3A292463" w14:textId="676ACED8" w:rsidR="008A3EAD" w:rsidRDefault="008A3EAD">
      <w:pPr>
        <w:pStyle w:val="CommentText"/>
      </w:pPr>
      <w:r>
        <w:rPr>
          <w:rStyle w:val="CommentReference"/>
        </w:rPr>
        <w:annotationRef/>
      </w:r>
      <w:r>
        <w:t>How? “problem with integrating [a better UI|improved scalability|other]”</w:t>
      </w:r>
    </w:p>
  </w:comment>
  <w:comment w:id="140" w:author="Peter Gröschke" w:date="2022-09-25T17:56:00Z" w:initials="PG">
    <w:p w14:paraId="078E3174" w14:textId="372EC141" w:rsidR="008A3EAD" w:rsidRDefault="008A3EAD">
      <w:pPr>
        <w:pStyle w:val="CommentText"/>
      </w:pPr>
      <w:r>
        <w:rPr>
          <w:rStyle w:val="CommentReference"/>
        </w:rPr>
        <w:annotationRef/>
      </w:r>
      <w:r>
        <w:t>“It can be stated that limitations of the innovative first SDN controllers were overcome by developing new SDN controllers with improved feature sets, better scalability and performance, and resiliency for real-world application” – sounds more positive than “new ones had to be built in order to get rid of the flaws of the first ones”.</w:t>
      </w:r>
    </w:p>
  </w:comment>
  <w:comment w:id="141" w:author="Peter Gröschke" w:date="2022-09-25T17:59:00Z" w:initials="PG">
    <w:p w14:paraId="17B8BBA6" w14:textId="0A8BA1F8" w:rsidR="008A3EAD" w:rsidRDefault="008A3EAD">
      <w:pPr>
        <w:pStyle w:val="CommentText"/>
      </w:pPr>
      <w:r>
        <w:rPr>
          <w:rStyle w:val="CommentReference"/>
        </w:rPr>
        <w:annotationRef/>
      </w:r>
      <w:r>
        <w:t>Did I miss “on one hand”?</w:t>
      </w:r>
    </w:p>
  </w:comment>
  <w:comment w:id="145" w:author="Peter Gröschke" w:date="2022-09-25T18:00:00Z" w:initials="PG">
    <w:p w14:paraId="7674D168" w14:textId="5C6A3D3A" w:rsidR="008A3EAD" w:rsidRDefault="008A3EAD">
      <w:pPr>
        <w:pStyle w:val="CommentText"/>
      </w:pPr>
      <w:r>
        <w:rPr>
          <w:rStyle w:val="CommentReference"/>
        </w:rPr>
        <w:annotationRef/>
      </w:r>
      <w:r>
        <w:t>Uppercase, lowercase</w:t>
      </w:r>
    </w:p>
  </w:comment>
  <w:comment w:id="146" w:author="Peter Gröschke" w:date="2022-09-25T18:00:00Z" w:initials="PG">
    <w:p w14:paraId="72BBB8DA" w14:textId="30B86346" w:rsidR="008A3EAD" w:rsidRDefault="008A3EAD">
      <w:pPr>
        <w:pStyle w:val="CommentText"/>
      </w:pPr>
      <w:r>
        <w:rPr>
          <w:rStyle w:val="CommentReference"/>
        </w:rPr>
        <w:annotationRef/>
      </w:r>
      <w:r>
        <w:t>Maybe a pic above could save you some lines …</w:t>
      </w:r>
    </w:p>
  </w:comment>
  <w:comment w:id="148" w:author="Peter Gröschke" w:date="2022-09-25T18:01:00Z" w:initials="PG">
    <w:p w14:paraId="13F17B72" w14:textId="66E30B47" w:rsidR="008A3EAD" w:rsidRDefault="008A3EAD">
      <w:pPr>
        <w:pStyle w:val="CommentText"/>
      </w:pPr>
      <w:r>
        <w:rPr>
          <w:rStyle w:val="CommentReference"/>
        </w:rPr>
        <w:annotationRef/>
      </w:r>
      <w:r>
        <w:t>This may come across as “so for the dummies in this room”</w:t>
      </w:r>
    </w:p>
  </w:comment>
  <w:comment w:id="149" w:author="Peter Gröschke" w:date="2022-09-25T18:03:00Z" w:initials="PG">
    <w:p w14:paraId="48B7CA55" w14:textId="141581E3" w:rsidR="008A3EAD" w:rsidRDefault="008A3EAD">
      <w:pPr>
        <w:pStyle w:val="CommentText"/>
      </w:pPr>
      <w:r>
        <w:rPr>
          <w:rStyle w:val="CommentReference"/>
        </w:rPr>
        <w:annotationRef/>
      </w:r>
      <w:r>
        <w:t xml:space="preserve">More private question: is there a best practice? </w:t>
      </w:r>
      <w:r w:rsidR="001B7B8C">
        <w:t>Do I just count the devices, or is a OVS a one, a PNF switch a 2, a PNF Router a 5 and a Firewall a 10 in terms of relative overhead for a SDN controller? What type of machine does a  controller need to take care of the most?</w:t>
      </w:r>
    </w:p>
  </w:comment>
  <w:comment w:id="153" w:author="Peter Gröschke" w:date="2022-09-25T18:06:00Z" w:initials="PG">
    <w:p w14:paraId="1AE2D739" w14:textId="68D6E9CC" w:rsidR="001B7B8C" w:rsidRDefault="001B7B8C">
      <w:pPr>
        <w:pStyle w:val="CommentText"/>
      </w:pPr>
      <w:r>
        <w:rPr>
          <w:rStyle w:val="CommentReference"/>
        </w:rPr>
        <w:annotationRef/>
      </w:r>
      <w:r>
        <w:t>This reads, with the sentence before, as “well, it may not”</w:t>
      </w:r>
    </w:p>
  </w:comment>
  <w:comment w:id="152" w:author="Peter Gröschke" w:date="2022-09-25T19:06:00Z" w:initials="PG">
    <w:p w14:paraId="60CE6ED9" w14:textId="36F081D5" w:rsidR="00156AB4" w:rsidRDefault="00156AB4">
      <w:pPr>
        <w:pStyle w:val="CommentText"/>
      </w:pPr>
      <w:r>
        <w:rPr>
          <w:rStyle w:val="CommentReference"/>
        </w:rPr>
        <w:annotationRef/>
      </w:r>
      <w:r>
        <w:t>In a way like we distribute knowledge in routed networks, when we work with OSPF areas.</w:t>
      </w:r>
    </w:p>
  </w:comment>
  <w:comment w:id="159" w:author="Peter Gröschke" w:date="2022-09-25T19:08:00Z" w:initials="PG">
    <w:p w14:paraId="0704FB6C" w14:textId="0AFC877B" w:rsidR="00156AB4" w:rsidRDefault="00156AB4">
      <w:pPr>
        <w:pStyle w:val="CommentText"/>
      </w:pPr>
      <w:r>
        <w:rPr>
          <w:rStyle w:val="CommentReference"/>
        </w:rPr>
        <w:annotationRef/>
      </w:r>
      <w:r>
        <w:t>So, controllers for a part of the network are controlling that part of the network</w:t>
      </w:r>
    </w:p>
  </w:comment>
  <w:comment w:id="160" w:author="Peter Gröschke" w:date="2022-09-25T19:10:00Z" w:initials="PG">
    <w:p w14:paraId="4C60376E" w14:textId="3C6BF0DE" w:rsidR="00156AB4" w:rsidRDefault="00156AB4">
      <w:pPr>
        <w:pStyle w:val="CommentText"/>
      </w:pPr>
      <w:r>
        <w:rPr>
          <w:rStyle w:val="CommentReference"/>
        </w:rPr>
        <w:annotationRef/>
      </w:r>
      <w:r>
        <w:t>Which in turn means that each controller controls all devices? You have to show a) what is known and b) what is controlled</w:t>
      </w:r>
    </w:p>
  </w:comment>
  <w:comment w:id="161" w:author="Peter Gröschke" w:date="2022-09-25T19:09:00Z" w:initials="PG">
    <w:p w14:paraId="14E64297" w14:textId="1B55F9E3" w:rsidR="00156AB4" w:rsidRDefault="00156AB4">
      <w:pPr>
        <w:pStyle w:val="CommentText"/>
      </w:pPr>
      <w:r>
        <w:rPr>
          <w:rStyle w:val="CommentReference"/>
        </w:rPr>
        <w:annotationRef/>
      </w:r>
      <w:r>
        <w:t>Use this architecture</w:t>
      </w:r>
    </w:p>
  </w:comment>
  <w:comment w:id="162" w:author="Peter Gröschke" w:date="2022-09-25T19:11:00Z" w:initials="PG">
    <w:p w14:paraId="518A6262" w14:textId="01088031" w:rsidR="00156AB4" w:rsidRDefault="00156AB4">
      <w:pPr>
        <w:pStyle w:val="CommentText"/>
      </w:pPr>
      <w:r>
        <w:rPr>
          <w:rStyle w:val="CommentReference"/>
        </w:rPr>
        <w:annotationRef/>
      </w:r>
      <w:r>
        <w:t>You are referring to a couple of SDN controllers. Why these controllers? What is your selection? What is it based upon? The table above shows “popular” controllers. Near the table, a statement should be there that the research has shown that the SDN controllers listed in table 2 are the most cited ones in academic papers and due to the frequency of use, you concentrated on them. Or what other reason you have.</w:t>
      </w:r>
    </w:p>
  </w:comment>
  <w:comment w:id="168" w:author="Peter Gröschke" w:date="2022-09-25T19:15:00Z" w:initials="PG">
    <w:p w14:paraId="44AD011D" w14:textId="769EEF90" w:rsidR="00156AB4" w:rsidRDefault="00156AB4">
      <w:pPr>
        <w:pStyle w:val="CommentText"/>
      </w:pPr>
      <w:r>
        <w:rPr>
          <w:rStyle w:val="CommentReference"/>
        </w:rPr>
        <w:annotationRef/>
      </w:r>
      <w:r>
        <w:t>“ONOS, not being the first SDN controller, focuses on ….”</w:t>
      </w:r>
    </w:p>
  </w:comment>
  <w:comment w:id="169" w:author="Peter Gröschke" w:date="2022-09-25T19:16:00Z" w:initials="PG">
    <w:p w14:paraId="4A5953BC" w14:textId="1ABD9B64" w:rsidR="00156AB4" w:rsidRDefault="00156AB4">
      <w:pPr>
        <w:pStyle w:val="CommentText"/>
      </w:pPr>
      <w:r>
        <w:rPr>
          <w:rStyle w:val="CommentReference"/>
        </w:rPr>
        <w:annotationRef/>
      </w:r>
      <w:r>
        <w:t xml:space="preserve">That reads like I could start the module “separation of </w:t>
      </w:r>
      <w:r w:rsidR="00E83216">
        <w:t>c</w:t>
      </w:r>
      <w:r>
        <w:t>oncern</w:t>
      </w:r>
      <w:r w:rsidR="00E83216">
        <w:t>”</w:t>
      </w:r>
      <w:r>
        <w:t xml:space="preserve"> as a demon on a linux box?</w:t>
      </w:r>
      <w:r w:rsidR="00E83216">
        <w:t xml:space="preserve"> And I don’t find the modules in the picture you provide.</w:t>
      </w:r>
    </w:p>
  </w:comment>
  <w:comment w:id="171" w:author="Peter Gröschke" w:date="2022-09-25T19:18:00Z" w:initials="PG">
    <w:p w14:paraId="76FF0984" w14:textId="6E974050" w:rsidR="00E83216" w:rsidRDefault="00E83216">
      <w:pPr>
        <w:pStyle w:val="CommentText"/>
      </w:pPr>
      <w:r>
        <w:rPr>
          <w:rStyle w:val="CommentReference"/>
        </w:rPr>
        <w:annotationRef/>
      </w:r>
      <w:r>
        <w:t>“there are things that do things” – “for the seamless interworking of the subsystems, communication components are available to facilitate the efficient exchange of information.” Or something similar.</w:t>
      </w:r>
    </w:p>
  </w:comment>
  <w:comment w:id="172" w:author="Peter Gröschke" w:date="2022-09-25T19:20:00Z" w:initials="PG">
    <w:p w14:paraId="3B8B3506" w14:textId="77603AD5" w:rsidR="00E83216" w:rsidRDefault="00E83216">
      <w:pPr>
        <w:pStyle w:val="CommentText"/>
      </w:pPr>
      <w:r>
        <w:rPr>
          <w:rStyle w:val="CommentReference"/>
        </w:rPr>
        <w:annotationRef/>
      </w:r>
      <w:r>
        <w:t>Which? SBI, NBI, East, west?</w:t>
      </w:r>
    </w:p>
  </w:comment>
  <w:comment w:id="173" w:author="Peter Gröschke" w:date="2022-09-25T19:21:00Z" w:initials="PG">
    <w:p w14:paraId="41BDF7A9" w14:textId="166C539A" w:rsidR="00E83216" w:rsidRDefault="00E83216">
      <w:pPr>
        <w:pStyle w:val="CommentText"/>
      </w:pPr>
      <w:r>
        <w:rPr>
          <w:rStyle w:val="CommentReference"/>
        </w:rPr>
        <w:annotationRef/>
      </w:r>
      <w:r>
        <w:t xml:space="preserve">With the date 2021, you should give an outlook on the future: is there a lag due to Corona, have developers quit, was there a security incident which led to a big reprogramming, …? Seven quarters later … </w:t>
      </w:r>
    </w:p>
  </w:comment>
  <w:comment w:id="177" w:author="Peter Gröschke" w:date="2022-09-25T19:24:00Z" w:initials="PG">
    <w:p w14:paraId="161B388C" w14:textId="360901EC" w:rsidR="00E83216" w:rsidRDefault="00E83216">
      <w:pPr>
        <w:pStyle w:val="CommentText"/>
      </w:pPr>
      <w:r>
        <w:rPr>
          <w:rStyle w:val="CommentReference"/>
        </w:rPr>
        <w:annotationRef/>
      </w:r>
      <w:r>
        <w:t>Reference to the RFCs</w:t>
      </w:r>
    </w:p>
  </w:comment>
  <w:comment w:id="178" w:author="Peter Gröschke" w:date="2022-09-25T19:24:00Z" w:initials="PG">
    <w:p w14:paraId="129B8C42" w14:textId="7C2030B7" w:rsidR="00E83216" w:rsidRDefault="00E83216">
      <w:pPr>
        <w:pStyle w:val="CommentText"/>
      </w:pPr>
      <w:r>
        <w:rPr>
          <w:rStyle w:val="CommentReference"/>
        </w:rPr>
        <w:annotationRef/>
      </w:r>
      <w:r>
        <w:t>Source, link, citation</w:t>
      </w:r>
    </w:p>
  </w:comment>
  <w:comment w:id="179" w:author="Peter Gröschke" w:date="2022-09-25T19:25:00Z" w:initials="PG">
    <w:p w14:paraId="69FC2197" w14:textId="77777777" w:rsidR="00E83216" w:rsidRDefault="00E83216" w:rsidP="00E83216">
      <w:pPr>
        <w:pStyle w:val="CommentText"/>
      </w:pPr>
      <w:r>
        <w:rPr>
          <w:rStyle w:val="CommentReference"/>
        </w:rPr>
        <w:annotationRef/>
      </w:r>
      <w:r>
        <w:rPr>
          <w:rStyle w:val="CommentReference"/>
        </w:rPr>
        <w:annotationRef/>
      </w:r>
      <w:r>
        <w:t>Source, link, citation</w:t>
      </w:r>
    </w:p>
    <w:p w14:paraId="675E3B51" w14:textId="08A183D6" w:rsidR="00E83216" w:rsidRDefault="00E83216">
      <w:pPr>
        <w:pStyle w:val="CommentText"/>
      </w:pPr>
    </w:p>
  </w:comment>
  <w:comment w:id="181" w:author="Peter Gröschke" w:date="2022-09-25T19:26:00Z" w:initials="PG">
    <w:p w14:paraId="374B6463" w14:textId="61051EB3" w:rsidR="00E83216" w:rsidRDefault="00E83216">
      <w:pPr>
        <w:pStyle w:val="CommentText"/>
      </w:pPr>
      <w:r>
        <w:rPr>
          <w:rStyle w:val="CommentReference"/>
        </w:rPr>
        <w:annotationRef/>
      </w:r>
      <w:r>
        <w:t>Upper/lowercase</w:t>
      </w:r>
      <w:r w:rsidR="002F6CC0">
        <w:t>?</w:t>
      </w:r>
    </w:p>
  </w:comment>
  <w:comment w:id="182" w:author="Peter Gröschke" w:date="2022-09-25T19:27:00Z" w:initials="PG">
    <w:p w14:paraId="1C779531" w14:textId="0EF85BD7" w:rsidR="002F6CC0" w:rsidRDefault="002F6CC0">
      <w:pPr>
        <w:pStyle w:val="CommentText"/>
      </w:pPr>
      <w:r>
        <w:rPr>
          <w:rStyle w:val="CommentReference"/>
        </w:rPr>
        <w:annotationRef/>
      </w:r>
      <w:r>
        <w:t>Again, with the current version being older than a year, is there a reason? Bugs, developers, compromised source code?</w:t>
      </w:r>
    </w:p>
  </w:comment>
  <w:comment w:id="185" w:author="Peter Gröschke" w:date="2022-09-25T19:36:00Z" w:initials="PG">
    <w:p w14:paraId="18F98901" w14:textId="795582F4" w:rsidR="002F6CC0" w:rsidRDefault="002F6CC0">
      <w:pPr>
        <w:pStyle w:val="CommentText"/>
      </w:pPr>
      <w:r>
        <w:rPr>
          <w:rStyle w:val="CommentReference"/>
        </w:rPr>
        <w:annotationRef/>
      </w:r>
      <w:r>
        <w:t>This is the third SDN controller listed. In either the beginning or the end, there should be one</w:t>
      </w:r>
      <w:r w:rsidR="00BC5CAA">
        <w:t xml:space="preserve"> </w:t>
      </w:r>
      <w:r>
        <w:t>sentence why these ones were chosen and maybe a list with reasons why other controllers which were named before, are not listed here/considered for your network.</w:t>
      </w:r>
    </w:p>
  </w:comment>
  <w:comment w:id="190" w:author="Peter Gröschke" w:date="2022-09-25T19:29:00Z" w:initials="PG">
    <w:p w14:paraId="0D478E3F" w14:textId="38BD4AFB" w:rsidR="002F6CC0" w:rsidRDefault="002F6CC0">
      <w:pPr>
        <w:pStyle w:val="CommentText"/>
      </w:pPr>
      <w:r>
        <w:rPr>
          <w:rStyle w:val="CommentReference"/>
        </w:rPr>
        <w:annotationRef/>
      </w:r>
      <w:r>
        <w:t>So, “Firewall” is a program that was written for Ryu? And “Endpoint” is an application like Zookeeper? As this mixes functions and names of specific software, this is difficult to read.</w:t>
      </w:r>
    </w:p>
  </w:comment>
  <w:comment w:id="194" w:author="Peter Gröschke" w:date="2022-09-25T19:32:00Z" w:initials="PG">
    <w:p w14:paraId="2268A594" w14:textId="2F48EBDA" w:rsidR="002F6CC0" w:rsidRDefault="002F6CC0">
      <w:pPr>
        <w:pStyle w:val="CommentText"/>
      </w:pPr>
      <w:r>
        <w:rPr>
          <w:rStyle w:val="CommentReference"/>
        </w:rPr>
        <w:annotationRef/>
      </w:r>
      <w:r>
        <w:t xml:space="preserve">As OpenStack is now … YOGA (so, from v5 to v25), is Ryu still integrated into OpenStack? And there is a stand-alone Ryu? </w:t>
      </w:r>
    </w:p>
  </w:comment>
  <w:comment w:id="207" w:author="Peter Gröschke" w:date="2022-09-25T19:35:00Z" w:initials="PG">
    <w:p w14:paraId="6B9C0608" w14:textId="56BFD920" w:rsidR="002F6CC0" w:rsidRDefault="002F6CC0">
      <w:pPr>
        <w:pStyle w:val="CommentText"/>
      </w:pPr>
      <w:r>
        <w:rPr>
          <w:rStyle w:val="CommentReference"/>
        </w:rPr>
        <w:annotationRef/>
      </w:r>
      <w:r>
        <w:t>Where does this pic come from? Ryu documentation? If this is your pic, you should look at the formatting and alignment.</w:t>
      </w:r>
    </w:p>
  </w:comment>
  <w:comment w:id="209" w:author="Peter Gröschke" w:date="2022-09-25T19:37:00Z" w:initials="PG">
    <w:p w14:paraId="608DB7A9" w14:textId="4B052989" w:rsidR="00BC5CAA" w:rsidRDefault="00BC5CAA">
      <w:pPr>
        <w:pStyle w:val="CommentText"/>
      </w:pPr>
      <w:r>
        <w:rPr>
          <w:rStyle w:val="CommentReference"/>
        </w:rPr>
        <w:annotationRef/>
      </w:r>
      <w:r>
        <w:t>Several. Some sounds like you don’t know and don’t care.</w:t>
      </w:r>
    </w:p>
  </w:comment>
  <w:comment w:id="210" w:author="Peter Gröschke" w:date="2022-09-25T19:38:00Z" w:initials="PG">
    <w:p w14:paraId="6867EAE3" w14:textId="77777777" w:rsidR="00BC5CAA" w:rsidRDefault="00BC5CAA">
      <w:pPr>
        <w:pStyle w:val="CommentText"/>
      </w:pPr>
      <w:r>
        <w:rPr>
          <w:rStyle w:val="CommentReference"/>
        </w:rPr>
        <w:annotationRef/>
      </w:r>
      <w:r>
        <w:t xml:space="preserve">New switches specifically to support SDN came to the market, but most switches were just in need of a SW upgrade to support the aforementioned SBI like OpenFlow, BGP, others. </w:t>
      </w:r>
    </w:p>
    <w:p w14:paraId="20173FDE" w14:textId="6BF3FCD9" w:rsidR="00BC5CAA" w:rsidRDefault="00BC5CAA">
      <w:pPr>
        <w:pStyle w:val="CommentText"/>
      </w:pPr>
      <w:r>
        <w:t>While this master thesis focuses on open-source SDN controllers, the CISCO NEXUS 7000 and 9000 series can be obtained with the traditional OS, an “ACI-only” OS, and  most expensive – a combined OS which allows for use in an SDDC with CISCO ACI as well as leaving open the opportunity to run the switch in a more traditional DC environment. Check it, please!</w:t>
      </w:r>
    </w:p>
  </w:comment>
  <w:comment w:id="211" w:author="Peter Gröschke" w:date="2022-09-25T19:43:00Z" w:initials="PG">
    <w:p w14:paraId="106B042B" w14:textId="65DF6F0F" w:rsidR="00BC5CAA" w:rsidRDefault="00BC5CAA">
      <w:pPr>
        <w:pStyle w:val="CommentText"/>
      </w:pPr>
      <w:r>
        <w:rPr>
          <w:rStyle w:val="CommentReference"/>
        </w:rPr>
        <w:annotationRef/>
      </w:r>
      <w:r>
        <w:t>If you reference in this block to Openflow, use the proper wordings and the way OpenFlow understands a network device</w:t>
      </w:r>
      <w:r w:rsidR="00010466">
        <w:t>. This sounds like you would not be able to explain an OpenFlow packet if you see one in Wireshark.</w:t>
      </w:r>
    </w:p>
    <w:p w14:paraId="586AAA80" w14:textId="3FE705AC" w:rsidR="00BC5CAA" w:rsidRDefault="00010466">
      <w:pPr>
        <w:pStyle w:val="CommentText"/>
      </w:pPr>
      <w:r>
        <w:t xml:space="preserve">OpenFlow populates the “Match-Action-Tables”, this is what I read. </w:t>
      </w:r>
    </w:p>
  </w:comment>
  <w:comment w:id="222" w:author="Peter Gröschke" w:date="2022-09-25T19:51:00Z" w:initials="PG">
    <w:p w14:paraId="6BCD5B45" w14:textId="6AB3ACB9" w:rsidR="00010466" w:rsidRDefault="00010466">
      <w:pPr>
        <w:pStyle w:val="CommentText"/>
      </w:pPr>
      <w:r>
        <w:rPr>
          <w:rStyle w:val="CommentReference"/>
        </w:rPr>
        <w:annotationRef/>
      </w:r>
      <w:r>
        <w:t>My curiosity: does this relate to P4?</w:t>
      </w:r>
    </w:p>
  </w:comment>
  <w:comment w:id="224" w:author="Peter Gröschke" w:date="2022-09-25T19:51:00Z" w:initials="PG">
    <w:p w14:paraId="42948F89" w14:textId="18CD0CF0" w:rsidR="00010466" w:rsidRDefault="00010466">
      <w:pPr>
        <w:pStyle w:val="CommentText"/>
      </w:pPr>
      <w:r>
        <w:rPr>
          <w:rStyle w:val="CommentReference"/>
        </w:rPr>
        <w:annotationRef/>
      </w:r>
      <w:r>
        <w:t>Is this a term I should know?</w:t>
      </w:r>
    </w:p>
  </w:comment>
  <w:comment w:id="225" w:author="Peter Gröschke" w:date="2022-09-25T19:52:00Z" w:initials="PG">
    <w:p w14:paraId="0D7603F8" w14:textId="61DC49DA" w:rsidR="00010466" w:rsidRDefault="00010466">
      <w:pPr>
        <w:pStyle w:val="CommentText"/>
      </w:pPr>
      <w:r>
        <w:rPr>
          <w:rStyle w:val="CommentReference"/>
        </w:rPr>
        <w:annotationRef/>
      </w:r>
      <w:r>
        <w:t>There should be a sentence stating that in this thesis, you are exclusively using OVS, due to … popularity, availability, experience in University Frankfurt, …</w:t>
      </w:r>
    </w:p>
  </w:comment>
  <w:comment w:id="234" w:author="Peter Gröschke" w:date="2022-09-25T19:55:00Z" w:initials="PG">
    <w:p w14:paraId="16C8FFD2" w14:textId="2D140E65" w:rsidR="00010466" w:rsidRDefault="00010466">
      <w:pPr>
        <w:pStyle w:val="CommentText"/>
      </w:pPr>
      <w:r>
        <w:rPr>
          <w:rStyle w:val="CommentReference"/>
        </w:rPr>
        <w:annotationRef/>
      </w:r>
      <w:r>
        <w:t>What would an unreal kernel be?</w:t>
      </w:r>
    </w:p>
  </w:comment>
  <w:comment w:id="239" w:author="Peter Gröschke" w:date="2022-09-25T19:56:00Z" w:initials="PG">
    <w:p w14:paraId="3C76ACE9" w14:textId="606F75EA" w:rsidR="00010466" w:rsidRDefault="00010466">
      <w:pPr>
        <w:pStyle w:val="CommentText"/>
      </w:pPr>
      <w:r>
        <w:rPr>
          <w:rStyle w:val="CommentReference"/>
        </w:rPr>
        <w:annotationRef/>
      </w:r>
      <w:r>
        <w:t>This sentence reads a bit weird. Please restructure.</w:t>
      </w:r>
    </w:p>
  </w:comment>
  <w:comment w:id="242" w:author="Peter Gröschke" w:date="2022-09-25T19:58:00Z" w:initials="PG">
    <w:p w14:paraId="09DF63CD" w14:textId="0BDFED92" w:rsidR="00126269" w:rsidRDefault="00126269">
      <w:pPr>
        <w:pStyle w:val="CommentText"/>
      </w:pPr>
      <w:r>
        <w:rPr>
          <w:rStyle w:val="CommentReference"/>
        </w:rPr>
        <w:annotationRef/>
      </w:r>
      <w:r>
        <w:t xml:space="preserve">“Mininet has been shown to be a valuable tool in the research community. Due tro the experience gained in many universities and in the Frankfurt research community, it was selected in the further research.” </w:t>
      </w:r>
    </w:p>
  </w:comment>
  <w:comment w:id="247" w:author="Peter Gröschke" w:date="2022-09-25T20:01:00Z" w:initials="PG">
    <w:p w14:paraId="6E502E66" w14:textId="1FC2301D" w:rsidR="00126269" w:rsidRDefault="00126269">
      <w:pPr>
        <w:pStyle w:val="CommentText"/>
      </w:pPr>
      <w:r>
        <w:rPr>
          <w:rStyle w:val="CommentReference"/>
        </w:rPr>
        <w:annotationRef/>
      </w:r>
      <w:r>
        <w:t>At one point it should be stated whether or not this was used in the research for this thesis. And this looks similar in style to something I have already read a couple of years ago</w:t>
      </w:r>
    </w:p>
  </w:comment>
  <w:comment w:id="251" w:author="Peter Gröschke" w:date="2022-09-26T16:18:00Z" w:initials="PG">
    <w:p w14:paraId="7D4526B4" w14:textId="45401BDD" w:rsidR="00FC60F5" w:rsidRDefault="00FC60F5">
      <w:pPr>
        <w:pStyle w:val="CommentText"/>
      </w:pPr>
      <w:r>
        <w:rPr>
          <w:rStyle w:val="CommentReference"/>
        </w:rPr>
        <w:annotationRef/>
      </w:r>
      <w:r>
        <w:t>What do they do?</w:t>
      </w:r>
    </w:p>
  </w:comment>
  <w:comment w:id="252" w:author="Peter Gröschke" w:date="2022-09-26T16:19:00Z" w:initials="PG">
    <w:p w14:paraId="386BC3D7" w14:textId="77777777" w:rsidR="00FC60F5" w:rsidRDefault="00FC60F5" w:rsidP="00FC60F5">
      <w:pPr>
        <w:pStyle w:val="CommentText"/>
      </w:pPr>
      <w:r>
        <w:rPr>
          <w:rStyle w:val="CommentReference"/>
        </w:rPr>
        <w:annotationRef/>
      </w:r>
      <w:r>
        <w:rPr>
          <w:rStyle w:val="CommentReference"/>
        </w:rPr>
        <w:annotationRef/>
      </w:r>
      <w:r>
        <w:t>What do they do?</w:t>
      </w:r>
    </w:p>
    <w:p w14:paraId="51ECD7AD" w14:textId="1944E6B3" w:rsidR="00FC60F5" w:rsidRDefault="00FC60F5">
      <w:pPr>
        <w:pStyle w:val="CommentText"/>
      </w:pPr>
    </w:p>
  </w:comment>
  <w:comment w:id="256" w:author="Peter Gröschke" w:date="2022-09-26T12:19:00Z" w:initials="PG">
    <w:p w14:paraId="4859E5DD" w14:textId="77777777" w:rsidR="00304A09" w:rsidRDefault="00304A09">
      <w:pPr>
        <w:pStyle w:val="CommentText"/>
      </w:pPr>
      <w:r>
        <w:rPr>
          <w:rStyle w:val="CommentReference"/>
        </w:rPr>
        <w:annotationRef/>
      </w:r>
      <w:r>
        <w:t>What is the result of this? Is 1.6 not used at all, limited use …? Or is 1.3 or 1.4 the version used the most as this gives stable implementations?</w:t>
      </w:r>
    </w:p>
    <w:p w14:paraId="2DE186A7" w14:textId="1D7F7D6F" w:rsidR="00304A09" w:rsidRDefault="00304A09">
      <w:pPr>
        <w:pStyle w:val="CommentText"/>
      </w:pPr>
      <w:r>
        <w:t>And I understand that there is a successor to OpenFlow? Is this one available</w:t>
      </w:r>
    </w:p>
  </w:comment>
  <w:comment w:id="266" w:author="Peter Gröschke" w:date="2022-09-26T16:22:00Z" w:initials="PG">
    <w:p w14:paraId="00A0F0F1" w14:textId="602DFB0D" w:rsidR="00FC60F5" w:rsidRDefault="00FC60F5">
      <w:pPr>
        <w:pStyle w:val="CommentText"/>
      </w:pPr>
      <w:r>
        <w:rPr>
          <w:rStyle w:val="CommentReference"/>
        </w:rPr>
        <w:annotationRef/>
      </w:r>
      <w:r>
        <w:t>“… such as to forward a packet to a specific port”</w:t>
      </w:r>
    </w:p>
  </w:comment>
  <w:comment w:id="267" w:author="Peter Gröschke" w:date="2022-09-26T16:23:00Z" w:initials="PG">
    <w:p w14:paraId="51D07E49" w14:textId="466E3873" w:rsidR="00FC60F5" w:rsidRDefault="00FC60F5">
      <w:pPr>
        <w:pStyle w:val="CommentText"/>
      </w:pPr>
      <w:r>
        <w:rPr>
          <w:rStyle w:val="CommentReference"/>
        </w:rPr>
        <w:annotationRef/>
      </w:r>
      <w:r>
        <w:t xml:space="preserve">This element is missing in the picture above. </w:t>
      </w:r>
    </w:p>
  </w:comment>
  <w:comment w:id="268" w:author="Peter Gröschke" w:date="2022-09-26T16:25:00Z" w:initials="PG">
    <w:p w14:paraId="2A93B2A4" w14:textId="11985DAB" w:rsidR="00FC60F5" w:rsidRDefault="00FC60F5">
      <w:pPr>
        <w:pStyle w:val="CommentText"/>
      </w:pPr>
      <w:r>
        <w:rPr>
          <w:rStyle w:val="CommentReference"/>
        </w:rPr>
        <w:annotationRef/>
      </w:r>
      <w:r>
        <w:t>Does the controller really check that an appropriate match-action element is sent to all switches along a path? Please check, b/c this is already an advanced feature!</w:t>
      </w:r>
    </w:p>
  </w:comment>
  <w:comment w:id="270" w:author="Peter Gröschke" w:date="2022-09-26T16:28:00Z" w:initials="PG">
    <w:p w14:paraId="51BB861D" w14:textId="39D5AB65" w:rsidR="00FC60F5" w:rsidRDefault="00FC60F5">
      <w:pPr>
        <w:pStyle w:val="CommentText"/>
      </w:pPr>
      <w:r>
        <w:rPr>
          <w:rStyle w:val="CommentReference"/>
        </w:rPr>
        <w:annotationRef/>
      </w:r>
      <w:r>
        <w:t>Wot? Can you give an example for a group table entry and the action it performs on packets?</w:t>
      </w:r>
    </w:p>
  </w:comment>
  <w:comment w:id="277" w:author="Peter Gröschke" w:date="2022-09-26T16:30:00Z" w:initials="PG">
    <w:p w14:paraId="045AF5E0" w14:textId="70B983A5" w:rsidR="00AC4B9B" w:rsidRDefault="00AC4B9B">
      <w:pPr>
        <w:pStyle w:val="CommentText"/>
      </w:pPr>
      <w:r>
        <w:rPr>
          <w:rStyle w:val="CommentReference"/>
        </w:rPr>
        <w:annotationRef/>
      </w:r>
      <w:r>
        <w:t>Check upper- and lowercase</w:t>
      </w:r>
    </w:p>
  </w:comment>
  <w:comment w:id="285" w:author="Peter Gröschke" w:date="2022-09-26T16:44:00Z" w:initials="PG">
    <w:p w14:paraId="536A971B" w14:textId="6F6B23D1" w:rsidR="00530A48" w:rsidRDefault="00530A48">
      <w:pPr>
        <w:pStyle w:val="CommentText"/>
      </w:pPr>
      <w:r>
        <w:rPr>
          <w:rStyle w:val="CommentReference"/>
        </w:rPr>
        <w:annotationRef/>
      </w:r>
      <w:r>
        <w:t>I saw it for setting up parameters relevant to the switch capabilities. And you mention DPID; but define it only a line later. Please check.</w:t>
      </w:r>
    </w:p>
  </w:comment>
  <w:comment w:id="291" w:author="Peter Gröschke" w:date="2022-09-26T16:50:00Z" w:initials="PG">
    <w:p w14:paraId="6FC3EC47" w14:textId="16D03828" w:rsidR="00530A48" w:rsidRDefault="00530A48">
      <w:pPr>
        <w:pStyle w:val="CommentText"/>
      </w:pPr>
      <w:r>
        <w:rPr>
          <w:rStyle w:val="CommentReference"/>
        </w:rPr>
        <w:annotationRef/>
      </w:r>
      <w:r>
        <w:t>Is this NEWGEN?</w:t>
      </w:r>
    </w:p>
  </w:comment>
  <w:comment w:id="292" w:author="Peter Gröschke" w:date="2022-09-26T16:51:00Z" w:initials="PG">
    <w:p w14:paraId="07EC2176" w14:textId="0C51CB31" w:rsidR="00A426CC" w:rsidRDefault="00A426CC">
      <w:pPr>
        <w:pStyle w:val="CommentText"/>
      </w:pPr>
      <w:r>
        <w:rPr>
          <w:rStyle w:val="CommentReference"/>
        </w:rPr>
        <w:annotationRef/>
      </w:r>
      <w:r>
        <w:t xml:space="preserve">Please check this sentence – it runs for 4 lines and has no defined ending … </w:t>
      </w:r>
    </w:p>
  </w:comment>
  <w:comment w:id="298" w:author="Peter Gröschke" w:date="2022-09-26T16:52:00Z" w:initials="PG">
    <w:p w14:paraId="5EA254E2" w14:textId="5A9949FF" w:rsidR="00A426CC" w:rsidRDefault="00A426CC">
      <w:pPr>
        <w:pStyle w:val="CommentText"/>
      </w:pPr>
      <w:r>
        <w:rPr>
          <w:rStyle w:val="CommentReference"/>
        </w:rPr>
        <w:annotationRef/>
      </w:r>
      <w:r>
        <w:t>“Different people did different things. Period.”</w:t>
      </w:r>
    </w:p>
  </w:comment>
  <w:comment w:id="299" w:author="Peter Gröschke" w:date="2022-09-26T16:53:00Z" w:initials="PG">
    <w:p w14:paraId="3509115D" w14:textId="1247CA7F" w:rsidR="00A426CC" w:rsidRDefault="00A426CC">
      <w:pPr>
        <w:pStyle w:val="CommentText"/>
      </w:pPr>
      <w:r>
        <w:rPr>
          <w:rStyle w:val="CommentReference"/>
        </w:rPr>
        <w:annotationRef/>
      </w:r>
      <w:r>
        <w:t>Which controller acquired what? Do controllers acquire things?</w:t>
      </w:r>
    </w:p>
  </w:comment>
  <w:comment w:id="300" w:author="Peter Gröschke" w:date="2022-09-26T16:54:00Z" w:initials="PG">
    <w:p w14:paraId="54C18B52" w14:textId="2E7BCACE" w:rsidR="00A426CC" w:rsidRDefault="00A426CC">
      <w:pPr>
        <w:pStyle w:val="CommentText"/>
      </w:pPr>
      <w:r>
        <w:rPr>
          <w:rStyle w:val="CommentReference"/>
        </w:rPr>
        <w:annotationRef/>
      </w:r>
      <w:r>
        <w:t>Who? The SDN controllers?</w:t>
      </w:r>
    </w:p>
  </w:comment>
  <w:comment w:id="302" w:author="Peter Gröschke" w:date="2022-09-26T16:55:00Z" w:initials="PG">
    <w:p w14:paraId="548EB3B4" w14:textId="388DCCAA" w:rsidR="00A426CC" w:rsidRDefault="00A426CC">
      <w:pPr>
        <w:pStyle w:val="CommentText"/>
      </w:pPr>
      <w:r>
        <w:rPr>
          <w:rStyle w:val="CommentReference"/>
        </w:rPr>
        <w:annotationRef/>
      </w:r>
      <w:r>
        <w:t>Controllers were focused by communities? What is this supposed to mean? Or were the open-source SDN controllers in the focus of reasearchers, etc., because of being readily available, and flexible when it comes to self-developed changes and upgrades?</w:t>
      </w:r>
    </w:p>
  </w:comment>
  <w:comment w:id="303" w:author="Peter Gröschke" w:date="2022-09-26T16:58:00Z" w:initials="PG">
    <w:p w14:paraId="17B2172B" w14:textId="1A0DED07" w:rsidR="00A426CC" w:rsidRDefault="00A426CC">
      <w:pPr>
        <w:pStyle w:val="CommentText"/>
      </w:pPr>
      <w:r>
        <w:rPr>
          <w:rStyle w:val="CommentReference"/>
        </w:rPr>
        <w:annotationRef/>
      </w:r>
      <w:r>
        <w:t>Maybe call them “evolved”?</w:t>
      </w:r>
    </w:p>
  </w:comment>
  <w:comment w:id="304" w:author="Peter Gröschke" w:date="2022-09-26T16:58:00Z" w:initials="PG">
    <w:p w14:paraId="4DD0B923" w14:textId="1BDA3BEA" w:rsidR="00A426CC" w:rsidRDefault="00A426CC">
      <w:pPr>
        <w:pStyle w:val="CommentText"/>
      </w:pPr>
      <w:r>
        <w:rPr>
          <w:rStyle w:val="CommentReference"/>
        </w:rPr>
        <w:annotationRef/>
      </w:r>
      <w:r>
        <w:t>The core of the sentence is “components observed several participants”. What?</w:t>
      </w:r>
    </w:p>
  </w:comment>
  <w:comment w:id="310" w:author="Peter Gröschke" w:date="2022-09-26T17:01:00Z" w:initials="PG">
    <w:p w14:paraId="04C1F5DA" w14:textId="0AFF3AB5" w:rsidR="00455278" w:rsidRDefault="00455278">
      <w:pPr>
        <w:pStyle w:val="CommentText"/>
      </w:pPr>
      <w:r>
        <w:rPr>
          <w:rStyle w:val="CommentReference"/>
        </w:rPr>
        <w:annotationRef/>
      </w:r>
      <w:r>
        <w:t>Wasn’t the first objective to select an emulator?</w:t>
      </w:r>
    </w:p>
  </w:comment>
  <w:comment w:id="311" w:author="Peter Gröschke" w:date="2022-09-26T17:01:00Z" w:initials="PG">
    <w:p w14:paraId="5CC88945" w14:textId="01AD57EF" w:rsidR="00455278" w:rsidRDefault="00455278">
      <w:pPr>
        <w:pStyle w:val="CommentText"/>
      </w:pPr>
      <w:r>
        <w:rPr>
          <w:rStyle w:val="CommentReference"/>
        </w:rPr>
        <w:annotationRef/>
      </w:r>
      <w:r>
        <w:t>In the emulator, in the SDN controller, different admins, different users?</w:t>
      </w:r>
    </w:p>
  </w:comment>
  <w:comment w:id="312" w:author="Peter Gröschke" w:date="2022-09-26T17:03:00Z" w:initials="PG">
    <w:p w14:paraId="45868505" w14:textId="3AC76C71" w:rsidR="00455278" w:rsidRDefault="00455278">
      <w:pPr>
        <w:pStyle w:val="CommentText"/>
      </w:pPr>
      <w:r>
        <w:rPr>
          <w:rStyle w:val="CommentReference"/>
        </w:rPr>
        <w:annotationRef/>
      </w:r>
      <w:r>
        <w:t>First time I notice this. What is this about?</w:t>
      </w:r>
    </w:p>
  </w:comment>
  <w:comment w:id="313" w:author="Peter Gröschke" w:date="2022-09-26T17:05:00Z" w:initials="PG">
    <w:p w14:paraId="2CDC17BD" w14:textId="2CDF0068" w:rsidR="00455278" w:rsidRDefault="00455278">
      <w:pPr>
        <w:pStyle w:val="CommentText"/>
      </w:pPr>
      <w:r>
        <w:rPr>
          <w:rStyle w:val="CommentReference"/>
        </w:rPr>
        <w:annotationRef/>
      </w:r>
      <w:r>
        <w:t>There is not a single question …</w:t>
      </w:r>
    </w:p>
  </w:comment>
  <w:comment w:id="314" w:author="Peter Gröschke" w:date="2022-09-26T17:06:00Z" w:initials="PG">
    <w:p w14:paraId="50C616C7" w14:textId="3F709AC7" w:rsidR="00455278" w:rsidRDefault="00455278">
      <w:pPr>
        <w:pStyle w:val="CommentText"/>
      </w:pPr>
      <w:r>
        <w:rPr>
          <w:rStyle w:val="CommentReference"/>
        </w:rPr>
        <w:annotationRef/>
      </w:r>
      <w:r>
        <w:t>Example: Which documented algorithms are used by SDN controllers and the integrated logic to optimize paths in a given network?</w:t>
      </w:r>
    </w:p>
  </w:comment>
  <w:comment w:id="319" w:author="Peter Gröschke" w:date="2022-09-26T17:07:00Z" w:initials="PG">
    <w:p w14:paraId="319C3367" w14:textId="7658CDF7" w:rsidR="00455278" w:rsidRDefault="00455278">
      <w:pPr>
        <w:pStyle w:val="CommentText"/>
      </w:pPr>
      <w:r>
        <w:rPr>
          <w:rStyle w:val="CommentReference"/>
        </w:rPr>
        <w:annotationRef/>
      </w:r>
      <w:r>
        <w:t xml:space="preserve">.. is not a work plan. A true work plan would have had a schedule with weeks/efforts/… with it. You say Work Plan first, the provide a flow, but no dependencies, which would be part of a work flow. </w:t>
      </w:r>
    </w:p>
  </w:comment>
  <w:comment w:id="322" w:author="Peter Gröschke" w:date="2022-09-26T17:09:00Z" w:initials="PG">
    <w:p w14:paraId="0D05F9C6" w14:textId="149B691E" w:rsidR="00455278" w:rsidRDefault="00455278">
      <w:pPr>
        <w:pStyle w:val="CommentText"/>
      </w:pPr>
      <w:r>
        <w:rPr>
          <w:rStyle w:val="CommentReference"/>
        </w:rPr>
        <w:annotationRef/>
      </w:r>
      <w:r>
        <w:t xml:space="preserve">Citation </w:t>
      </w:r>
    </w:p>
  </w:comment>
  <w:comment w:id="323" w:author="Peter Gröschke" w:date="2022-09-26T17:09:00Z" w:initials="PG">
    <w:p w14:paraId="4E11E7DA" w14:textId="77E50B64" w:rsidR="00455278" w:rsidRDefault="00455278">
      <w:pPr>
        <w:pStyle w:val="CommentText"/>
      </w:pPr>
      <w:r>
        <w:rPr>
          <w:rStyle w:val="CommentReference"/>
        </w:rPr>
        <w:annotationRef/>
      </w:r>
      <w:r>
        <w:t xml:space="preserve">Citation </w:t>
      </w:r>
    </w:p>
  </w:comment>
  <w:comment w:id="324" w:author="Peter Gröschke" w:date="2022-09-26T17:10:00Z" w:initials="PG">
    <w:p w14:paraId="54FEC77F" w14:textId="653E3EAD" w:rsidR="009F5894" w:rsidRDefault="009F5894">
      <w:pPr>
        <w:pStyle w:val="CommentText"/>
      </w:pPr>
      <w:r>
        <w:rPr>
          <w:rStyle w:val="CommentReference"/>
        </w:rPr>
        <w:annotationRef/>
      </w:r>
      <w:r>
        <w:t>Citation</w:t>
      </w:r>
    </w:p>
  </w:comment>
  <w:comment w:id="336" w:author="Peter Gröschke" w:date="2022-09-26T17:14:00Z" w:initials="PG">
    <w:p w14:paraId="0A383B12" w14:textId="3305183A" w:rsidR="009F5894" w:rsidRDefault="009F5894">
      <w:pPr>
        <w:pStyle w:val="CommentText"/>
      </w:pPr>
      <w:r>
        <w:rPr>
          <w:rStyle w:val="CommentReference"/>
        </w:rPr>
        <w:annotationRef/>
      </w:r>
      <w:r>
        <w:t>This section “Previous Work” starts like you did some literature research, but in the end, it seems that you did some actual try-outs with Mininet and GNS3. So, should part of this be included in the results?</w:t>
      </w:r>
    </w:p>
  </w:comment>
  <w:comment w:id="354" w:author="Peter Gröschke" w:date="2022-09-26T17:29:00Z" w:initials="PG">
    <w:p w14:paraId="28CBA7E1" w14:textId="330809CC" w:rsidR="001D7585" w:rsidRDefault="001D7585">
      <w:pPr>
        <w:pStyle w:val="CommentText"/>
      </w:pPr>
      <w:r>
        <w:rPr>
          <w:rStyle w:val="CommentReference"/>
        </w:rPr>
        <w:annotationRef/>
      </w:r>
      <w:r>
        <w:t>But this would be the e0 interface of Switch1 in the above picture? Else, I am confused about which port gets the “publich” address. And it should not be eth0 from OpenSwitch-1?!</w:t>
      </w:r>
    </w:p>
  </w:comment>
  <w:comment w:id="356" w:author="Peter Gröschke" w:date="2022-09-26T17:32:00Z" w:initials="PG">
    <w:p w14:paraId="6E15DC29" w14:textId="77777777" w:rsidR="0078344D" w:rsidRDefault="0078344D" w:rsidP="0078344D">
      <w:pPr>
        <w:pStyle w:val="CommentText"/>
        <w:numPr>
          <w:ilvl w:val="0"/>
          <w:numId w:val="35"/>
        </w:numPr>
      </w:pPr>
      <w:r>
        <w:t xml:space="preserve"> </w:t>
      </w:r>
      <w:r>
        <w:rPr>
          <w:rStyle w:val="CommentReference"/>
        </w:rPr>
        <w:annotationRef/>
      </w:r>
      <w:r>
        <w:t>How do the interfaces in the list correspond to the interfaces in the graph above?</w:t>
      </w:r>
    </w:p>
    <w:p w14:paraId="1AB8031C" w14:textId="77777777" w:rsidR="0078344D" w:rsidRDefault="0078344D" w:rsidP="0078344D">
      <w:pPr>
        <w:pStyle w:val="CommentText"/>
        <w:numPr>
          <w:ilvl w:val="0"/>
          <w:numId w:val="35"/>
        </w:numPr>
      </w:pPr>
      <w:r>
        <w:t xml:space="preserve"> The br0 interface is missing from the graph. </w:t>
      </w:r>
    </w:p>
    <w:p w14:paraId="3B4197B8" w14:textId="301338DA" w:rsidR="0078344D" w:rsidRDefault="0078344D" w:rsidP="0078344D">
      <w:pPr>
        <w:pStyle w:val="CommentText"/>
        <w:numPr>
          <w:ilvl w:val="0"/>
          <w:numId w:val="35"/>
        </w:numPr>
      </w:pPr>
      <w:r>
        <w:t xml:space="preserve"> A pic with the complete setup and the IPs is needed</w:t>
      </w:r>
    </w:p>
  </w:comment>
  <w:comment w:id="357" w:author="Peter Gröschke" w:date="2022-09-27T12:43:00Z" w:initials="PG">
    <w:p w14:paraId="0FF599B5" w14:textId="69A97B97" w:rsidR="00A31162" w:rsidRDefault="00A31162">
      <w:pPr>
        <w:pStyle w:val="CommentText"/>
      </w:pPr>
      <w:r>
        <w:rPr>
          <w:rStyle w:val="CommentReference"/>
        </w:rPr>
        <w:annotationRef/>
      </w:r>
      <w:r>
        <w:t>Is this relevant?</w:t>
      </w:r>
    </w:p>
  </w:comment>
  <w:comment w:id="359" w:author="Peter Gröschke" w:date="2022-09-27T12:47:00Z" w:initials="PG">
    <w:p w14:paraId="3D181242" w14:textId="20466FD3" w:rsidR="00A31162" w:rsidRDefault="00A31162">
      <w:pPr>
        <w:pStyle w:val="CommentText"/>
      </w:pPr>
      <w:r>
        <w:rPr>
          <w:rStyle w:val="CommentReference"/>
        </w:rPr>
        <w:annotationRef/>
      </w:r>
      <w:r>
        <w:t>Maybe in brackets: “(MASTER, alternative roles are …)</w:t>
      </w:r>
    </w:p>
  </w:comment>
  <w:comment w:id="361" w:author="Peter Gröschke" w:date="2022-09-27T12:48:00Z" w:initials="PG">
    <w:p w14:paraId="73D2A0F5" w14:textId="3AF8C8A8" w:rsidR="00A31162" w:rsidRDefault="00A31162">
      <w:pPr>
        <w:pStyle w:val="CommentText"/>
      </w:pPr>
      <w:r>
        <w:rPr>
          <w:rStyle w:val="CommentReference"/>
        </w:rPr>
        <w:annotationRef/>
      </w:r>
      <w:r>
        <w:t>On the same server? Add-on or during compilation? Or is it (“on the ONOS”) a module of the ONOS package?</w:t>
      </w:r>
    </w:p>
  </w:comment>
  <w:comment w:id="362" w:author="Peter Gröschke" w:date="2022-09-27T12:50:00Z" w:initials="PG">
    <w:p w14:paraId="611D3E8F" w14:textId="3F74D0D7" w:rsidR="00A31162" w:rsidRDefault="00A31162">
      <w:pPr>
        <w:pStyle w:val="CommentText"/>
      </w:pPr>
      <w:r>
        <w:rPr>
          <w:rStyle w:val="CommentReference"/>
        </w:rPr>
        <w:annotationRef/>
      </w:r>
      <w:r>
        <w:t xml:space="preserve">Aha, so these are just the default pw’s! </w:t>
      </w:r>
    </w:p>
  </w:comment>
  <w:comment w:id="364" w:author="Peter Gröschke" w:date="2022-09-27T12:51:00Z" w:initials="PG">
    <w:p w14:paraId="22BC688B" w14:textId="7E7C9E97" w:rsidR="00A31162" w:rsidRDefault="00A31162">
      <w:pPr>
        <w:pStyle w:val="CommentText"/>
      </w:pPr>
      <w:r>
        <w:rPr>
          <w:rStyle w:val="CommentReference"/>
        </w:rPr>
        <w:annotationRef/>
      </w:r>
      <w:r>
        <w:t>Most often, I read that Wireshark “listens on a port”, less that it is “run … to realize”.</w:t>
      </w:r>
    </w:p>
  </w:comment>
  <w:comment w:id="365" w:author="Peter Gröschke" w:date="2022-09-27T12:52:00Z" w:initials="PG">
    <w:p w14:paraId="15B6B88E" w14:textId="1624485D" w:rsidR="00A31162" w:rsidRDefault="00A31162">
      <w:pPr>
        <w:pStyle w:val="CommentText"/>
      </w:pPr>
      <w:r>
        <w:rPr>
          <w:rStyle w:val="CommentReference"/>
        </w:rPr>
        <w:annotationRef/>
      </w:r>
      <w:r>
        <w:t>There is a possibility to export selected packets to CSV or text, which would allow to avoid screenshots.</w:t>
      </w:r>
    </w:p>
  </w:comment>
  <w:comment w:id="369" w:author="Peter Gröschke" w:date="2022-09-27T12:58:00Z" w:initials="PG">
    <w:p w14:paraId="2F74606F" w14:textId="278091DD" w:rsidR="00075B6A" w:rsidRDefault="00075B6A">
      <w:pPr>
        <w:pStyle w:val="CommentText"/>
      </w:pPr>
      <w:r>
        <w:rPr>
          <w:rStyle w:val="CommentReference"/>
        </w:rPr>
        <w:annotationRef/>
      </w:r>
      <w:r>
        <w:t>Sounds like a commercial. “The ONUS GUI provides a visual and thus more intuitive way to access relevant information.” Or similar.</w:t>
      </w:r>
    </w:p>
  </w:comment>
  <w:comment w:id="376" w:author="Peter Gröschke" w:date="2022-09-27T13:01:00Z" w:initials="PG">
    <w:p w14:paraId="675D5CC3" w14:textId="6178A4B2" w:rsidR="00075B6A" w:rsidRDefault="00075B6A">
      <w:pPr>
        <w:pStyle w:val="CommentText"/>
      </w:pPr>
      <w:r>
        <w:rPr>
          <w:rStyle w:val="CommentReference"/>
        </w:rPr>
        <w:annotationRef/>
      </w:r>
      <w:r>
        <w:t>Redundant.</w:t>
      </w:r>
    </w:p>
  </w:comment>
  <w:comment w:id="385" w:author="Peter Gröschke" w:date="2022-09-27T13:04:00Z" w:initials="PG">
    <w:p w14:paraId="2ADDCBBD" w14:textId="343D1657" w:rsidR="00467D50" w:rsidRDefault="00467D50">
      <w:pPr>
        <w:pStyle w:val="CommentText"/>
      </w:pPr>
      <w:r>
        <w:rPr>
          <w:rStyle w:val="CommentReference"/>
        </w:rPr>
        <w:annotationRef/>
      </w:r>
      <w:r>
        <w:t>Not yet introduced?</w:t>
      </w:r>
    </w:p>
  </w:comment>
  <w:comment w:id="386" w:author="Peter Gröschke" w:date="2022-09-27T13:05:00Z" w:initials="PG">
    <w:p w14:paraId="3E9D826C" w14:textId="1C24B566" w:rsidR="00467D50" w:rsidRDefault="00467D50">
      <w:pPr>
        <w:pStyle w:val="CommentText"/>
      </w:pPr>
      <w:r>
        <w:rPr>
          <w:rStyle w:val="CommentReference"/>
        </w:rPr>
        <w:annotationRef/>
      </w:r>
      <w:r>
        <w:t>Upper-/lowercase?</w:t>
      </w:r>
    </w:p>
  </w:comment>
  <w:comment w:id="391" w:author="Peter Gröschke" w:date="2022-09-27T13:09:00Z" w:initials="PG">
    <w:p w14:paraId="26F69AE7" w14:textId="670CE770" w:rsidR="00467D50" w:rsidRDefault="00467D50">
      <w:pPr>
        <w:pStyle w:val="CommentText"/>
      </w:pPr>
      <w:r>
        <w:rPr>
          <w:rStyle w:val="CommentReference"/>
        </w:rPr>
        <w:annotationRef/>
      </w:r>
      <w:r>
        <w:t>Is this relevant?</w:t>
      </w:r>
    </w:p>
  </w:comment>
  <w:comment w:id="393" w:author="Peter Gröschke" w:date="2022-09-27T13:10:00Z" w:initials="PG">
    <w:p w14:paraId="72427BC9" w14:textId="389EC477" w:rsidR="00467D50" w:rsidRDefault="00467D50">
      <w:pPr>
        <w:pStyle w:val="CommentText"/>
      </w:pPr>
      <w:r>
        <w:rPr>
          <w:rStyle w:val="CommentReference"/>
        </w:rPr>
        <w:annotationRef/>
      </w:r>
      <w:r>
        <w:t>It would be nice to have a definition of a flow. “This is a car. It has four wheels, an engine and 4 seats, mostly” vs. “This is a car. Its task is to allow transport of people and items from one place to another autonomously. It has 4 wheels, …”</w:t>
      </w:r>
    </w:p>
  </w:comment>
  <w:comment w:id="394" w:author="Peter Gröschke" w:date="2022-09-27T13:12:00Z" w:initials="PG">
    <w:p w14:paraId="05217EF5" w14:textId="4C34F5DA" w:rsidR="00467D50" w:rsidRDefault="00467D50">
      <w:pPr>
        <w:pStyle w:val="CommentText"/>
      </w:pPr>
      <w:r>
        <w:rPr>
          <w:rStyle w:val="CommentReference"/>
        </w:rPr>
        <w:annotationRef/>
      </w:r>
      <w:r>
        <w:t>Some or specific?</w:t>
      </w:r>
    </w:p>
  </w:comment>
  <w:comment w:id="395" w:author="Peter Gröschke" w:date="2022-09-27T13:13:00Z" w:initials="PG">
    <w:p w14:paraId="607C64C0" w14:textId="5818DD3B" w:rsidR="005D20E6" w:rsidRDefault="005D20E6">
      <w:pPr>
        <w:pStyle w:val="CommentText"/>
      </w:pPr>
      <w:r>
        <w:rPr>
          <w:rStyle w:val="CommentReference"/>
        </w:rPr>
        <w:annotationRef/>
      </w:r>
      <w:r>
        <w:t>… the switch requests, by sending the unknown/unmatched packet to the controller expecting a flow/rule as a response. This flow is added to the rule table on the switch, allowing for the processing of all packets matching the specific characteristics.</w:t>
      </w:r>
    </w:p>
  </w:comment>
  <w:comment w:id="400" w:author="Peter Gröschke" w:date="2022-09-27T13:19:00Z" w:initials="PG">
    <w:p w14:paraId="52D8695D" w14:textId="49266869" w:rsidR="005D20E6" w:rsidRDefault="005D20E6">
      <w:pPr>
        <w:pStyle w:val="CommentText"/>
      </w:pPr>
      <w:r>
        <w:rPr>
          <w:rStyle w:val="CommentReference"/>
        </w:rPr>
        <w:annotationRef/>
      </w:r>
      <w:r>
        <w:t>… and then what? Dropped? Forwarded?</w:t>
      </w:r>
    </w:p>
  </w:comment>
  <w:comment w:id="401" w:author="Peter Gröschke" w:date="2022-09-27T13:22:00Z" w:initials="PG">
    <w:p w14:paraId="031AF597" w14:textId="1A955B2F" w:rsidR="005D20E6" w:rsidRDefault="005D20E6">
      <w:pPr>
        <w:pStyle w:val="CommentText"/>
      </w:pPr>
      <w:r>
        <w:rPr>
          <w:rStyle w:val="CommentReference"/>
        </w:rPr>
        <w:annotationRef/>
      </w:r>
      <w:r>
        <w:t>You are switching to the NBI, and the jump is confusing, as you mention the controller and OVS, which leads the reader to think in terms of the SBI.</w:t>
      </w:r>
    </w:p>
  </w:comment>
  <w:comment w:id="403" w:author="Peter Gröschke" w:date="2022-09-27T13:23:00Z" w:initials="PG">
    <w:p w14:paraId="205B4EC3" w14:textId="01E3A126" w:rsidR="00B47E93" w:rsidRDefault="00B47E93">
      <w:pPr>
        <w:pStyle w:val="CommentText"/>
      </w:pPr>
      <w:r>
        <w:rPr>
          <w:rStyle w:val="CommentReference"/>
        </w:rPr>
        <w:annotationRef/>
      </w:r>
      <w:r>
        <w:t>Default. “few” is just as un-scientific as “some”.</w:t>
      </w:r>
    </w:p>
  </w:comment>
  <w:comment w:id="407" w:author="Peter Gröschke" w:date="2022-09-27T13:26:00Z" w:initials="PG">
    <w:p w14:paraId="1B1BF7A5" w14:textId="43B2E5A7" w:rsidR="00B47E93" w:rsidRDefault="00B47E93">
      <w:pPr>
        <w:pStyle w:val="CommentText"/>
      </w:pPr>
      <w:r>
        <w:rPr>
          <w:rStyle w:val="CommentReference"/>
        </w:rPr>
        <w:annotationRef/>
      </w:r>
      <w:r>
        <w:t>?</w:t>
      </w:r>
    </w:p>
  </w:comment>
  <w:comment w:id="422" w:author="Peter Gröschke" w:date="2022-09-27T13:32:00Z" w:initials="PG">
    <w:p w14:paraId="50AD1DF2" w14:textId="25005D7D" w:rsidR="00B47E93" w:rsidRDefault="00B47E93">
      <w:pPr>
        <w:pStyle w:val="CommentText"/>
      </w:pPr>
      <w:r>
        <w:rPr>
          <w:rStyle w:val="CommentReference"/>
        </w:rPr>
        <w:annotationRef/>
      </w:r>
      <w:r>
        <w:t>BTW, anything about the mac addresses used by OVS?</w:t>
      </w:r>
    </w:p>
  </w:comment>
  <w:comment w:id="429" w:author="Peter Gröschke" w:date="2022-09-27T13:34:00Z" w:initials="PG">
    <w:p w14:paraId="07FE539D" w14:textId="6C484E15" w:rsidR="00201478" w:rsidRDefault="00201478">
      <w:pPr>
        <w:pStyle w:val="CommentText"/>
      </w:pPr>
      <w:r>
        <w:rPr>
          <w:rStyle w:val="CommentReference"/>
        </w:rPr>
        <w:annotationRef/>
      </w:r>
      <w:r>
        <w:t>Is that high, is this low?</w:t>
      </w:r>
    </w:p>
  </w:comment>
  <w:comment w:id="430" w:author="Peter Gröschke" w:date="2022-09-27T13:34:00Z" w:initials="PG">
    <w:p w14:paraId="06382049" w14:textId="015926EE" w:rsidR="00201478" w:rsidRDefault="00201478">
      <w:pPr>
        <w:pStyle w:val="CommentText"/>
      </w:pPr>
      <w:r>
        <w:rPr>
          <w:rStyle w:val="CommentReference"/>
        </w:rPr>
        <w:annotationRef/>
      </w:r>
      <w:r>
        <w:t>Wot? I never carried out performance. I carried out cats and tasks, but never performance.</w:t>
      </w:r>
    </w:p>
  </w:comment>
  <w:comment w:id="432" w:author="Peter Gröschke" w:date="2022-09-27T13:36:00Z" w:initials="PG">
    <w:p w14:paraId="0B752C13" w14:textId="55318834" w:rsidR="00201478" w:rsidRDefault="00201478">
      <w:pPr>
        <w:pStyle w:val="CommentText"/>
      </w:pPr>
      <w:r>
        <w:rPr>
          <w:rStyle w:val="CommentReference"/>
        </w:rPr>
        <w:annotationRef/>
      </w:r>
      <w:r>
        <w:t>Reference/citation</w:t>
      </w:r>
    </w:p>
  </w:comment>
  <w:comment w:id="442" w:author="Peter Gröschke" w:date="2022-09-27T13:43:00Z" w:initials="PG">
    <w:p w14:paraId="7FCDA66D" w14:textId="4851ED75" w:rsidR="00201478" w:rsidRDefault="00201478">
      <w:pPr>
        <w:pStyle w:val="CommentText"/>
      </w:pPr>
      <w:r>
        <w:rPr>
          <w:rStyle w:val="CommentReference"/>
        </w:rPr>
        <w:annotationRef/>
      </w:r>
      <w:r>
        <w:t xml:space="preserve">Is the success that the flows are installed? Ist the success that test packets leave trough eth3? </w:t>
      </w:r>
      <w:r w:rsidR="00AC6224">
        <w:t xml:space="preserve">All I see is that there are three “Runs” and that they took up 8, 4 and 5 ms, respectively. Flows were installed. </w:t>
      </w:r>
    </w:p>
  </w:comment>
  <w:comment w:id="443" w:author="Peter Gröschke" w:date="2022-09-27T13:40:00Z" w:initials="PG">
    <w:p w14:paraId="04C364F7" w14:textId="2A40C531" w:rsidR="00201478" w:rsidRDefault="00201478">
      <w:pPr>
        <w:pStyle w:val="CommentText"/>
      </w:pPr>
      <w:r>
        <w:rPr>
          <w:rStyle w:val="CommentReference"/>
        </w:rPr>
        <w:annotationRef/>
      </w:r>
      <w:r>
        <w:t>What iterations?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562F85" w15:done="1"/>
  <w15:commentEx w15:paraId="1518E5AD" w15:done="1"/>
  <w15:commentEx w15:paraId="14C2FD7A" w15:done="1"/>
  <w15:commentEx w15:paraId="681CB57F" w15:done="1"/>
  <w15:commentEx w15:paraId="428A262E" w15:done="1"/>
  <w15:commentEx w15:paraId="28E2A13D" w15:done="1"/>
  <w15:commentEx w15:paraId="0C8420E6" w15:done="0"/>
  <w15:commentEx w15:paraId="5596B3E2" w15:done="1"/>
  <w15:commentEx w15:paraId="59B4A1F5" w15:done="1"/>
  <w15:commentEx w15:paraId="3B67A61C" w15:done="1"/>
  <w15:commentEx w15:paraId="1C35DAFA" w15:done="1"/>
  <w15:commentEx w15:paraId="5B7D022F" w15:done="1"/>
  <w15:commentEx w15:paraId="1601230F" w15:done="1"/>
  <w15:commentEx w15:paraId="1C37F9B4" w15:done="1"/>
  <w15:commentEx w15:paraId="0BF7FE55" w15:done="1"/>
  <w15:commentEx w15:paraId="05CCD12B" w15:done="1"/>
  <w15:commentEx w15:paraId="08E231B3" w15:done="0"/>
  <w15:commentEx w15:paraId="0B236CDB" w15:done="1"/>
  <w15:commentEx w15:paraId="749AF367" w15:done="1"/>
  <w15:commentEx w15:paraId="415762ED" w15:done="1"/>
  <w15:commentEx w15:paraId="57B2E91C" w15:done="1"/>
  <w15:commentEx w15:paraId="3BB3F8ED" w15:done="1"/>
  <w15:commentEx w15:paraId="3BA1CFFE" w15:done="1"/>
  <w15:commentEx w15:paraId="2E84AF71" w15:done="1"/>
  <w15:commentEx w15:paraId="053F1C70" w15:done="1"/>
  <w15:commentEx w15:paraId="35426230" w15:done="0"/>
  <w15:commentEx w15:paraId="09E5DEF4" w15:done="1"/>
  <w15:commentEx w15:paraId="6BBE6BA3" w15:done="1"/>
  <w15:commentEx w15:paraId="7A1722B8" w15:done="1"/>
  <w15:commentEx w15:paraId="46FEBF95" w15:done="1"/>
  <w15:commentEx w15:paraId="0081C1C0" w15:done="1"/>
  <w15:commentEx w15:paraId="3AEA9E3E" w15:done="1"/>
  <w15:commentEx w15:paraId="504BCA2A" w15:done="1"/>
  <w15:commentEx w15:paraId="0E00E03C" w15:done="0"/>
  <w15:commentEx w15:paraId="5C503892" w15:done="1"/>
  <w15:commentEx w15:paraId="46571010" w15:done="1"/>
  <w15:commentEx w15:paraId="232A2FD7" w15:done="1"/>
  <w15:commentEx w15:paraId="32880D67" w15:done="1"/>
  <w15:commentEx w15:paraId="45F59E75" w15:done="0"/>
  <w15:commentEx w15:paraId="020C44D2" w15:done="0"/>
  <w15:commentEx w15:paraId="16A8FA9A" w15:done="1"/>
  <w15:commentEx w15:paraId="594C55D0" w15:done="1"/>
  <w15:commentEx w15:paraId="1D5602FC" w15:done="0"/>
  <w15:commentEx w15:paraId="4569E5E1" w15:done="1"/>
  <w15:commentEx w15:paraId="3376A33B" w15:done="1"/>
  <w15:commentEx w15:paraId="3AF92032" w15:done="1"/>
  <w15:commentEx w15:paraId="13853089" w15:done="1"/>
  <w15:commentEx w15:paraId="50D82ACE" w15:done="0"/>
  <w15:commentEx w15:paraId="5B9965DF" w15:done="0"/>
  <w15:commentEx w15:paraId="361C307A" w15:done="1"/>
  <w15:commentEx w15:paraId="3A292463" w15:done="0"/>
  <w15:commentEx w15:paraId="078E3174" w15:done="1"/>
  <w15:commentEx w15:paraId="17B8BBA6" w15:done="1"/>
  <w15:commentEx w15:paraId="7674D168" w15:done="1"/>
  <w15:commentEx w15:paraId="72BBB8DA" w15:done="1"/>
  <w15:commentEx w15:paraId="13F17B72" w15:done="1"/>
  <w15:commentEx w15:paraId="48B7CA55" w15:done="0"/>
  <w15:commentEx w15:paraId="1AE2D739" w15:done="1"/>
  <w15:commentEx w15:paraId="60CE6ED9" w15:done="1"/>
  <w15:commentEx w15:paraId="0704FB6C" w15:done="1"/>
  <w15:commentEx w15:paraId="4C60376E" w15:done="1"/>
  <w15:commentEx w15:paraId="14E64297" w15:done="1"/>
  <w15:commentEx w15:paraId="518A6262" w15:done="0"/>
  <w15:commentEx w15:paraId="44AD011D" w15:done="1"/>
  <w15:commentEx w15:paraId="4A5953BC" w15:done="0"/>
  <w15:commentEx w15:paraId="76FF0984" w15:done="0"/>
  <w15:commentEx w15:paraId="3B8B3506" w15:done="1"/>
  <w15:commentEx w15:paraId="41BDF7A9" w15:done="0"/>
  <w15:commentEx w15:paraId="161B388C" w15:done="0"/>
  <w15:commentEx w15:paraId="129B8C42" w15:done="0"/>
  <w15:commentEx w15:paraId="675E3B51" w15:done="0"/>
  <w15:commentEx w15:paraId="374B6463" w15:done="1"/>
  <w15:commentEx w15:paraId="1C779531" w15:done="0"/>
  <w15:commentEx w15:paraId="18F98901" w15:done="0"/>
  <w15:commentEx w15:paraId="0D478E3F" w15:done="0"/>
  <w15:commentEx w15:paraId="2268A594" w15:done="0"/>
  <w15:commentEx w15:paraId="6B9C0608" w15:done="1"/>
  <w15:commentEx w15:paraId="608DB7A9" w15:done="1"/>
  <w15:commentEx w15:paraId="20173FDE" w15:done="0"/>
  <w15:commentEx w15:paraId="586AAA80" w15:done="0"/>
  <w15:commentEx w15:paraId="6BCD5B45" w15:done="0"/>
  <w15:commentEx w15:paraId="42948F89" w15:done="0"/>
  <w15:commentEx w15:paraId="0D7603F8" w15:done="0"/>
  <w15:commentEx w15:paraId="16C8FFD2" w15:done="0"/>
  <w15:commentEx w15:paraId="3C76ACE9" w15:done="0"/>
  <w15:commentEx w15:paraId="09DF63CD" w15:done="0"/>
  <w15:commentEx w15:paraId="6E502E66" w15:done="0"/>
  <w15:commentEx w15:paraId="7D4526B4" w15:done="0"/>
  <w15:commentEx w15:paraId="51ECD7AD" w15:done="0"/>
  <w15:commentEx w15:paraId="2DE186A7" w15:done="0"/>
  <w15:commentEx w15:paraId="00A0F0F1" w15:done="0"/>
  <w15:commentEx w15:paraId="51D07E49" w15:done="0"/>
  <w15:commentEx w15:paraId="2A93B2A4" w15:done="0"/>
  <w15:commentEx w15:paraId="51BB861D" w15:done="0"/>
  <w15:commentEx w15:paraId="045AF5E0" w15:done="0"/>
  <w15:commentEx w15:paraId="536A971B" w15:done="0"/>
  <w15:commentEx w15:paraId="6FC3EC47" w15:done="0"/>
  <w15:commentEx w15:paraId="07EC2176" w15:done="0"/>
  <w15:commentEx w15:paraId="5EA254E2" w15:done="0"/>
  <w15:commentEx w15:paraId="3509115D" w15:done="0"/>
  <w15:commentEx w15:paraId="54C18B52" w15:done="0"/>
  <w15:commentEx w15:paraId="548EB3B4" w15:done="0"/>
  <w15:commentEx w15:paraId="17B2172B" w15:done="0"/>
  <w15:commentEx w15:paraId="4DD0B923" w15:done="0"/>
  <w15:commentEx w15:paraId="04C1F5DA" w15:done="0"/>
  <w15:commentEx w15:paraId="5CC88945" w15:done="0"/>
  <w15:commentEx w15:paraId="45868505" w15:done="0"/>
  <w15:commentEx w15:paraId="2CDC17BD" w15:done="0"/>
  <w15:commentEx w15:paraId="50C616C7" w15:done="0"/>
  <w15:commentEx w15:paraId="319C3367" w15:done="0"/>
  <w15:commentEx w15:paraId="0D05F9C6" w15:done="0"/>
  <w15:commentEx w15:paraId="4E11E7DA" w15:done="0"/>
  <w15:commentEx w15:paraId="54FEC77F" w15:done="0"/>
  <w15:commentEx w15:paraId="0A383B12" w15:done="0"/>
  <w15:commentEx w15:paraId="28CBA7E1" w15:done="0"/>
  <w15:commentEx w15:paraId="3B4197B8" w15:done="0"/>
  <w15:commentEx w15:paraId="0FF599B5" w15:done="1"/>
  <w15:commentEx w15:paraId="3D181242" w15:done="0"/>
  <w15:commentEx w15:paraId="73D2A0F5" w15:done="0"/>
  <w15:commentEx w15:paraId="611D3E8F" w15:done="1"/>
  <w15:commentEx w15:paraId="22BC688B" w15:done="0"/>
  <w15:commentEx w15:paraId="15B6B88E" w15:done="0"/>
  <w15:commentEx w15:paraId="2F74606F" w15:done="1"/>
  <w15:commentEx w15:paraId="675D5CC3" w15:done="0"/>
  <w15:commentEx w15:paraId="2ADDCBBD" w15:done="0"/>
  <w15:commentEx w15:paraId="3E9D826C" w15:done="1"/>
  <w15:commentEx w15:paraId="26F69AE7" w15:done="0"/>
  <w15:commentEx w15:paraId="72427BC9" w15:done="0"/>
  <w15:commentEx w15:paraId="05217EF5" w15:done="1"/>
  <w15:commentEx w15:paraId="607C64C0" w15:done="0"/>
  <w15:commentEx w15:paraId="52D8695D" w15:done="0"/>
  <w15:commentEx w15:paraId="031AF597" w15:done="0"/>
  <w15:commentEx w15:paraId="205B4EC3" w15:done="1"/>
  <w15:commentEx w15:paraId="1B1BF7A5" w15:done="1"/>
  <w15:commentEx w15:paraId="50AD1DF2" w15:done="0"/>
  <w15:commentEx w15:paraId="07FE539D" w15:done="0"/>
  <w15:commentEx w15:paraId="06382049" w15:done="0"/>
  <w15:commentEx w15:paraId="0B752C13" w15:done="0"/>
  <w15:commentEx w15:paraId="7FCDA66D" w15:done="0"/>
  <w15:commentEx w15:paraId="04C364F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824B6" w16cex:dateUtc="2022-09-23T10:27:00Z"/>
  <w16cex:commentExtensible w16cex:durableId="26D8256F" w16cex:dateUtc="2022-09-23T10:30:00Z"/>
  <w16cex:commentExtensible w16cex:durableId="26D828A6" w16cex:dateUtc="2022-09-23T10:44:00Z"/>
  <w16cex:commentExtensible w16cex:durableId="26D825A1" w16cex:dateUtc="2022-09-23T10:31:00Z"/>
  <w16cex:commentExtensible w16cex:durableId="26D825F6" w16cex:dateUtc="2022-09-23T10:32:00Z"/>
  <w16cex:commentExtensible w16cex:durableId="26D826D4" w16cex:dateUtc="2022-09-23T10:36:00Z"/>
  <w16cex:commentExtensible w16cex:durableId="26D826F4" w16cex:dateUtc="2022-09-23T10:37:00Z"/>
  <w16cex:commentExtensible w16cex:durableId="26D827A0" w16cex:dateUtc="2022-09-23T10:40:00Z"/>
  <w16cex:commentExtensible w16cex:durableId="26D8285C" w16cex:dateUtc="2022-09-23T10:43:00Z"/>
  <w16cex:commentExtensible w16cex:durableId="26D82935" w16cex:dateUtc="2022-09-23T10:46:00Z"/>
  <w16cex:commentExtensible w16cex:durableId="26D82A5A" w16cex:dateUtc="2022-09-23T10:51:00Z"/>
  <w16cex:commentExtensible w16cex:durableId="26D82B03" w16cex:dateUtc="2022-09-23T10:54:00Z"/>
  <w16cex:commentExtensible w16cex:durableId="26D82B77" w16cex:dateUtc="2022-09-23T10:56:00Z"/>
  <w16cex:commentExtensible w16cex:durableId="26D82BE8" w16cex:dateUtc="2022-09-23T10:58:00Z"/>
  <w16cex:commentExtensible w16cex:durableId="26D869A0" w16cex:dateUtc="2022-09-23T15:21:00Z"/>
  <w16cex:commentExtensible w16cex:durableId="26D86B57" w16cex:dateUtc="2022-09-23T15:28:00Z"/>
  <w16cex:commentExtensible w16cex:durableId="26D86BB1" w16cex:dateUtc="2022-09-23T15:30:00Z"/>
  <w16cex:commentExtensible w16cex:durableId="26D86EE7" w16cex:dateUtc="2022-09-23T15:44:00Z"/>
  <w16cex:commentExtensible w16cex:durableId="26D87097" w16cex:dateUtc="2022-09-23T15:51:00Z"/>
  <w16cex:commentExtensible w16cex:durableId="26D870B1" w16cex:dateUtc="2022-09-23T15:51:00Z"/>
  <w16cex:commentExtensible w16cex:durableId="26D870E3" w16cex:dateUtc="2022-09-23T15:52:00Z"/>
  <w16cex:commentExtensible w16cex:durableId="26D8864A" w16cex:dateUtc="2022-09-23T17:23:00Z"/>
  <w16cex:commentExtensible w16cex:durableId="26D886C5" w16cex:dateUtc="2022-09-23T17:25:00Z"/>
  <w16cex:commentExtensible w16cex:durableId="26D88707" w16cex:dateUtc="2022-09-23T17:27:00Z"/>
  <w16cex:commentExtensible w16cex:durableId="26D88742" w16cex:dateUtc="2022-09-23T17:28:00Z"/>
  <w16cex:commentExtensible w16cex:durableId="26D888A8" w16cex:dateUtc="2022-09-23T17:34:00Z"/>
  <w16cex:commentExtensible w16cex:durableId="26D888C3" w16cex:dateUtc="2022-09-23T17:34:00Z"/>
  <w16cex:commentExtensible w16cex:durableId="26D888E9" w16cex:dateUtc="2022-09-23T17:35:00Z"/>
  <w16cex:commentExtensible w16cex:durableId="26D886F8" w16cex:dateUtc="2022-09-23T17:26:00Z"/>
  <w16cex:commentExtensible w16cex:durableId="26D88963" w16cex:dateUtc="2022-09-23T17:37:00Z"/>
  <w16cex:commentExtensible w16cex:durableId="26D88A38" w16cex:dateUtc="2022-09-23T17:40:00Z"/>
  <w16cex:commentExtensible w16cex:durableId="26D88A53" w16cex:dateUtc="2022-09-23T17:41:00Z"/>
  <w16cex:commentExtensible w16cex:durableId="26D88B45" w16cex:dateUtc="2022-09-23T17:45:00Z"/>
  <w16cex:commentExtensible w16cex:durableId="26D88F85" w16cex:dateUtc="2022-09-23T18:03:00Z"/>
  <w16cex:commentExtensible w16cex:durableId="26D88F96" w16cex:dateUtc="2022-09-23T18:03:00Z"/>
  <w16cex:commentExtensible w16cex:durableId="26D89079" w16cex:dateUtc="2022-09-23T18:07:00Z"/>
  <w16cex:commentExtensible w16cex:durableId="26D890D0" w16cex:dateUtc="2022-09-23T18:08:00Z"/>
  <w16cex:commentExtensible w16cex:durableId="26D89101" w16cex:dateUtc="2022-09-23T18:09:00Z"/>
  <w16cex:commentExtensible w16cex:durableId="26D89135" w16cex:dateUtc="2022-09-23T18:10:00Z"/>
  <w16cex:commentExtensible w16cex:durableId="26DAD852" w16cex:dateUtc="2022-09-25T11:38:00Z"/>
  <w16cex:commentExtensible w16cex:durableId="26DAD897" w16cex:dateUtc="2022-09-25T11:39:00Z"/>
  <w16cex:commentExtensible w16cex:durableId="26DAD8B6" w16cex:dateUtc="2022-09-25T11:40:00Z"/>
  <w16cex:commentExtensible w16cex:durableId="26DAD8DC" w16cex:dateUtc="2022-09-25T11:40:00Z"/>
  <w16cex:commentExtensible w16cex:durableId="26DAD8EC" w16cex:dateUtc="2022-09-25T11:41:00Z"/>
  <w16cex:commentExtensible w16cex:durableId="26DAD958" w16cex:dateUtc="2022-09-25T11:42:00Z"/>
  <w16cex:commentExtensible w16cex:durableId="26DAD996" w16cex:dateUtc="2022-09-25T11:43:00Z"/>
  <w16cex:commentExtensible w16cex:durableId="26DAD9C6" w16cex:dateUtc="2022-09-25T11:44:00Z"/>
  <w16cex:commentExtensible w16cex:durableId="26DAD9E3" w16cex:dateUtc="2022-09-25T11:45:00Z"/>
  <w16cex:commentExtensible w16cex:durableId="26DADA16" w16cex:dateUtc="2022-09-25T11:45:00Z"/>
  <w16cex:commentExtensible w16cex:durableId="26DADA30" w16cex:dateUtc="2022-09-25T11:46:00Z"/>
  <w16cex:commentExtensible w16cex:durableId="26DB1484" w16cex:dateUtc="2022-09-25T15:55:00Z"/>
  <w16cex:commentExtensible w16cex:durableId="26DB14BF" w16cex:dateUtc="2022-09-25T15:56:00Z"/>
  <w16cex:commentExtensible w16cex:durableId="26DB156B" w16cex:dateUtc="2022-09-25T15:59:00Z"/>
  <w16cex:commentExtensible w16cex:durableId="26DB15A6" w16cex:dateUtc="2022-09-25T16:00:00Z"/>
  <w16cex:commentExtensible w16cex:durableId="26DB15C4" w16cex:dateUtc="2022-09-25T16:00:00Z"/>
  <w16cex:commentExtensible w16cex:durableId="26DB1606" w16cex:dateUtc="2022-09-25T16:01:00Z"/>
  <w16cex:commentExtensible w16cex:durableId="26DB1684" w16cex:dateUtc="2022-09-25T16:03:00Z"/>
  <w16cex:commentExtensible w16cex:durableId="26DB170B" w16cex:dateUtc="2022-09-25T16:06:00Z"/>
  <w16cex:commentExtensible w16cex:durableId="26DB2547" w16cex:dateUtc="2022-09-25T17:06:00Z"/>
  <w16cex:commentExtensible w16cex:durableId="26DB25A5" w16cex:dateUtc="2022-09-25T17:08:00Z"/>
  <w16cex:commentExtensible w16cex:durableId="26DB261D" w16cex:dateUtc="2022-09-25T17:10:00Z"/>
  <w16cex:commentExtensible w16cex:durableId="26DB25EE" w16cex:dateUtc="2022-09-25T17:09:00Z"/>
  <w16cex:commentExtensible w16cex:durableId="26DB2665" w16cex:dateUtc="2022-09-25T17:11:00Z"/>
  <w16cex:commentExtensible w16cex:durableId="26DB2746" w16cex:dateUtc="2022-09-25T17:15:00Z"/>
  <w16cex:commentExtensible w16cex:durableId="26DB277F" w16cex:dateUtc="2022-09-25T17:16:00Z"/>
  <w16cex:commentExtensible w16cex:durableId="26DB280A" w16cex:dateUtc="2022-09-25T17:18:00Z"/>
  <w16cex:commentExtensible w16cex:durableId="26DB2898" w16cex:dateUtc="2022-09-25T17:20:00Z"/>
  <w16cex:commentExtensible w16cex:durableId="26DB28B7" w16cex:dateUtc="2022-09-25T17:21:00Z"/>
  <w16cex:commentExtensible w16cex:durableId="26DB2960" w16cex:dateUtc="2022-09-25T17:24:00Z"/>
  <w16cex:commentExtensible w16cex:durableId="26DB2983" w16cex:dateUtc="2022-09-25T17:24:00Z"/>
  <w16cex:commentExtensible w16cex:durableId="26DB2996" w16cex:dateUtc="2022-09-25T17:25:00Z"/>
  <w16cex:commentExtensible w16cex:durableId="26DB29F1" w16cex:dateUtc="2022-09-25T17:26:00Z"/>
  <w16cex:commentExtensible w16cex:durableId="26DB2A20" w16cex:dateUtc="2022-09-25T17:27:00Z"/>
  <w16cex:commentExtensible w16cex:durableId="26DB2C29" w16cex:dateUtc="2022-09-25T17:36:00Z"/>
  <w16cex:commentExtensible w16cex:durableId="26DB2AA4" w16cex:dateUtc="2022-09-25T17:29:00Z"/>
  <w16cex:commentExtensible w16cex:durableId="26DB2B3A" w16cex:dateUtc="2022-09-25T17:32:00Z"/>
  <w16cex:commentExtensible w16cex:durableId="26DB2BF1" w16cex:dateUtc="2022-09-25T17:35:00Z"/>
  <w16cex:commentExtensible w16cex:durableId="26DB2C90" w16cex:dateUtc="2022-09-25T17:37:00Z"/>
  <w16cex:commentExtensible w16cex:durableId="26DB2CCA" w16cex:dateUtc="2022-09-25T17:38:00Z"/>
  <w16cex:commentExtensible w16cex:durableId="26DB2DF9" w16cex:dateUtc="2022-09-25T17:43:00Z"/>
  <w16cex:commentExtensible w16cex:durableId="26DB2FA9" w16cex:dateUtc="2022-09-25T17:51:00Z"/>
  <w16cex:commentExtensible w16cex:durableId="26DB2FD3" w16cex:dateUtc="2022-09-25T17:51:00Z"/>
  <w16cex:commentExtensible w16cex:durableId="26DB2FFB" w16cex:dateUtc="2022-09-25T17:52:00Z"/>
  <w16cex:commentExtensible w16cex:durableId="26DB30A7" w16cex:dateUtc="2022-09-25T17:55:00Z"/>
  <w16cex:commentExtensible w16cex:durableId="26DB30F8" w16cex:dateUtc="2022-09-25T17:56:00Z"/>
  <w16cex:commentExtensible w16cex:durableId="26DB3170" w16cex:dateUtc="2022-09-25T17:58:00Z"/>
  <w16cex:commentExtensible w16cex:durableId="26DB3230" w16cex:dateUtc="2022-09-25T18:01:00Z"/>
  <w16cex:commentExtensible w16cex:durableId="26DC4F6C" w16cex:dateUtc="2022-09-26T14:18:00Z"/>
  <w16cex:commentExtensible w16cex:durableId="26DC4F8F" w16cex:dateUtc="2022-09-26T14:19:00Z"/>
  <w16cex:commentExtensible w16cex:durableId="26DC174E" w16cex:dateUtc="2022-09-26T10:19:00Z"/>
  <w16cex:commentExtensible w16cex:durableId="26DC505B" w16cex:dateUtc="2022-09-26T14:22:00Z"/>
  <w16cex:commentExtensible w16cex:durableId="26DC5091" w16cex:dateUtc="2022-09-26T14:23:00Z"/>
  <w16cex:commentExtensible w16cex:durableId="26DC510F" w16cex:dateUtc="2022-09-26T14:25:00Z"/>
  <w16cex:commentExtensible w16cex:durableId="26DC519F" w16cex:dateUtc="2022-09-26T14:28:00Z"/>
  <w16cex:commentExtensible w16cex:durableId="26DC521E" w16cex:dateUtc="2022-09-26T14:30:00Z"/>
  <w16cex:commentExtensible w16cex:durableId="26DC5573" w16cex:dateUtc="2022-09-26T14:44:00Z"/>
  <w16cex:commentExtensible w16cex:durableId="26DC56C3" w16cex:dateUtc="2022-09-26T14:50:00Z"/>
  <w16cex:commentExtensible w16cex:durableId="26DC5724" w16cex:dateUtc="2022-09-26T14:51:00Z"/>
  <w16cex:commentExtensible w16cex:durableId="26DC575D" w16cex:dateUtc="2022-09-26T14:52:00Z"/>
  <w16cex:commentExtensible w16cex:durableId="26DC57A1" w16cex:dateUtc="2022-09-26T14:53:00Z"/>
  <w16cex:commentExtensible w16cex:durableId="26DC57CD" w16cex:dateUtc="2022-09-26T14:54:00Z"/>
  <w16cex:commentExtensible w16cex:durableId="26DC5805" w16cex:dateUtc="2022-09-26T14:55:00Z"/>
  <w16cex:commentExtensible w16cex:durableId="26DC589E" w16cex:dateUtc="2022-09-26T14:58:00Z"/>
  <w16cex:commentExtensible w16cex:durableId="26DC58CC" w16cex:dateUtc="2022-09-26T14:58:00Z"/>
  <w16cex:commentExtensible w16cex:durableId="26DC594D" w16cex:dateUtc="2022-09-26T15:01:00Z"/>
  <w16cex:commentExtensible w16cex:durableId="26DC5983" w16cex:dateUtc="2022-09-26T15:01:00Z"/>
  <w16cex:commentExtensible w16cex:durableId="26DC59E0" w16cex:dateUtc="2022-09-26T15:03:00Z"/>
  <w16cex:commentExtensible w16cex:durableId="26DC5A63" w16cex:dateUtc="2022-09-26T15:05:00Z"/>
  <w16cex:commentExtensible w16cex:durableId="26DC5A7A" w16cex:dateUtc="2022-09-26T15:06:00Z"/>
  <w16cex:commentExtensible w16cex:durableId="26DC5ADA" w16cex:dateUtc="2022-09-26T15:07:00Z"/>
  <w16cex:commentExtensible w16cex:durableId="26DC5B2D" w16cex:dateUtc="2022-09-26T15:09:00Z"/>
  <w16cex:commentExtensible w16cex:durableId="26DC5B51" w16cex:dateUtc="2022-09-26T15:09:00Z"/>
  <w16cex:commentExtensible w16cex:durableId="26DC5B9C" w16cex:dateUtc="2022-09-26T15:10:00Z"/>
  <w16cex:commentExtensible w16cex:durableId="26DC5C86" w16cex:dateUtc="2022-09-26T15:14:00Z"/>
  <w16cex:commentExtensible w16cex:durableId="26DC6005" w16cex:dateUtc="2022-09-26T15:29:00Z"/>
  <w16cex:commentExtensible w16cex:durableId="26DC60BD" w16cex:dateUtc="2022-09-26T15:32:00Z"/>
  <w16cex:commentExtensible w16cex:durableId="26DD6E88" w16cex:dateUtc="2022-09-27T10:43:00Z"/>
  <w16cex:commentExtensible w16cex:durableId="26DD6F6D" w16cex:dateUtc="2022-09-27T10:47:00Z"/>
  <w16cex:commentExtensible w16cex:durableId="26DD6FA9" w16cex:dateUtc="2022-09-27T10:48:00Z"/>
  <w16cex:commentExtensible w16cex:durableId="26DD700A" w16cex:dateUtc="2022-09-27T10:50:00Z"/>
  <w16cex:commentExtensible w16cex:durableId="26DD703B" w16cex:dateUtc="2022-09-27T10:51:00Z"/>
  <w16cex:commentExtensible w16cex:durableId="26DD7085" w16cex:dateUtc="2022-09-27T10:52:00Z"/>
  <w16cex:commentExtensible w16cex:durableId="26DD71FA" w16cex:dateUtc="2022-09-27T10:58:00Z"/>
  <w16cex:commentExtensible w16cex:durableId="26DD72AE" w16cex:dateUtc="2022-09-27T11:01:00Z"/>
  <w16cex:commentExtensible w16cex:durableId="26DD7376" w16cex:dateUtc="2022-09-27T11:04:00Z"/>
  <w16cex:commentExtensible w16cex:durableId="26DD73B3" w16cex:dateUtc="2022-09-27T11:05:00Z"/>
  <w16cex:commentExtensible w16cex:durableId="26DD749F" w16cex:dateUtc="2022-09-27T11:09:00Z"/>
  <w16cex:commentExtensible w16cex:durableId="26DD74D2" w16cex:dateUtc="2022-09-27T11:10:00Z"/>
  <w16cex:commentExtensible w16cex:durableId="26DD755B" w16cex:dateUtc="2022-09-27T11:12:00Z"/>
  <w16cex:commentExtensible w16cex:durableId="26DD758F" w16cex:dateUtc="2022-09-27T11:13:00Z"/>
  <w16cex:commentExtensible w16cex:durableId="26DD76F7" w16cex:dateUtc="2022-09-27T11:19:00Z"/>
  <w16cex:commentExtensible w16cex:durableId="26DD777D" w16cex:dateUtc="2022-09-27T11:22:00Z"/>
  <w16cex:commentExtensible w16cex:durableId="26DD77CE" w16cex:dateUtc="2022-09-27T11:23:00Z"/>
  <w16cex:commentExtensible w16cex:durableId="26DD789A" w16cex:dateUtc="2022-09-27T11:26:00Z"/>
  <w16cex:commentExtensible w16cex:durableId="26DD79DD" w16cex:dateUtc="2022-09-27T11:32:00Z"/>
  <w16cex:commentExtensible w16cex:durableId="26DD7A48" w16cex:dateUtc="2022-09-27T11:34:00Z"/>
  <w16cex:commentExtensible w16cex:durableId="26DD7A6D" w16cex:dateUtc="2022-09-27T11:34:00Z"/>
  <w16cex:commentExtensible w16cex:durableId="26DD7AE0" w16cex:dateUtc="2022-09-27T11:36:00Z"/>
  <w16cex:commentExtensible w16cex:durableId="26DD7C67" w16cex:dateUtc="2022-09-27T11:43:00Z"/>
  <w16cex:commentExtensible w16cex:durableId="26DD7BB1" w16cex:dateUtc="2022-09-27T11: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562F85" w16cid:durableId="26D824B6"/>
  <w16cid:commentId w16cid:paraId="1518E5AD" w16cid:durableId="26D8256F"/>
  <w16cid:commentId w16cid:paraId="14C2FD7A" w16cid:durableId="26D828A6"/>
  <w16cid:commentId w16cid:paraId="681CB57F" w16cid:durableId="26D825A1"/>
  <w16cid:commentId w16cid:paraId="428A262E" w16cid:durableId="26D825F6"/>
  <w16cid:commentId w16cid:paraId="28E2A13D" w16cid:durableId="26D826D4"/>
  <w16cid:commentId w16cid:paraId="0C8420E6" w16cid:durableId="26D826F4"/>
  <w16cid:commentId w16cid:paraId="5596B3E2" w16cid:durableId="26D827A0"/>
  <w16cid:commentId w16cid:paraId="59B4A1F5" w16cid:durableId="26D8285C"/>
  <w16cid:commentId w16cid:paraId="3B67A61C" w16cid:durableId="26D82935"/>
  <w16cid:commentId w16cid:paraId="1C35DAFA" w16cid:durableId="26D82A5A"/>
  <w16cid:commentId w16cid:paraId="5B7D022F" w16cid:durableId="26D82B03"/>
  <w16cid:commentId w16cid:paraId="1601230F" w16cid:durableId="26D82B77"/>
  <w16cid:commentId w16cid:paraId="1C37F9B4" w16cid:durableId="26D82BE8"/>
  <w16cid:commentId w16cid:paraId="0BF7FE55" w16cid:durableId="26D869A0"/>
  <w16cid:commentId w16cid:paraId="05CCD12B" w16cid:durableId="26D86B57"/>
  <w16cid:commentId w16cid:paraId="08E231B3" w16cid:durableId="26D86BB1"/>
  <w16cid:commentId w16cid:paraId="0B236CDB" w16cid:durableId="26D86EE7"/>
  <w16cid:commentId w16cid:paraId="749AF367" w16cid:durableId="26D87097"/>
  <w16cid:commentId w16cid:paraId="415762ED" w16cid:durableId="26D870B1"/>
  <w16cid:commentId w16cid:paraId="57B2E91C" w16cid:durableId="26D870E3"/>
  <w16cid:commentId w16cid:paraId="3BB3F8ED" w16cid:durableId="26D8864A"/>
  <w16cid:commentId w16cid:paraId="3BA1CFFE" w16cid:durableId="26D886C5"/>
  <w16cid:commentId w16cid:paraId="2E84AF71" w16cid:durableId="26D88707"/>
  <w16cid:commentId w16cid:paraId="053F1C70" w16cid:durableId="26D88742"/>
  <w16cid:commentId w16cid:paraId="35426230" w16cid:durableId="26D888A8"/>
  <w16cid:commentId w16cid:paraId="09E5DEF4" w16cid:durableId="26D888C3"/>
  <w16cid:commentId w16cid:paraId="6BBE6BA3" w16cid:durableId="26D888E9"/>
  <w16cid:commentId w16cid:paraId="7A1722B8" w16cid:durableId="26D886F8"/>
  <w16cid:commentId w16cid:paraId="46FEBF95" w16cid:durableId="26D88963"/>
  <w16cid:commentId w16cid:paraId="0081C1C0" w16cid:durableId="26D88A38"/>
  <w16cid:commentId w16cid:paraId="3AEA9E3E" w16cid:durableId="26D88A53"/>
  <w16cid:commentId w16cid:paraId="504BCA2A" w16cid:durableId="26D88B45"/>
  <w16cid:commentId w16cid:paraId="0E00E03C" w16cid:durableId="26D88F85"/>
  <w16cid:commentId w16cid:paraId="5C503892" w16cid:durableId="26D88F96"/>
  <w16cid:commentId w16cid:paraId="46571010" w16cid:durableId="26D89079"/>
  <w16cid:commentId w16cid:paraId="232A2FD7" w16cid:durableId="26D890D0"/>
  <w16cid:commentId w16cid:paraId="32880D67" w16cid:durableId="26D89101"/>
  <w16cid:commentId w16cid:paraId="45F59E75" w16cid:durableId="26D89135"/>
  <w16cid:commentId w16cid:paraId="020C44D2" w16cid:durableId="26DAD852"/>
  <w16cid:commentId w16cid:paraId="16A8FA9A" w16cid:durableId="26DAD897"/>
  <w16cid:commentId w16cid:paraId="594C55D0" w16cid:durableId="26DAD8B6"/>
  <w16cid:commentId w16cid:paraId="1D5602FC" w16cid:durableId="26DAD8DC"/>
  <w16cid:commentId w16cid:paraId="4569E5E1" w16cid:durableId="26DAD8EC"/>
  <w16cid:commentId w16cid:paraId="3376A33B" w16cid:durableId="26DAD958"/>
  <w16cid:commentId w16cid:paraId="3AF92032" w16cid:durableId="26DAD996"/>
  <w16cid:commentId w16cid:paraId="13853089" w16cid:durableId="26DAD9C6"/>
  <w16cid:commentId w16cid:paraId="50D82ACE" w16cid:durableId="26DAD9E3"/>
  <w16cid:commentId w16cid:paraId="5B9965DF" w16cid:durableId="26DADA16"/>
  <w16cid:commentId w16cid:paraId="361C307A" w16cid:durableId="26DADA30"/>
  <w16cid:commentId w16cid:paraId="3A292463" w16cid:durableId="26DB1484"/>
  <w16cid:commentId w16cid:paraId="078E3174" w16cid:durableId="26DB14BF"/>
  <w16cid:commentId w16cid:paraId="17B8BBA6" w16cid:durableId="26DB156B"/>
  <w16cid:commentId w16cid:paraId="7674D168" w16cid:durableId="26DB15A6"/>
  <w16cid:commentId w16cid:paraId="72BBB8DA" w16cid:durableId="26DB15C4"/>
  <w16cid:commentId w16cid:paraId="13F17B72" w16cid:durableId="26DB1606"/>
  <w16cid:commentId w16cid:paraId="48B7CA55" w16cid:durableId="26DB1684"/>
  <w16cid:commentId w16cid:paraId="1AE2D739" w16cid:durableId="26DB170B"/>
  <w16cid:commentId w16cid:paraId="60CE6ED9" w16cid:durableId="26DB2547"/>
  <w16cid:commentId w16cid:paraId="0704FB6C" w16cid:durableId="26DB25A5"/>
  <w16cid:commentId w16cid:paraId="4C60376E" w16cid:durableId="26DB261D"/>
  <w16cid:commentId w16cid:paraId="14E64297" w16cid:durableId="26DB25EE"/>
  <w16cid:commentId w16cid:paraId="518A6262" w16cid:durableId="26DB2665"/>
  <w16cid:commentId w16cid:paraId="44AD011D" w16cid:durableId="26DB2746"/>
  <w16cid:commentId w16cid:paraId="4A5953BC" w16cid:durableId="26DB277F"/>
  <w16cid:commentId w16cid:paraId="76FF0984" w16cid:durableId="26DB280A"/>
  <w16cid:commentId w16cid:paraId="3B8B3506" w16cid:durableId="26DB2898"/>
  <w16cid:commentId w16cid:paraId="41BDF7A9" w16cid:durableId="26DB28B7"/>
  <w16cid:commentId w16cid:paraId="161B388C" w16cid:durableId="26DB2960"/>
  <w16cid:commentId w16cid:paraId="129B8C42" w16cid:durableId="26DB2983"/>
  <w16cid:commentId w16cid:paraId="675E3B51" w16cid:durableId="26DB2996"/>
  <w16cid:commentId w16cid:paraId="374B6463" w16cid:durableId="26DB29F1"/>
  <w16cid:commentId w16cid:paraId="1C779531" w16cid:durableId="26DB2A20"/>
  <w16cid:commentId w16cid:paraId="18F98901" w16cid:durableId="26DB2C29"/>
  <w16cid:commentId w16cid:paraId="0D478E3F" w16cid:durableId="26DB2AA4"/>
  <w16cid:commentId w16cid:paraId="2268A594" w16cid:durableId="26DB2B3A"/>
  <w16cid:commentId w16cid:paraId="6B9C0608" w16cid:durableId="26DB2BF1"/>
  <w16cid:commentId w16cid:paraId="608DB7A9" w16cid:durableId="26DB2C90"/>
  <w16cid:commentId w16cid:paraId="20173FDE" w16cid:durableId="26DB2CCA"/>
  <w16cid:commentId w16cid:paraId="586AAA80" w16cid:durableId="26DB2DF9"/>
  <w16cid:commentId w16cid:paraId="6BCD5B45" w16cid:durableId="26DB2FA9"/>
  <w16cid:commentId w16cid:paraId="42948F89" w16cid:durableId="26DB2FD3"/>
  <w16cid:commentId w16cid:paraId="0D7603F8" w16cid:durableId="26DB2FFB"/>
  <w16cid:commentId w16cid:paraId="16C8FFD2" w16cid:durableId="26DB30A7"/>
  <w16cid:commentId w16cid:paraId="3C76ACE9" w16cid:durableId="26DB30F8"/>
  <w16cid:commentId w16cid:paraId="09DF63CD" w16cid:durableId="26DB3170"/>
  <w16cid:commentId w16cid:paraId="6E502E66" w16cid:durableId="26DB3230"/>
  <w16cid:commentId w16cid:paraId="7D4526B4" w16cid:durableId="26DC4F6C"/>
  <w16cid:commentId w16cid:paraId="51ECD7AD" w16cid:durableId="26DC4F8F"/>
  <w16cid:commentId w16cid:paraId="2DE186A7" w16cid:durableId="26DC174E"/>
  <w16cid:commentId w16cid:paraId="00A0F0F1" w16cid:durableId="26DC505B"/>
  <w16cid:commentId w16cid:paraId="51D07E49" w16cid:durableId="26DC5091"/>
  <w16cid:commentId w16cid:paraId="2A93B2A4" w16cid:durableId="26DC510F"/>
  <w16cid:commentId w16cid:paraId="51BB861D" w16cid:durableId="26DC519F"/>
  <w16cid:commentId w16cid:paraId="045AF5E0" w16cid:durableId="26DC521E"/>
  <w16cid:commentId w16cid:paraId="536A971B" w16cid:durableId="26DC5573"/>
  <w16cid:commentId w16cid:paraId="6FC3EC47" w16cid:durableId="26DC56C3"/>
  <w16cid:commentId w16cid:paraId="07EC2176" w16cid:durableId="26DC5724"/>
  <w16cid:commentId w16cid:paraId="5EA254E2" w16cid:durableId="26DC575D"/>
  <w16cid:commentId w16cid:paraId="3509115D" w16cid:durableId="26DC57A1"/>
  <w16cid:commentId w16cid:paraId="54C18B52" w16cid:durableId="26DC57CD"/>
  <w16cid:commentId w16cid:paraId="548EB3B4" w16cid:durableId="26DC5805"/>
  <w16cid:commentId w16cid:paraId="17B2172B" w16cid:durableId="26DC589E"/>
  <w16cid:commentId w16cid:paraId="4DD0B923" w16cid:durableId="26DC58CC"/>
  <w16cid:commentId w16cid:paraId="04C1F5DA" w16cid:durableId="26DC594D"/>
  <w16cid:commentId w16cid:paraId="5CC88945" w16cid:durableId="26DC5983"/>
  <w16cid:commentId w16cid:paraId="45868505" w16cid:durableId="26DC59E0"/>
  <w16cid:commentId w16cid:paraId="2CDC17BD" w16cid:durableId="26DC5A63"/>
  <w16cid:commentId w16cid:paraId="50C616C7" w16cid:durableId="26DC5A7A"/>
  <w16cid:commentId w16cid:paraId="319C3367" w16cid:durableId="26DC5ADA"/>
  <w16cid:commentId w16cid:paraId="0D05F9C6" w16cid:durableId="26DC5B2D"/>
  <w16cid:commentId w16cid:paraId="4E11E7DA" w16cid:durableId="26DC5B51"/>
  <w16cid:commentId w16cid:paraId="54FEC77F" w16cid:durableId="26DC5B9C"/>
  <w16cid:commentId w16cid:paraId="0A383B12" w16cid:durableId="26DC5C86"/>
  <w16cid:commentId w16cid:paraId="28CBA7E1" w16cid:durableId="26DC6005"/>
  <w16cid:commentId w16cid:paraId="3B4197B8" w16cid:durableId="26DC60BD"/>
  <w16cid:commentId w16cid:paraId="0FF599B5" w16cid:durableId="26DD6E88"/>
  <w16cid:commentId w16cid:paraId="3D181242" w16cid:durableId="26DD6F6D"/>
  <w16cid:commentId w16cid:paraId="73D2A0F5" w16cid:durableId="26DD6FA9"/>
  <w16cid:commentId w16cid:paraId="611D3E8F" w16cid:durableId="26DD700A"/>
  <w16cid:commentId w16cid:paraId="22BC688B" w16cid:durableId="26DD703B"/>
  <w16cid:commentId w16cid:paraId="15B6B88E" w16cid:durableId="26DD7085"/>
  <w16cid:commentId w16cid:paraId="2F74606F" w16cid:durableId="26DD71FA"/>
  <w16cid:commentId w16cid:paraId="675D5CC3" w16cid:durableId="26DD72AE"/>
  <w16cid:commentId w16cid:paraId="2ADDCBBD" w16cid:durableId="26DD7376"/>
  <w16cid:commentId w16cid:paraId="3E9D826C" w16cid:durableId="26DD73B3"/>
  <w16cid:commentId w16cid:paraId="26F69AE7" w16cid:durableId="26DD749F"/>
  <w16cid:commentId w16cid:paraId="72427BC9" w16cid:durableId="26DD74D2"/>
  <w16cid:commentId w16cid:paraId="05217EF5" w16cid:durableId="26DD755B"/>
  <w16cid:commentId w16cid:paraId="607C64C0" w16cid:durableId="26DD758F"/>
  <w16cid:commentId w16cid:paraId="52D8695D" w16cid:durableId="26DD76F7"/>
  <w16cid:commentId w16cid:paraId="031AF597" w16cid:durableId="26DD777D"/>
  <w16cid:commentId w16cid:paraId="205B4EC3" w16cid:durableId="26DD77CE"/>
  <w16cid:commentId w16cid:paraId="1B1BF7A5" w16cid:durableId="26DD789A"/>
  <w16cid:commentId w16cid:paraId="50AD1DF2" w16cid:durableId="26DD79DD"/>
  <w16cid:commentId w16cid:paraId="07FE539D" w16cid:durableId="26DD7A48"/>
  <w16cid:commentId w16cid:paraId="06382049" w16cid:durableId="26DD7A6D"/>
  <w16cid:commentId w16cid:paraId="0B752C13" w16cid:durableId="26DD7AE0"/>
  <w16cid:commentId w16cid:paraId="7FCDA66D" w16cid:durableId="26DD7C67"/>
  <w16cid:commentId w16cid:paraId="04C364F7" w16cid:durableId="26DD7B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6E9755" w14:textId="77777777" w:rsidR="0096088C" w:rsidRDefault="0096088C">
      <w:r>
        <w:separator/>
      </w:r>
    </w:p>
  </w:endnote>
  <w:endnote w:type="continuationSeparator" w:id="0">
    <w:p w14:paraId="5C53B5BE" w14:textId="77777777" w:rsidR="0096088C" w:rsidRDefault="00960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E5673" w14:textId="77777777" w:rsidR="0096088C" w:rsidRDefault="0096088C">
      <w:r>
        <w:separator/>
      </w:r>
    </w:p>
  </w:footnote>
  <w:footnote w:type="continuationSeparator" w:id="0">
    <w:p w14:paraId="163A32F3" w14:textId="77777777" w:rsidR="0096088C" w:rsidRDefault="009608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B304E25"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47564F">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47564F">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7192516"/>
      <w:docPartObj>
        <w:docPartGallery w:val="Page Numbers (Top of Page)"/>
        <w:docPartUnique/>
      </w:docPartObj>
    </w:sdtPr>
    <w:sdtEndPr>
      <w:rPr>
        <w:noProof/>
      </w:rPr>
    </w:sdtEndPr>
    <w:sdtContent>
      <w:p w14:paraId="7D22162D" w14:textId="4C1A297A" w:rsidR="007B7B25" w:rsidRPr="005B0DC7" w:rsidRDefault="00D523CB" w:rsidP="005B3F8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0"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3617EB5"/>
    <w:multiLevelType w:val="hybridMultilevel"/>
    <w:tmpl w:val="A574CE2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216157236">
    <w:abstractNumId w:val="30"/>
  </w:num>
  <w:num w:numId="2" w16cid:durableId="14617860">
    <w:abstractNumId w:val="3"/>
  </w:num>
  <w:num w:numId="3" w16cid:durableId="1155611323">
    <w:abstractNumId w:val="19"/>
  </w:num>
  <w:num w:numId="4" w16cid:durableId="1646426895">
    <w:abstractNumId w:val="24"/>
  </w:num>
  <w:num w:numId="5" w16cid:durableId="996764928">
    <w:abstractNumId w:val="23"/>
  </w:num>
  <w:num w:numId="6" w16cid:durableId="473641137">
    <w:abstractNumId w:val="31"/>
  </w:num>
  <w:num w:numId="7" w16cid:durableId="1731490489">
    <w:abstractNumId w:val="0"/>
  </w:num>
  <w:num w:numId="8" w16cid:durableId="1609509863">
    <w:abstractNumId w:val="18"/>
  </w:num>
  <w:num w:numId="9" w16cid:durableId="92436034">
    <w:abstractNumId w:val="28"/>
  </w:num>
  <w:num w:numId="10" w16cid:durableId="1916622319">
    <w:abstractNumId w:val="5"/>
  </w:num>
  <w:num w:numId="11" w16cid:durableId="1117723098">
    <w:abstractNumId w:val="9"/>
  </w:num>
  <w:num w:numId="12" w16cid:durableId="1181699124">
    <w:abstractNumId w:val="10"/>
  </w:num>
  <w:num w:numId="13" w16cid:durableId="903023581">
    <w:abstractNumId w:val="14"/>
  </w:num>
  <w:num w:numId="14" w16cid:durableId="991252081">
    <w:abstractNumId w:val="2"/>
  </w:num>
  <w:num w:numId="15" w16cid:durableId="882911843">
    <w:abstractNumId w:val="12"/>
  </w:num>
  <w:num w:numId="16" w16cid:durableId="136915777">
    <w:abstractNumId w:val="27"/>
  </w:num>
  <w:num w:numId="17" w16cid:durableId="195580511">
    <w:abstractNumId w:val="29"/>
  </w:num>
  <w:num w:numId="18" w16cid:durableId="595485155">
    <w:abstractNumId w:val="22"/>
  </w:num>
  <w:num w:numId="19" w16cid:durableId="2127918220">
    <w:abstractNumId w:val="13"/>
  </w:num>
  <w:num w:numId="20" w16cid:durableId="2097896605">
    <w:abstractNumId w:val="25"/>
  </w:num>
  <w:num w:numId="21" w16cid:durableId="21170214">
    <w:abstractNumId w:val="34"/>
  </w:num>
  <w:num w:numId="22" w16cid:durableId="1735011589">
    <w:abstractNumId w:val="6"/>
  </w:num>
  <w:num w:numId="23" w16cid:durableId="946430995">
    <w:abstractNumId w:val="1"/>
  </w:num>
  <w:num w:numId="24" w16cid:durableId="1702899737">
    <w:abstractNumId w:val="4"/>
  </w:num>
  <w:num w:numId="25" w16cid:durableId="1479372937">
    <w:abstractNumId w:val="11"/>
  </w:num>
  <w:num w:numId="26" w16cid:durableId="1729375315">
    <w:abstractNumId w:val="26"/>
  </w:num>
  <w:num w:numId="27" w16cid:durableId="860630467">
    <w:abstractNumId w:val="32"/>
  </w:num>
  <w:num w:numId="28" w16cid:durableId="52852169">
    <w:abstractNumId w:val="7"/>
  </w:num>
  <w:num w:numId="29" w16cid:durableId="916936506">
    <w:abstractNumId w:val="16"/>
  </w:num>
  <w:num w:numId="30" w16cid:durableId="304698818">
    <w:abstractNumId w:val="33"/>
  </w:num>
  <w:num w:numId="31" w16cid:durableId="1234925198">
    <w:abstractNumId w:val="8"/>
  </w:num>
  <w:num w:numId="32" w16cid:durableId="125049946">
    <w:abstractNumId w:val="20"/>
  </w:num>
  <w:num w:numId="33" w16cid:durableId="1754013125">
    <w:abstractNumId w:val="17"/>
  </w:num>
  <w:num w:numId="34" w16cid:durableId="734007068">
    <w:abstractNumId w:val="15"/>
  </w:num>
  <w:num w:numId="35" w16cid:durableId="1799377518">
    <w:abstractNumId w:val="21"/>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er Gröschke">
    <w15:presenceInfo w15:providerId="AD" w15:userId="S::Peter.Groeschke@deutschebahn.com::d1731e88-40bd-43c7-9535-4560d33e80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596"/>
    <w:rsid w:val="000009DA"/>
    <w:rsid w:val="00000F4D"/>
    <w:rsid w:val="000019A3"/>
    <w:rsid w:val="000020A4"/>
    <w:rsid w:val="00002272"/>
    <w:rsid w:val="00002281"/>
    <w:rsid w:val="00003214"/>
    <w:rsid w:val="00003239"/>
    <w:rsid w:val="00003240"/>
    <w:rsid w:val="0000428B"/>
    <w:rsid w:val="00004467"/>
    <w:rsid w:val="00005201"/>
    <w:rsid w:val="000052D9"/>
    <w:rsid w:val="00007B05"/>
    <w:rsid w:val="00010466"/>
    <w:rsid w:val="00011A76"/>
    <w:rsid w:val="00011E61"/>
    <w:rsid w:val="00011F57"/>
    <w:rsid w:val="00011F8C"/>
    <w:rsid w:val="000129E4"/>
    <w:rsid w:val="00013426"/>
    <w:rsid w:val="000135F9"/>
    <w:rsid w:val="00013E08"/>
    <w:rsid w:val="000140F5"/>
    <w:rsid w:val="000144BD"/>
    <w:rsid w:val="000151B6"/>
    <w:rsid w:val="0001585D"/>
    <w:rsid w:val="00016231"/>
    <w:rsid w:val="0001757D"/>
    <w:rsid w:val="000175E7"/>
    <w:rsid w:val="00020BAC"/>
    <w:rsid w:val="00021749"/>
    <w:rsid w:val="000221C5"/>
    <w:rsid w:val="000222D0"/>
    <w:rsid w:val="00022B29"/>
    <w:rsid w:val="00022B70"/>
    <w:rsid w:val="000232F4"/>
    <w:rsid w:val="00023634"/>
    <w:rsid w:val="00024498"/>
    <w:rsid w:val="000247F0"/>
    <w:rsid w:val="00024916"/>
    <w:rsid w:val="00024A1A"/>
    <w:rsid w:val="000254A0"/>
    <w:rsid w:val="00025B25"/>
    <w:rsid w:val="0002691A"/>
    <w:rsid w:val="00027391"/>
    <w:rsid w:val="00027633"/>
    <w:rsid w:val="000276F4"/>
    <w:rsid w:val="00030006"/>
    <w:rsid w:val="00030F44"/>
    <w:rsid w:val="000318F7"/>
    <w:rsid w:val="00031C24"/>
    <w:rsid w:val="00032141"/>
    <w:rsid w:val="00032313"/>
    <w:rsid w:val="00033633"/>
    <w:rsid w:val="000343C9"/>
    <w:rsid w:val="00034884"/>
    <w:rsid w:val="00034948"/>
    <w:rsid w:val="00034A15"/>
    <w:rsid w:val="000359AF"/>
    <w:rsid w:val="00035D32"/>
    <w:rsid w:val="00036C1C"/>
    <w:rsid w:val="00036F04"/>
    <w:rsid w:val="00036F7F"/>
    <w:rsid w:val="0003729D"/>
    <w:rsid w:val="0003755B"/>
    <w:rsid w:val="00040779"/>
    <w:rsid w:val="00040783"/>
    <w:rsid w:val="00041DB5"/>
    <w:rsid w:val="00042FBC"/>
    <w:rsid w:val="00043AD0"/>
    <w:rsid w:val="00043DD8"/>
    <w:rsid w:val="00044140"/>
    <w:rsid w:val="00044266"/>
    <w:rsid w:val="00044CE7"/>
    <w:rsid w:val="00045DB5"/>
    <w:rsid w:val="0004636D"/>
    <w:rsid w:val="0004692F"/>
    <w:rsid w:val="000509AD"/>
    <w:rsid w:val="000510BA"/>
    <w:rsid w:val="0005140E"/>
    <w:rsid w:val="00051527"/>
    <w:rsid w:val="00051DA7"/>
    <w:rsid w:val="000523DA"/>
    <w:rsid w:val="000527FD"/>
    <w:rsid w:val="00052D74"/>
    <w:rsid w:val="00053489"/>
    <w:rsid w:val="00053AE1"/>
    <w:rsid w:val="000549B6"/>
    <w:rsid w:val="000563AA"/>
    <w:rsid w:val="00056B51"/>
    <w:rsid w:val="00056E1F"/>
    <w:rsid w:val="00056EEA"/>
    <w:rsid w:val="0005700C"/>
    <w:rsid w:val="00057DBF"/>
    <w:rsid w:val="00060BEE"/>
    <w:rsid w:val="00062B53"/>
    <w:rsid w:val="00064B0F"/>
    <w:rsid w:val="00064FA0"/>
    <w:rsid w:val="00065A95"/>
    <w:rsid w:val="000668E5"/>
    <w:rsid w:val="00067444"/>
    <w:rsid w:val="000677AE"/>
    <w:rsid w:val="00067AB3"/>
    <w:rsid w:val="00070FBD"/>
    <w:rsid w:val="000715C2"/>
    <w:rsid w:val="0007169B"/>
    <w:rsid w:val="00071C6B"/>
    <w:rsid w:val="000720E1"/>
    <w:rsid w:val="00074147"/>
    <w:rsid w:val="00075524"/>
    <w:rsid w:val="000759F0"/>
    <w:rsid w:val="00075B6A"/>
    <w:rsid w:val="00076276"/>
    <w:rsid w:val="00076B81"/>
    <w:rsid w:val="00077115"/>
    <w:rsid w:val="00080003"/>
    <w:rsid w:val="00080FCD"/>
    <w:rsid w:val="000811BF"/>
    <w:rsid w:val="0008143C"/>
    <w:rsid w:val="00081638"/>
    <w:rsid w:val="000822AF"/>
    <w:rsid w:val="00082B07"/>
    <w:rsid w:val="00083613"/>
    <w:rsid w:val="00083832"/>
    <w:rsid w:val="00083D03"/>
    <w:rsid w:val="00084664"/>
    <w:rsid w:val="00084E1C"/>
    <w:rsid w:val="00086409"/>
    <w:rsid w:val="0008704F"/>
    <w:rsid w:val="00090834"/>
    <w:rsid w:val="00092446"/>
    <w:rsid w:val="000927C6"/>
    <w:rsid w:val="00092A9F"/>
    <w:rsid w:val="000931AA"/>
    <w:rsid w:val="000931AD"/>
    <w:rsid w:val="000952DF"/>
    <w:rsid w:val="000956A3"/>
    <w:rsid w:val="00095D06"/>
    <w:rsid w:val="000970AD"/>
    <w:rsid w:val="00097B4D"/>
    <w:rsid w:val="00097DC3"/>
    <w:rsid w:val="000A0079"/>
    <w:rsid w:val="000A023A"/>
    <w:rsid w:val="000A0E65"/>
    <w:rsid w:val="000A1667"/>
    <w:rsid w:val="000A3DE4"/>
    <w:rsid w:val="000A5333"/>
    <w:rsid w:val="000A5706"/>
    <w:rsid w:val="000A65C0"/>
    <w:rsid w:val="000A6878"/>
    <w:rsid w:val="000A7285"/>
    <w:rsid w:val="000A75D0"/>
    <w:rsid w:val="000A76DA"/>
    <w:rsid w:val="000A76E0"/>
    <w:rsid w:val="000A78C9"/>
    <w:rsid w:val="000A79E3"/>
    <w:rsid w:val="000B0D5D"/>
    <w:rsid w:val="000B1982"/>
    <w:rsid w:val="000B1BD4"/>
    <w:rsid w:val="000B220B"/>
    <w:rsid w:val="000B2518"/>
    <w:rsid w:val="000B3A83"/>
    <w:rsid w:val="000B3D53"/>
    <w:rsid w:val="000B3F7B"/>
    <w:rsid w:val="000B457F"/>
    <w:rsid w:val="000B4B1E"/>
    <w:rsid w:val="000B52D0"/>
    <w:rsid w:val="000B54F5"/>
    <w:rsid w:val="000B5577"/>
    <w:rsid w:val="000B5A80"/>
    <w:rsid w:val="000B64C0"/>
    <w:rsid w:val="000B6906"/>
    <w:rsid w:val="000B6DE4"/>
    <w:rsid w:val="000B7EED"/>
    <w:rsid w:val="000C0968"/>
    <w:rsid w:val="000C1EC8"/>
    <w:rsid w:val="000C265E"/>
    <w:rsid w:val="000C3748"/>
    <w:rsid w:val="000C398E"/>
    <w:rsid w:val="000C3FC5"/>
    <w:rsid w:val="000C4898"/>
    <w:rsid w:val="000C5841"/>
    <w:rsid w:val="000C59A4"/>
    <w:rsid w:val="000C5A6F"/>
    <w:rsid w:val="000C5B02"/>
    <w:rsid w:val="000C64C1"/>
    <w:rsid w:val="000C68B4"/>
    <w:rsid w:val="000C6D5A"/>
    <w:rsid w:val="000C6D7C"/>
    <w:rsid w:val="000C73C3"/>
    <w:rsid w:val="000C7C39"/>
    <w:rsid w:val="000C7E2D"/>
    <w:rsid w:val="000D0ACC"/>
    <w:rsid w:val="000D196F"/>
    <w:rsid w:val="000D22FD"/>
    <w:rsid w:val="000D2EA3"/>
    <w:rsid w:val="000D32EB"/>
    <w:rsid w:val="000D34AB"/>
    <w:rsid w:val="000D3674"/>
    <w:rsid w:val="000D433E"/>
    <w:rsid w:val="000D49E7"/>
    <w:rsid w:val="000D4E2E"/>
    <w:rsid w:val="000D51AC"/>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5915"/>
    <w:rsid w:val="000E6012"/>
    <w:rsid w:val="000E625C"/>
    <w:rsid w:val="000E6791"/>
    <w:rsid w:val="000E6D2A"/>
    <w:rsid w:val="000E6FC6"/>
    <w:rsid w:val="000E706C"/>
    <w:rsid w:val="000F08CE"/>
    <w:rsid w:val="000F0E88"/>
    <w:rsid w:val="000F0F75"/>
    <w:rsid w:val="000F1566"/>
    <w:rsid w:val="000F17A7"/>
    <w:rsid w:val="000F249C"/>
    <w:rsid w:val="000F2C8C"/>
    <w:rsid w:val="000F2CA1"/>
    <w:rsid w:val="000F300D"/>
    <w:rsid w:val="000F31E9"/>
    <w:rsid w:val="000F426C"/>
    <w:rsid w:val="000F4583"/>
    <w:rsid w:val="000F5024"/>
    <w:rsid w:val="000F5501"/>
    <w:rsid w:val="000F59FE"/>
    <w:rsid w:val="000F5A00"/>
    <w:rsid w:val="000F60B2"/>
    <w:rsid w:val="000F6774"/>
    <w:rsid w:val="000F6DBD"/>
    <w:rsid w:val="000F7057"/>
    <w:rsid w:val="000F7283"/>
    <w:rsid w:val="000F7785"/>
    <w:rsid w:val="0010075A"/>
    <w:rsid w:val="00101908"/>
    <w:rsid w:val="00102A4F"/>
    <w:rsid w:val="001036D4"/>
    <w:rsid w:val="00104D10"/>
    <w:rsid w:val="001054AC"/>
    <w:rsid w:val="0010567E"/>
    <w:rsid w:val="001057DF"/>
    <w:rsid w:val="00105C55"/>
    <w:rsid w:val="00110A18"/>
    <w:rsid w:val="00110ADD"/>
    <w:rsid w:val="00110FD0"/>
    <w:rsid w:val="001114FE"/>
    <w:rsid w:val="00111C45"/>
    <w:rsid w:val="00111D66"/>
    <w:rsid w:val="00112094"/>
    <w:rsid w:val="00112611"/>
    <w:rsid w:val="00112B7E"/>
    <w:rsid w:val="001137AA"/>
    <w:rsid w:val="0011398A"/>
    <w:rsid w:val="00113F5C"/>
    <w:rsid w:val="00114200"/>
    <w:rsid w:val="00114F4F"/>
    <w:rsid w:val="00114FC0"/>
    <w:rsid w:val="00115B40"/>
    <w:rsid w:val="00115E07"/>
    <w:rsid w:val="00116AD8"/>
    <w:rsid w:val="00117D00"/>
    <w:rsid w:val="00117D5C"/>
    <w:rsid w:val="00120138"/>
    <w:rsid w:val="001202DF"/>
    <w:rsid w:val="001205C4"/>
    <w:rsid w:val="00121514"/>
    <w:rsid w:val="001230EE"/>
    <w:rsid w:val="00123123"/>
    <w:rsid w:val="0012588C"/>
    <w:rsid w:val="00126269"/>
    <w:rsid w:val="001265CB"/>
    <w:rsid w:val="00126836"/>
    <w:rsid w:val="001301C9"/>
    <w:rsid w:val="00130911"/>
    <w:rsid w:val="00131570"/>
    <w:rsid w:val="001318E7"/>
    <w:rsid w:val="00131BFE"/>
    <w:rsid w:val="00131C39"/>
    <w:rsid w:val="00131C63"/>
    <w:rsid w:val="001325F6"/>
    <w:rsid w:val="001328FB"/>
    <w:rsid w:val="00133149"/>
    <w:rsid w:val="0013411F"/>
    <w:rsid w:val="00134987"/>
    <w:rsid w:val="00134E26"/>
    <w:rsid w:val="0013509D"/>
    <w:rsid w:val="00135AB9"/>
    <w:rsid w:val="00135DC2"/>
    <w:rsid w:val="001366C2"/>
    <w:rsid w:val="00137473"/>
    <w:rsid w:val="0013765A"/>
    <w:rsid w:val="0014023E"/>
    <w:rsid w:val="0014051D"/>
    <w:rsid w:val="0014120A"/>
    <w:rsid w:val="001416B9"/>
    <w:rsid w:val="00141868"/>
    <w:rsid w:val="00141B09"/>
    <w:rsid w:val="001424A1"/>
    <w:rsid w:val="0014308F"/>
    <w:rsid w:val="001432DE"/>
    <w:rsid w:val="00143C19"/>
    <w:rsid w:val="0014418D"/>
    <w:rsid w:val="001449E4"/>
    <w:rsid w:val="00144AFC"/>
    <w:rsid w:val="001450D7"/>
    <w:rsid w:val="00145E9B"/>
    <w:rsid w:val="00146B3B"/>
    <w:rsid w:val="001472DC"/>
    <w:rsid w:val="0015026F"/>
    <w:rsid w:val="0015076E"/>
    <w:rsid w:val="00150939"/>
    <w:rsid w:val="001512A0"/>
    <w:rsid w:val="0015137C"/>
    <w:rsid w:val="0015143D"/>
    <w:rsid w:val="00151A44"/>
    <w:rsid w:val="00154E3D"/>
    <w:rsid w:val="001557A0"/>
    <w:rsid w:val="00156181"/>
    <w:rsid w:val="0015628D"/>
    <w:rsid w:val="00156AB4"/>
    <w:rsid w:val="00157194"/>
    <w:rsid w:val="00157708"/>
    <w:rsid w:val="001600A4"/>
    <w:rsid w:val="001600E0"/>
    <w:rsid w:val="00160852"/>
    <w:rsid w:val="00160FA7"/>
    <w:rsid w:val="001611D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70F95"/>
    <w:rsid w:val="00171CBB"/>
    <w:rsid w:val="001732D3"/>
    <w:rsid w:val="00173B02"/>
    <w:rsid w:val="00173F47"/>
    <w:rsid w:val="0017468D"/>
    <w:rsid w:val="00174A1A"/>
    <w:rsid w:val="0017517C"/>
    <w:rsid w:val="00175710"/>
    <w:rsid w:val="001760AE"/>
    <w:rsid w:val="00176D7D"/>
    <w:rsid w:val="00176E54"/>
    <w:rsid w:val="00176F97"/>
    <w:rsid w:val="001778B4"/>
    <w:rsid w:val="001818EE"/>
    <w:rsid w:val="001821BC"/>
    <w:rsid w:val="001824F8"/>
    <w:rsid w:val="00182555"/>
    <w:rsid w:val="001828D2"/>
    <w:rsid w:val="00182AB0"/>
    <w:rsid w:val="00183F98"/>
    <w:rsid w:val="00184448"/>
    <w:rsid w:val="001849D8"/>
    <w:rsid w:val="001852B3"/>
    <w:rsid w:val="00185BB5"/>
    <w:rsid w:val="00185C0C"/>
    <w:rsid w:val="001871B3"/>
    <w:rsid w:val="00187952"/>
    <w:rsid w:val="00187CC0"/>
    <w:rsid w:val="001904F9"/>
    <w:rsid w:val="0019171C"/>
    <w:rsid w:val="0019175C"/>
    <w:rsid w:val="001925FB"/>
    <w:rsid w:val="00192A22"/>
    <w:rsid w:val="00192DA0"/>
    <w:rsid w:val="00194946"/>
    <w:rsid w:val="00194B84"/>
    <w:rsid w:val="00195770"/>
    <w:rsid w:val="0019616A"/>
    <w:rsid w:val="001965E3"/>
    <w:rsid w:val="001972B8"/>
    <w:rsid w:val="001976D1"/>
    <w:rsid w:val="00197B77"/>
    <w:rsid w:val="00197EC4"/>
    <w:rsid w:val="001A070F"/>
    <w:rsid w:val="001A1047"/>
    <w:rsid w:val="001A1BB3"/>
    <w:rsid w:val="001A215B"/>
    <w:rsid w:val="001A2528"/>
    <w:rsid w:val="001A3A74"/>
    <w:rsid w:val="001A4602"/>
    <w:rsid w:val="001A58CF"/>
    <w:rsid w:val="001A5ED8"/>
    <w:rsid w:val="001A63DB"/>
    <w:rsid w:val="001A66A2"/>
    <w:rsid w:val="001A67C8"/>
    <w:rsid w:val="001A75DA"/>
    <w:rsid w:val="001A7E37"/>
    <w:rsid w:val="001B0102"/>
    <w:rsid w:val="001B1708"/>
    <w:rsid w:val="001B1C1E"/>
    <w:rsid w:val="001B3075"/>
    <w:rsid w:val="001B3362"/>
    <w:rsid w:val="001B3C52"/>
    <w:rsid w:val="001B459B"/>
    <w:rsid w:val="001B4B12"/>
    <w:rsid w:val="001B4C87"/>
    <w:rsid w:val="001B6264"/>
    <w:rsid w:val="001B6769"/>
    <w:rsid w:val="001B6E73"/>
    <w:rsid w:val="001B7472"/>
    <w:rsid w:val="001B7817"/>
    <w:rsid w:val="001B7B8C"/>
    <w:rsid w:val="001B7D3D"/>
    <w:rsid w:val="001C0C8D"/>
    <w:rsid w:val="001C2296"/>
    <w:rsid w:val="001C27E2"/>
    <w:rsid w:val="001C2FFA"/>
    <w:rsid w:val="001C315A"/>
    <w:rsid w:val="001C336E"/>
    <w:rsid w:val="001C3462"/>
    <w:rsid w:val="001C3D8D"/>
    <w:rsid w:val="001C42A3"/>
    <w:rsid w:val="001C59D6"/>
    <w:rsid w:val="001C5D48"/>
    <w:rsid w:val="001C5EB5"/>
    <w:rsid w:val="001C619B"/>
    <w:rsid w:val="001C66EA"/>
    <w:rsid w:val="001C6BD5"/>
    <w:rsid w:val="001C6EE9"/>
    <w:rsid w:val="001C75C2"/>
    <w:rsid w:val="001C7EE4"/>
    <w:rsid w:val="001D0704"/>
    <w:rsid w:val="001D1575"/>
    <w:rsid w:val="001D18D3"/>
    <w:rsid w:val="001D1A44"/>
    <w:rsid w:val="001D2724"/>
    <w:rsid w:val="001D2C5B"/>
    <w:rsid w:val="001D2D28"/>
    <w:rsid w:val="001D2F9D"/>
    <w:rsid w:val="001D3249"/>
    <w:rsid w:val="001D40F5"/>
    <w:rsid w:val="001D48CB"/>
    <w:rsid w:val="001D4B5A"/>
    <w:rsid w:val="001D4DD7"/>
    <w:rsid w:val="001D5071"/>
    <w:rsid w:val="001D5D28"/>
    <w:rsid w:val="001D6C42"/>
    <w:rsid w:val="001D6F60"/>
    <w:rsid w:val="001D7381"/>
    <w:rsid w:val="001D73C1"/>
    <w:rsid w:val="001D7585"/>
    <w:rsid w:val="001D7B33"/>
    <w:rsid w:val="001D7BBA"/>
    <w:rsid w:val="001D7EBC"/>
    <w:rsid w:val="001E094E"/>
    <w:rsid w:val="001E0AFF"/>
    <w:rsid w:val="001E0F10"/>
    <w:rsid w:val="001E1B2A"/>
    <w:rsid w:val="001E1DC3"/>
    <w:rsid w:val="001E2A2F"/>
    <w:rsid w:val="001E4583"/>
    <w:rsid w:val="001E4775"/>
    <w:rsid w:val="001E48E9"/>
    <w:rsid w:val="001E494D"/>
    <w:rsid w:val="001E5D09"/>
    <w:rsid w:val="001E616C"/>
    <w:rsid w:val="001E649D"/>
    <w:rsid w:val="001E6738"/>
    <w:rsid w:val="001E691F"/>
    <w:rsid w:val="001E6968"/>
    <w:rsid w:val="001E78BF"/>
    <w:rsid w:val="001E7DD9"/>
    <w:rsid w:val="001F00D4"/>
    <w:rsid w:val="001F0480"/>
    <w:rsid w:val="001F0E98"/>
    <w:rsid w:val="001F170B"/>
    <w:rsid w:val="001F22CB"/>
    <w:rsid w:val="001F24E3"/>
    <w:rsid w:val="001F27B0"/>
    <w:rsid w:val="001F3B62"/>
    <w:rsid w:val="001F3EA4"/>
    <w:rsid w:val="001F55EB"/>
    <w:rsid w:val="001F5B82"/>
    <w:rsid w:val="001F6D90"/>
    <w:rsid w:val="001F773C"/>
    <w:rsid w:val="002009CE"/>
    <w:rsid w:val="00200A87"/>
    <w:rsid w:val="00200CDC"/>
    <w:rsid w:val="00201478"/>
    <w:rsid w:val="002015A1"/>
    <w:rsid w:val="002017B3"/>
    <w:rsid w:val="00202E17"/>
    <w:rsid w:val="00203DDC"/>
    <w:rsid w:val="002040E9"/>
    <w:rsid w:val="002041BC"/>
    <w:rsid w:val="002045A6"/>
    <w:rsid w:val="0020558A"/>
    <w:rsid w:val="002057AE"/>
    <w:rsid w:val="0020594D"/>
    <w:rsid w:val="00205B3D"/>
    <w:rsid w:val="00205F74"/>
    <w:rsid w:val="00206973"/>
    <w:rsid w:val="00206CFF"/>
    <w:rsid w:val="00206F70"/>
    <w:rsid w:val="00207889"/>
    <w:rsid w:val="00207EF4"/>
    <w:rsid w:val="0021016E"/>
    <w:rsid w:val="002103C3"/>
    <w:rsid w:val="002104C7"/>
    <w:rsid w:val="0021140A"/>
    <w:rsid w:val="0021187D"/>
    <w:rsid w:val="0021235E"/>
    <w:rsid w:val="0021256F"/>
    <w:rsid w:val="0021297B"/>
    <w:rsid w:val="002141AC"/>
    <w:rsid w:val="0021422B"/>
    <w:rsid w:val="00214333"/>
    <w:rsid w:val="002151D4"/>
    <w:rsid w:val="00215909"/>
    <w:rsid w:val="00216DD6"/>
    <w:rsid w:val="00217441"/>
    <w:rsid w:val="0021796F"/>
    <w:rsid w:val="0022089C"/>
    <w:rsid w:val="00220982"/>
    <w:rsid w:val="00220B6A"/>
    <w:rsid w:val="00221A35"/>
    <w:rsid w:val="00221DAF"/>
    <w:rsid w:val="0022241B"/>
    <w:rsid w:val="00222F17"/>
    <w:rsid w:val="00223CC3"/>
    <w:rsid w:val="00223EDC"/>
    <w:rsid w:val="002255D5"/>
    <w:rsid w:val="0022603F"/>
    <w:rsid w:val="0022612A"/>
    <w:rsid w:val="002261C0"/>
    <w:rsid w:val="002273C7"/>
    <w:rsid w:val="002276CC"/>
    <w:rsid w:val="002277C7"/>
    <w:rsid w:val="00227E40"/>
    <w:rsid w:val="00232B5C"/>
    <w:rsid w:val="00232C74"/>
    <w:rsid w:val="0023328F"/>
    <w:rsid w:val="00233587"/>
    <w:rsid w:val="002347A9"/>
    <w:rsid w:val="002350A8"/>
    <w:rsid w:val="0023550B"/>
    <w:rsid w:val="00235FED"/>
    <w:rsid w:val="00237858"/>
    <w:rsid w:val="002415FA"/>
    <w:rsid w:val="00241604"/>
    <w:rsid w:val="00241A00"/>
    <w:rsid w:val="002425B4"/>
    <w:rsid w:val="00242BE5"/>
    <w:rsid w:val="00242F23"/>
    <w:rsid w:val="00245C58"/>
    <w:rsid w:val="00245E1F"/>
    <w:rsid w:val="00247146"/>
    <w:rsid w:val="00247277"/>
    <w:rsid w:val="002479B8"/>
    <w:rsid w:val="00247C24"/>
    <w:rsid w:val="00247C4F"/>
    <w:rsid w:val="0025006E"/>
    <w:rsid w:val="00250418"/>
    <w:rsid w:val="0025050F"/>
    <w:rsid w:val="00251AFB"/>
    <w:rsid w:val="00252D83"/>
    <w:rsid w:val="00253751"/>
    <w:rsid w:val="002543E9"/>
    <w:rsid w:val="00254E98"/>
    <w:rsid w:val="002558D2"/>
    <w:rsid w:val="00257543"/>
    <w:rsid w:val="002610AD"/>
    <w:rsid w:val="002611AE"/>
    <w:rsid w:val="00261827"/>
    <w:rsid w:val="00262444"/>
    <w:rsid w:val="0026277B"/>
    <w:rsid w:val="002627E1"/>
    <w:rsid w:val="00262803"/>
    <w:rsid w:val="0026298A"/>
    <w:rsid w:val="002631E1"/>
    <w:rsid w:val="00263E7B"/>
    <w:rsid w:val="00264317"/>
    <w:rsid w:val="002645D6"/>
    <w:rsid w:val="00264B7F"/>
    <w:rsid w:val="00264C6D"/>
    <w:rsid w:val="00264CAE"/>
    <w:rsid w:val="00264E87"/>
    <w:rsid w:val="00265CB3"/>
    <w:rsid w:val="00266550"/>
    <w:rsid w:val="002666A8"/>
    <w:rsid w:val="002672C6"/>
    <w:rsid w:val="002674D8"/>
    <w:rsid w:val="00267E48"/>
    <w:rsid w:val="00270067"/>
    <w:rsid w:val="00270B15"/>
    <w:rsid w:val="00270D8F"/>
    <w:rsid w:val="0027150C"/>
    <w:rsid w:val="00272298"/>
    <w:rsid w:val="0027319C"/>
    <w:rsid w:val="002744F2"/>
    <w:rsid w:val="002751FB"/>
    <w:rsid w:val="00275307"/>
    <w:rsid w:val="002767E1"/>
    <w:rsid w:val="00276F01"/>
    <w:rsid w:val="00277181"/>
    <w:rsid w:val="002772B4"/>
    <w:rsid w:val="00277840"/>
    <w:rsid w:val="00277B2C"/>
    <w:rsid w:val="002800E9"/>
    <w:rsid w:val="00280D97"/>
    <w:rsid w:val="00280FC3"/>
    <w:rsid w:val="002817C6"/>
    <w:rsid w:val="00281B9C"/>
    <w:rsid w:val="00281D21"/>
    <w:rsid w:val="00282833"/>
    <w:rsid w:val="00282F78"/>
    <w:rsid w:val="002830C8"/>
    <w:rsid w:val="0028322D"/>
    <w:rsid w:val="00283358"/>
    <w:rsid w:val="002845CF"/>
    <w:rsid w:val="00285EBC"/>
    <w:rsid w:val="002867EB"/>
    <w:rsid w:val="00286C73"/>
    <w:rsid w:val="0028765A"/>
    <w:rsid w:val="00287CA1"/>
    <w:rsid w:val="00287F0B"/>
    <w:rsid w:val="00290639"/>
    <w:rsid w:val="002911CD"/>
    <w:rsid w:val="00291332"/>
    <w:rsid w:val="002921B9"/>
    <w:rsid w:val="00292300"/>
    <w:rsid w:val="00293083"/>
    <w:rsid w:val="00293D8A"/>
    <w:rsid w:val="00294400"/>
    <w:rsid w:val="0029475B"/>
    <w:rsid w:val="00294C17"/>
    <w:rsid w:val="00295A09"/>
    <w:rsid w:val="00296D5E"/>
    <w:rsid w:val="002A00E9"/>
    <w:rsid w:val="002A0A68"/>
    <w:rsid w:val="002A13BD"/>
    <w:rsid w:val="002A2C59"/>
    <w:rsid w:val="002A3519"/>
    <w:rsid w:val="002A3FBD"/>
    <w:rsid w:val="002A4301"/>
    <w:rsid w:val="002A466E"/>
    <w:rsid w:val="002A53CD"/>
    <w:rsid w:val="002A60EB"/>
    <w:rsid w:val="002B017B"/>
    <w:rsid w:val="002B05CC"/>
    <w:rsid w:val="002B0967"/>
    <w:rsid w:val="002B1290"/>
    <w:rsid w:val="002B1D39"/>
    <w:rsid w:val="002B3268"/>
    <w:rsid w:val="002B3688"/>
    <w:rsid w:val="002B3705"/>
    <w:rsid w:val="002B3887"/>
    <w:rsid w:val="002B47CB"/>
    <w:rsid w:val="002B48A6"/>
    <w:rsid w:val="002B4C0D"/>
    <w:rsid w:val="002B4C4F"/>
    <w:rsid w:val="002B753E"/>
    <w:rsid w:val="002B76A1"/>
    <w:rsid w:val="002B7E0D"/>
    <w:rsid w:val="002C164D"/>
    <w:rsid w:val="002C2AEF"/>
    <w:rsid w:val="002C2BB4"/>
    <w:rsid w:val="002C386D"/>
    <w:rsid w:val="002C6465"/>
    <w:rsid w:val="002C7251"/>
    <w:rsid w:val="002C72CF"/>
    <w:rsid w:val="002C79D7"/>
    <w:rsid w:val="002D038E"/>
    <w:rsid w:val="002D06B9"/>
    <w:rsid w:val="002D0CF7"/>
    <w:rsid w:val="002D1DB6"/>
    <w:rsid w:val="002D2622"/>
    <w:rsid w:val="002D286E"/>
    <w:rsid w:val="002D29CE"/>
    <w:rsid w:val="002D29D3"/>
    <w:rsid w:val="002D2E1C"/>
    <w:rsid w:val="002D445D"/>
    <w:rsid w:val="002D4EDE"/>
    <w:rsid w:val="002D53E0"/>
    <w:rsid w:val="002D5472"/>
    <w:rsid w:val="002D63BA"/>
    <w:rsid w:val="002D6E8F"/>
    <w:rsid w:val="002D754A"/>
    <w:rsid w:val="002D7813"/>
    <w:rsid w:val="002E063A"/>
    <w:rsid w:val="002E086F"/>
    <w:rsid w:val="002E093D"/>
    <w:rsid w:val="002E0A6C"/>
    <w:rsid w:val="002E0FC2"/>
    <w:rsid w:val="002E2489"/>
    <w:rsid w:val="002E2BD8"/>
    <w:rsid w:val="002E32C9"/>
    <w:rsid w:val="002E3ADB"/>
    <w:rsid w:val="002E4B77"/>
    <w:rsid w:val="002E534B"/>
    <w:rsid w:val="002E7B31"/>
    <w:rsid w:val="002E7C10"/>
    <w:rsid w:val="002F040A"/>
    <w:rsid w:val="002F05F2"/>
    <w:rsid w:val="002F251A"/>
    <w:rsid w:val="002F2921"/>
    <w:rsid w:val="002F3242"/>
    <w:rsid w:val="002F40FF"/>
    <w:rsid w:val="002F48C7"/>
    <w:rsid w:val="002F516C"/>
    <w:rsid w:val="002F68CA"/>
    <w:rsid w:val="002F6CC0"/>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4A09"/>
    <w:rsid w:val="0030600C"/>
    <w:rsid w:val="0030709B"/>
    <w:rsid w:val="003075A9"/>
    <w:rsid w:val="00310D69"/>
    <w:rsid w:val="00310F1C"/>
    <w:rsid w:val="00311237"/>
    <w:rsid w:val="003113C6"/>
    <w:rsid w:val="00311431"/>
    <w:rsid w:val="003126CA"/>
    <w:rsid w:val="0031275A"/>
    <w:rsid w:val="003140D5"/>
    <w:rsid w:val="00314A66"/>
    <w:rsid w:val="0031530E"/>
    <w:rsid w:val="003167BD"/>
    <w:rsid w:val="003174A6"/>
    <w:rsid w:val="0032063B"/>
    <w:rsid w:val="00320CB8"/>
    <w:rsid w:val="003214BB"/>
    <w:rsid w:val="003220AC"/>
    <w:rsid w:val="0032211A"/>
    <w:rsid w:val="003232AD"/>
    <w:rsid w:val="00323593"/>
    <w:rsid w:val="003235CE"/>
    <w:rsid w:val="00323ECD"/>
    <w:rsid w:val="003248A6"/>
    <w:rsid w:val="00324DBA"/>
    <w:rsid w:val="0032586D"/>
    <w:rsid w:val="00325CC9"/>
    <w:rsid w:val="003262DB"/>
    <w:rsid w:val="00326369"/>
    <w:rsid w:val="003263A9"/>
    <w:rsid w:val="003264FC"/>
    <w:rsid w:val="00326614"/>
    <w:rsid w:val="0032713A"/>
    <w:rsid w:val="00327EC4"/>
    <w:rsid w:val="003305DC"/>
    <w:rsid w:val="003306E8"/>
    <w:rsid w:val="0033210B"/>
    <w:rsid w:val="00332251"/>
    <w:rsid w:val="00332AA7"/>
    <w:rsid w:val="00332B0E"/>
    <w:rsid w:val="00332F90"/>
    <w:rsid w:val="00333599"/>
    <w:rsid w:val="00334146"/>
    <w:rsid w:val="00335AD4"/>
    <w:rsid w:val="00335FFE"/>
    <w:rsid w:val="00340976"/>
    <w:rsid w:val="003409C3"/>
    <w:rsid w:val="00341578"/>
    <w:rsid w:val="00341FA9"/>
    <w:rsid w:val="003422D8"/>
    <w:rsid w:val="003428E2"/>
    <w:rsid w:val="00342E16"/>
    <w:rsid w:val="003430B6"/>
    <w:rsid w:val="00343469"/>
    <w:rsid w:val="003435C9"/>
    <w:rsid w:val="00344039"/>
    <w:rsid w:val="003448DC"/>
    <w:rsid w:val="00345A78"/>
    <w:rsid w:val="00345EFB"/>
    <w:rsid w:val="003460A2"/>
    <w:rsid w:val="0034669D"/>
    <w:rsid w:val="00346F72"/>
    <w:rsid w:val="00347786"/>
    <w:rsid w:val="00350C83"/>
    <w:rsid w:val="00351CA1"/>
    <w:rsid w:val="0035434E"/>
    <w:rsid w:val="00354A69"/>
    <w:rsid w:val="00354F07"/>
    <w:rsid w:val="00355640"/>
    <w:rsid w:val="00355CCF"/>
    <w:rsid w:val="003561F4"/>
    <w:rsid w:val="00357E6B"/>
    <w:rsid w:val="003605A0"/>
    <w:rsid w:val="00360652"/>
    <w:rsid w:val="00362D68"/>
    <w:rsid w:val="00363329"/>
    <w:rsid w:val="00363868"/>
    <w:rsid w:val="003642B0"/>
    <w:rsid w:val="0036479D"/>
    <w:rsid w:val="00364F59"/>
    <w:rsid w:val="00365C3E"/>
    <w:rsid w:val="0036629F"/>
    <w:rsid w:val="00366A08"/>
    <w:rsid w:val="003670E1"/>
    <w:rsid w:val="00370819"/>
    <w:rsid w:val="003712DF"/>
    <w:rsid w:val="003717A8"/>
    <w:rsid w:val="00371FEF"/>
    <w:rsid w:val="00372250"/>
    <w:rsid w:val="00372531"/>
    <w:rsid w:val="00374058"/>
    <w:rsid w:val="003740B7"/>
    <w:rsid w:val="003744FF"/>
    <w:rsid w:val="003748E0"/>
    <w:rsid w:val="00374AED"/>
    <w:rsid w:val="00374C93"/>
    <w:rsid w:val="00375172"/>
    <w:rsid w:val="00375F14"/>
    <w:rsid w:val="00376457"/>
    <w:rsid w:val="00377404"/>
    <w:rsid w:val="00377909"/>
    <w:rsid w:val="00377DD3"/>
    <w:rsid w:val="00380B13"/>
    <w:rsid w:val="003815DB"/>
    <w:rsid w:val="00382775"/>
    <w:rsid w:val="0038288E"/>
    <w:rsid w:val="00382D88"/>
    <w:rsid w:val="00384745"/>
    <w:rsid w:val="003847C3"/>
    <w:rsid w:val="0038489B"/>
    <w:rsid w:val="0038491A"/>
    <w:rsid w:val="00385946"/>
    <w:rsid w:val="00385FB3"/>
    <w:rsid w:val="00387129"/>
    <w:rsid w:val="003878BC"/>
    <w:rsid w:val="003907B3"/>
    <w:rsid w:val="00390DAA"/>
    <w:rsid w:val="003911B9"/>
    <w:rsid w:val="00391FB4"/>
    <w:rsid w:val="00391FEC"/>
    <w:rsid w:val="00392C6F"/>
    <w:rsid w:val="00393C4E"/>
    <w:rsid w:val="00393D27"/>
    <w:rsid w:val="00393EB2"/>
    <w:rsid w:val="00394504"/>
    <w:rsid w:val="003961E7"/>
    <w:rsid w:val="00396E0A"/>
    <w:rsid w:val="00397261"/>
    <w:rsid w:val="00397647"/>
    <w:rsid w:val="00397C93"/>
    <w:rsid w:val="003A0B51"/>
    <w:rsid w:val="003A1B80"/>
    <w:rsid w:val="003A23AE"/>
    <w:rsid w:val="003A2592"/>
    <w:rsid w:val="003A2997"/>
    <w:rsid w:val="003A3568"/>
    <w:rsid w:val="003A365C"/>
    <w:rsid w:val="003A3858"/>
    <w:rsid w:val="003A4272"/>
    <w:rsid w:val="003A42AD"/>
    <w:rsid w:val="003A6BCF"/>
    <w:rsid w:val="003A704A"/>
    <w:rsid w:val="003A73EE"/>
    <w:rsid w:val="003A7720"/>
    <w:rsid w:val="003A7BC8"/>
    <w:rsid w:val="003B04A3"/>
    <w:rsid w:val="003B0752"/>
    <w:rsid w:val="003B124D"/>
    <w:rsid w:val="003B1353"/>
    <w:rsid w:val="003B1579"/>
    <w:rsid w:val="003B17CE"/>
    <w:rsid w:val="003B1E12"/>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CEE"/>
    <w:rsid w:val="003C3E92"/>
    <w:rsid w:val="003C49F0"/>
    <w:rsid w:val="003C5153"/>
    <w:rsid w:val="003C55A4"/>
    <w:rsid w:val="003C582B"/>
    <w:rsid w:val="003C5B58"/>
    <w:rsid w:val="003C5E64"/>
    <w:rsid w:val="003C6A79"/>
    <w:rsid w:val="003C7771"/>
    <w:rsid w:val="003D0285"/>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4DE"/>
    <w:rsid w:val="003E151D"/>
    <w:rsid w:val="003E1CF6"/>
    <w:rsid w:val="003E253F"/>
    <w:rsid w:val="003E2D1A"/>
    <w:rsid w:val="003E3B4C"/>
    <w:rsid w:val="003E438A"/>
    <w:rsid w:val="003E4527"/>
    <w:rsid w:val="003E45AF"/>
    <w:rsid w:val="003E4726"/>
    <w:rsid w:val="003E5F11"/>
    <w:rsid w:val="003E61A0"/>
    <w:rsid w:val="003E666D"/>
    <w:rsid w:val="003E66D7"/>
    <w:rsid w:val="003E69E3"/>
    <w:rsid w:val="003E6D0A"/>
    <w:rsid w:val="003E6D2B"/>
    <w:rsid w:val="003E78D7"/>
    <w:rsid w:val="003E7B63"/>
    <w:rsid w:val="003F03A3"/>
    <w:rsid w:val="003F1164"/>
    <w:rsid w:val="003F1384"/>
    <w:rsid w:val="003F1C99"/>
    <w:rsid w:val="003F24C0"/>
    <w:rsid w:val="003F2991"/>
    <w:rsid w:val="003F30C3"/>
    <w:rsid w:val="003F5BEC"/>
    <w:rsid w:val="003F6572"/>
    <w:rsid w:val="003F7504"/>
    <w:rsid w:val="00400445"/>
    <w:rsid w:val="00400D37"/>
    <w:rsid w:val="00401038"/>
    <w:rsid w:val="0040190E"/>
    <w:rsid w:val="00401DCA"/>
    <w:rsid w:val="00402304"/>
    <w:rsid w:val="004025F1"/>
    <w:rsid w:val="00402E07"/>
    <w:rsid w:val="004031E5"/>
    <w:rsid w:val="00403313"/>
    <w:rsid w:val="00403834"/>
    <w:rsid w:val="00404E07"/>
    <w:rsid w:val="00404F15"/>
    <w:rsid w:val="00405F4D"/>
    <w:rsid w:val="00405F83"/>
    <w:rsid w:val="00407D50"/>
    <w:rsid w:val="00410C19"/>
    <w:rsid w:val="00411AC5"/>
    <w:rsid w:val="00412FB3"/>
    <w:rsid w:val="00413654"/>
    <w:rsid w:val="00413C49"/>
    <w:rsid w:val="00413F44"/>
    <w:rsid w:val="00414752"/>
    <w:rsid w:val="00415AE9"/>
    <w:rsid w:val="00416BA6"/>
    <w:rsid w:val="00417164"/>
    <w:rsid w:val="00420221"/>
    <w:rsid w:val="004208D0"/>
    <w:rsid w:val="00421857"/>
    <w:rsid w:val="00422CD2"/>
    <w:rsid w:val="00422F65"/>
    <w:rsid w:val="00423179"/>
    <w:rsid w:val="004233FA"/>
    <w:rsid w:val="00423C30"/>
    <w:rsid w:val="00423D82"/>
    <w:rsid w:val="00424D5B"/>
    <w:rsid w:val="00424F22"/>
    <w:rsid w:val="00425EBA"/>
    <w:rsid w:val="00427359"/>
    <w:rsid w:val="00427FDD"/>
    <w:rsid w:val="0043131F"/>
    <w:rsid w:val="004316D5"/>
    <w:rsid w:val="00431CA8"/>
    <w:rsid w:val="004324DD"/>
    <w:rsid w:val="00433272"/>
    <w:rsid w:val="00433916"/>
    <w:rsid w:val="004344A2"/>
    <w:rsid w:val="004349A7"/>
    <w:rsid w:val="00436FCB"/>
    <w:rsid w:val="0044012A"/>
    <w:rsid w:val="00440BF8"/>
    <w:rsid w:val="00440EE9"/>
    <w:rsid w:val="00441098"/>
    <w:rsid w:val="00441252"/>
    <w:rsid w:val="00441C33"/>
    <w:rsid w:val="00442484"/>
    <w:rsid w:val="00442A3F"/>
    <w:rsid w:val="00443159"/>
    <w:rsid w:val="004439DD"/>
    <w:rsid w:val="00443C8D"/>
    <w:rsid w:val="00443E76"/>
    <w:rsid w:val="0044489B"/>
    <w:rsid w:val="0044670C"/>
    <w:rsid w:val="00446C6A"/>
    <w:rsid w:val="004478DC"/>
    <w:rsid w:val="00450682"/>
    <w:rsid w:val="00451FBD"/>
    <w:rsid w:val="004521A8"/>
    <w:rsid w:val="00453FAA"/>
    <w:rsid w:val="00455278"/>
    <w:rsid w:val="00455799"/>
    <w:rsid w:val="00455B7F"/>
    <w:rsid w:val="00456111"/>
    <w:rsid w:val="0046085D"/>
    <w:rsid w:val="00460877"/>
    <w:rsid w:val="00460E78"/>
    <w:rsid w:val="00460F3D"/>
    <w:rsid w:val="00461720"/>
    <w:rsid w:val="00461963"/>
    <w:rsid w:val="00461D21"/>
    <w:rsid w:val="00462049"/>
    <w:rsid w:val="00462DBD"/>
    <w:rsid w:val="00464AFD"/>
    <w:rsid w:val="00464B97"/>
    <w:rsid w:val="00465158"/>
    <w:rsid w:val="00465CFF"/>
    <w:rsid w:val="00465ED6"/>
    <w:rsid w:val="00467133"/>
    <w:rsid w:val="00467D50"/>
    <w:rsid w:val="00467D9F"/>
    <w:rsid w:val="00467F5E"/>
    <w:rsid w:val="004700B1"/>
    <w:rsid w:val="00470F1B"/>
    <w:rsid w:val="00471361"/>
    <w:rsid w:val="00471694"/>
    <w:rsid w:val="00472371"/>
    <w:rsid w:val="00472B17"/>
    <w:rsid w:val="0047409C"/>
    <w:rsid w:val="0047433C"/>
    <w:rsid w:val="00474476"/>
    <w:rsid w:val="0047455F"/>
    <w:rsid w:val="004749C8"/>
    <w:rsid w:val="00474EC6"/>
    <w:rsid w:val="0047564F"/>
    <w:rsid w:val="00477CC9"/>
    <w:rsid w:val="00480F9D"/>
    <w:rsid w:val="004810AB"/>
    <w:rsid w:val="00481823"/>
    <w:rsid w:val="00481944"/>
    <w:rsid w:val="0048271A"/>
    <w:rsid w:val="00482973"/>
    <w:rsid w:val="00482A5F"/>
    <w:rsid w:val="0048334A"/>
    <w:rsid w:val="00483E3E"/>
    <w:rsid w:val="004841FE"/>
    <w:rsid w:val="00484332"/>
    <w:rsid w:val="00484CAE"/>
    <w:rsid w:val="00484CF7"/>
    <w:rsid w:val="00484EFE"/>
    <w:rsid w:val="004850EA"/>
    <w:rsid w:val="00485420"/>
    <w:rsid w:val="00485846"/>
    <w:rsid w:val="004864F6"/>
    <w:rsid w:val="0048699B"/>
    <w:rsid w:val="004874C8"/>
    <w:rsid w:val="00487D73"/>
    <w:rsid w:val="00490F8A"/>
    <w:rsid w:val="0049103C"/>
    <w:rsid w:val="00491771"/>
    <w:rsid w:val="00491A0D"/>
    <w:rsid w:val="004923BC"/>
    <w:rsid w:val="00492AF6"/>
    <w:rsid w:val="00492F12"/>
    <w:rsid w:val="004934A6"/>
    <w:rsid w:val="00494C8A"/>
    <w:rsid w:val="00495043"/>
    <w:rsid w:val="0049548D"/>
    <w:rsid w:val="00495F63"/>
    <w:rsid w:val="00497183"/>
    <w:rsid w:val="00497844"/>
    <w:rsid w:val="004979E4"/>
    <w:rsid w:val="00497B99"/>
    <w:rsid w:val="00497F07"/>
    <w:rsid w:val="004A050E"/>
    <w:rsid w:val="004A07F0"/>
    <w:rsid w:val="004A0E4B"/>
    <w:rsid w:val="004A0EF2"/>
    <w:rsid w:val="004A158B"/>
    <w:rsid w:val="004A18D7"/>
    <w:rsid w:val="004A1920"/>
    <w:rsid w:val="004A1CF1"/>
    <w:rsid w:val="004A24BE"/>
    <w:rsid w:val="004A292C"/>
    <w:rsid w:val="004A33D8"/>
    <w:rsid w:val="004A3F16"/>
    <w:rsid w:val="004A4711"/>
    <w:rsid w:val="004A4A7A"/>
    <w:rsid w:val="004A4C84"/>
    <w:rsid w:val="004A51E1"/>
    <w:rsid w:val="004A55A8"/>
    <w:rsid w:val="004A59BC"/>
    <w:rsid w:val="004A5B08"/>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31D8"/>
    <w:rsid w:val="004B345A"/>
    <w:rsid w:val="004B45E5"/>
    <w:rsid w:val="004B468C"/>
    <w:rsid w:val="004B46B8"/>
    <w:rsid w:val="004B6006"/>
    <w:rsid w:val="004B6170"/>
    <w:rsid w:val="004B770F"/>
    <w:rsid w:val="004B7A23"/>
    <w:rsid w:val="004C02B0"/>
    <w:rsid w:val="004C0A5E"/>
    <w:rsid w:val="004C13A5"/>
    <w:rsid w:val="004C1650"/>
    <w:rsid w:val="004C4A74"/>
    <w:rsid w:val="004C5733"/>
    <w:rsid w:val="004C5F35"/>
    <w:rsid w:val="004C6321"/>
    <w:rsid w:val="004C6DC0"/>
    <w:rsid w:val="004C6F7D"/>
    <w:rsid w:val="004C7C33"/>
    <w:rsid w:val="004D0914"/>
    <w:rsid w:val="004D0C5D"/>
    <w:rsid w:val="004D1303"/>
    <w:rsid w:val="004D1338"/>
    <w:rsid w:val="004D1378"/>
    <w:rsid w:val="004D195A"/>
    <w:rsid w:val="004D1C40"/>
    <w:rsid w:val="004D1FB1"/>
    <w:rsid w:val="004D2441"/>
    <w:rsid w:val="004D2D10"/>
    <w:rsid w:val="004D2D41"/>
    <w:rsid w:val="004D3C80"/>
    <w:rsid w:val="004D5234"/>
    <w:rsid w:val="004D5744"/>
    <w:rsid w:val="004D5ED0"/>
    <w:rsid w:val="004D6466"/>
    <w:rsid w:val="004D66F3"/>
    <w:rsid w:val="004D670A"/>
    <w:rsid w:val="004D6E1F"/>
    <w:rsid w:val="004D718E"/>
    <w:rsid w:val="004D75C8"/>
    <w:rsid w:val="004E2964"/>
    <w:rsid w:val="004E2B04"/>
    <w:rsid w:val="004E2B25"/>
    <w:rsid w:val="004E3097"/>
    <w:rsid w:val="004E336C"/>
    <w:rsid w:val="004E3E50"/>
    <w:rsid w:val="004E3FAA"/>
    <w:rsid w:val="004E53A0"/>
    <w:rsid w:val="004E6111"/>
    <w:rsid w:val="004E6232"/>
    <w:rsid w:val="004E6567"/>
    <w:rsid w:val="004E672F"/>
    <w:rsid w:val="004E707C"/>
    <w:rsid w:val="004E7FD1"/>
    <w:rsid w:val="004E7FD6"/>
    <w:rsid w:val="004F1291"/>
    <w:rsid w:val="004F13E1"/>
    <w:rsid w:val="004F1C60"/>
    <w:rsid w:val="004F1DE3"/>
    <w:rsid w:val="004F215A"/>
    <w:rsid w:val="004F2A84"/>
    <w:rsid w:val="004F33BD"/>
    <w:rsid w:val="004F40B3"/>
    <w:rsid w:val="004F438C"/>
    <w:rsid w:val="004F4932"/>
    <w:rsid w:val="004F55D8"/>
    <w:rsid w:val="004F55E3"/>
    <w:rsid w:val="004F5A3D"/>
    <w:rsid w:val="004F6814"/>
    <w:rsid w:val="004F6F51"/>
    <w:rsid w:val="004F7F9B"/>
    <w:rsid w:val="00500091"/>
    <w:rsid w:val="00501A2F"/>
    <w:rsid w:val="00501AEB"/>
    <w:rsid w:val="005032C9"/>
    <w:rsid w:val="00503C90"/>
    <w:rsid w:val="00506125"/>
    <w:rsid w:val="0050657F"/>
    <w:rsid w:val="0050693E"/>
    <w:rsid w:val="00506F64"/>
    <w:rsid w:val="00507039"/>
    <w:rsid w:val="0050711B"/>
    <w:rsid w:val="0050726B"/>
    <w:rsid w:val="00507419"/>
    <w:rsid w:val="0051005E"/>
    <w:rsid w:val="00510A0B"/>
    <w:rsid w:val="00510B70"/>
    <w:rsid w:val="00511AB2"/>
    <w:rsid w:val="00513886"/>
    <w:rsid w:val="005139E7"/>
    <w:rsid w:val="00513A77"/>
    <w:rsid w:val="00513C01"/>
    <w:rsid w:val="00515179"/>
    <w:rsid w:val="00515493"/>
    <w:rsid w:val="0051554E"/>
    <w:rsid w:val="00515F0D"/>
    <w:rsid w:val="00515FB0"/>
    <w:rsid w:val="00516134"/>
    <w:rsid w:val="00516C54"/>
    <w:rsid w:val="0051709F"/>
    <w:rsid w:val="00517168"/>
    <w:rsid w:val="0051765B"/>
    <w:rsid w:val="005176B3"/>
    <w:rsid w:val="00517CDF"/>
    <w:rsid w:val="005200B2"/>
    <w:rsid w:val="00520985"/>
    <w:rsid w:val="00520ED3"/>
    <w:rsid w:val="00521184"/>
    <w:rsid w:val="0052177E"/>
    <w:rsid w:val="005217D9"/>
    <w:rsid w:val="00521998"/>
    <w:rsid w:val="0052317F"/>
    <w:rsid w:val="00523E8F"/>
    <w:rsid w:val="0052456A"/>
    <w:rsid w:val="00524F31"/>
    <w:rsid w:val="005250AC"/>
    <w:rsid w:val="0052579B"/>
    <w:rsid w:val="00526B28"/>
    <w:rsid w:val="00526FB3"/>
    <w:rsid w:val="00527A1B"/>
    <w:rsid w:val="00527B65"/>
    <w:rsid w:val="0053045C"/>
    <w:rsid w:val="00530A48"/>
    <w:rsid w:val="00530D09"/>
    <w:rsid w:val="00530D0F"/>
    <w:rsid w:val="00530E9A"/>
    <w:rsid w:val="00531466"/>
    <w:rsid w:val="0053161D"/>
    <w:rsid w:val="00531911"/>
    <w:rsid w:val="00532224"/>
    <w:rsid w:val="0053276F"/>
    <w:rsid w:val="005327CF"/>
    <w:rsid w:val="00533624"/>
    <w:rsid w:val="00533905"/>
    <w:rsid w:val="00533AA9"/>
    <w:rsid w:val="00534257"/>
    <w:rsid w:val="00534A61"/>
    <w:rsid w:val="00534C02"/>
    <w:rsid w:val="00535591"/>
    <w:rsid w:val="00535613"/>
    <w:rsid w:val="00535763"/>
    <w:rsid w:val="00535BE3"/>
    <w:rsid w:val="00535CE5"/>
    <w:rsid w:val="005362CC"/>
    <w:rsid w:val="005369E8"/>
    <w:rsid w:val="005405F0"/>
    <w:rsid w:val="00540759"/>
    <w:rsid w:val="005414C6"/>
    <w:rsid w:val="0054187D"/>
    <w:rsid w:val="00541A9E"/>
    <w:rsid w:val="005423BE"/>
    <w:rsid w:val="00542AC0"/>
    <w:rsid w:val="00542AE2"/>
    <w:rsid w:val="00542E44"/>
    <w:rsid w:val="0054372C"/>
    <w:rsid w:val="005448E9"/>
    <w:rsid w:val="005451A9"/>
    <w:rsid w:val="005458E5"/>
    <w:rsid w:val="00545A29"/>
    <w:rsid w:val="00545DB6"/>
    <w:rsid w:val="005470E3"/>
    <w:rsid w:val="005505A3"/>
    <w:rsid w:val="00550841"/>
    <w:rsid w:val="00550A8F"/>
    <w:rsid w:val="00551D94"/>
    <w:rsid w:val="00552326"/>
    <w:rsid w:val="0055306E"/>
    <w:rsid w:val="00554586"/>
    <w:rsid w:val="00554760"/>
    <w:rsid w:val="00554EEB"/>
    <w:rsid w:val="0055647C"/>
    <w:rsid w:val="005568EF"/>
    <w:rsid w:val="00560CDD"/>
    <w:rsid w:val="00560D7A"/>
    <w:rsid w:val="005630BF"/>
    <w:rsid w:val="0056316C"/>
    <w:rsid w:val="0056388F"/>
    <w:rsid w:val="00563898"/>
    <w:rsid w:val="00563B83"/>
    <w:rsid w:val="00563C86"/>
    <w:rsid w:val="00563C9E"/>
    <w:rsid w:val="00564535"/>
    <w:rsid w:val="00564B15"/>
    <w:rsid w:val="00564FA8"/>
    <w:rsid w:val="00565090"/>
    <w:rsid w:val="0056527E"/>
    <w:rsid w:val="00565A71"/>
    <w:rsid w:val="00565D87"/>
    <w:rsid w:val="00566FBC"/>
    <w:rsid w:val="005672CF"/>
    <w:rsid w:val="00567B7F"/>
    <w:rsid w:val="00567F57"/>
    <w:rsid w:val="00570840"/>
    <w:rsid w:val="00570B2D"/>
    <w:rsid w:val="005713A0"/>
    <w:rsid w:val="00571B13"/>
    <w:rsid w:val="00571BF6"/>
    <w:rsid w:val="00571DEF"/>
    <w:rsid w:val="00572146"/>
    <w:rsid w:val="0057275C"/>
    <w:rsid w:val="00572B55"/>
    <w:rsid w:val="00573700"/>
    <w:rsid w:val="00573D69"/>
    <w:rsid w:val="00574E0E"/>
    <w:rsid w:val="0057563E"/>
    <w:rsid w:val="00576001"/>
    <w:rsid w:val="005761DF"/>
    <w:rsid w:val="00576403"/>
    <w:rsid w:val="005764F5"/>
    <w:rsid w:val="00576B29"/>
    <w:rsid w:val="00576F8A"/>
    <w:rsid w:val="005774D1"/>
    <w:rsid w:val="00577CB7"/>
    <w:rsid w:val="0058049E"/>
    <w:rsid w:val="005805DC"/>
    <w:rsid w:val="00580708"/>
    <w:rsid w:val="005808E5"/>
    <w:rsid w:val="00580EF1"/>
    <w:rsid w:val="0058162B"/>
    <w:rsid w:val="00581903"/>
    <w:rsid w:val="00581C41"/>
    <w:rsid w:val="00581D26"/>
    <w:rsid w:val="00583C51"/>
    <w:rsid w:val="005842E2"/>
    <w:rsid w:val="00584832"/>
    <w:rsid w:val="00584B3F"/>
    <w:rsid w:val="00584D0B"/>
    <w:rsid w:val="0058628F"/>
    <w:rsid w:val="005870E0"/>
    <w:rsid w:val="005879A4"/>
    <w:rsid w:val="005905D4"/>
    <w:rsid w:val="0059095B"/>
    <w:rsid w:val="00590FC5"/>
    <w:rsid w:val="0059133D"/>
    <w:rsid w:val="005923B6"/>
    <w:rsid w:val="00592865"/>
    <w:rsid w:val="0059315D"/>
    <w:rsid w:val="005941DF"/>
    <w:rsid w:val="005946E2"/>
    <w:rsid w:val="00594D6A"/>
    <w:rsid w:val="005956FB"/>
    <w:rsid w:val="0059571D"/>
    <w:rsid w:val="00595D69"/>
    <w:rsid w:val="00595E69"/>
    <w:rsid w:val="005966AA"/>
    <w:rsid w:val="00596707"/>
    <w:rsid w:val="005973E4"/>
    <w:rsid w:val="00597424"/>
    <w:rsid w:val="005979C4"/>
    <w:rsid w:val="00597F82"/>
    <w:rsid w:val="00597FE8"/>
    <w:rsid w:val="005A049D"/>
    <w:rsid w:val="005A1AA5"/>
    <w:rsid w:val="005A2190"/>
    <w:rsid w:val="005A293E"/>
    <w:rsid w:val="005A3203"/>
    <w:rsid w:val="005A32CA"/>
    <w:rsid w:val="005A3450"/>
    <w:rsid w:val="005A3C46"/>
    <w:rsid w:val="005A4FDA"/>
    <w:rsid w:val="005A5308"/>
    <w:rsid w:val="005A5827"/>
    <w:rsid w:val="005A6102"/>
    <w:rsid w:val="005A680E"/>
    <w:rsid w:val="005A69C3"/>
    <w:rsid w:val="005A6BC5"/>
    <w:rsid w:val="005A7C77"/>
    <w:rsid w:val="005B0348"/>
    <w:rsid w:val="005B06C5"/>
    <w:rsid w:val="005B09AA"/>
    <w:rsid w:val="005B0DC7"/>
    <w:rsid w:val="005B23ED"/>
    <w:rsid w:val="005B332A"/>
    <w:rsid w:val="005B3693"/>
    <w:rsid w:val="005B3763"/>
    <w:rsid w:val="005B39C3"/>
    <w:rsid w:val="005B3F86"/>
    <w:rsid w:val="005B718F"/>
    <w:rsid w:val="005B75A4"/>
    <w:rsid w:val="005B7A2F"/>
    <w:rsid w:val="005C0638"/>
    <w:rsid w:val="005C07F2"/>
    <w:rsid w:val="005C0A3D"/>
    <w:rsid w:val="005C0B35"/>
    <w:rsid w:val="005C2CCA"/>
    <w:rsid w:val="005C2E40"/>
    <w:rsid w:val="005C3623"/>
    <w:rsid w:val="005C3788"/>
    <w:rsid w:val="005C42EB"/>
    <w:rsid w:val="005C5A5F"/>
    <w:rsid w:val="005C645F"/>
    <w:rsid w:val="005C64ED"/>
    <w:rsid w:val="005C6652"/>
    <w:rsid w:val="005D0C69"/>
    <w:rsid w:val="005D0F23"/>
    <w:rsid w:val="005D1908"/>
    <w:rsid w:val="005D1C2E"/>
    <w:rsid w:val="005D1D68"/>
    <w:rsid w:val="005D1ED9"/>
    <w:rsid w:val="005D20E6"/>
    <w:rsid w:val="005D235F"/>
    <w:rsid w:val="005D2C81"/>
    <w:rsid w:val="005D317C"/>
    <w:rsid w:val="005D35E7"/>
    <w:rsid w:val="005D4C22"/>
    <w:rsid w:val="005D4C7D"/>
    <w:rsid w:val="005D54ED"/>
    <w:rsid w:val="005D58CF"/>
    <w:rsid w:val="005D5B75"/>
    <w:rsid w:val="005D6461"/>
    <w:rsid w:val="005D7318"/>
    <w:rsid w:val="005D748D"/>
    <w:rsid w:val="005E04FF"/>
    <w:rsid w:val="005E1AAB"/>
    <w:rsid w:val="005E246D"/>
    <w:rsid w:val="005E2710"/>
    <w:rsid w:val="005E27B9"/>
    <w:rsid w:val="005E2F6C"/>
    <w:rsid w:val="005E31BD"/>
    <w:rsid w:val="005E41DD"/>
    <w:rsid w:val="005E49AF"/>
    <w:rsid w:val="005E58CA"/>
    <w:rsid w:val="005E5E27"/>
    <w:rsid w:val="005E6141"/>
    <w:rsid w:val="005E69FA"/>
    <w:rsid w:val="005E6B95"/>
    <w:rsid w:val="005F04BF"/>
    <w:rsid w:val="005F0D40"/>
    <w:rsid w:val="005F0FF8"/>
    <w:rsid w:val="005F166F"/>
    <w:rsid w:val="005F1DA0"/>
    <w:rsid w:val="005F247C"/>
    <w:rsid w:val="005F3CE5"/>
    <w:rsid w:val="005F485A"/>
    <w:rsid w:val="005F4CC4"/>
    <w:rsid w:val="005F4F8A"/>
    <w:rsid w:val="005F51AA"/>
    <w:rsid w:val="005F5EEF"/>
    <w:rsid w:val="005F650A"/>
    <w:rsid w:val="005F67F5"/>
    <w:rsid w:val="005F69C8"/>
    <w:rsid w:val="005F6D6A"/>
    <w:rsid w:val="005F737D"/>
    <w:rsid w:val="005F7BF8"/>
    <w:rsid w:val="00600380"/>
    <w:rsid w:val="00600BC4"/>
    <w:rsid w:val="00600E96"/>
    <w:rsid w:val="00600F90"/>
    <w:rsid w:val="00600FD1"/>
    <w:rsid w:val="00601295"/>
    <w:rsid w:val="006021A7"/>
    <w:rsid w:val="0060281A"/>
    <w:rsid w:val="0060368A"/>
    <w:rsid w:val="00604CCE"/>
    <w:rsid w:val="00605647"/>
    <w:rsid w:val="006058BD"/>
    <w:rsid w:val="00606C2B"/>
    <w:rsid w:val="00607B11"/>
    <w:rsid w:val="00607B3D"/>
    <w:rsid w:val="00607C58"/>
    <w:rsid w:val="006102A9"/>
    <w:rsid w:val="00610383"/>
    <w:rsid w:val="006108F7"/>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21095"/>
    <w:rsid w:val="00621487"/>
    <w:rsid w:val="006215AB"/>
    <w:rsid w:val="0062173F"/>
    <w:rsid w:val="0062213E"/>
    <w:rsid w:val="006235DF"/>
    <w:rsid w:val="0062376C"/>
    <w:rsid w:val="006237E6"/>
    <w:rsid w:val="00623ACB"/>
    <w:rsid w:val="00624D81"/>
    <w:rsid w:val="0062530E"/>
    <w:rsid w:val="0062581E"/>
    <w:rsid w:val="00625AC7"/>
    <w:rsid w:val="00627001"/>
    <w:rsid w:val="006275C4"/>
    <w:rsid w:val="006276C0"/>
    <w:rsid w:val="00630591"/>
    <w:rsid w:val="006311E8"/>
    <w:rsid w:val="00631DD1"/>
    <w:rsid w:val="0063253B"/>
    <w:rsid w:val="0063284A"/>
    <w:rsid w:val="00632F12"/>
    <w:rsid w:val="0063300F"/>
    <w:rsid w:val="0063307B"/>
    <w:rsid w:val="00633B8E"/>
    <w:rsid w:val="006356FA"/>
    <w:rsid w:val="006359DF"/>
    <w:rsid w:val="00635AFB"/>
    <w:rsid w:val="00635E74"/>
    <w:rsid w:val="00636062"/>
    <w:rsid w:val="00636292"/>
    <w:rsid w:val="006368E1"/>
    <w:rsid w:val="00640391"/>
    <w:rsid w:val="00640943"/>
    <w:rsid w:val="00641787"/>
    <w:rsid w:val="006419F3"/>
    <w:rsid w:val="00641A75"/>
    <w:rsid w:val="0064215C"/>
    <w:rsid w:val="006421BD"/>
    <w:rsid w:val="006426E6"/>
    <w:rsid w:val="00642B95"/>
    <w:rsid w:val="00643996"/>
    <w:rsid w:val="00643C7C"/>
    <w:rsid w:val="00644C9F"/>
    <w:rsid w:val="00644F31"/>
    <w:rsid w:val="00646403"/>
    <w:rsid w:val="0064668F"/>
    <w:rsid w:val="006466AE"/>
    <w:rsid w:val="0065026C"/>
    <w:rsid w:val="00650C2D"/>
    <w:rsid w:val="00650E48"/>
    <w:rsid w:val="00650E63"/>
    <w:rsid w:val="00651952"/>
    <w:rsid w:val="00651BAD"/>
    <w:rsid w:val="00651F59"/>
    <w:rsid w:val="00652821"/>
    <w:rsid w:val="00653424"/>
    <w:rsid w:val="006534D7"/>
    <w:rsid w:val="006536CC"/>
    <w:rsid w:val="0065482A"/>
    <w:rsid w:val="00655011"/>
    <w:rsid w:val="00655EEC"/>
    <w:rsid w:val="006562A4"/>
    <w:rsid w:val="00656A77"/>
    <w:rsid w:val="00656C2E"/>
    <w:rsid w:val="00657820"/>
    <w:rsid w:val="00660052"/>
    <w:rsid w:val="00660508"/>
    <w:rsid w:val="00660990"/>
    <w:rsid w:val="00660C69"/>
    <w:rsid w:val="0066234B"/>
    <w:rsid w:val="0066236A"/>
    <w:rsid w:val="00662B23"/>
    <w:rsid w:val="00663848"/>
    <w:rsid w:val="0066402B"/>
    <w:rsid w:val="006658E1"/>
    <w:rsid w:val="00665D17"/>
    <w:rsid w:val="00665DB8"/>
    <w:rsid w:val="006661D5"/>
    <w:rsid w:val="0066658D"/>
    <w:rsid w:val="006672F7"/>
    <w:rsid w:val="00667C3D"/>
    <w:rsid w:val="00667CF9"/>
    <w:rsid w:val="00671091"/>
    <w:rsid w:val="00671A6E"/>
    <w:rsid w:val="006724FD"/>
    <w:rsid w:val="00672816"/>
    <w:rsid w:val="00673441"/>
    <w:rsid w:val="00673714"/>
    <w:rsid w:val="00674430"/>
    <w:rsid w:val="00680193"/>
    <w:rsid w:val="00680380"/>
    <w:rsid w:val="00680CAB"/>
    <w:rsid w:val="0068237F"/>
    <w:rsid w:val="00682999"/>
    <w:rsid w:val="00682E70"/>
    <w:rsid w:val="0068324C"/>
    <w:rsid w:val="006835A8"/>
    <w:rsid w:val="0068366F"/>
    <w:rsid w:val="00683824"/>
    <w:rsid w:val="006839B8"/>
    <w:rsid w:val="00683C01"/>
    <w:rsid w:val="00684464"/>
    <w:rsid w:val="006850E8"/>
    <w:rsid w:val="006851F2"/>
    <w:rsid w:val="00685384"/>
    <w:rsid w:val="00685BCD"/>
    <w:rsid w:val="00686276"/>
    <w:rsid w:val="00686511"/>
    <w:rsid w:val="00687AEA"/>
    <w:rsid w:val="00690200"/>
    <w:rsid w:val="006907CD"/>
    <w:rsid w:val="00691D64"/>
    <w:rsid w:val="00693D8C"/>
    <w:rsid w:val="00693DD0"/>
    <w:rsid w:val="006942C2"/>
    <w:rsid w:val="00694AE2"/>
    <w:rsid w:val="00694F0F"/>
    <w:rsid w:val="00695E28"/>
    <w:rsid w:val="00697153"/>
    <w:rsid w:val="00697B2F"/>
    <w:rsid w:val="006A0725"/>
    <w:rsid w:val="006A09E2"/>
    <w:rsid w:val="006A1DE2"/>
    <w:rsid w:val="006A2895"/>
    <w:rsid w:val="006A2AA9"/>
    <w:rsid w:val="006A3473"/>
    <w:rsid w:val="006A4593"/>
    <w:rsid w:val="006A53A4"/>
    <w:rsid w:val="006A59F2"/>
    <w:rsid w:val="006A5B39"/>
    <w:rsid w:val="006A5C85"/>
    <w:rsid w:val="006A610F"/>
    <w:rsid w:val="006A6DFC"/>
    <w:rsid w:val="006A746E"/>
    <w:rsid w:val="006A799C"/>
    <w:rsid w:val="006A7F97"/>
    <w:rsid w:val="006B00E0"/>
    <w:rsid w:val="006B1742"/>
    <w:rsid w:val="006B19BE"/>
    <w:rsid w:val="006B20C8"/>
    <w:rsid w:val="006B245A"/>
    <w:rsid w:val="006B2E6D"/>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76B"/>
    <w:rsid w:val="006C3AE6"/>
    <w:rsid w:val="006C4C35"/>
    <w:rsid w:val="006C4CED"/>
    <w:rsid w:val="006C5BD4"/>
    <w:rsid w:val="006C5FD6"/>
    <w:rsid w:val="006C70D8"/>
    <w:rsid w:val="006D0027"/>
    <w:rsid w:val="006D0E5D"/>
    <w:rsid w:val="006D1777"/>
    <w:rsid w:val="006D1D13"/>
    <w:rsid w:val="006D1D50"/>
    <w:rsid w:val="006D1E3F"/>
    <w:rsid w:val="006D2CD3"/>
    <w:rsid w:val="006D3AD1"/>
    <w:rsid w:val="006D3AFD"/>
    <w:rsid w:val="006D3F49"/>
    <w:rsid w:val="006D4166"/>
    <w:rsid w:val="006D4CC6"/>
    <w:rsid w:val="006D4FC8"/>
    <w:rsid w:val="006D5D5E"/>
    <w:rsid w:val="006D5FCB"/>
    <w:rsid w:val="006D64AB"/>
    <w:rsid w:val="006D669E"/>
    <w:rsid w:val="006D6960"/>
    <w:rsid w:val="006D698C"/>
    <w:rsid w:val="006D6EA5"/>
    <w:rsid w:val="006E0856"/>
    <w:rsid w:val="006E12F2"/>
    <w:rsid w:val="006E27FA"/>
    <w:rsid w:val="006E2AEE"/>
    <w:rsid w:val="006E2B97"/>
    <w:rsid w:val="006E2E88"/>
    <w:rsid w:val="006E4B96"/>
    <w:rsid w:val="006E52DD"/>
    <w:rsid w:val="006E5C1F"/>
    <w:rsid w:val="006E6380"/>
    <w:rsid w:val="006E6E78"/>
    <w:rsid w:val="006E7D8F"/>
    <w:rsid w:val="006F0BBF"/>
    <w:rsid w:val="006F0F2B"/>
    <w:rsid w:val="006F14DF"/>
    <w:rsid w:val="006F18F8"/>
    <w:rsid w:val="006F1CFA"/>
    <w:rsid w:val="006F2E1E"/>
    <w:rsid w:val="006F3F87"/>
    <w:rsid w:val="006F4670"/>
    <w:rsid w:val="006F48C6"/>
    <w:rsid w:val="006F4C6C"/>
    <w:rsid w:val="006F4D83"/>
    <w:rsid w:val="006F6DA6"/>
    <w:rsid w:val="007006F2"/>
    <w:rsid w:val="007019A4"/>
    <w:rsid w:val="007033D8"/>
    <w:rsid w:val="00703508"/>
    <w:rsid w:val="007038C8"/>
    <w:rsid w:val="00703C5B"/>
    <w:rsid w:val="00703E27"/>
    <w:rsid w:val="00704775"/>
    <w:rsid w:val="00704783"/>
    <w:rsid w:val="00704F4B"/>
    <w:rsid w:val="00704FB3"/>
    <w:rsid w:val="0070561C"/>
    <w:rsid w:val="00705FE7"/>
    <w:rsid w:val="0070601E"/>
    <w:rsid w:val="007060F2"/>
    <w:rsid w:val="00707190"/>
    <w:rsid w:val="007071A2"/>
    <w:rsid w:val="00707288"/>
    <w:rsid w:val="00707AAF"/>
    <w:rsid w:val="007107E8"/>
    <w:rsid w:val="00710B6F"/>
    <w:rsid w:val="00710C51"/>
    <w:rsid w:val="00711219"/>
    <w:rsid w:val="0071180B"/>
    <w:rsid w:val="00711940"/>
    <w:rsid w:val="00711D93"/>
    <w:rsid w:val="00712199"/>
    <w:rsid w:val="00712B86"/>
    <w:rsid w:val="00712C95"/>
    <w:rsid w:val="0071350E"/>
    <w:rsid w:val="00714525"/>
    <w:rsid w:val="00714DA3"/>
    <w:rsid w:val="00714ECE"/>
    <w:rsid w:val="00715194"/>
    <w:rsid w:val="00715CC4"/>
    <w:rsid w:val="00716043"/>
    <w:rsid w:val="0071693D"/>
    <w:rsid w:val="00717BD8"/>
    <w:rsid w:val="00720A92"/>
    <w:rsid w:val="007214BC"/>
    <w:rsid w:val="007217A1"/>
    <w:rsid w:val="007221DF"/>
    <w:rsid w:val="0072376B"/>
    <w:rsid w:val="007237F6"/>
    <w:rsid w:val="00723A56"/>
    <w:rsid w:val="00724112"/>
    <w:rsid w:val="007254E2"/>
    <w:rsid w:val="007255BF"/>
    <w:rsid w:val="0072594D"/>
    <w:rsid w:val="00725D36"/>
    <w:rsid w:val="007262D2"/>
    <w:rsid w:val="00726529"/>
    <w:rsid w:val="007275B5"/>
    <w:rsid w:val="00730BBE"/>
    <w:rsid w:val="00731238"/>
    <w:rsid w:val="0073191F"/>
    <w:rsid w:val="00731B89"/>
    <w:rsid w:val="007324E1"/>
    <w:rsid w:val="0073367A"/>
    <w:rsid w:val="00733894"/>
    <w:rsid w:val="00733B82"/>
    <w:rsid w:val="00733CD6"/>
    <w:rsid w:val="00734918"/>
    <w:rsid w:val="00734DE1"/>
    <w:rsid w:val="00734E45"/>
    <w:rsid w:val="00735952"/>
    <w:rsid w:val="00735C85"/>
    <w:rsid w:val="0073600A"/>
    <w:rsid w:val="007360F7"/>
    <w:rsid w:val="0073636A"/>
    <w:rsid w:val="007366CB"/>
    <w:rsid w:val="00737789"/>
    <w:rsid w:val="00740C97"/>
    <w:rsid w:val="00741060"/>
    <w:rsid w:val="007413C1"/>
    <w:rsid w:val="00741986"/>
    <w:rsid w:val="00742596"/>
    <w:rsid w:val="00742C16"/>
    <w:rsid w:val="00743D52"/>
    <w:rsid w:val="007441DA"/>
    <w:rsid w:val="00744AFA"/>
    <w:rsid w:val="00744E1B"/>
    <w:rsid w:val="00745081"/>
    <w:rsid w:val="007451BC"/>
    <w:rsid w:val="00745781"/>
    <w:rsid w:val="00745F12"/>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BDE"/>
    <w:rsid w:val="0075459F"/>
    <w:rsid w:val="00754F4F"/>
    <w:rsid w:val="007551AD"/>
    <w:rsid w:val="0075574F"/>
    <w:rsid w:val="00755D78"/>
    <w:rsid w:val="00755FAA"/>
    <w:rsid w:val="007577AA"/>
    <w:rsid w:val="007579D8"/>
    <w:rsid w:val="00757A8D"/>
    <w:rsid w:val="00761673"/>
    <w:rsid w:val="00761E11"/>
    <w:rsid w:val="00761FF9"/>
    <w:rsid w:val="0076279E"/>
    <w:rsid w:val="00762A1F"/>
    <w:rsid w:val="00763751"/>
    <w:rsid w:val="00764053"/>
    <w:rsid w:val="0076549B"/>
    <w:rsid w:val="00766B77"/>
    <w:rsid w:val="007673FA"/>
    <w:rsid w:val="00770918"/>
    <w:rsid w:val="007713E8"/>
    <w:rsid w:val="00771B7F"/>
    <w:rsid w:val="00772FF8"/>
    <w:rsid w:val="0077309C"/>
    <w:rsid w:val="00773BFE"/>
    <w:rsid w:val="007752D2"/>
    <w:rsid w:val="007760CB"/>
    <w:rsid w:val="0077666B"/>
    <w:rsid w:val="00776E9C"/>
    <w:rsid w:val="007773AF"/>
    <w:rsid w:val="0077750F"/>
    <w:rsid w:val="00777B8F"/>
    <w:rsid w:val="00777E72"/>
    <w:rsid w:val="007801AB"/>
    <w:rsid w:val="007812F8"/>
    <w:rsid w:val="007818C2"/>
    <w:rsid w:val="00781D57"/>
    <w:rsid w:val="00782BC5"/>
    <w:rsid w:val="00782DEB"/>
    <w:rsid w:val="00782E28"/>
    <w:rsid w:val="00782FE0"/>
    <w:rsid w:val="0078344D"/>
    <w:rsid w:val="00783691"/>
    <w:rsid w:val="0078444D"/>
    <w:rsid w:val="00784AA3"/>
    <w:rsid w:val="00784F96"/>
    <w:rsid w:val="007865B5"/>
    <w:rsid w:val="00786841"/>
    <w:rsid w:val="00787272"/>
    <w:rsid w:val="00790C41"/>
    <w:rsid w:val="007912F9"/>
    <w:rsid w:val="007916D7"/>
    <w:rsid w:val="00791DBD"/>
    <w:rsid w:val="00792B21"/>
    <w:rsid w:val="007942AC"/>
    <w:rsid w:val="00794333"/>
    <w:rsid w:val="00794AC8"/>
    <w:rsid w:val="00795359"/>
    <w:rsid w:val="007953D5"/>
    <w:rsid w:val="007953DD"/>
    <w:rsid w:val="00795810"/>
    <w:rsid w:val="00795816"/>
    <w:rsid w:val="00795B51"/>
    <w:rsid w:val="007967CC"/>
    <w:rsid w:val="00797362"/>
    <w:rsid w:val="007974D7"/>
    <w:rsid w:val="00797AAD"/>
    <w:rsid w:val="007A10BE"/>
    <w:rsid w:val="007A1109"/>
    <w:rsid w:val="007A1B1D"/>
    <w:rsid w:val="007A1D03"/>
    <w:rsid w:val="007A1E30"/>
    <w:rsid w:val="007A1ED5"/>
    <w:rsid w:val="007A2A2A"/>
    <w:rsid w:val="007A3469"/>
    <w:rsid w:val="007A35A7"/>
    <w:rsid w:val="007A365B"/>
    <w:rsid w:val="007A41D6"/>
    <w:rsid w:val="007A5257"/>
    <w:rsid w:val="007A608F"/>
    <w:rsid w:val="007A71EF"/>
    <w:rsid w:val="007A7CE8"/>
    <w:rsid w:val="007B03FA"/>
    <w:rsid w:val="007B06B7"/>
    <w:rsid w:val="007B10C4"/>
    <w:rsid w:val="007B188E"/>
    <w:rsid w:val="007B1FDD"/>
    <w:rsid w:val="007B271B"/>
    <w:rsid w:val="007B27E2"/>
    <w:rsid w:val="007B286F"/>
    <w:rsid w:val="007B2B43"/>
    <w:rsid w:val="007B3912"/>
    <w:rsid w:val="007B4184"/>
    <w:rsid w:val="007B4512"/>
    <w:rsid w:val="007B45C3"/>
    <w:rsid w:val="007B525A"/>
    <w:rsid w:val="007B538E"/>
    <w:rsid w:val="007B541B"/>
    <w:rsid w:val="007B576D"/>
    <w:rsid w:val="007B5CC3"/>
    <w:rsid w:val="007B5DBD"/>
    <w:rsid w:val="007B6E03"/>
    <w:rsid w:val="007B739D"/>
    <w:rsid w:val="007B789B"/>
    <w:rsid w:val="007B78D6"/>
    <w:rsid w:val="007B79E4"/>
    <w:rsid w:val="007B7B25"/>
    <w:rsid w:val="007B7BE8"/>
    <w:rsid w:val="007C0134"/>
    <w:rsid w:val="007C0874"/>
    <w:rsid w:val="007C08A0"/>
    <w:rsid w:val="007C0AC7"/>
    <w:rsid w:val="007C2A5B"/>
    <w:rsid w:val="007C3609"/>
    <w:rsid w:val="007C480B"/>
    <w:rsid w:val="007C5720"/>
    <w:rsid w:val="007C5B06"/>
    <w:rsid w:val="007C6059"/>
    <w:rsid w:val="007C66A0"/>
    <w:rsid w:val="007C6B3D"/>
    <w:rsid w:val="007C7059"/>
    <w:rsid w:val="007D1405"/>
    <w:rsid w:val="007D1FD0"/>
    <w:rsid w:val="007D2603"/>
    <w:rsid w:val="007D282F"/>
    <w:rsid w:val="007D2A90"/>
    <w:rsid w:val="007D3DED"/>
    <w:rsid w:val="007D4162"/>
    <w:rsid w:val="007D43BD"/>
    <w:rsid w:val="007D49B7"/>
    <w:rsid w:val="007D4D7B"/>
    <w:rsid w:val="007D6154"/>
    <w:rsid w:val="007D621F"/>
    <w:rsid w:val="007D6A03"/>
    <w:rsid w:val="007D6E2D"/>
    <w:rsid w:val="007D71ED"/>
    <w:rsid w:val="007D7303"/>
    <w:rsid w:val="007D73E4"/>
    <w:rsid w:val="007D76E2"/>
    <w:rsid w:val="007E1A51"/>
    <w:rsid w:val="007E279A"/>
    <w:rsid w:val="007E27C1"/>
    <w:rsid w:val="007E309C"/>
    <w:rsid w:val="007E3C71"/>
    <w:rsid w:val="007E3D60"/>
    <w:rsid w:val="007E5C98"/>
    <w:rsid w:val="007E6613"/>
    <w:rsid w:val="007E754A"/>
    <w:rsid w:val="007E78C2"/>
    <w:rsid w:val="007E7AA5"/>
    <w:rsid w:val="007E7B03"/>
    <w:rsid w:val="007F061E"/>
    <w:rsid w:val="007F09C1"/>
    <w:rsid w:val="007F0E49"/>
    <w:rsid w:val="007F0FFD"/>
    <w:rsid w:val="007F1321"/>
    <w:rsid w:val="007F15ED"/>
    <w:rsid w:val="007F1FA0"/>
    <w:rsid w:val="007F261A"/>
    <w:rsid w:val="007F2691"/>
    <w:rsid w:val="007F2F68"/>
    <w:rsid w:val="007F3065"/>
    <w:rsid w:val="007F32F0"/>
    <w:rsid w:val="007F480A"/>
    <w:rsid w:val="007F489B"/>
    <w:rsid w:val="007F4B1D"/>
    <w:rsid w:val="007F53A9"/>
    <w:rsid w:val="007F560F"/>
    <w:rsid w:val="007F589F"/>
    <w:rsid w:val="007F621E"/>
    <w:rsid w:val="007F6469"/>
    <w:rsid w:val="007F75C3"/>
    <w:rsid w:val="00800B44"/>
    <w:rsid w:val="008012C3"/>
    <w:rsid w:val="00801D1B"/>
    <w:rsid w:val="00802184"/>
    <w:rsid w:val="00802805"/>
    <w:rsid w:val="00803CB9"/>
    <w:rsid w:val="00803EDB"/>
    <w:rsid w:val="00804603"/>
    <w:rsid w:val="00804D11"/>
    <w:rsid w:val="008052DC"/>
    <w:rsid w:val="008058D4"/>
    <w:rsid w:val="00805F83"/>
    <w:rsid w:val="00806BB3"/>
    <w:rsid w:val="00806BF0"/>
    <w:rsid w:val="00807F74"/>
    <w:rsid w:val="00810386"/>
    <w:rsid w:val="00810D03"/>
    <w:rsid w:val="00810F4A"/>
    <w:rsid w:val="0081139F"/>
    <w:rsid w:val="00812A67"/>
    <w:rsid w:val="008136D0"/>
    <w:rsid w:val="00814784"/>
    <w:rsid w:val="008149E7"/>
    <w:rsid w:val="00814A75"/>
    <w:rsid w:val="008151F9"/>
    <w:rsid w:val="008152DD"/>
    <w:rsid w:val="008162E2"/>
    <w:rsid w:val="008167B4"/>
    <w:rsid w:val="00816A25"/>
    <w:rsid w:val="00816B01"/>
    <w:rsid w:val="008175DD"/>
    <w:rsid w:val="008175EA"/>
    <w:rsid w:val="0081774C"/>
    <w:rsid w:val="00820225"/>
    <w:rsid w:val="00821232"/>
    <w:rsid w:val="008213E6"/>
    <w:rsid w:val="00824DAF"/>
    <w:rsid w:val="0082550F"/>
    <w:rsid w:val="00826223"/>
    <w:rsid w:val="008264CD"/>
    <w:rsid w:val="00826F58"/>
    <w:rsid w:val="008275D1"/>
    <w:rsid w:val="00827FCA"/>
    <w:rsid w:val="00830538"/>
    <w:rsid w:val="00831003"/>
    <w:rsid w:val="00832177"/>
    <w:rsid w:val="00832B2B"/>
    <w:rsid w:val="00832BFB"/>
    <w:rsid w:val="00833599"/>
    <w:rsid w:val="00833C62"/>
    <w:rsid w:val="00833CEC"/>
    <w:rsid w:val="008340CB"/>
    <w:rsid w:val="00834344"/>
    <w:rsid w:val="00834BC5"/>
    <w:rsid w:val="00836728"/>
    <w:rsid w:val="00836A16"/>
    <w:rsid w:val="00836B8B"/>
    <w:rsid w:val="00836C74"/>
    <w:rsid w:val="008409E0"/>
    <w:rsid w:val="00840BE6"/>
    <w:rsid w:val="00841D20"/>
    <w:rsid w:val="00841DCC"/>
    <w:rsid w:val="00841F7C"/>
    <w:rsid w:val="00842442"/>
    <w:rsid w:val="00842DB0"/>
    <w:rsid w:val="00843403"/>
    <w:rsid w:val="0084384F"/>
    <w:rsid w:val="008438F7"/>
    <w:rsid w:val="00843B73"/>
    <w:rsid w:val="00843BE4"/>
    <w:rsid w:val="00844A93"/>
    <w:rsid w:val="00844FC2"/>
    <w:rsid w:val="00845050"/>
    <w:rsid w:val="00846032"/>
    <w:rsid w:val="00846035"/>
    <w:rsid w:val="00846330"/>
    <w:rsid w:val="0084676D"/>
    <w:rsid w:val="00846AEF"/>
    <w:rsid w:val="00846E5A"/>
    <w:rsid w:val="0084712D"/>
    <w:rsid w:val="0084746F"/>
    <w:rsid w:val="0084789B"/>
    <w:rsid w:val="00850193"/>
    <w:rsid w:val="008502D6"/>
    <w:rsid w:val="00850DFF"/>
    <w:rsid w:val="00851752"/>
    <w:rsid w:val="00852108"/>
    <w:rsid w:val="008527F7"/>
    <w:rsid w:val="0085298F"/>
    <w:rsid w:val="00852BA5"/>
    <w:rsid w:val="00852D2C"/>
    <w:rsid w:val="00852F91"/>
    <w:rsid w:val="00853721"/>
    <w:rsid w:val="00853E52"/>
    <w:rsid w:val="00854704"/>
    <w:rsid w:val="00854A82"/>
    <w:rsid w:val="00854C44"/>
    <w:rsid w:val="00855288"/>
    <w:rsid w:val="00855573"/>
    <w:rsid w:val="00855856"/>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A40"/>
    <w:rsid w:val="00867650"/>
    <w:rsid w:val="008704DE"/>
    <w:rsid w:val="00870826"/>
    <w:rsid w:val="00870ED2"/>
    <w:rsid w:val="0087151A"/>
    <w:rsid w:val="008726CE"/>
    <w:rsid w:val="00872B61"/>
    <w:rsid w:val="00873F96"/>
    <w:rsid w:val="008742B0"/>
    <w:rsid w:val="00874401"/>
    <w:rsid w:val="008744EC"/>
    <w:rsid w:val="00874A44"/>
    <w:rsid w:val="008762EB"/>
    <w:rsid w:val="00877427"/>
    <w:rsid w:val="00880C04"/>
    <w:rsid w:val="0088115E"/>
    <w:rsid w:val="00882E70"/>
    <w:rsid w:val="00883771"/>
    <w:rsid w:val="00884E9A"/>
    <w:rsid w:val="00885755"/>
    <w:rsid w:val="00885E1C"/>
    <w:rsid w:val="00887BD9"/>
    <w:rsid w:val="0089089D"/>
    <w:rsid w:val="00890BCE"/>
    <w:rsid w:val="008911EC"/>
    <w:rsid w:val="008917E7"/>
    <w:rsid w:val="00891A5A"/>
    <w:rsid w:val="00891D87"/>
    <w:rsid w:val="00892A71"/>
    <w:rsid w:val="00892A92"/>
    <w:rsid w:val="00892EEB"/>
    <w:rsid w:val="008936A0"/>
    <w:rsid w:val="0089392B"/>
    <w:rsid w:val="008939A9"/>
    <w:rsid w:val="008939E3"/>
    <w:rsid w:val="008943CE"/>
    <w:rsid w:val="008949BF"/>
    <w:rsid w:val="0089510A"/>
    <w:rsid w:val="00895498"/>
    <w:rsid w:val="0089596B"/>
    <w:rsid w:val="00895DB5"/>
    <w:rsid w:val="0089639D"/>
    <w:rsid w:val="008966C4"/>
    <w:rsid w:val="00897629"/>
    <w:rsid w:val="00897AB0"/>
    <w:rsid w:val="008A043C"/>
    <w:rsid w:val="008A0631"/>
    <w:rsid w:val="008A1050"/>
    <w:rsid w:val="008A2FE1"/>
    <w:rsid w:val="008A33AF"/>
    <w:rsid w:val="008A35F3"/>
    <w:rsid w:val="008A3EAD"/>
    <w:rsid w:val="008A4330"/>
    <w:rsid w:val="008A50D6"/>
    <w:rsid w:val="008A6547"/>
    <w:rsid w:val="008A6949"/>
    <w:rsid w:val="008A6B12"/>
    <w:rsid w:val="008A6BB6"/>
    <w:rsid w:val="008A6D17"/>
    <w:rsid w:val="008A7825"/>
    <w:rsid w:val="008A79DD"/>
    <w:rsid w:val="008A7AB4"/>
    <w:rsid w:val="008B07F9"/>
    <w:rsid w:val="008B17E1"/>
    <w:rsid w:val="008B1CD5"/>
    <w:rsid w:val="008B25FC"/>
    <w:rsid w:val="008B3233"/>
    <w:rsid w:val="008B3B44"/>
    <w:rsid w:val="008B5367"/>
    <w:rsid w:val="008B56B8"/>
    <w:rsid w:val="008B7134"/>
    <w:rsid w:val="008C1569"/>
    <w:rsid w:val="008C18C4"/>
    <w:rsid w:val="008C22E5"/>
    <w:rsid w:val="008C2704"/>
    <w:rsid w:val="008C379B"/>
    <w:rsid w:val="008C3966"/>
    <w:rsid w:val="008C3A1E"/>
    <w:rsid w:val="008C3C53"/>
    <w:rsid w:val="008C3D7E"/>
    <w:rsid w:val="008C3E7F"/>
    <w:rsid w:val="008C4FC7"/>
    <w:rsid w:val="008D022B"/>
    <w:rsid w:val="008D040C"/>
    <w:rsid w:val="008D0553"/>
    <w:rsid w:val="008D05F7"/>
    <w:rsid w:val="008D0706"/>
    <w:rsid w:val="008D07EA"/>
    <w:rsid w:val="008D1796"/>
    <w:rsid w:val="008D182A"/>
    <w:rsid w:val="008D1A53"/>
    <w:rsid w:val="008D1E5D"/>
    <w:rsid w:val="008D265C"/>
    <w:rsid w:val="008D313A"/>
    <w:rsid w:val="008D3C88"/>
    <w:rsid w:val="008D3F9E"/>
    <w:rsid w:val="008D4E5E"/>
    <w:rsid w:val="008D5367"/>
    <w:rsid w:val="008D5B2B"/>
    <w:rsid w:val="008D619A"/>
    <w:rsid w:val="008D6763"/>
    <w:rsid w:val="008D7186"/>
    <w:rsid w:val="008D7BC6"/>
    <w:rsid w:val="008D7ECD"/>
    <w:rsid w:val="008E061C"/>
    <w:rsid w:val="008E0872"/>
    <w:rsid w:val="008E10DE"/>
    <w:rsid w:val="008E1407"/>
    <w:rsid w:val="008E1F55"/>
    <w:rsid w:val="008E2939"/>
    <w:rsid w:val="008E2FA4"/>
    <w:rsid w:val="008E3CD1"/>
    <w:rsid w:val="008E4959"/>
    <w:rsid w:val="008E4A64"/>
    <w:rsid w:val="008E5056"/>
    <w:rsid w:val="008E5C28"/>
    <w:rsid w:val="008E6836"/>
    <w:rsid w:val="008E6BFE"/>
    <w:rsid w:val="008E77EF"/>
    <w:rsid w:val="008F0E26"/>
    <w:rsid w:val="008F11F1"/>
    <w:rsid w:val="008F3AE4"/>
    <w:rsid w:val="008F546D"/>
    <w:rsid w:val="008F57DC"/>
    <w:rsid w:val="008F5AEF"/>
    <w:rsid w:val="008F5F24"/>
    <w:rsid w:val="008F66A8"/>
    <w:rsid w:val="008F6EE1"/>
    <w:rsid w:val="008F6EE9"/>
    <w:rsid w:val="00902692"/>
    <w:rsid w:val="009026E0"/>
    <w:rsid w:val="0090276C"/>
    <w:rsid w:val="0090286D"/>
    <w:rsid w:val="00902C4F"/>
    <w:rsid w:val="00903250"/>
    <w:rsid w:val="009032FB"/>
    <w:rsid w:val="009035C5"/>
    <w:rsid w:val="00903A65"/>
    <w:rsid w:val="009048AC"/>
    <w:rsid w:val="00904E4E"/>
    <w:rsid w:val="00905888"/>
    <w:rsid w:val="00905B5A"/>
    <w:rsid w:val="00906970"/>
    <w:rsid w:val="009070F8"/>
    <w:rsid w:val="009077C0"/>
    <w:rsid w:val="00907C87"/>
    <w:rsid w:val="00907E87"/>
    <w:rsid w:val="009103D2"/>
    <w:rsid w:val="00912995"/>
    <w:rsid w:val="00913B14"/>
    <w:rsid w:val="00914445"/>
    <w:rsid w:val="00914880"/>
    <w:rsid w:val="00914BCE"/>
    <w:rsid w:val="00914DF3"/>
    <w:rsid w:val="009155BB"/>
    <w:rsid w:val="00915822"/>
    <w:rsid w:val="00915CD8"/>
    <w:rsid w:val="00916610"/>
    <w:rsid w:val="009170FF"/>
    <w:rsid w:val="009172F8"/>
    <w:rsid w:val="009173C4"/>
    <w:rsid w:val="00917631"/>
    <w:rsid w:val="00917D9E"/>
    <w:rsid w:val="009205E7"/>
    <w:rsid w:val="00920903"/>
    <w:rsid w:val="00920CAA"/>
    <w:rsid w:val="00922502"/>
    <w:rsid w:val="00922B6C"/>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4823"/>
    <w:rsid w:val="00935953"/>
    <w:rsid w:val="00935C67"/>
    <w:rsid w:val="0093645D"/>
    <w:rsid w:val="0093695D"/>
    <w:rsid w:val="009374E6"/>
    <w:rsid w:val="00937905"/>
    <w:rsid w:val="00937CBE"/>
    <w:rsid w:val="00937DA2"/>
    <w:rsid w:val="00937E3E"/>
    <w:rsid w:val="00940DB7"/>
    <w:rsid w:val="00940DF8"/>
    <w:rsid w:val="00940ED8"/>
    <w:rsid w:val="00941C60"/>
    <w:rsid w:val="00942E4C"/>
    <w:rsid w:val="00945394"/>
    <w:rsid w:val="009454F0"/>
    <w:rsid w:val="00945B89"/>
    <w:rsid w:val="00946983"/>
    <w:rsid w:val="00946D45"/>
    <w:rsid w:val="00946E19"/>
    <w:rsid w:val="009475DF"/>
    <w:rsid w:val="00947823"/>
    <w:rsid w:val="00947C69"/>
    <w:rsid w:val="0095073E"/>
    <w:rsid w:val="00950AD1"/>
    <w:rsid w:val="00950CD3"/>
    <w:rsid w:val="00951110"/>
    <w:rsid w:val="0095181A"/>
    <w:rsid w:val="0095423C"/>
    <w:rsid w:val="00954434"/>
    <w:rsid w:val="00954BF2"/>
    <w:rsid w:val="009550B6"/>
    <w:rsid w:val="009559A1"/>
    <w:rsid w:val="00956675"/>
    <w:rsid w:val="00956967"/>
    <w:rsid w:val="009573F4"/>
    <w:rsid w:val="0096036F"/>
    <w:rsid w:val="0096088C"/>
    <w:rsid w:val="009609E1"/>
    <w:rsid w:val="00960B79"/>
    <w:rsid w:val="00960BF3"/>
    <w:rsid w:val="00960CDF"/>
    <w:rsid w:val="00960CF5"/>
    <w:rsid w:val="0096131B"/>
    <w:rsid w:val="00961419"/>
    <w:rsid w:val="00961833"/>
    <w:rsid w:val="00961E78"/>
    <w:rsid w:val="009623BF"/>
    <w:rsid w:val="00962F73"/>
    <w:rsid w:val="0096360B"/>
    <w:rsid w:val="00963C64"/>
    <w:rsid w:val="00964444"/>
    <w:rsid w:val="00964921"/>
    <w:rsid w:val="00964A6C"/>
    <w:rsid w:val="00964B60"/>
    <w:rsid w:val="00964E47"/>
    <w:rsid w:val="009663A3"/>
    <w:rsid w:val="00966EAA"/>
    <w:rsid w:val="0096733B"/>
    <w:rsid w:val="0096752D"/>
    <w:rsid w:val="009679D3"/>
    <w:rsid w:val="00970478"/>
    <w:rsid w:val="009704E9"/>
    <w:rsid w:val="00970660"/>
    <w:rsid w:val="00970726"/>
    <w:rsid w:val="00970734"/>
    <w:rsid w:val="00970E0F"/>
    <w:rsid w:val="00971EEA"/>
    <w:rsid w:val="009728AB"/>
    <w:rsid w:val="00972C06"/>
    <w:rsid w:val="00972CF7"/>
    <w:rsid w:val="00973ABB"/>
    <w:rsid w:val="00973B33"/>
    <w:rsid w:val="00973DC4"/>
    <w:rsid w:val="009740E6"/>
    <w:rsid w:val="00974D6E"/>
    <w:rsid w:val="00974E8E"/>
    <w:rsid w:val="0097517B"/>
    <w:rsid w:val="009752FB"/>
    <w:rsid w:val="00975F98"/>
    <w:rsid w:val="00976D36"/>
    <w:rsid w:val="009803BF"/>
    <w:rsid w:val="00980D25"/>
    <w:rsid w:val="00981357"/>
    <w:rsid w:val="00981A6C"/>
    <w:rsid w:val="00982122"/>
    <w:rsid w:val="009824C5"/>
    <w:rsid w:val="00982F46"/>
    <w:rsid w:val="00983ECF"/>
    <w:rsid w:val="00984E17"/>
    <w:rsid w:val="00984F86"/>
    <w:rsid w:val="0098568E"/>
    <w:rsid w:val="00986841"/>
    <w:rsid w:val="00986F18"/>
    <w:rsid w:val="00987167"/>
    <w:rsid w:val="0098727A"/>
    <w:rsid w:val="009903ED"/>
    <w:rsid w:val="009905B3"/>
    <w:rsid w:val="0099086C"/>
    <w:rsid w:val="009912A9"/>
    <w:rsid w:val="0099154A"/>
    <w:rsid w:val="00991762"/>
    <w:rsid w:val="00991E53"/>
    <w:rsid w:val="009927C1"/>
    <w:rsid w:val="00993578"/>
    <w:rsid w:val="009937B5"/>
    <w:rsid w:val="009937EB"/>
    <w:rsid w:val="009947E5"/>
    <w:rsid w:val="00994CE9"/>
    <w:rsid w:val="00994DB1"/>
    <w:rsid w:val="0099507F"/>
    <w:rsid w:val="00996963"/>
    <w:rsid w:val="00996BCC"/>
    <w:rsid w:val="00996BF6"/>
    <w:rsid w:val="00996D77"/>
    <w:rsid w:val="009A0071"/>
    <w:rsid w:val="009A099F"/>
    <w:rsid w:val="009A142C"/>
    <w:rsid w:val="009A14AF"/>
    <w:rsid w:val="009A1E14"/>
    <w:rsid w:val="009A234E"/>
    <w:rsid w:val="009A2533"/>
    <w:rsid w:val="009A32F0"/>
    <w:rsid w:val="009A3FF2"/>
    <w:rsid w:val="009A426E"/>
    <w:rsid w:val="009A47E2"/>
    <w:rsid w:val="009A4D48"/>
    <w:rsid w:val="009A593A"/>
    <w:rsid w:val="009A5B8C"/>
    <w:rsid w:val="009A6882"/>
    <w:rsid w:val="009A6A4A"/>
    <w:rsid w:val="009A6E56"/>
    <w:rsid w:val="009A6E96"/>
    <w:rsid w:val="009B0235"/>
    <w:rsid w:val="009B0B47"/>
    <w:rsid w:val="009B0E81"/>
    <w:rsid w:val="009B1D3E"/>
    <w:rsid w:val="009B2506"/>
    <w:rsid w:val="009B34D8"/>
    <w:rsid w:val="009B42C2"/>
    <w:rsid w:val="009B5A61"/>
    <w:rsid w:val="009B6050"/>
    <w:rsid w:val="009B6A20"/>
    <w:rsid w:val="009B6C27"/>
    <w:rsid w:val="009B6F11"/>
    <w:rsid w:val="009B77ED"/>
    <w:rsid w:val="009B7C65"/>
    <w:rsid w:val="009C0275"/>
    <w:rsid w:val="009C0887"/>
    <w:rsid w:val="009C101C"/>
    <w:rsid w:val="009C187C"/>
    <w:rsid w:val="009C1945"/>
    <w:rsid w:val="009C23D9"/>
    <w:rsid w:val="009C2AD4"/>
    <w:rsid w:val="009C38F1"/>
    <w:rsid w:val="009C3F4B"/>
    <w:rsid w:val="009C44A1"/>
    <w:rsid w:val="009C4559"/>
    <w:rsid w:val="009C4621"/>
    <w:rsid w:val="009C478D"/>
    <w:rsid w:val="009C493C"/>
    <w:rsid w:val="009C51FE"/>
    <w:rsid w:val="009C5252"/>
    <w:rsid w:val="009C58B1"/>
    <w:rsid w:val="009C689B"/>
    <w:rsid w:val="009C6D45"/>
    <w:rsid w:val="009C7A6F"/>
    <w:rsid w:val="009C7AF5"/>
    <w:rsid w:val="009C7DAE"/>
    <w:rsid w:val="009D1224"/>
    <w:rsid w:val="009D2A59"/>
    <w:rsid w:val="009D305D"/>
    <w:rsid w:val="009D305E"/>
    <w:rsid w:val="009D3D08"/>
    <w:rsid w:val="009D482B"/>
    <w:rsid w:val="009D52E5"/>
    <w:rsid w:val="009D59E7"/>
    <w:rsid w:val="009D6D66"/>
    <w:rsid w:val="009D767E"/>
    <w:rsid w:val="009E0262"/>
    <w:rsid w:val="009E06B6"/>
    <w:rsid w:val="009E0FC1"/>
    <w:rsid w:val="009E1620"/>
    <w:rsid w:val="009E1B9C"/>
    <w:rsid w:val="009E1C80"/>
    <w:rsid w:val="009E29CD"/>
    <w:rsid w:val="009E2CB8"/>
    <w:rsid w:val="009E333E"/>
    <w:rsid w:val="009E3455"/>
    <w:rsid w:val="009E3991"/>
    <w:rsid w:val="009E3E47"/>
    <w:rsid w:val="009E4674"/>
    <w:rsid w:val="009E48C2"/>
    <w:rsid w:val="009E4C55"/>
    <w:rsid w:val="009E4E04"/>
    <w:rsid w:val="009E5393"/>
    <w:rsid w:val="009E56EC"/>
    <w:rsid w:val="009E5BAF"/>
    <w:rsid w:val="009E5C54"/>
    <w:rsid w:val="009E69BD"/>
    <w:rsid w:val="009E6C41"/>
    <w:rsid w:val="009E788D"/>
    <w:rsid w:val="009F1AB1"/>
    <w:rsid w:val="009F1FFE"/>
    <w:rsid w:val="009F301F"/>
    <w:rsid w:val="009F3453"/>
    <w:rsid w:val="009F3DD1"/>
    <w:rsid w:val="009F4336"/>
    <w:rsid w:val="009F4C62"/>
    <w:rsid w:val="009F515E"/>
    <w:rsid w:val="009F544B"/>
    <w:rsid w:val="009F5894"/>
    <w:rsid w:val="009F630C"/>
    <w:rsid w:val="009F638F"/>
    <w:rsid w:val="009F71C0"/>
    <w:rsid w:val="009F7ABB"/>
    <w:rsid w:val="00A00278"/>
    <w:rsid w:val="00A00D8A"/>
    <w:rsid w:val="00A01B32"/>
    <w:rsid w:val="00A02F2A"/>
    <w:rsid w:val="00A031E2"/>
    <w:rsid w:val="00A0371C"/>
    <w:rsid w:val="00A0385C"/>
    <w:rsid w:val="00A03AF6"/>
    <w:rsid w:val="00A04636"/>
    <w:rsid w:val="00A04B71"/>
    <w:rsid w:val="00A04D37"/>
    <w:rsid w:val="00A04DB8"/>
    <w:rsid w:val="00A04EF9"/>
    <w:rsid w:val="00A07195"/>
    <w:rsid w:val="00A07282"/>
    <w:rsid w:val="00A07E74"/>
    <w:rsid w:val="00A11670"/>
    <w:rsid w:val="00A11BAF"/>
    <w:rsid w:val="00A123A7"/>
    <w:rsid w:val="00A133F8"/>
    <w:rsid w:val="00A14131"/>
    <w:rsid w:val="00A14288"/>
    <w:rsid w:val="00A142A2"/>
    <w:rsid w:val="00A149DC"/>
    <w:rsid w:val="00A14A1E"/>
    <w:rsid w:val="00A15CB7"/>
    <w:rsid w:val="00A1609F"/>
    <w:rsid w:val="00A1644B"/>
    <w:rsid w:val="00A16D50"/>
    <w:rsid w:val="00A1712F"/>
    <w:rsid w:val="00A20D77"/>
    <w:rsid w:val="00A221D2"/>
    <w:rsid w:val="00A234F4"/>
    <w:rsid w:val="00A243C8"/>
    <w:rsid w:val="00A25364"/>
    <w:rsid w:val="00A2615E"/>
    <w:rsid w:val="00A2628D"/>
    <w:rsid w:val="00A2681A"/>
    <w:rsid w:val="00A26BE7"/>
    <w:rsid w:val="00A2753D"/>
    <w:rsid w:val="00A27C0F"/>
    <w:rsid w:val="00A27E17"/>
    <w:rsid w:val="00A300D7"/>
    <w:rsid w:val="00A3064E"/>
    <w:rsid w:val="00A307DD"/>
    <w:rsid w:val="00A30904"/>
    <w:rsid w:val="00A310BB"/>
    <w:rsid w:val="00A31162"/>
    <w:rsid w:val="00A31728"/>
    <w:rsid w:val="00A326C8"/>
    <w:rsid w:val="00A3321D"/>
    <w:rsid w:val="00A3367E"/>
    <w:rsid w:val="00A33E96"/>
    <w:rsid w:val="00A3402F"/>
    <w:rsid w:val="00A34A7B"/>
    <w:rsid w:val="00A35683"/>
    <w:rsid w:val="00A35A23"/>
    <w:rsid w:val="00A35D11"/>
    <w:rsid w:val="00A36F96"/>
    <w:rsid w:val="00A3702A"/>
    <w:rsid w:val="00A37124"/>
    <w:rsid w:val="00A37344"/>
    <w:rsid w:val="00A3739E"/>
    <w:rsid w:val="00A400E3"/>
    <w:rsid w:val="00A42144"/>
    <w:rsid w:val="00A426CC"/>
    <w:rsid w:val="00A43522"/>
    <w:rsid w:val="00A43976"/>
    <w:rsid w:val="00A44309"/>
    <w:rsid w:val="00A4448B"/>
    <w:rsid w:val="00A45470"/>
    <w:rsid w:val="00A45FC0"/>
    <w:rsid w:val="00A46A81"/>
    <w:rsid w:val="00A46A8A"/>
    <w:rsid w:val="00A46B18"/>
    <w:rsid w:val="00A46B87"/>
    <w:rsid w:val="00A509D9"/>
    <w:rsid w:val="00A5109F"/>
    <w:rsid w:val="00A514A3"/>
    <w:rsid w:val="00A522A6"/>
    <w:rsid w:val="00A5260C"/>
    <w:rsid w:val="00A526A9"/>
    <w:rsid w:val="00A52E0C"/>
    <w:rsid w:val="00A52ED1"/>
    <w:rsid w:val="00A5346B"/>
    <w:rsid w:val="00A53DFA"/>
    <w:rsid w:val="00A54179"/>
    <w:rsid w:val="00A5474B"/>
    <w:rsid w:val="00A5477A"/>
    <w:rsid w:val="00A54965"/>
    <w:rsid w:val="00A561FB"/>
    <w:rsid w:val="00A56351"/>
    <w:rsid w:val="00A57328"/>
    <w:rsid w:val="00A5754B"/>
    <w:rsid w:val="00A5793E"/>
    <w:rsid w:val="00A60369"/>
    <w:rsid w:val="00A60556"/>
    <w:rsid w:val="00A605D4"/>
    <w:rsid w:val="00A60DA4"/>
    <w:rsid w:val="00A60EC9"/>
    <w:rsid w:val="00A610C7"/>
    <w:rsid w:val="00A61171"/>
    <w:rsid w:val="00A6164F"/>
    <w:rsid w:val="00A6203B"/>
    <w:rsid w:val="00A620C9"/>
    <w:rsid w:val="00A62274"/>
    <w:rsid w:val="00A62416"/>
    <w:rsid w:val="00A6250F"/>
    <w:rsid w:val="00A62DB3"/>
    <w:rsid w:val="00A63AE0"/>
    <w:rsid w:val="00A63D8C"/>
    <w:rsid w:val="00A63FE4"/>
    <w:rsid w:val="00A64204"/>
    <w:rsid w:val="00A643EB"/>
    <w:rsid w:val="00A64F02"/>
    <w:rsid w:val="00A6601D"/>
    <w:rsid w:val="00A66161"/>
    <w:rsid w:val="00A671FB"/>
    <w:rsid w:val="00A6789A"/>
    <w:rsid w:val="00A70932"/>
    <w:rsid w:val="00A70B50"/>
    <w:rsid w:val="00A71268"/>
    <w:rsid w:val="00A714E1"/>
    <w:rsid w:val="00A71BD0"/>
    <w:rsid w:val="00A724B6"/>
    <w:rsid w:val="00A72554"/>
    <w:rsid w:val="00A72642"/>
    <w:rsid w:val="00A729D8"/>
    <w:rsid w:val="00A73A1B"/>
    <w:rsid w:val="00A73B77"/>
    <w:rsid w:val="00A75AC4"/>
    <w:rsid w:val="00A76340"/>
    <w:rsid w:val="00A7653F"/>
    <w:rsid w:val="00A765E7"/>
    <w:rsid w:val="00A769D0"/>
    <w:rsid w:val="00A76DD2"/>
    <w:rsid w:val="00A77D53"/>
    <w:rsid w:val="00A77FBB"/>
    <w:rsid w:val="00A80D23"/>
    <w:rsid w:val="00A80E83"/>
    <w:rsid w:val="00A821FD"/>
    <w:rsid w:val="00A82424"/>
    <w:rsid w:val="00A8323D"/>
    <w:rsid w:val="00A83BA0"/>
    <w:rsid w:val="00A84EAA"/>
    <w:rsid w:val="00A85B99"/>
    <w:rsid w:val="00A86525"/>
    <w:rsid w:val="00A90945"/>
    <w:rsid w:val="00A9134C"/>
    <w:rsid w:val="00A921E1"/>
    <w:rsid w:val="00A9222D"/>
    <w:rsid w:val="00A92714"/>
    <w:rsid w:val="00A92D7B"/>
    <w:rsid w:val="00A936B5"/>
    <w:rsid w:val="00A94752"/>
    <w:rsid w:val="00A94D41"/>
    <w:rsid w:val="00A95B4D"/>
    <w:rsid w:val="00A969EA"/>
    <w:rsid w:val="00A9764F"/>
    <w:rsid w:val="00A97740"/>
    <w:rsid w:val="00AA025B"/>
    <w:rsid w:val="00AA127B"/>
    <w:rsid w:val="00AA183A"/>
    <w:rsid w:val="00AA1C6D"/>
    <w:rsid w:val="00AA2AC7"/>
    <w:rsid w:val="00AA2BDC"/>
    <w:rsid w:val="00AA31AF"/>
    <w:rsid w:val="00AA3A94"/>
    <w:rsid w:val="00AA3E58"/>
    <w:rsid w:val="00AA3FBB"/>
    <w:rsid w:val="00AA432D"/>
    <w:rsid w:val="00AA49B0"/>
    <w:rsid w:val="00AA5B30"/>
    <w:rsid w:val="00AA5E87"/>
    <w:rsid w:val="00AB09E7"/>
    <w:rsid w:val="00AB18E6"/>
    <w:rsid w:val="00AB1B00"/>
    <w:rsid w:val="00AB1C8B"/>
    <w:rsid w:val="00AB22D8"/>
    <w:rsid w:val="00AB2AA7"/>
    <w:rsid w:val="00AB2EDD"/>
    <w:rsid w:val="00AB3FBF"/>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4B9B"/>
    <w:rsid w:val="00AC4F61"/>
    <w:rsid w:val="00AC5E3C"/>
    <w:rsid w:val="00AC6224"/>
    <w:rsid w:val="00AC689E"/>
    <w:rsid w:val="00AC6CDA"/>
    <w:rsid w:val="00AC7ED9"/>
    <w:rsid w:val="00AC7F7C"/>
    <w:rsid w:val="00AD00D7"/>
    <w:rsid w:val="00AD0899"/>
    <w:rsid w:val="00AD110F"/>
    <w:rsid w:val="00AD1629"/>
    <w:rsid w:val="00AD1848"/>
    <w:rsid w:val="00AD2489"/>
    <w:rsid w:val="00AD286E"/>
    <w:rsid w:val="00AD2997"/>
    <w:rsid w:val="00AD2A1B"/>
    <w:rsid w:val="00AD343F"/>
    <w:rsid w:val="00AD353C"/>
    <w:rsid w:val="00AD3560"/>
    <w:rsid w:val="00AD3A11"/>
    <w:rsid w:val="00AD41A5"/>
    <w:rsid w:val="00AD4A49"/>
    <w:rsid w:val="00AD59E3"/>
    <w:rsid w:val="00AD6F69"/>
    <w:rsid w:val="00AD75B3"/>
    <w:rsid w:val="00AD7EA9"/>
    <w:rsid w:val="00AE0AC9"/>
    <w:rsid w:val="00AE1106"/>
    <w:rsid w:val="00AE24ED"/>
    <w:rsid w:val="00AE2C82"/>
    <w:rsid w:val="00AE34C5"/>
    <w:rsid w:val="00AE43D0"/>
    <w:rsid w:val="00AE4645"/>
    <w:rsid w:val="00AE49AF"/>
    <w:rsid w:val="00AE4DA7"/>
    <w:rsid w:val="00AE5981"/>
    <w:rsid w:val="00AE5A4F"/>
    <w:rsid w:val="00AE6D7B"/>
    <w:rsid w:val="00AF0AAA"/>
    <w:rsid w:val="00AF0B9F"/>
    <w:rsid w:val="00AF1522"/>
    <w:rsid w:val="00AF16DC"/>
    <w:rsid w:val="00AF1FE1"/>
    <w:rsid w:val="00AF2529"/>
    <w:rsid w:val="00AF27E7"/>
    <w:rsid w:val="00AF34A4"/>
    <w:rsid w:val="00AF422B"/>
    <w:rsid w:val="00AF4538"/>
    <w:rsid w:val="00AF453E"/>
    <w:rsid w:val="00AF473E"/>
    <w:rsid w:val="00AF58FA"/>
    <w:rsid w:val="00AF5F94"/>
    <w:rsid w:val="00AF69F7"/>
    <w:rsid w:val="00AF794C"/>
    <w:rsid w:val="00AF7DE5"/>
    <w:rsid w:val="00B0097B"/>
    <w:rsid w:val="00B00C9A"/>
    <w:rsid w:val="00B00CF5"/>
    <w:rsid w:val="00B026F4"/>
    <w:rsid w:val="00B03589"/>
    <w:rsid w:val="00B0359B"/>
    <w:rsid w:val="00B0365F"/>
    <w:rsid w:val="00B044CA"/>
    <w:rsid w:val="00B05056"/>
    <w:rsid w:val="00B053DC"/>
    <w:rsid w:val="00B0582F"/>
    <w:rsid w:val="00B064C2"/>
    <w:rsid w:val="00B067B9"/>
    <w:rsid w:val="00B06C00"/>
    <w:rsid w:val="00B06C7C"/>
    <w:rsid w:val="00B07800"/>
    <w:rsid w:val="00B07EB9"/>
    <w:rsid w:val="00B102CC"/>
    <w:rsid w:val="00B10EB0"/>
    <w:rsid w:val="00B11D76"/>
    <w:rsid w:val="00B12D73"/>
    <w:rsid w:val="00B12E58"/>
    <w:rsid w:val="00B131C7"/>
    <w:rsid w:val="00B13730"/>
    <w:rsid w:val="00B13CCB"/>
    <w:rsid w:val="00B149B4"/>
    <w:rsid w:val="00B14E25"/>
    <w:rsid w:val="00B151FC"/>
    <w:rsid w:val="00B158C1"/>
    <w:rsid w:val="00B16AC6"/>
    <w:rsid w:val="00B16D82"/>
    <w:rsid w:val="00B2039C"/>
    <w:rsid w:val="00B217AC"/>
    <w:rsid w:val="00B21F4D"/>
    <w:rsid w:val="00B22101"/>
    <w:rsid w:val="00B24665"/>
    <w:rsid w:val="00B24E16"/>
    <w:rsid w:val="00B24F7A"/>
    <w:rsid w:val="00B2549A"/>
    <w:rsid w:val="00B25780"/>
    <w:rsid w:val="00B2581E"/>
    <w:rsid w:val="00B27154"/>
    <w:rsid w:val="00B27EEC"/>
    <w:rsid w:val="00B3037A"/>
    <w:rsid w:val="00B30C63"/>
    <w:rsid w:val="00B3136E"/>
    <w:rsid w:val="00B31445"/>
    <w:rsid w:val="00B31DC3"/>
    <w:rsid w:val="00B32557"/>
    <w:rsid w:val="00B34176"/>
    <w:rsid w:val="00B344F7"/>
    <w:rsid w:val="00B34771"/>
    <w:rsid w:val="00B352BE"/>
    <w:rsid w:val="00B35364"/>
    <w:rsid w:val="00B356DA"/>
    <w:rsid w:val="00B357ED"/>
    <w:rsid w:val="00B35BBF"/>
    <w:rsid w:val="00B35C8B"/>
    <w:rsid w:val="00B35CF8"/>
    <w:rsid w:val="00B35DDE"/>
    <w:rsid w:val="00B35E58"/>
    <w:rsid w:val="00B364E5"/>
    <w:rsid w:val="00B36B66"/>
    <w:rsid w:val="00B36FDB"/>
    <w:rsid w:val="00B37441"/>
    <w:rsid w:val="00B379EB"/>
    <w:rsid w:val="00B37A13"/>
    <w:rsid w:val="00B37ABE"/>
    <w:rsid w:val="00B40590"/>
    <w:rsid w:val="00B40D19"/>
    <w:rsid w:val="00B417B4"/>
    <w:rsid w:val="00B417F3"/>
    <w:rsid w:val="00B41971"/>
    <w:rsid w:val="00B41C93"/>
    <w:rsid w:val="00B41E33"/>
    <w:rsid w:val="00B429FD"/>
    <w:rsid w:val="00B44117"/>
    <w:rsid w:val="00B44757"/>
    <w:rsid w:val="00B44DA7"/>
    <w:rsid w:val="00B44E50"/>
    <w:rsid w:val="00B45530"/>
    <w:rsid w:val="00B456BA"/>
    <w:rsid w:val="00B45B1F"/>
    <w:rsid w:val="00B46245"/>
    <w:rsid w:val="00B462B6"/>
    <w:rsid w:val="00B46946"/>
    <w:rsid w:val="00B46F37"/>
    <w:rsid w:val="00B473A8"/>
    <w:rsid w:val="00B4758B"/>
    <w:rsid w:val="00B47E93"/>
    <w:rsid w:val="00B47F8F"/>
    <w:rsid w:val="00B50F05"/>
    <w:rsid w:val="00B519F2"/>
    <w:rsid w:val="00B529E2"/>
    <w:rsid w:val="00B52F78"/>
    <w:rsid w:val="00B53505"/>
    <w:rsid w:val="00B5351B"/>
    <w:rsid w:val="00B53C13"/>
    <w:rsid w:val="00B55624"/>
    <w:rsid w:val="00B558A5"/>
    <w:rsid w:val="00B55DD5"/>
    <w:rsid w:val="00B56A35"/>
    <w:rsid w:val="00B57C34"/>
    <w:rsid w:val="00B615F9"/>
    <w:rsid w:val="00B61842"/>
    <w:rsid w:val="00B61A25"/>
    <w:rsid w:val="00B61C5E"/>
    <w:rsid w:val="00B6216B"/>
    <w:rsid w:val="00B6275D"/>
    <w:rsid w:val="00B627B3"/>
    <w:rsid w:val="00B6388C"/>
    <w:rsid w:val="00B64E5B"/>
    <w:rsid w:val="00B65027"/>
    <w:rsid w:val="00B65883"/>
    <w:rsid w:val="00B65CC2"/>
    <w:rsid w:val="00B6651D"/>
    <w:rsid w:val="00B67359"/>
    <w:rsid w:val="00B67987"/>
    <w:rsid w:val="00B70886"/>
    <w:rsid w:val="00B70FB5"/>
    <w:rsid w:val="00B7102A"/>
    <w:rsid w:val="00B71CC7"/>
    <w:rsid w:val="00B72468"/>
    <w:rsid w:val="00B7405E"/>
    <w:rsid w:val="00B74616"/>
    <w:rsid w:val="00B75F09"/>
    <w:rsid w:val="00B77F24"/>
    <w:rsid w:val="00B816F4"/>
    <w:rsid w:val="00B81AE0"/>
    <w:rsid w:val="00B826D3"/>
    <w:rsid w:val="00B8289A"/>
    <w:rsid w:val="00B82B68"/>
    <w:rsid w:val="00B82DF0"/>
    <w:rsid w:val="00B832B8"/>
    <w:rsid w:val="00B839CF"/>
    <w:rsid w:val="00B83E7E"/>
    <w:rsid w:val="00B841F7"/>
    <w:rsid w:val="00B842A3"/>
    <w:rsid w:val="00B86E3A"/>
    <w:rsid w:val="00B86EAD"/>
    <w:rsid w:val="00B8760C"/>
    <w:rsid w:val="00B90151"/>
    <w:rsid w:val="00B90630"/>
    <w:rsid w:val="00B9091A"/>
    <w:rsid w:val="00B927B8"/>
    <w:rsid w:val="00B92A15"/>
    <w:rsid w:val="00B92FF9"/>
    <w:rsid w:val="00B931A4"/>
    <w:rsid w:val="00B935FA"/>
    <w:rsid w:val="00B93D5A"/>
    <w:rsid w:val="00B94543"/>
    <w:rsid w:val="00B94A86"/>
    <w:rsid w:val="00B96421"/>
    <w:rsid w:val="00B9692C"/>
    <w:rsid w:val="00B96C52"/>
    <w:rsid w:val="00B96DCB"/>
    <w:rsid w:val="00B9707C"/>
    <w:rsid w:val="00BA0610"/>
    <w:rsid w:val="00BA0859"/>
    <w:rsid w:val="00BA1FD7"/>
    <w:rsid w:val="00BA2470"/>
    <w:rsid w:val="00BA28B4"/>
    <w:rsid w:val="00BA2EF1"/>
    <w:rsid w:val="00BA3759"/>
    <w:rsid w:val="00BA39F0"/>
    <w:rsid w:val="00BA3E02"/>
    <w:rsid w:val="00BA41BD"/>
    <w:rsid w:val="00BA46F4"/>
    <w:rsid w:val="00BA5B01"/>
    <w:rsid w:val="00BA683B"/>
    <w:rsid w:val="00BA70AE"/>
    <w:rsid w:val="00BA7998"/>
    <w:rsid w:val="00BB00F2"/>
    <w:rsid w:val="00BB13F8"/>
    <w:rsid w:val="00BB181F"/>
    <w:rsid w:val="00BB297C"/>
    <w:rsid w:val="00BB4D49"/>
    <w:rsid w:val="00BB4F1E"/>
    <w:rsid w:val="00BB55D5"/>
    <w:rsid w:val="00BB5EDC"/>
    <w:rsid w:val="00BC05E4"/>
    <w:rsid w:val="00BC08F3"/>
    <w:rsid w:val="00BC093B"/>
    <w:rsid w:val="00BC0947"/>
    <w:rsid w:val="00BC0AF7"/>
    <w:rsid w:val="00BC1497"/>
    <w:rsid w:val="00BC1530"/>
    <w:rsid w:val="00BC19F8"/>
    <w:rsid w:val="00BC1D7F"/>
    <w:rsid w:val="00BC1E6B"/>
    <w:rsid w:val="00BC3CC5"/>
    <w:rsid w:val="00BC402F"/>
    <w:rsid w:val="00BC4427"/>
    <w:rsid w:val="00BC46EE"/>
    <w:rsid w:val="00BC4985"/>
    <w:rsid w:val="00BC5389"/>
    <w:rsid w:val="00BC5CAA"/>
    <w:rsid w:val="00BC5E22"/>
    <w:rsid w:val="00BC630F"/>
    <w:rsid w:val="00BC6959"/>
    <w:rsid w:val="00BC7149"/>
    <w:rsid w:val="00BC72E1"/>
    <w:rsid w:val="00BC7566"/>
    <w:rsid w:val="00BC76F5"/>
    <w:rsid w:val="00BC79AB"/>
    <w:rsid w:val="00BC7F0E"/>
    <w:rsid w:val="00BD004A"/>
    <w:rsid w:val="00BD022A"/>
    <w:rsid w:val="00BD0A1E"/>
    <w:rsid w:val="00BD0B3F"/>
    <w:rsid w:val="00BD0FDD"/>
    <w:rsid w:val="00BD1120"/>
    <w:rsid w:val="00BD2A96"/>
    <w:rsid w:val="00BD3875"/>
    <w:rsid w:val="00BD3D26"/>
    <w:rsid w:val="00BD3F2D"/>
    <w:rsid w:val="00BD504B"/>
    <w:rsid w:val="00BD623B"/>
    <w:rsid w:val="00BD731C"/>
    <w:rsid w:val="00BD7CCD"/>
    <w:rsid w:val="00BE0563"/>
    <w:rsid w:val="00BE0BC9"/>
    <w:rsid w:val="00BE157C"/>
    <w:rsid w:val="00BE18F3"/>
    <w:rsid w:val="00BE2682"/>
    <w:rsid w:val="00BE2C29"/>
    <w:rsid w:val="00BE35CF"/>
    <w:rsid w:val="00BE36B2"/>
    <w:rsid w:val="00BE4263"/>
    <w:rsid w:val="00BE42EA"/>
    <w:rsid w:val="00BE45A4"/>
    <w:rsid w:val="00BE4631"/>
    <w:rsid w:val="00BE470A"/>
    <w:rsid w:val="00BE4AB6"/>
    <w:rsid w:val="00BE4E83"/>
    <w:rsid w:val="00BE5891"/>
    <w:rsid w:val="00BE5C7E"/>
    <w:rsid w:val="00BE7C22"/>
    <w:rsid w:val="00BF00DA"/>
    <w:rsid w:val="00BF074A"/>
    <w:rsid w:val="00BF07EE"/>
    <w:rsid w:val="00BF15B5"/>
    <w:rsid w:val="00BF20CE"/>
    <w:rsid w:val="00BF28A6"/>
    <w:rsid w:val="00BF2971"/>
    <w:rsid w:val="00BF2A7D"/>
    <w:rsid w:val="00BF2BDB"/>
    <w:rsid w:val="00BF3227"/>
    <w:rsid w:val="00BF32D9"/>
    <w:rsid w:val="00BF3703"/>
    <w:rsid w:val="00BF382F"/>
    <w:rsid w:val="00BF3D17"/>
    <w:rsid w:val="00BF3E38"/>
    <w:rsid w:val="00BF4372"/>
    <w:rsid w:val="00BF4639"/>
    <w:rsid w:val="00BF4AAA"/>
    <w:rsid w:val="00BF579B"/>
    <w:rsid w:val="00BF5BFE"/>
    <w:rsid w:val="00BF650C"/>
    <w:rsid w:val="00BF697D"/>
    <w:rsid w:val="00BF7033"/>
    <w:rsid w:val="00BF719F"/>
    <w:rsid w:val="00BF72C4"/>
    <w:rsid w:val="00C00C27"/>
    <w:rsid w:val="00C013CF"/>
    <w:rsid w:val="00C01560"/>
    <w:rsid w:val="00C01AA6"/>
    <w:rsid w:val="00C01F80"/>
    <w:rsid w:val="00C02AF8"/>
    <w:rsid w:val="00C0328C"/>
    <w:rsid w:val="00C0424B"/>
    <w:rsid w:val="00C05B23"/>
    <w:rsid w:val="00C0600E"/>
    <w:rsid w:val="00C068D1"/>
    <w:rsid w:val="00C07983"/>
    <w:rsid w:val="00C1009B"/>
    <w:rsid w:val="00C103A7"/>
    <w:rsid w:val="00C11056"/>
    <w:rsid w:val="00C11428"/>
    <w:rsid w:val="00C1143F"/>
    <w:rsid w:val="00C11546"/>
    <w:rsid w:val="00C1315E"/>
    <w:rsid w:val="00C1373D"/>
    <w:rsid w:val="00C1380D"/>
    <w:rsid w:val="00C14861"/>
    <w:rsid w:val="00C14F9B"/>
    <w:rsid w:val="00C160CB"/>
    <w:rsid w:val="00C1613D"/>
    <w:rsid w:val="00C16292"/>
    <w:rsid w:val="00C17B49"/>
    <w:rsid w:val="00C17C09"/>
    <w:rsid w:val="00C2148D"/>
    <w:rsid w:val="00C215A3"/>
    <w:rsid w:val="00C22FD5"/>
    <w:rsid w:val="00C250B1"/>
    <w:rsid w:val="00C2562A"/>
    <w:rsid w:val="00C25F86"/>
    <w:rsid w:val="00C269DE"/>
    <w:rsid w:val="00C278C6"/>
    <w:rsid w:val="00C30C5A"/>
    <w:rsid w:val="00C31565"/>
    <w:rsid w:val="00C31667"/>
    <w:rsid w:val="00C3236B"/>
    <w:rsid w:val="00C32899"/>
    <w:rsid w:val="00C32AB5"/>
    <w:rsid w:val="00C341BE"/>
    <w:rsid w:val="00C34B2E"/>
    <w:rsid w:val="00C35A1C"/>
    <w:rsid w:val="00C35C4F"/>
    <w:rsid w:val="00C36744"/>
    <w:rsid w:val="00C3708F"/>
    <w:rsid w:val="00C37932"/>
    <w:rsid w:val="00C37A8A"/>
    <w:rsid w:val="00C37EE4"/>
    <w:rsid w:val="00C408F8"/>
    <w:rsid w:val="00C40AE0"/>
    <w:rsid w:val="00C40F9F"/>
    <w:rsid w:val="00C412C3"/>
    <w:rsid w:val="00C414C3"/>
    <w:rsid w:val="00C4188C"/>
    <w:rsid w:val="00C41CEF"/>
    <w:rsid w:val="00C42238"/>
    <w:rsid w:val="00C423D4"/>
    <w:rsid w:val="00C424A6"/>
    <w:rsid w:val="00C42B11"/>
    <w:rsid w:val="00C442AF"/>
    <w:rsid w:val="00C44836"/>
    <w:rsid w:val="00C454F9"/>
    <w:rsid w:val="00C46050"/>
    <w:rsid w:val="00C46241"/>
    <w:rsid w:val="00C465BE"/>
    <w:rsid w:val="00C4699A"/>
    <w:rsid w:val="00C46C41"/>
    <w:rsid w:val="00C47515"/>
    <w:rsid w:val="00C4778B"/>
    <w:rsid w:val="00C47B9E"/>
    <w:rsid w:val="00C5066D"/>
    <w:rsid w:val="00C516F3"/>
    <w:rsid w:val="00C526B1"/>
    <w:rsid w:val="00C52A07"/>
    <w:rsid w:val="00C531CF"/>
    <w:rsid w:val="00C53A0B"/>
    <w:rsid w:val="00C53ADE"/>
    <w:rsid w:val="00C53EB3"/>
    <w:rsid w:val="00C53FC6"/>
    <w:rsid w:val="00C54A60"/>
    <w:rsid w:val="00C55772"/>
    <w:rsid w:val="00C567FD"/>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7C5"/>
    <w:rsid w:val="00C65A14"/>
    <w:rsid w:val="00C65C35"/>
    <w:rsid w:val="00C66137"/>
    <w:rsid w:val="00C66357"/>
    <w:rsid w:val="00C66670"/>
    <w:rsid w:val="00C672B7"/>
    <w:rsid w:val="00C67702"/>
    <w:rsid w:val="00C7054A"/>
    <w:rsid w:val="00C71053"/>
    <w:rsid w:val="00C710B6"/>
    <w:rsid w:val="00C714E4"/>
    <w:rsid w:val="00C7255B"/>
    <w:rsid w:val="00C72A43"/>
    <w:rsid w:val="00C72E25"/>
    <w:rsid w:val="00C73F0E"/>
    <w:rsid w:val="00C752FE"/>
    <w:rsid w:val="00C75FA4"/>
    <w:rsid w:val="00C7637A"/>
    <w:rsid w:val="00C767CE"/>
    <w:rsid w:val="00C768A4"/>
    <w:rsid w:val="00C76E0B"/>
    <w:rsid w:val="00C777EC"/>
    <w:rsid w:val="00C8063B"/>
    <w:rsid w:val="00C80EDC"/>
    <w:rsid w:val="00C8140E"/>
    <w:rsid w:val="00C81F87"/>
    <w:rsid w:val="00C8204F"/>
    <w:rsid w:val="00C82450"/>
    <w:rsid w:val="00C82FCD"/>
    <w:rsid w:val="00C83C4D"/>
    <w:rsid w:val="00C83D61"/>
    <w:rsid w:val="00C84429"/>
    <w:rsid w:val="00C84567"/>
    <w:rsid w:val="00C84B7A"/>
    <w:rsid w:val="00C85C88"/>
    <w:rsid w:val="00C8604C"/>
    <w:rsid w:val="00C8605E"/>
    <w:rsid w:val="00C86171"/>
    <w:rsid w:val="00C8631C"/>
    <w:rsid w:val="00C867D4"/>
    <w:rsid w:val="00C868DB"/>
    <w:rsid w:val="00C86DA4"/>
    <w:rsid w:val="00C871F4"/>
    <w:rsid w:val="00C905EA"/>
    <w:rsid w:val="00C909B9"/>
    <w:rsid w:val="00C90B2A"/>
    <w:rsid w:val="00C90EA5"/>
    <w:rsid w:val="00C91189"/>
    <w:rsid w:val="00C9152F"/>
    <w:rsid w:val="00C91A3E"/>
    <w:rsid w:val="00C91FEA"/>
    <w:rsid w:val="00C923A6"/>
    <w:rsid w:val="00C941CA"/>
    <w:rsid w:val="00C94358"/>
    <w:rsid w:val="00C94DF3"/>
    <w:rsid w:val="00C94FFE"/>
    <w:rsid w:val="00C95260"/>
    <w:rsid w:val="00C952E5"/>
    <w:rsid w:val="00C96106"/>
    <w:rsid w:val="00C96C9D"/>
    <w:rsid w:val="00C974F1"/>
    <w:rsid w:val="00CA0514"/>
    <w:rsid w:val="00CA0FD5"/>
    <w:rsid w:val="00CA1B57"/>
    <w:rsid w:val="00CA226A"/>
    <w:rsid w:val="00CA2442"/>
    <w:rsid w:val="00CA25A3"/>
    <w:rsid w:val="00CA3135"/>
    <w:rsid w:val="00CA31E6"/>
    <w:rsid w:val="00CA3384"/>
    <w:rsid w:val="00CA33FC"/>
    <w:rsid w:val="00CA404F"/>
    <w:rsid w:val="00CA42F2"/>
    <w:rsid w:val="00CA5768"/>
    <w:rsid w:val="00CA6C07"/>
    <w:rsid w:val="00CA7865"/>
    <w:rsid w:val="00CA7B45"/>
    <w:rsid w:val="00CA7F26"/>
    <w:rsid w:val="00CA7FD4"/>
    <w:rsid w:val="00CB0270"/>
    <w:rsid w:val="00CB0B36"/>
    <w:rsid w:val="00CB1C2F"/>
    <w:rsid w:val="00CB2F61"/>
    <w:rsid w:val="00CB34FE"/>
    <w:rsid w:val="00CB49D9"/>
    <w:rsid w:val="00CB4A89"/>
    <w:rsid w:val="00CB5044"/>
    <w:rsid w:val="00CB53CE"/>
    <w:rsid w:val="00CB619E"/>
    <w:rsid w:val="00CB65C5"/>
    <w:rsid w:val="00CB7D76"/>
    <w:rsid w:val="00CC2D36"/>
    <w:rsid w:val="00CC3148"/>
    <w:rsid w:val="00CC40D7"/>
    <w:rsid w:val="00CC4175"/>
    <w:rsid w:val="00CC4DCB"/>
    <w:rsid w:val="00CC5624"/>
    <w:rsid w:val="00CC56A1"/>
    <w:rsid w:val="00CC64BA"/>
    <w:rsid w:val="00CC6A1D"/>
    <w:rsid w:val="00CC72E1"/>
    <w:rsid w:val="00CC76B1"/>
    <w:rsid w:val="00CD0833"/>
    <w:rsid w:val="00CD0FF7"/>
    <w:rsid w:val="00CD3466"/>
    <w:rsid w:val="00CD374C"/>
    <w:rsid w:val="00CD41E0"/>
    <w:rsid w:val="00CD522D"/>
    <w:rsid w:val="00CD587E"/>
    <w:rsid w:val="00CD63E3"/>
    <w:rsid w:val="00CD6C2C"/>
    <w:rsid w:val="00CD7ED6"/>
    <w:rsid w:val="00CE14D4"/>
    <w:rsid w:val="00CE15E5"/>
    <w:rsid w:val="00CE16C7"/>
    <w:rsid w:val="00CE1BDF"/>
    <w:rsid w:val="00CE1BE0"/>
    <w:rsid w:val="00CE1E21"/>
    <w:rsid w:val="00CE1EE9"/>
    <w:rsid w:val="00CE2469"/>
    <w:rsid w:val="00CE2ADE"/>
    <w:rsid w:val="00CE33A1"/>
    <w:rsid w:val="00CE3559"/>
    <w:rsid w:val="00CE3BC6"/>
    <w:rsid w:val="00CE4D1A"/>
    <w:rsid w:val="00CE4E37"/>
    <w:rsid w:val="00CE544D"/>
    <w:rsid w:val="00CE54BF"/>
    <w:rsid w:val="00CE54C8"/>
    <w:rsid w:val="00CE5E4F"/>
    <w:rsid w:val="00CE6085"/>
    <w:rsid w:val="00CE65D4"/>
    <w:rsid w:val="00CE6689"/>
    <w:rsid w:val="00CE6790"/>
    <w:rsid w:val="00CE6BEB"/>
    <w:rsid w:val="00CE74B0"/>
    <w:rsid w:val="00CE7F70"/>
    <w:rsid w:val="00CF0355"/>
    <w:rsid w:val="00CF0540"/>
    <w:rsid w:val="00CF12DF"/>
    <w:rsid w:val="00CF177A"/>
    <w:rsid w:val="00CF19F0"/>
    <w:rsid w:val="00CF1AF6"/>
    <w:rsid w:val="00CF1C36"/>
    <w:rsid w:val="00CF2EEB"/>
    <w:rsid w:val="00CF37E0"/>
    <w:rsid w:val="00CF3A0F"/>
    <w:rsid w:val="00CF48F3"/>
    <w:rsid w:val="00CF4B32"/>
    <w:rsid w:val="00CF611D"/>
    <w:rsid w:val="00CF6D19"/>
    <w:rsid w:val="00CF788E"/>
    <w:rsid w:val="00CF7AD4"/>
    <w:rsid w:val="00D00C28"/>
    <w:rsid w:val="00D00C92"/>
    <w:rsid w:val="00D01528"/>
    <w:rsid w:val="00D01C2D"/>
    <w:rsid w:val="00D01CBC"/>
    <w:rsid w:val="00D03756"/>
    <w:rsid w:val="00D03D74"/>
    <w:rsid w:val="00D03E7E"/>
    <w:rsid w:val="00D06CEC"/>
    <w:rsid w:val="00D0701B"/>
    <w:rsid w:val="00D073C9"/>
    <w:rsid w:val="00D102AF"/>
    <w:rsid w:val="00D11595"/>
    <w:rsid w:val="00D12242"/>
    <w:rsid w:val="00D12451"/>
    <w:rsid w:val="00D12BB8"/>
    <w:rsid w:val="00D13363"/>
    <w:rsid w:val="00D13A85"/>
    <w:rsid w:val="00D14020"/>
    <w:rsid w:val="00D147B7"/>
    <w:rsid w:val="00D14A42"/>
    <w:rsid w:val="00D15B27"/>
    <w:rsid w:val="00D1618D"/>
    <w:rsid w:val="00D16729"/>
    <w:rsid w:val="00D1740C"/>
    <w:rsid w:val="00D20301"/>
    <w:rsid w:val="00D20ACE"/>
    <w:rsid w:val="00D20B60"/>
    <w:rsid w:val="00D21ADD"/>
    <w:rsid w:val="00D22F8D"/>
    <w:rsid w:val="00D23674"/>
    <w:rsid w:val="00D24127"/>
    <w:rsid w:val="00D24331"/>
    <w:rsid w:val="00D2527F"/>
    <w:rsid w:val="00D25A86"/>
    <w:rsid w:val="00D26148"/>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7D2"/>
    <w:rsid w:val="00D36B5E"/>
    <w:rsid w:val="00D36D90"/>
    <w:rsid w:val="00D36E28"/>
    <w:rsid w:val="00D3726F"/>
    <w:rsid w:val="00D373B8"/>
    <w:rsid w:val="00D37CFD"/>
    <w:rsid w:val="00D40138"/>
    <w:rsid w:val="00D403FD"/>
    <w:rsid w:val="00D40523"/>
    <w:rsid w:val="00D40978"/>
    <w:rsid w:val="00D41927"/>
    <w:rsid w:val="00D41A5A"/>
    <w:rsid w:val="00D41CE3"/>
    <w:rsid w:val="00D41E51"/>
    <w:rsid w:val="00D4237D"/>
    <w:rsid w:val="00D42767"/>
    <w:rsid w:val="00D4398A"/>
    <w:rsid w:val="00D441BB"/>
    <w:rsid w:val="00D442A5"/>
    <w:rsid w:val="00D44AA9"/>
    <w:rsid w:val="00D45F6B"/>
    <w:rsid w:val="00D45FEF"/>
    <w:rsid w:val="00D46440"/>
    <w:rsid w:val="00D4662C"/>
    <w:rsid w:val="00D46C71"/>
    <w:rsid w:val="00D47BEB"/>
    <w:rsid w:val="00D47F5E"/>
    <w:rsid w:val="00D501C3"/>
    <w:rsid w:val="00D50275"/>
    <w:rsid w:val="00D50810"/>
    <w:rsid w:val="00D513AB"/>
    <w:rsid w:val="00D51734"/>
    <w:rsid w:val="00D51976"/>
    <w:rsid w:val="00D519D8"/>
    <w:rsid w:val="00D523CB"/>
    <w:rsid w:val="00D528DC"/>
    <w:rsid w:val="00D52E14"/>
    <w:rsid w:val="00D52ED6"/>
    <w:rsid w:val="00D54668"/>
    <w:rsid w:val="00D550C8"/>
    <w:rsid w:val="00D5516D"/>
    <w:rsid w:val="00D56434"/>
    <w:rsid w:val="00D56448"/>
    <w:rsid w:val="00D56522"/>
    <w:rsid w:val="00D56DDE"/>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7E1"/>
    <w:rsid w:val="00D64D7D"/>
    <w:rsid w:val="00D65642"/>
    <w:rsid w:val="00D65CDE"/>
    <w:rsid w:val="00D6624B"/>
    <w:rsid w:val="00D662C1"/>
    <w:rsid w:val="00D66A38"/>
    <w:rsid w:val="00D67109"/>
    <w:rsid w:val="00D678DD"/>
    <w:rsid w:val="00D70068"/>
    <w:rsid w:val="00D700C0"/>
    <w:rsid w:val="00D70660"/>
    <w:rsid w:val="00D70F8D"/>
    <w:rsid w:val="00D70FB1"/>
    <w:rsid w:val="00D711E8"/>
    <w:rsid w:val="00D714E8"/>
    <w:rsid w:val="00D7231F"/>
    <w:rsid w:val="00D724A2"/>
    <w:rsid w:val="00D72532"/>
    <w:rsid w:val="00D74AA5"/>
    <w:rsid w:val="00D7501A"/>
    <w:rsid w:val="00D75A6D"/>
    <w:rsid w:val="00D75D14"/>
    <w:rsid w:val="00D76DFB"/>
    <w:rsid w:val="00D7734E"/>
    <w:rsid w:val="00D8031B"/>
    <w:rsid w:val="00D80B13"/>
    <w:rsid w:val="00D810BD"/>
    <w:rsid w:val="00D8113C"/>
    <w:rsid w:val="00D818E3"/>
    <w:rsid w:val="00D81BB9"/>
    <w:rsid w:val="00D81C9A"/>
    <w:rsid w:val="00D8246E"/>
    <w:rsid w:val="00D824FC"/>
    <w:rsid w:val="00D8282A"/>
    <w:rsid w:val="00D82E6D"/>
    <w:rsid w:val="00D82FE5"/>
    <w:rsid w:val="00D833D5"/>
    <w:rsid w:val="00D839B9"/>
    <w:rsid w:val="00D83B29"/>
    <w:rsid w:val="00D8459F"/>
    <w:rsid w:val="00D848C2"/>
    <w:rsid w:val="00D84E3E"/>
    <w:rsid w:val="00D853A7"/>
    <w:rsid w:val="00D857F8"/>
    <w:rsid w:val="00D8614A"/>
    <w:rsid w:val="00D874A9"/>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FA4"/>
    <w:rsid w:val="00DA1600"/>
    <w:rsid w:val="00DA24BF"/>
    <w:rsid w:val="00DA2ED4"/>
    <w:rsid w:val="00DA2EDD"/>
    <w:rsid w:val="00DA2F79"/>
    <w:rsid w:val="00DA30AA"/>
    <w:rsid w:val="00DA5057"/>
    <w:rsid w:val="00DA5B0E"/>
    <w:rsid w:val="00DA614B"/>
    <w:rsid w:val="00DA694A"/>
    <w:rsid w:val="00DA6991"/>
    <w:rsid w:val="00DA69AA"/>
    <w:rsid w:val="00DA72ED"/>
    <w:rsid w:val="00DA7FBC"/>
    <w:rsid w:val="00DB060D"/>
    <w:rsid w:val="00DB0BFF"/>
    <w:rsid w:val="00DB1BC3"/>
    <w:rsid w:val="00DB1C1B"/>
    <w:rsid w:val="00DB2315"/>
    <w:rsid w:val="00DB25A9"/>
    <w:rsid w:val="00DB25DD"/>
    <w:rsid w:val="00DB272A"/>
    <w:rsid w:val="00DB283A"/>
    <w:rsid w:val="00DB3A9E"/>
    <w:rsid w:val="00DB4346"/>
    <w:rsid w:val="00DB478E"/>
    <w:rsid w:val="00DB480B"/>
    <w:rsid w:val="00DB4826"/>
    <w:rsid w:val="00DB5ABB"/>
    <w:rsid w:val="00DB5C07"/>
    <w:rsid w:val="00DB6329"/>
    <w:rsid w:val="00DB686A"/>
    <w:rsid w:val="00DC1859"/>
    <w:rsid w:val="00DC206B"/>
    <w:rsid w:val="00DC2134"/>
    <w:rsid w:val="00DC254D"/>
    <w:rsid w:val="00DC26EC"/>
    <w:rsid w:val="00DC28AA"/>
    <w:rsid w:val="00DC363E"/>
    <w:rsid w:val="00DC36AC"/>
    <w:rsid w:val="00DC3F03"/>
    <w:rsid w:val="00DC411E"/>
    <w:rsid w:val="00DC45CA"/>
    <w:rsid w:val="00DC5F8F"/>
    <w:rsid w:val="00DC61A5"/>
    <w:rsid w:val="00DC66A5"/>
    <w:rsid w:val="00DC71E1"/>
    <w:rsid w:val="00DC72B8"/>
    <w:rsid w:val="00DC776E"/>
    <w:rsid w:val="00DC7BB0"/>
    <w:rsid w:val="00DD05AB"/>
    <w:rsid w:val="00DD1A89"/>
    <w:rsid w:val="00DD1BD4"/>
    <w:rsid w:val="00DD1E6F"/>
    <w:rsid w:val="00DD3029"/>
    <w:rsid w:val="00DD329A"/>
    <w:rsid w:val="00DD32D6"/>
    <w:rsid w:val="00DD3B47"/>
    <w:rsid w:val="00DD4102"/>
    <w:rsid w:val="00DD47D5"/>
    <w:rsid w:val="00DD4B1E"/>
    <w:rsid w:val="00DD4B73"/>
    <w:rsid w:val="00DD4E03"/>
    <w:rsid w:val="00DD4E54"/>
    <w:rsid w:val="00DD4EAD"/>
    <w:rsid w:val="00DD4FD5"/>
    <w:rsid w:val="00DD5425"/>
    <w:rsid w:val="00DD6274"/>
    <w:rsid w:val="00DD6300"/>
    <w:rsid w:val="00DD6E25"/>
    <w:rsid w:val="00DD71C8"/>
    <w:rsid w:val="00DD75DE"/>
    <w:rsid w:val="00DE0712"/>
    <w:rsid w:val="00DE1056"/>
    <w:rsid w:val="00DE1A29"/>
    <w:rsid w:val="00DE2CC0"/>
    <w:rsid w:val="00DE2FF0"/>
    <w:rsid w:val="00DE3172"/>
    <w:rsid w:val="00DE3C51"/>
    <w:rsid w:val="00DE5F6A"/>
    <w:rsid w:val="00DE6C2B"/>
    <w:rsid w:val="00DE6F92"/>
    <w:rsid w:val="00DE705D"/>
    <w:rsid w:val="00DF06E1"/>
    <w:rsid w:val="00DF0E9D"/>
    <w:rsid w:val="00DF11F1"/>
    <w:rsid w:val="00DF1485"/>
    <w:rsid w:val="00DF1838"/>
    <w:rsid w:val="00DF1C8C"/>
    <w:rsid w:val="00DF2A87"/>
    <w:rsid w:val="00DF2E2D"/>
    <w:rsid w:val="00DF3336"/>
    <w:rsid w:val="00DF42E2"/>
    <w:rsid w:val="00DF4620"/>
    <w:rsid w:val="00DF6156"/>
    <w:rsid w:val="00DF6AC3"/>
    <w:rsid w:val="00DF6D6E"/>
    <w:rsid w:val="00DF6D71"/>
    <w:rsid w:val="00DF759C"/>
    <w:rsid w:val="00DF7F64"/>
    <w:rsid w:val="00DF7F84"/>
    <w:rsid w:val="00E0021F"/>
    <w:rsid w:val="00E00384"/>
    <w:rsid w:val="00E003D6"/>
    <w:rsid w:val="00E00574"/>
    <w:rsid w:val="00E01735"/>
    <w:rsid w:val="00E058A6"/>
    <w:rsid w:val="00E05BD7"/>
    <w:rsid w:val="00E06316"/>
    <w:rsid w:val="00E06560"/>
    <w:rsid w:val="00E06C50"/>
    <w:rsid w:val="00E10125"/>
    <w:rsid w:val="00E10240"/>
    <w:rsid w:val="00E10378"/>
    <w:rsid w:val="00E10436"/>
    <w:rsid w:val="00E1049B"/>
    <w:rsid w:val="00E11175"/>
    <w:rsid w:val="00E11B5F"/>
    <w:rsid w:val="00E11CD2"/>
    <w:rsid w:val="00E1220C"/>
    <w:rsid w:val="00E123AA"/>
    <w:rsid w:val="00E12C2B"/>
    <w:rsid w:val="00E12E9E"/>
    <w:rsid w:val="00E132EB"/>
    <w:rsid w:val="00E13D16"/>
    <w:rsid w:val="00E13DC4"/>
    <w:rsid w:val="00E15CFB"/>
    <w:rsid w:val="00E15D25"/>
    <w:rsid w:val="00E16A4C"/>
    <w:rsid w:val="00E16B3E"/>
    <w:rsid w:val="00E16FFD"/>
    <w:rsid w:val="00E171D8"/>
    <w:rsid w:val="00E17348"/>
    <w:rsid w:val="00E20711"/>
    <w:rsid w:val="00E20E9A"/>
    <w:rsid w:val="00E21669"/>
    <w:rsid w:val="00E21F54"/>
    <w:rsid w:val="00E22228"/>
    <w:rsid w:val="00E22817"/>
    <w:rsid w:val="00E229B6"/>
    <w:rsid w:val="00E22AAD"/>
    <w:rsid w:val="00E22F3C"/>
    <w:rsid w:val="00E230F7"/>
    <w:rsid w:val="00E234DF"/>
    <w:rsid w:val="00E234E7"/>
    <w:rsid w:val="00E252D4"/>
    <w:rsid w:val="00E25768"/>
    <w:rsid w:val="00E26BDA"/>
    <w:rsid w:val="00E27399"/>
    <w:rsid w:val="00E274CA"/>
    <w:rsid w:val="00E275AF"/>
    <w:rsid w:val="00E27646"/>
    <w:rsid w:val="00E2794C"/>
    <w:rsid w:val="00E27C16"/>
    <w:rsid w:val="00E27CF8"/>
    <w:rsid w:val="00E30323"/>
    <w:rsid w:val="00E30F1F"/>
    <w:rsid w:val="00E311E9"/>
    <w:rsid w:val="00E3143E"/>
    <w:rsid w:val="00E3159D"/>
    <w:rsid w:val="00E31CFB"/>
    <w:rsid w:val="00E31E2A"/>
    <w:rsid w:val="00E3258C"/>
    <w:rsid w:val="00E3280C"/>
    <w:rsid w:val="00E328EE"/>
    <w:rsid w:val="00E32991"/>
    <w:rsid w:val="00E33112"/>
    <w:rsid w:val="00E3418A"/>
    <w:rsid w:val="00E34B94"/>
    <w:rsid w:val="00E367B0"/>
    <w:rsid w:val="00E3727E"/>
    <w:rsid w:val="00E40A89"/>
    <w:rsid w:val="00E40B54"/>
    <w:rsid w:val="00E416F9"/>
    <w:rsid w:val="00E41BF8"/>
    <w:rsid w:val="00E4238F"/>
    <w:rsid w:val="00E4309D"/>
    <w:rsid w:val="00E43F72"/>
    <w:rsid w:val="00E443E0"/>
    <w:rsid w:val="00E46ADD"/>
    <w:rsid w:val="00E46DC7"/>
    <w:rsid w:val="00E47B41"/>
    <w:rsid w:val="00E507A2"/>
    <w:rsid w:val="00E509C4"/>
    <w:rsid w:val="00E50A70"/>
    <w:rsid w:val="00E51FCE"/>
    <w:rsid w:val="00E53B02"/>
    <w:rsid w:val="00E53BF8"/>
    <w:rsid w:val="00E54759"/>
    <w:rsid w:val="00E5483D"/>
    <w:rsid w:val="00E55205"/>
    <w:rsid w:val="00E55C70"/>
    <w:rsid w:val="00E568DA"/>
    <w:rsid w:val="00E57DED"/>
    <w:rsid w:val="00E60AC7"/>
    <w:rsid w:val="00E60B37"/>
    <w:rsid w:val="00E61AE6"/>
    <w:rsid w:val="00E6203E"/>
    <w:rsid w:val="00E622D4"/>
    <w:rsid w:val="00E63AE0"/>
    <w:rsid w:val="00E63D10"/>
    <w:rsid w:val="00E640AB"/>
    <w:rsid w:val="00E64435"/>
    <w:rsid w:val="00E64B96"/>
    <w:rsid w:val="00E65203"/>
    <w:rsid w:val="00E65705"/>
    <w:rsid w:val="00E658DC"/>
    <w:rsid w:val="00E669A1"/>
    <w:rsid w:val="00E70159"/>
    <w:rsid w:val="00E7034C"/>
    <w:rsid w:val="00E7040F"/>
    <w:rsid w:val="00E715B3"/>
    <w:rsid w:val="00E71BE1"/>
    <w:rsid w:val="00E71EEC"/>
    <w:rsid w:val="00E7213D"/>
    <w:rsid w:val="00E728A7"/>
    <w:rsid w:val="00E728DA"/>
    <w:rsid w:val="00E730D0"/>
    <w:rsid w:val="00E744AB"/>
    <w:rsid w:val="00E74732"/>
    <w:rsid w:val="00E74BBE"/>
    <w:rsid w:val="00E75BD2"/>
    <w:rsid w:val="00E75CD2"/>
    <w:rsid w:val="00E77C35"/>
    <w:rsid w:val="00E77E74"/>
    <w:rsid w:val="00E77FF4"/>
    <w:rsid w:val="00E81B51"/>
    <w:rsid w:val="00E81DF4"/>
    <w:rsid w:val="00E82AA7"/>
    <w:rsid w:val="00E82B8F"/>
    <w:rsid w:val="00E8302A"/>
    <w:rsid w:val="00E83216"/>
    <w:rsid w:val="00E833C7"/>
    <w:rsid w:val="00E839C0"/>
    <w:rsid w:val="00E83E21"/>
    <w:rsid w:val="00E84D9E"/>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2A7"/>
    <w:rsid w:val="00E945E3"/>
    <w:rsid w:val="00E950C0"/>
    <w:rsid w:val="00E9569D"/>
    <w:rsid w:val="00E95A62"/>
    <w:rsid w:val="00E97372"/>
    <w:rsid w:val="00E97A5D"/>
    <w:rsid w:val="00E97BF9"/>
    <w:rsid w:val="00E97E95"/>
    <w:rsid w:val="00EA0DC9"/>
    <w:rsid w:val="00EA191D"/>
    <w:rsid w:val="00EA2184"/>
    <w:rsid w:val="00EA2324"/>
    <w:rsid w:val="00EA395E"/>
    <w:rsid w:val="00EA3A88"/>
    <w:rsid w:val="00EA3A9C"/>
    <w:rsid w:val="00EA4000"/>
    <w:rsid w:val="00EA4534"/>
    <w:rsid w:val="00EA4D3E"/>
    <w:rsid w:val="00EA4F5C"/>
    <w:rsid w:val="00EA54AF"/>
    <w:rsid w:val="00EA56EE"/>
    <w:rsid w:val="00EA657A"/>
    <w:rsid w:val="00EA659D"/>
    <w:rsid w:val="00EA6B19"/>
    <w:rsid w:val="00EA6B94"/>
    <w:rsid w:val="00EA730C"/>
    <w:rsid w:val="00EA788B"/>
    <w:rsid w:val="00EB0085"/>
    <w:rsid w:val="00EB02B1"/>
    <w:rsid w:val="00EB0A5F"/>
    <w:rsid w:val="00EB0C7B"/>
    <w:rsid w:val="00EB1DED"/>
    <w:rsid w:val="00EB2BE4"/>
    <w:rsid w:val="00EB2CE9"/>
    <w:rsid w:val="00EB364F"/>
    <w:rsid w:val="00EB3B10"/>
    <w:rsid w:val="00EB4BBB"/>
    <w:rsid w:val="00EB4CC3"/>
    <w:rsid w:val="00EB503C"/>
    <w:rsid w:val="00EB61AA"/>
    <w:rsid w:val="00EB6A31"/>
    <w:rsid w:val="00EB765E"/>
    <w:rsid w:val="00EC04FF"/>
    <w:rsid w:val="00EC0AA7"/>
    <w:rsid w:val="00EC0E73"/>
    <w:rsid w:val="00EC10BC"/>
    <w:rsid w:val="00EC1AAF"/>
    <w:rsid w:val="00EC1B73"/>
    <w:rsid w:val="00EC2523"/>
    <w:rsid w:val="00EC3D13"/>
    <w:rsid w:val="00EC4CDE"/>
    <w:rsid w:val="00EC542E"/>
    <w:rsid w:val="00EC5763"/>
    <w:rsid w:val="00EC57EA"/>
    <w:rsid w:val="00EC5811"/>
    <w:rsid w:val="00EC6676"/>
    <w:rsid w:val="00EC6862"/>
    <w:rsid w:val="00EC68DF"/>
    <w:rsid w:val="00EC76C0"/>
    <w:rsid w:val="00EC77C7"/>
    <w:rsid w:val="00EC7CE8"/>
    <w:rsid w:val="00ED02C2"/>
    <w:rsid w:val="00ED0C0C"/>
    <w:rsid w:val="00ED1438"/>
    <w:rsid w:val="00ED1B75"/>
    <w:rsid w:val="00ED1FD2"/>
    <w:rsid w:val="00ED2F1E"/>
    <w:rsid w:val="00ED3906"/>
    <w:rsid w:val="00ED3D09"/>
    <w:rsid w:val="00ED3D0E"/>
    <w:rsid w:val="00ED5540"/>
    <w:rsid w:val="00ED55C7"/>
    <w:rsid w:val="00ED57E2"/>
    <w:rsid w:val="00ED593F"/>
    <w:rsid w:val="00ED5E86"/>
    <w:rsid w:val="00ED6962"/>
    <w:rsid w:val="00ED6C9D"/>
    <w:rsid w:val="00ED777E"/>
    <w:rsid w:val="00ED7906"/>
    <w:rsid w:val="00ED7F09"/>
    <w:rsid w:val="00EE219A"/>
    <w:rsid w:val="00EE2421"/>
    <w:rsid w:val="00EE268D"/>
    <w:rsid w:val="00EE297D"/>
    <w:rsid w:val="00EE3414"/>
    <w:rsid w:val="00EE403F"/>
    <w:rsid w:val="00EE42AF"/>
    <w:rsid w:val="00EE454B"/>
    <w:rsid w:val="00EE47C4"/>
    <w:rsid w:val="00EE481A"/>
    <w:rsid w:val="00EE4A35"/>
    <w:rsid w:val="00EE5E84"/>
    <w:rsid w:val="00EE671F"/>
    <w:rsid w:val="00EE67D7"/>
    <w:rsid w:val="00EE6BD7"/>
    <w:rsid w:val="00EE7146"/>
    <w:rsid w:val="00EE7865"/>
    <w:rsid w:val="00EE7C38"/>
    <w:rsid w:val="00EF0994"/>
    <w:rsid w:val="00EF0BB5"/>
    <w:rsid w:val="00EF0D51"/>
    <w:rsid w:val="00EF14B7"/>
    <w:rsid w:val="00EF1686"/>
    <w:rsid w:val="00EF19A7"/>
    <w:rsid w:val="00EF3084"/>
    <w:rsid w:val="00EF3B7F"/>
    <w:rsid w:val="00EF3F07"/>
    <w:rsid w:val="00EF3FBF"/>
    <w:rsid w:val="00EF4987"/>
    <w:rsid w:val="00EF4ADC"/>
    <w:rsid w:val="00EF616C"/>
    <w:rsid w:val="00EF6216"/>
    <w:rsid w:val="00EF677B"/>
    <w:rsid w:val="00EF73DF"/>
    <w:rsid w:val="00EF7F06"/>
    <w:rsid w:val="00F00603"/>
    <w:rsid w:val="00F00F30"/>
    <w:rsid w:val="00F01379"/>
    <w:rsid w:val="00F02B49"/>
    <w:rsid w:val="00F0366B"/>
    <w:rsid w:val="00F0403B"/>
    <w:rsid w:val="00F04AB7"/>
    <w:rsid w:val="00F05C10"/>
    <w:rsid w:val="00F05D9F"/>
    <w:rsid w:val="00F062E2"/>
    <w:rsid w:val="00F07F67"/>
    <w:rsid w:val="00F106DB"/>
    <w:rsid w:val="00F110B1"/>
    <w:rsid w:val="00F11274"/>
    <w:rsid w:val="00F11435"/>
    <w:rsid w:val="00F11A41"/>
    <w:rsid w:val="00F12A89"/>
    <w:rsid w:val="00F138A9"/>
    <w:rsid w:val="00F139E7"/>
    <w:rsid w:val="00F144D1"/>
    <w:rsid w:val="00F146BD"/>
    <w:rsid w:val="00F1481C"/>
    <w:rsid w:val="00F15230"/>
    <w:rsid w:val="00F174D7"/>
    <w:rsid w:val="00F17E66"/>
    <w:rsid w:val="00F201E0"/>
    <w:rsid w:val="00F209C8"/>
    <w:rsid w:val="00F21674"/>
    <w:rsid w:val="00F21E92"/>
    <w:rsid w:val="00F221A3"/>
    <w:rsid w:val="00F22A42"/>
    <w:rsid w:val="00F2484F"/>
    <w:rsid w:val="00F2486A"/>
    <w:rsid w:val="00F2562D"/>
    <w:rsid w:val="00F25F86"/>
    <w:rsid w:val="00F26A23"/>
    <w:rsid w:val="00F26D66"/>
    <w:rsid w:val="00F274F7"/>
    <w:rsid w:val="00F2788D"/>
    <w:rsid w:val="00F30926"/>
    <w:rsid w:val="00F317AC"/>
    <w:rsid w:val="00F31899"/>
    <w:rsid w:val="00F31CC2"/>
    <w:rsid w:val="00F320AC"/>
    <w:rsid w:val="00F32EFD"/>
    <w:rsid w:val="00F339FD"/>
    <w:rsid w:val="00F33C53"/>
    <w:rsid w:val="00F34538"/>
    <w:rsid w:val="00F351F6"/>
    <w:rsid w:val="00F35A4D"/>
    <w:rsid w:val="00F3651F"/>
    <w:rsid w:val="00F36679"/>
    <w:rsid w:val="00F367A4"/>
    <w:rsid w:val="00F369EB"/>
    <w:rsid w:val="00F36FDD"/>
    <w:rsid w:val="00F376AC"/>
    <w:rsid w:val="00F37DD7"/>
    <w:rsid w:val="00F425B1"/>
    <w:rsid w:val="00F43137"/>
    <w:rsid w:val="00F433FC"/>
    <w:rsid w:val="00F43A51"/>
    <w:rsid w:val="00F43B17"/>
    <w:rsid w:val="00F43BD4"/>
    <w:rsid w:val="00F44245"/>
    <w:rsid w:val="00F44781"/>
    <w:rsid w:val="00F4482C"/>
    <w:rsid w:val="00F44D74"/>
    <w:rsid w:val="00F44E3A"/>
    <w:rsid w:val="00F4578E"/>
    <w:rsid w:val="00F45CEA"/>
    <w:rsid w:val="00F45FB1"/>
    <w:rsid w:val="00F46544"/>
    <w:rsid w:val="00F47CAF"/>
    <w:rsid w:val="00F47D72"/>
    <w:rsid w:val="00F504D6"/>
    <w:rsid w:val="00F505E0"/>
    <w:rsid w:val="00F507DA"/>
    <w:rsid w:val="00F5081F"/>
    <w:rsid w:val="00F51202"/>
    <w:rsid w:val="00F51C95"/>
    <w:rsid w:val="00F51D15"/>
    <w:rsid w:val="00F52619"/>
    <w:rsid w:val="00F52D6C"/>
    <w:rsid w:val="00F52FA3"/>
    <w:rsid w:val="00F5363E"/>
    <w:rsid w:val="00F53B86"/>
    <w:rsid w:val="00F54EBB"/>
    <w:rsid w:val="00F57161"/>
    <w:rsid w:val="00F57AEC"/>
    <w:rsid w:val="00F57E52"/>
    <w:rsid w:val="00F61009"/>
    <w:rsid w:val="00F6176D"/>
    <w:rsid w:val="00F61ADD"/>
    <w:rsid w:val="00F61B0A"/>
    <w:rsid w:val="00F61C78"/>
    <w:rsid w:val="00F623CC"/>
    <w:rsid w:val="00F631E8"/>
    <w:rsid w:val="00F6323D"/>
    <w:rsid w:val="00F634E9"/>
    <w:rsid w:val="00F652EF"/>
    <w:rsid w:val="00F65592"/>
    <w:rsid w:val="00F65F59"/>
    <w:rsid w:val="00F6624E"/>
    <w:rsid w:val="00F66F21"/>
    <w:rsid w:val="00F676CF"/>
    <w:rsid w:val="00F70556"/>
    <w:rsid w:val="00F70879"/>
    <w:rsid w:val="00F708F4"/>
    <w:rsid w:val="00F71556"/>
    <w:rsid w:val="00F71EA0"/>
    <w:rsid w:val="00F72325"/>
    <w:rsid w:val="00F73390"/>
    <w:rsid w:val="00F73A6F"/>
    <w:rsid w:val="00F73D09"/>
    <w:rsid w:val="00F743E4"/>
    <w:rsid w:val="00F744C0"/>
    <w:rsid w:val="00F74578"/>
    <w:rsid w:val="00F74C25"/>
    <w:rsid w:val="00F75CB3"/>
    <w:rsid w:val="00F80C85"/>
    <w:rsid w:val="00F81074"/>
    <w:rsid w:val="00F811AC"/>
    <w:rsid w:val="00F811BF"/>
    <w:rsid w:val="00F8125F"/>
    <w:rsid w:val="00F81B73"/>
    <w:rsid w:val="00F81D27"/>
    <w:rsid w:val="00F82533"/>
    <w:rsid w:val="00F83313"/>
    <w:rsid w:val="00F83565"/>
    <w:rsid w:val="00F843BA"/>
    <w:rsid w:val="00F843C0"/>
    <w:rsid w:val="00F846FB"/>
    <w:rsid w:val="00F850C4"/>
    <w:rsid w:val="00F8522B"/>
    <w:rsid w:val="00F8522E"/>
    <w:rsid w:val="00F85468"/>
    <w:rsid w:val="00F857D7"/>
    <w:rsid w:val="00F86415"/>
    <w:rsid w:val="00F8645B"/>
    <w:rsid w:val="00F869F3"/>
    <w:rsid w:val="00F86E85"/>
    <w:rsid w:val="00F87A51"/>
    <w:rsid w:val="00F90345"/>
    <w:rsid w:val="00F92B73"/>
    <w:rsid w:val="00F9319E"/>
    <w:rsid w:val="00F93615"/>
    <w:rsid w:val="00F95594"/>
    <w:rsid w:val="00F95F04"/>
    <w:rsid w:val="00F964F6"/>
    <w:rsid w:val="00F96FAD"/>
    <w:rsid w:val="00F97432"/>
    <w:rsid w:val="00FA086B"/>
    <w:rsid w:val="00FA0CC9"/>
    <w:rsid w:val="00FA13DA"/>
    <w:rsid w:val="00FA212E"/>
    <w:rsid w:val="00FA31F0"/>
    <w:rsid w:val="00FA3357"/>
    <w:rsid w:val="00FA3658"/>
    <w:rsid w:val="00FA3B88"/>
    <w:rsid w:val="00FA3BB0"/>
    <w:rsid w:val="00FA4CC4"/>
    <w:rsid w:val="00FA4CE7"/>
    <w:rsid w:val="00FA4F4D"/>
    <w:rsid w:val="00FA5731"/>
    <w:rsid w:val="00FA5D2E"/>
    <w:rsid w:val="00FA6390"/>
    <w:rsid w:val="00FA7137"/>
    <w:rsid w:val="00FA71D2"/>
    <w:rsid w:val="00FB1234"/>
    <w:rsid w:val="00FB12C6"/>
    <w:rsid w:val="00FB1596"/>
    <w:rsid w:val="00FB18B5"/>
    <w:rsid w:val="00FB1AA0"/>
    <w:rsid w:val="00FB24D7"/>
    <w:rsid w:val="00FB3195"/>
    <w:rsid w:val="00FB3819"/>
    <w:rsid w:val="00FB42ED"/>
    <w:rsid w:val="00FB44D4"/>
    <w:rsid w:val="00FB48C9"/>
    <w:rsid w:val="00FB4EC9"/>
    <w:rsid w:val="00FB5C9D"/>
    <w:rsid w:val="00FB6034"/>
    <w:rsid w:val="00FB6E8A"/>
    <w:rsid w:val="00FB7360"/>
    <w:rsid w:val="00FB764D"/>
    <w:rsid w:val="00FC0195"/>
    <w:rsid w:val="00FC04C2"/>
    <w:rsid w:val="00FC13A7"/>
    <w:rsid w:val="00FC18BF"/>
    <w:rsid w:val="00FC2A25"/>
    <w:rsid w:val="00FC3B81"/>
    <w:rsid w:val="00FC48DF"/>
    <w:rsid w:val="00FC4ACD"/>
    <w:rsid w:val="00FC5E19"/>
    <w:rsid w:val="00FC5FCB"/>
    <w:rsid w:val="00FC60F5"/>
    <w:rsid w:val="00FC6EEB"/>
    <w:rsid w:val="00FC71EF"/>
    <w:rsid w:val="00FC7625"/>
    <w:rsid w:val="00FC775B"/>
    <w:rsid w:val="00FD03FD"/>
    <w:rsid w:val="00FD0804"/>
    <w:rsid w:val="00FD180C"/>
    <w:rsid w:val="00FD1988"/>
    <w:rsid w:val="00FD1ABD"/>
    <w:rsid w:val="00FD1DA0"/>
    <w:rsid w:val="00FD3347"/>
    <w:rsid w:val="00FD3943"/>
    <w:rsid w:val="00FD3EE1"/>
    <w:rsid w:val="00FD51AD"/>
    <w:rsid w:val="00FD56D6"/>
    <w:rsid w:val="00FD6381"/>
    <w:rsid w:val="00FD69B8"/>
    <w:rsid w:val="00FE06A2"/>
    <w:rsid w:val="00FE19E4"/>
    <w:rsid w:val="00FE291A"/>
    <w:rsid w:val="00FE2EC6"/>
    <w:rsid w:val="00FE344F"/>
    <w:rsid w:val="00FE351E"/>
    <w:rsid w:val="00FE3883"/>
    <w:rsid w:val="00FE52FB"/>
    <w:rsid w:val="00FE53B6"/>
    <w:rsid w:val="00FE55A7"/>
    <w:rsid w:val="00FE55B3"/>
    <w:rsid w:val="00FE582C"/>
    <w:rsid w:val="00FE5ABC"/>
    <w:rsid w:val="00FE6034"/>
    <w:rsid w:val="00FE6070"/>
    <w:rsid w:val="00FE63EC"/>
    <w:rsid w:val="00FE6657"/>
    <w:rsid w:val="00FE671E"/>
    <w:rsid w:val="00FE692A"/>
    <w:rsid w:val="00FE7A41"/>
    <w:rsid w:val="00FF00A6"/>
    <w:rsid w:val="00FF07F5"/>
    <w:rsid w:val="00FF11C1"/>
    <w:rsid w:val="00FF1529"/>
    <w:rsid w:val="00FF2190"/>
    <w:rsid w:val="00FF3FEE"/>
    <w:rsid w:val="00FF4A2B"/>
    <w:rsid w:val="00FF4E91"/>
    <w:rsid w:val="00FF5BE0"/>
    <w:rsid w:val="00FF5C88"/>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on">
    <w:name w:val="Revision"/>
    <w:hidden/>
    <w:uiPriority w:val="99"/>
    <w:semiHidden/>
    <w:rsid w:val="00FC60F5"/>
    <w:rPr>
      <w:rFonts w:ascii="Times" w:hAnsi="Times"/>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9.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5.png"/><Relationship Id="rId107" Type="http://schemas.openxmlformats.org/officeDocument/2006/relationships/image" Target="media/image89.png"/><Relationship Id="rId11" Type="http://schemas.microsoft.com/office/2016/09/relationships/commentsIds" Target="commentsIds.xml"/><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hyperlink" Target="http://192.168.0.114:8181/onos/v1/docs/" TargetMode="External"/><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header" Target="header1.xml"/><Relationship Id="rId80" Type="http://schemas.openxmlformats.org/officeDocument/2006/relationships/image" Target="media/image62.png"/><Relationship Id="rId85" Type="http://schemas.openxmlformats.org/officeDocument/2006/relationships/image" Target="media/image67.png"/><Relationship Id="rId12" Type="http://schemas.microsoft.com/office/2018/08/relationships/commentsExtensible" Target="commentsExtensible.xm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theme" Target="theme/theme1.xml"/><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6.png"/><Relationship Id="rId119" Type="http://schemas.openxmlformats.org/officeDocument/2006/relationships/header" Target="header2.xml"/><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localhost:8181/onos/ui" TargetMode="External"/><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hyperlink" Target="http://192.168.0.114:8181/onos/v1/docs/" TargetMode="External"/><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192.168.0.114:8181/onos/ui" TargetMode="External"/><Relationship Id="rId35" Type="http://schemas.openxmlformats.org/officeDocument/2006/relationships/hyperlink" Target="http://localhost:8181/onos/ui" TargetMode="External"/><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8.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4.png"/><Relationship Id="rId36" Type="http://schemas.openxmlformats.org/officeDocument/2006/relationships/hyperlink" Target="http://192.168.0.114:8181/onos/ui" TargetMode="External"/><Relationship Id="rId57" Type="http://schemas.openxmlformats.org/officeDocument/2006/relationships/image" Target="media/image41.png"/><Relationship Id="rId106" Type="http://schemas.openxmlformats.org/officeDocument/2006/relationships/image" Target="media/image88.png"/><Relationship Id="rId10" Type="http://schemas.microsoft.com/office/2011/relationships/commentsExtended" Target="commentsExtended.xm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hyperlink" Target="http://192.168.0.114:8181/onos/ui" TargetMode="External"/><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16</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60</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58</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57</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15</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62</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63</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61</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59</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66</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64</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65</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67</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68</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69</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70</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71</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72</b:RefOrder>
  </b:Source>
  <b:Source>
    <b:Tag>BSD</b:Tag>
    <b:SourceType>InternetSite</b:SourceType>
    <b:Guid>{A58553D2-A3BF-4321-99DE-97BFFD5330E2}</b:Guid>
    <b:Title>BSD Router Project: Open Source Router Distribution</b:Title>
    <b:URL>https://bsdrp.net/BSDRP</b:URL>
    <b:RefOrder>74</b:RefOrder>
  </b:Source>
  <b:Source>
    <b:Tag>Qua</b:Tag>
    <b:SourceType>InternetSite</b:SourceType>
    <b:Guid>{ABE37B5F-707D-47FF-8067-AE865DE0EE08}</b:Guid>
    <b:Title>Quagga Routing Software Suite</b:Title>
    <b:URL>https://www.nongnu.org/quagga/index.html</b:URL>
    <b:RefOrder>73</b:RefOrder>
  </b:Source>
  <b:Source>
    <b:Tag>FRR</b:Tag>
    <b:SourceType>InternetSite</b:SourceType>
    <b:Guid>{33CDEA4B-F61A-4754-8CA1-9B84B4D88DD7}</b:Guid>
    <b:Title>FRRouting Project</b:Title>
    <b:URL>https://frrouting.org/</b:URL>
    <b:RefOrder>75</b:RefOrder>
  </b:Source>
  <b:Source>
    <b:Tag>Ope</b:Tag>
    <b:SourceType>InternetSite</b:SourceType>
    <b:Guid>{D11012EB-47A2-439E-B9F5-063435D5F690}</b:Guid>
    <b:Title>Open Networking Foundation</b:Title>
    <b:URL>https://opennetworking.org/</b:URL>
    <b:RefOrder>1</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17</b:RefOrder>
  </b:Source>
  <b:Source>
    <b:Tag>NOX</b:Tag>
    <b:SourceType>InternetSite</b:SourceType>
    <b:Guid>{EEAF6D37-E807-42D5-8B66-09F6CCF18585}</b:Guid>
    <b:Title>NOX Controller</b:Title>
    <b:URL>https://github.com/noxrepo/nox</b:URL>
    <b:RefOrder>3</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4</b:RefOrder>
  </b:Source>
  <b:Source>
    <b:Tag>POX</b:Tag>
    <b:SourceType>InternetSite</b:SourceType>
    <b:Guid>{AED0D88F-6DAA-4CB4-A623-AC4A0ACDA020}</b:Guid>
    <b:Title>POX controller </b:Title>
    <b:URL>https://github.com/noxrepo/pox</b:URL>
    <b:RefOrder>5</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6</b:RefOrder>
  </b:Source>
  <b:Source>
    <b:Tag>Ryu</b:Tag>
    <b:SourceType>InternetSite</b:SourceType>
    <b:Guid>{E396328D-A503-4C59-9387-9DEDBE426F5C}</b:Guid>
    <b:Title>Ryu SDN controller</b:Title>
    <b:URL>https://ryu-sdn.org/</b:URL>
    <b:RefOrder>7</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8</b:RefOrder>
  </b:Source>
  <b:Source>
    <b:Tag>Flo</b:Tag>
    <b:SourceType>InternetSite</b:SourceType>
    <b:Guid>{A94FFA0E-A11C-4281-B971-D69BCDB1A2DA}</b:Guid>
    <b:Title>Floodlight Controller</b:Title>
    <b:URL>https://floodlight.atlassian.net/wiki/spaces/floodlightcontroller/overview</b:URL>
    <b:RefOrder>9</b:RefOrder>
  </b:Source>
  <b:Source>
    <b:Tag>Ope1</b:Tag>
    <b:SourceType>InternetSite</b:SourceType>
    <b:Guid>{F1F29A55-7861-47AA-A486-F9B4DE7E940A}</b:Guid>
    <b:Title>OpenDayLight Controller</b:Title>
    <b:URL>https://www.opendaylight.org/</b:URL>
    <b:RefOrder>10</b:RefOrder>
  </b:Source>
  <b:Source>
    <b:Tag>Ope2</b:Tag>
    <b:SourceType>InternetSite</b:SourceType>
    <b:Guid>{E16F2904-DE30-429D-90DA-110AA208B390}</b:Guid>
    <b:Title>Open Network Operating System</b:Title>
    <b:ProductionCompany>Open Network Foundation</b:ProductionCompany>
    <b:URL>https://opennetworking.org/onos/</b:URL>
    <b:RefOrder>11</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12</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19</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18</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13</b:RefOrder>
  </b:Source>
  <b:Source>
    <b:Tag>Atl</b:Tag>
    <b:SourceType>InternetSite</b:SourceType>
    <b:Guid>{0944FB5D-7245-46CC-BE54-44BE65265581}</b:Guid>
    <b:Title>AtlanticWave SDX</b:Title>
    <b:URL>https://www.atlanticwave-sdx.net/</b:URL>
    <b:RefOrder>21</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20</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14</b:RefOrder>
  </b:Source>
  <b:Source>
    <b:Tag>Him</b:Tag>
    <b:SourceType>JournalArticle</b:SourceType>
    <b:Guid>{CF71DA62-C2B9-4E0C-9224-FB52E8A2151F}</b:Guid>
    <b:Author>
      <b:Author>
        <b:NameList>
          <b:Person>
            <b:Last>Himal Kumar</b:Last>
            <b:First>Craig</b:First>
            <b:Middle>Russell, Vijay Sivaraman, Sujata Banerjee</b:Middle>
          </b:Person>
        </b:NameList>
      </b:Author>
    </b:Author>
    <b:Title>A software-defined flexible inter-domain interconnect using ONOS</b:Title>
    <b:RefOrder>76</b:RefOrder>
  </b:Source>
  <b:Source>
    <b:Tag>ONO</b:Tag>
    <b:SourceType>InternetSite</b:SourceType>
    <b:Guid>{14331E90-4C94-4B69-AAEE-24F498375F89}</b:Guid>
    <b:Title>ONOS : An Overview</b:Title>
    <b:ProductionCompany>Onosproject</b:ProductionCompany>
    <b:URL>https://wiki.onosproject.org/display/ONOS/ONOS+%3A+An+Overview</b:URL>
    <b:RefOrder>23</b:RefOrder>
  </b:Source>
  <b:Source>
    <b:Tag>Sys</b:Tag>
    <b:SourceType>InternetSite</b:SourceType>
    <b:Guid>{6FF593AE-1B74-4981-9483-6CC6362EC005}</b:Guid>
    <b:Title>System Components</b:Title>
    <b:ProductionCompany>Onosproject</b:ProductionCompany>
    <b:URL>https://wiki.onosproject.org/display/ONOS/System+Components</b:URL>
    <b:RefOrder>24</b:RefOrder>
  </b:Source>
  <b:Source>
    <b:Tag>Gui</b:Tag>
    <b:SourceType>InternetSite</b:SourceType>
    <b:Guid>{1CA90A68-B7FE-4B47-BF13-69EBF6E9F27B}</b:Guid>
    <b:Title>Guides</b:Title>
    <b:ProductionCompany>Onosproject</b:ProductionCompany>
    <b:URL>https://wiki.onosproject.org/display/ONOS/Guides</b:URL>
    <b:RefOrder>25</b:RefOrder>
  </b:Source>
  <b:Source>
    <b:Tag>Lin</b:Tag>
    <b:SourceType>InternetSite</b:SourceType>
    <b:Guid>{CAB9E95B-609C-404C-B33F-74BA1D4A7454}</b:Guid>
    <b:Title>Linux Foundation</b:Title>
    <b:URL>https://www.linuxfoundation.org/</b:URL>
    <b:RefOrder>22</b:RefOrder>
  </b:Source>
  <b:Source>
    <b:Tag>Ope3</b:Tag>
    <b:SourceType>InternetSite</b:SourceType>
    <b:Guid>{9CCA23B4-F996-4E37-AA13-E16BB9567357}</b:Guid>
    <b:Title>OpenDaylight Platform Overview</b:Title>
    <b:ProductionCompany>OpenDaylight</b:ProductionCompany>
    <b:URL>https://www.opendaylight.org/about/platform-overview</b:URL>
    <b:RefOrder>26</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27</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29</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28</b:RefOrder>
  </b:Source>
  <b:Source>
    <b:Tag>Ryu1</b:Tag>
    <b:SourceType>InternetSite</b:SourceType>
    <b:Guid>{A9BCDBF1-C545-4C0C-A843-A8B85B99253B}</b:Guid>
    <b:Title>Ryu SDN Framework</b:Title>
    <b:URL>https://book.ryu-sdn.org/en/html/index.html</b:URL>
    <b:RefOrder>30</b:RefOrder>
  </b:Source>
  <b:Source>
    <b:Tag>Fau</b:Tag>
    <b:SourceType>InternetSite</b:SourceType>
    <b:Guid>{31BD61BC-E75B-4B5F-9568-C1558DDA7FB3}</b:Guid>
    <b:Title>FaucetSDN Ryu Source code</b:Title>
    <b:URL>https://github.com/faucetsdn/ryu</b:URL>
    <b:RefOrder>31</b:RefOrder>
  </b:Source>
  <b:Source>
    <b:Tag>Wel</b:Tag>
    <b:SourceType>InternetSite</b:SourceType>
    <b:Guid>{0C0002E2-6FDA-4996-B0BF-F3C23823621D}</b:Guid>
    <b:Title>Welcome to RYU the Network Operating System(NOS)</b:Title>
    <b:URL>https://ryu.readthedocs.io/en/latest/getting_started.html</b:URL>
    <b:RefOrder>32</b:RefOrder>
  </b:Source>
  <b:Source>
    <b:Tag>Gra</b:Tag>
    <b:SourceType>InternetSite</b:SourceType>
    <b:Guid>{F473ECB2-9A3F-4AB6-B626-3448B3D7504A}</b:Guid>
    <b:Title>Graphical Network Simulation 3</b:Title>
    <b:URL>https://www.gns3.com/</b:URL>
    <b:RefOrder>43</b:RefOrder>
  </b:Source>
  <b:Source>
    <b:Tag>GNS</b:Tag>
    <b:SourceType>InternetSite</b:SourceType>
    <b:Guid>{419273BD-B955-45DD-B066-26A2E6347670}</b:Guid>
    <b:Title>GNS3 Marketplace</b:Title>
    <b:URL>https://www.gns3.com/marketplace/featured</b:URL>
    <b:RefOrder>44</b:RefOrder>
  </b:Source>
  <b:Source>
    <b:Tag>GNS1</b:Tag>
    <b:SourceType>InternetSite</b:SourceType>
    <b:Guid>{1C271C2E-2AED-42A0-B017-45C0DCAD7BE8}</b:Guid>
    <b:Title>GNS3 Software</b:Title>
    <b:URL>https://www.gns3.com/software</b:URL>
    <b:RefOrder>45</b:RefOrder>
  </b:Source>
  <b:Source>
    <b:Tag>Min</b:Tag>
    <b:SourceType>InternetSite</b:SourceType>
    <b:Guid>{F275E816-D8DC-43D2-B236-F17B9F988181}</b:Guid>
    <b:Title>Mininet</b:Title>
    <b:URL>http://mininet.org/</b:URL>
    <b:RefOrder>39</b:RefOrder>
  </b:Source>
  <b:Source>
    <b:Tag>Dow</b:Tag>
    <b:SourceType>InternetSite</b:SourceType>
    <b:Guid>{AE808A9D-0960-43F9-9009-EFE88DDF52E9}</b:Guid>
    <b:Title>Download/Get Started With Mininet</b:Title>
    <b:URL>http://mininet.org/download/</b:URL>
    <b:RefOrder>40</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41</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42</b:RefOrder>
  </b:Source>
  <b:Source>
    <b:Tag>Ope4</b:Tag>
    <b:SourceType>InternetSite</b:SourceType>
    <b:Guid>{32A03A7D-FE4F-44B9-8374-BC58117BB8FE}</b:Guid>
    <b:Title>Open vSwitch</b:Title>
    <b:URL>https://www.openvswitch.org/</b:URL>
    <b:RefOrder>33</b:RefOrder>
  </b:Source>
  <b:Source>
    <b:Tag>Pic</b:Tag>
    <b:SourceType>InternetSite</b:SourceType>
    <b:Guid>{1EF40492-5338-4978-B961-5FF1A9DEDC62}</b:Guid>
    <b:Title>Pica8</b:Title>
    <b:URL>https://www.pica8.com/</b:URL>
    <b:RefOrder>34</b:RefOrder>
  </b:Source>
  <b:Source>
    <b:Tag>Ind</b:Tag>
    <b:SourceType>InternetSite</b:SourceType>
    <b:Guid>{4DCF12E7-60C8-48B9-A9D6-D31FFF79CC6C}</b:Guid>
    <b:Title>Indigo Virtual Switch</b:Title>
    <b:URL>https://github.com/floodlight/ivs</b:URL>
    <b:RefOrder>37</b:RefOrder>
  </b:Source>
  <b:Source>
    <b:Tag>LIN</b:Tag>
    <b:SourceType>InternetSite</b:SourceType>
    <b:Guid>{1A1CA03B-8164-4F2E-A212-DE6E459858DA}</b:Guid>
    <b:Title>LINC - OpenFlow software switch</b:Title>
    <b:URL>https://github.com/FlowForwarding/LINC-Switch</b:URL>
    <b:RefOrder>36</b:RefOrder>
  </b:Source>
  <b:Source>
    <b:Tag>Ope5</b:Tag>
    <b:SourceType>InternetSite</b:SourceType>
    <b:Guid>{8E65A736-BD9B-4831-B6A1-92674DC77E3E}</b:Guid>
    <b:Title>OpenFlow software switch 1.3</b:Title>
    <b:ProductionCompany>CPqD </b:ProductionCompany>
    <b:URL>https://cpqd.github.io/ofsoftswitch13/</b:URL>
    <b:RefOrder>35</b:RefOrder>
  </b:Source>
  <b:Source>
    <b:Tag>Why</b:Tag>
    <b:SourceType>InternetSite</b:SourceType>
    <b:Guid>{064F9B71-F47A-4D58-96D3-C6684598E524}</b:Guid>
    <b:Title>Why Open vSwitch?</b:Title>
    <b:URL>https://github.com/openvswitch/ovs/blob/master/Documentation/intro/why-ovs.rst</b:URL>
    <b:RefOrder>38</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46</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2</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52</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51</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50</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49</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48</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47</b:RefOrder>
  </b:Source>
  <b:Source>
    <b:Tag>OpF14</b:Tag>
    <b:SourceType>DocumentFromInternetSite</b:SourceType>
    <b:Guid>{B6ACE835-2A32-4D70-A39F-1E4843B58D7B}</b:Guid>
    <b:Title>OpFlex Control Protocol</b:Title>
    <b:Year>2014</b:Year>
    <b:URL>https://datatracker.ietf.org/doc/html/draft-smith-opflex-00</b:URL>
    <b:RefOrder>53</b:RefOrder>
  </b:Source>
  <b:Source>
    <b:Tag>For</b:Tag>
    <b:SourceType>DocumentFromInternetSite</b:SourceType>
    <b:Guid>{71CCC454-640B-4500-8400-D9942378A739}</b:Guid>
    <b:Title>Forwarding and Control Element Separation (ForCES) Framework</b:Title>
    <b:URL>https://datatracker.ietf.org/doc/html/rfc3746</b:URL>
    <b:RefOrder>54</b:RefOrder>
  </b:Source>
  <b:Source>
    <b:Tag>Ope6</b:Tag>
    <b:SourceType>InternetSite</b:SourceType>
    <b:Guid>{D7E98FDB-6093-4780-9901-63A6F06E2F44}</b:Guid>
    <b:Title>Open Networking Foundation</b:Title>
    <b:URL>https://opennetworking.org/p4/</b:URL>
    <b:RefOrder>55</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56</b:RefOrder>
  </b:Source>
</b:Sources>
</file>

<file path=customXml/itemProps1.xml><?xml version="1.0" encoding="utf-8"?>
<ds:datastoreItem xmlns:ds="http://schemas.openxmlformats.org/officeDocument/2006/customXml" ds:itemID="{273A0156-EDDE-41F5-896D-FE7CDBAD6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93</Pages>
  <Words>29211</Words>
  <Characters>166504</Characters>
  <Application>Microsoft Office Word</Application>
  <DocSecurity>0</DocSecurity>
  <Lines>1387</Lines>
  <Paragraphs>390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195325</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23</cp:revision>
  <cp:lastPrinted>2015-09-30T13:47:00Z</cp:lastPrinted>
  <dcterms:created xsi:type="dcterms:W3CDTF">2022-09-23T10:26:00Z</dcterms:created>
  <dcterms:modified xsi:type="dcterms:W3CDTF">2022-10-01T00:25:00Z</dcterms:modified>
</cp:coreProperties>
</file>