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rPr>
      </w:pPr>
      <w:hyperlink w:anchor="_Toc114792032" w:history="1">
        <w:r w:rsidR="00973B33" w:rsidRPr="002C4D1A">
          <w:rPr>
            <w:rStyle w:val="Hyperlink"/>
          </w:rPr>
          <w:t>2.3</w:t>
        </w:r>
        <w:r w:rsidR="00973B33">
          <w:rPr>
            <w:rFonts w:asciiTheme="minorHAnsi" w:eastAsiaTheme="minorEastAsia" w:hAnsiTheme="minorHAnsi" w:cstheme="minorBidi"/>
            <w:sz w:val="22"/>
            <w:szCs w:val="22"/>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rPr>
      </w:pPr>
      <w:hyperlink w:anchor="_Toc114792036" w:history="1">
        <w:r w:rsidR="00973B33" w:rsidRPr="002C4D1A">
          <w:rPr>
            <w:rStyle w:val="Hyperlink"/>
          </w:rPr>
          <w:t>2.5</w:t>
        </w:r>
        <w:r w:rsidR="00973B33">
          <w:rPr>
            <w:rFonts w:asciiTheme="minorHAnsi" w:eastAsiaTheme="minorEastAsia" w:hAnsiTheme="minorHAnsi" w:cstheme="minorBidi"/>
            <w:sz w:val="22"/>
            <w:szCs w:val="22"/>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rPr>
      </w:pPr>
      <w:hyperlink w:anchor="_Toc114792042" w:history="1">
        <w:r w:rsidR="00973B33" w:rsidRPr="002C4D1A">
          <w:rPr>
            <w:rStyle w:val="Hyperlink"/>
          </w:rPr>
          <w:t>4.1</w:t>
        </w:r>
        <w:r w:rsidR="00973B33">
          <w:rPr>
            <w:rFonts w:asciiTheme="minorHAnsi" w:eastAsiaTheme="minorEastAsia" w:hAnsiTheme="minorHAnsi" w:cstheme="minorBidi"/>
            <w:sz w:val="22"/>
            <w:szCs w:val="22"/>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rPr>
      </w:pPr>
      <w:hyperlink w:anchor="_Toc114792043" w:history="1">
        <w:r w:rsidR="00973B33" w:rsidRPr="002C4D1A">
          <w:rPr>
            <w:rStyle w:val="Hyperlink"/>
          </w:rPr>
          <w:t>4.2</w:t>
        </w:r>
        <w:r w:rsidR="00973B33">
          <w:rPr>
            <w:rFonts w:asciiTheme="minorHAnsi" w:eastAsiaTheme="minorEastAsia" w:hAnsiTheme="minorHAnsi" w:cstheme="minorBidi"/>
            <w:sz w:val="22"/>
            <w:szCs w:val="22"/>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rPr>
      </w:pPr>
      <w:hyperlink w:anchor="_Toc114792044" w:history="1">
        <w:r w:rsidR="00973B33" w:rsidRPr="002C4D1A">
          <w:rPr>
            <w:rStyle w:val="Hyperlink"/>
          </w:rPr>
          <w:t>4.2.1</w:t>
        </w:r>
        <w:r w:rsidR="00973B33">
          <w:rPr>
            <w:rFonts w:asciiTheme="minorHAnsi" w:eastAsiaTheme="minorEastAsia" w:hAnsiTheme="minorHAnsi" w:cstheme="minorBidi"/>
            <w:sz w:val="22"/>
            <w:szCs w:val="22"/>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rPr>
      </w:pPr>
      <w:hyperlink w:anchor="_Toc114792045" w:history="1">
        <w:r w:rsidR="00973B33" w:rsidRPr="002C4D1A">
          <w:rPr>
            <w:rStyle w:val="Hyperlink"/>
          </w:rPr>
          <w:t>4.2.2</w:t>
        </w:r>
        <w:r w:rsidR="00973B33">
          <w:rPr>
            <w:rFonts w:asciiTheme="minorHAnsi" w:eastAsiaTheme="minorEastAsia" w:hAnsiTheme="minorHAnsi" w:cstheme="minorBidi"/>
            <w:sz w:val="22"/>
            <w:szCs w:val="22"/>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rPr>
      </w:pPr>
      <w:hyperlink w:anchor="_Toc114792046" w:history="1">
        <w:r w:rsidR="00973B33" w:rsidRPr="002C4D1A">
          <w:rPr>
            <w:rStyle w:val="Hyperlink"/>
          </w:rPr>
          <w:t>4.2.3</w:t>
        </w:r>
        <w:r w:rsidR="00973B33">
          <w:rPr>
            <w:rFonts w:asciiTheme="minorHAnsi" w:eastAsiaTheme="minorEastAsia" w:hAnsiTheme="minorHAnsi" w:cstheme="minorBidi"/>
            <w:sz w:val="22"/>
            <w:szCs w:val="22"/>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rPr>
      </w:pPr>
      <w:hyperlink w:anchor="_Toc114792047" w:history="1">
        <w:r w:rsidR="00973B33" w:rsidRPr="002C4D1A">
          <w:rPr>
            <w:rStyle w:val="Hyperlink"/>
          </w:rPr>
          <w:t>4.3</w:t>
        </w:r>
        <w:r w:rsidR="00973B33">
          <w:rPr>
            <w:rFonts w:asciiTheme="minorHAnsi" w:eastAsiaTheme="minorEastAsia" w:hAnsiTheme="minorHAnsi" w:cstheme="minorBidi"/>
            <w:sz w:val="22"/>
            <w:szCs w:val="22"/>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rPr>
      </w:pPr>
      <w:hyperlink w:anchor="_Toc114792048" w:history="1">
        <w:r w:rsidR="00973B33" w:rsidRPr="002C4D1A">
          <w:rPr>
            <w:rStyle w:val="Hyperlink"/>
          </w:rPr>
          <w:t>4.4</w:t>
        </w:r>
        <w:r w:rsidR="00973B33">
          <w:rPr>
            <w:rFonts w:asciiTheme="minorHAnsi" w:eastAsiaTheme="minorEastAsia" w:hAnsiTheme="minorHAnsi" w:cstheme="minorBidi"/>
            <w:sz w:val="22"/>
            <w:szCs w:val="22"/>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rPr>
      </w:pPr>
      <w:hyperlink w:anchor="_Toc114792049" w:history="1">
        <w:r w:rsidR="00973B33" w:rsidRPr="002C4D1A">
          <w:rPr>
            <w:rStyle w:val="Hyperlink"/>
          </w:rPr>
          <w:t>4.5</w:t>
        </w:r>
        <w:r w:rsidR="00973B33">
          <w:rPr>
            <w:rFonts w:asciiTheme="minorHAnsi" w:eastAsiaTheme="minorEastAsia" w:hAnsiTheme="minorHAnsi" w:cstheme="minorBidi"/>
            <w:sz w:val="22"/>
            <w:szCs w:val="22"/>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rPr>
      </w:pPr>
      <w:hyperlink w:anchor="_Toc114792050" w:history="1">
        <w:r w:rsidR="00973B33" w:rsidRPr="002C4D1A">
          <w:rPr>
            <w:rStyle w:val="Hyperlink"/>
          </w:rPr>
          <w:t>4.5.1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rPr>
      </w:pPr>
      <w:hyperlink w:anchor="_Toc114792051" w:history="1">
        <w:r w:rsidR="00973B33" w:rsidRPr="002C4D1A">
          <w:rPr>
            <w:rStyle w:val="Hyperlink"/>
          </w:rPr>
          <w:t>4.5.2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rPr>
      </w:pPr>
      <w:hyperlink w:anchor="_Toc114792052" w:history="1">
        <w:r w:rsidR="00973B33" w:rsidRPr="002C4D1A">
          <w:rPr>
            <w:rStyle w:val="Hyperlink"/>
          </w:rPr>
          <w:t>4.6</w:t>
        </w:r>
        <w:r w:rsidR="00973B33">
          <w:rPr>
            <w:rFonts w:asciiTheme="minorHAnsi" w:eastAsiaTheme="minorEastAsia" w:hAnsiTheme="minorHAnsi" w:cstheme="minorBidi"/>
            <w:sz w:val="22"/>
            <w:szCs w:val="22"/>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rPr>
      </w:pPr>
      <w:hyperlink w:anchor="_Toc114792053" w:history="1">
        <w:r w:rsidR="00973B33" w:rsidRPr="002C4D1A">
          <w:rPr>
            <w:rStyle w:val="Hyperlink"/>
          </w:rPr>
          <w:t>4.6.1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rPr>
      </w:pPr>
      <w:hyperlink w:anchor="_Toc114792054" w:history="1">
        <w:r w:rsidR="00973B33" w:rsidRPr="002C4D1A">
          <w:rPr>
            <w:rStyle w:val="Hyperlink"/>
          </w:rPr>
          <w:t>4.6.2</w:t>
        </w:r>
        <w:r w:rsidR="00973B33">
          <w:rPr>
            <w:rFonts w:asciiTheme="minorHAnsi" w:eastAsiaTheme="minorEastAsia" w:hAnsiTheme="minorHAnsi" w:cstheme="minorBidi"/>
            <w:sz w:val="22"/>
            <w:szCs w:val="22"/>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rPr>
      </w:pPr>
      <w:hyperlink w:anchor="_Toc114792055" w:history="1">
        <w:r w:rsidR="00973B33" w:rsidRPr="002C4D1A">
          <w:rPr>
            <w:rStyle w:val="Hyperlink"/>
          </w:rPr>
          <w:t>4.6.3</w:t>
        </w:r>
        <w:r w:rsidR="00973B33">
          <w:rPr>
            <w:rFonts w:asciiTheme="minorHAnsi" w:eastAsiaTheme="minorEastAsia" w:hAnsiTheme="minorHAnsi" w:cstheme="minorBidi"/>
            <w:sz w:val="22"/>
            <w:szCs w:val="22"/>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rPr>
      </w:pPr>
      <w:hyperlink w:anchor="_Toc114792056" w:history="1">
        <w:r w:rsidR="00973B33" w:rsidRPr="002C4D1A">
          <w:rPr>
            <w:rStyle w:val="Hyperlink"/>
          </w:rPr>
          <w:t>4.7</w:t>
        </w:r>
        <w:r w:rsidR="00973B33">
          <w:rPr>
            <w:rFonts w:asciiTheme="minorHAnsi" w:eastAsiaTheme="minorEastAsia" w:hAnsiTheme="minorHAnsi" w:cstheme="minorBidi"/>
            <w:sz w:val="22"/>
            <w:szCs w:val="22"/>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rPr>
      </w:pPr>
      <w:hyperlink w:anchor="_Toc114792057" w:history="1">
        <w:r w:rsidR="00973B33" w:rsidRPr="002C4D1A">
          <w:rPr>
            <w:rStyle w:val="Hyperlink"/>
          </w:rPr>
          <w:t>4.7.1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rPr>
      </w:pPr>
      <w:hyperlink w:anchor="_Toc114792058" w:history="1">
        <w:r w:rsidR="00973B33" w:rsidRPr="002C4D1A">
          <w:rPr>
            <w:rStyle w:val="Hyperlink"/>
          </w:rPr>
          <w:t>4.7.2</w:t>
        </w:r>
        <w:r w:rsidR="00973B33">
          <w:rPr>
            <w:rFonts w:asciiTheme="minorHAnsi" w:eastAsiaTheme="minorEastAsia" w:hAnsiTheme="minorHAnsi" w:cstheme="minorBidi"/>
            <w:sz w:val="22"/>
            <w:szCs w:val="22"/>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rPr>
      </w:pPr>
      <w:hyperlink w:anchor="_Toc114792059" w:history="1">
        <w:r w:rsidR="00973B33" w:rsidRPr="002C4D1A">
          <w:rPr>
            <w:rStyle w:val="Hyperlink"/>
          </w:rPr>
          <w:t>4.8</w:t>
        </w:r>
        <w:r w:rsidR="00973B33">
          <w:rPr>
            <w:rFonts w:asciiTheme="minorHAnsi" w:eastAsiaTheme="minorEastAsia" w:hAnsiTheme="minorHAnsi" w:cstheme="minorBidi"/>
            <w:sz w:val="22"/>
            <w:szCs w:val="22"/>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rPr>
      </w:pPr>
      <w:hyperlink w:anchor="_Toc114792060" w:history="1">
        <w:r w:rsidR="00973B33" w:rsidRPr="002C4D1A">
          <w:rPr>
            <w:rStyle w:val="Hyperlink"/>
          </w:rPr>
          <w:t>4.8.1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rPr>
      </w:pPr>
      <w:hyperlink w:anchor="_Toc114792061" w:history="1">
        <w:r w:rsidR="00973B33" w:rsidRPr="002C4D1A">
          <w:rPr>
            <w:rStyle w:val="Hyperlink"/>
          </w:rPr>
          <w:t>4.8.2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763A93CD" w:rsidR="003B0752" w:rsidRPr="006A2AA9" w:rsidRDefault="003B0752" w:rsidP="003B0752">
      <w:pPr>
        <w:rPr>
          <w:rFonts w:cs="Times"/>
        </w:rPr>
      </w:pPr>
      <w:r w:rsidRPr="006A2AA9">
        <w:rPr>
          <w:rFonts w:cs="Times"/>
        </w:rPr>
        <w:t xml:space="preserve">In this era of network virtualization and automation, many </w:t>
      </w:r>
      <w:commentRangeStart w:id="8"/>
      <w:r w:rsidRPr="006A2AA9">
        <w:rPr>
          <w:rFonts w:cs="Times"/>
        </w:rPr>
        <w:t xml:space="preserve">functions </w:t>
      </w:r>
      <w:commentRangeEnd w:id="8"/>
      <w:r w:rsidR="0084746F">
        <w:rPr>
          <w:rStyle w:val="CommentReference"/>
        </w:rPr>
        <w:commentReference w:id="8"/>
      </w:r>
      <w:r w:rsidRPr="006A2AA9">
        <w:rPr>
          <w:rFonts w:cs="Times"/>
        </w:rPr>
        <w:t>are moving towards virtualized and more centralized control, allowing for more dynamic functions and easier optimization. For networking it would mean spinning up the virtualized versions of traditional network</w:t>
      </w:r>
      <w:ins w:id="9" w:author="Peter Gröschke" w:date="2022-09-23T12:29:00Z">
        <w:r w:rsidR="0084746F">
          <w:rPr>
            <w:rFonts w:cs="Times"/>
          </w:rPr>
          <w:t xml:space="preserve"> functions</w:t>
        </w:r>
      </w:ins>
      <w:r w:rsidRPr="006A2AA9">
        <w:rPr>
          <w:rFonts w:cs="Times"/>
        </w:rPr>
        <w:t xml:space="preserve">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w:t>
      </w:r>
      <w:ins w:id="10" w:author="Peter Gröschke" w:date="2022-09-23T12:29:00Z">
        <w:r w:rsidR="0084746F">
          <w:rPr>
            <w:rFonts w:cs="Times"/>
          </w:rPr>
          <w:t xml:space="preserve">the </w:t>
        </w:r>
      </w:ins>
      <w:r w:rsidRPr="006A2AA9">
        <w:rPr>
          <w:rFonts w:cs="Times"/>
        </w:rPr>
        <w:t>network configuration more efficiently.</w:t>
      </w:r>
    </w:p>
    <w:p w14:paraId="4AFDE436" w14:textId="341141DF" w:rsidR="003B0752" w:rsidRPr="006A2AA9" w:rsidRDefault="003B0752" w:rsidP="003B0752">
      <w:pPr>
        <w:rPr>
          <w:rFonts w:cs="Times"/>
        </w:rPr>
      </w:pPr>
      <w:commentRangeStart w:id="11"/>
      <w:commentRangeStart w:id="12"/>
      <w:r w:rsidRPr="006A2AA9">
        <w:rPr>
          <w:rFonts w:cs="Times"/>
        </w:rPr>
        <w:t xml:space="preserve">Software-Defined Networking </w:t>
      </w:r>
      <w:commentRangeEnd w:id="11"/>
      <w:r w:rsidR="0084746F">
        <w:rPr>
          <w:rStyle w:val="CommentReference"/>
        </w:rPr>
        <w:commentReference w:id="11"/>
      </w:r>
      <w:commentRangeEnd w:id="12"/>
      <w:r w:rsidR="00DD4102">
        <w:rPr>
          <w:rStyle w:val="CommentReference"/>
        </w:rPr>
        <w:commentReference w:id="12"/>
      </w:r>
      <w:r w:rsidRPr="006A2AA9">
        <w:rPr>
          <w:rFonts w:cs="Times"/>
        </w:rPr>
        <w:t xml:space="preserve">(SDN)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w:t>
      </w:r>
      <w:ins w:id="13" w:author="Peter Gröschke" w:date="2022-09-23T12:30:00Z">
        <w:r w:rsidR="0084746F">
          <w:rPr>
            <w:rFonts w:cs="Times"/>
          </w:rPr>
          <w:t>r</w:t>
        </w:r>
      </w:ins>
      <w:del w:id="14" w:author="Peter Gröschke" w:date="2022-09-23T12:30:00Z">
        <w:r w:rsidRPr="006A2AA9" w:rsidDel="0084746F">
          <w:rPr>
            <w:rFonts w:cs="Times"/>
          </w:rPr>
          <w:delText>R</w:delText>
        </w:r>
      </w:del>
      <w:r w:rsidRPr="006A2AA9">
        <w:rPr>
          <w:rFonts w:cs="Times"/>
        </w:rPr>
        <w:t xml:space="preserve">outers and </w:t>
      </w:r>
      <w:ins w:id="15" w:author="Peter Gröschke" w:date="2022-09-23T12:30:00Z">
        <w:r w:rsidR="0084746F">
          <w:rPr>
            <w:rFonts w:cs="Times"/>
          </w:rPr>
          <w:t>s</w:t>
        </w:r>
      </w:ins>
      <w:del w:id="16" w:author="Peter Gröschke" w:date="2022-09-23T12:30:00Z">
        <w:r w:rsidRPr="006A2AA9" w:rsidDel="0084746F">
          <w:rPr>
            <w:rFonts w:cs="Times"/>
          </w:rPr>
          <w:delText>S</w:delText>
        </w:r>
      </w:del>
      <w:r w:rsidRPr="006A2AA9">
        <w:rPr>
          <w:rFonts w:cs="Times"/>
        </w:rPr>
        <w:t xml:space="preserve">witches needs to be done node by node to control network traffic. SDN can create and control a </w:t>
      </w:r>
      <w:commentRangeStart w:id="17"/>
      <w:r w:rsidRPr="006A2AA9">
        <w:rPr>
          <w:rFonts w:cs="Times"/>
        </w:rPr>
        <w:t xml:space="preserve">virtual network or also control a traditional hardware </w:t>
      </w:r>
      <w:commentRangeEnd w:id="17"/>
      <w:r w:rsidR="0084746F">
        <w:rPr>
          <w:rStyle w:val="CommentReference"/>
        </w:rPr>
        <w:commentReference w:id="17"/>
      </w:r>
      <w:r w:rsidRPr="006A2AA9">
        <w:rPr>
          <w:rFonts w:cs="Times"/>
        </w:rPr>
        <w:t xml:space="preserve">via software. Because the control plane </w:t>
      </w:r>
      <w:commentRangeStart w:id="18"/>
      <w:r w:rsidRPr="006A2AA9">
        <w:rPr>
          <w:rFonts w:cs="Times"/>
        </w:rPr>
        <w:t>is software-based</w:t>
      </w:r>
      <w:commentRangeEnd w:id="18"/>
      <w:r w:rsidR="0084746F">
        <w:rPr>
          <w:rStyle w:val="CommentReference"/>
        </w:rPr>
        <w:commentReference w:id="18"/>
      </w:r>
      <w:r w:rsidRPr="006A2AA9">
        <w:rPr>
          <w:rFonts w:cs="Times"/>
        </w:rPr>
        <w:t>,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3000C718"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of underlying network</w:t>
      </w:r>
      <w:ins w:id="19" w:author="Peter Gröschke" w:date="2022-09-23T12:35:00Z">
        <w:r w:rsidR="00DD4102">
          <w:rPr>
            <w:rFonts w:cs="Times"/>
          </w:rPr>
          <w:t xml:space="preserve"> nodes</w:t>
        </w:r>
      </w:ins>
      <w:r w:rsidR="006A746E">
        <w:rPr>
          <w:rFonts w:cs="Times"/>
        </w:rPr>
        <w:t xml:space="preserve"> </w:t>
      </w:r>
      <w:r w:rsidR="003B0752" w:rsidRPr="006A2AA9">
        <w:rPr>
          <w:rFonts w:cs="Times"/>
        </w:rPr>
        <w:t xml:space="preserve">for improved network management and overall network performance. The SDN controller platform typically runs on a </w:t>
      </w:r>
      <w:commentRangeStart w:id="20"/>
      <w:r w:rsidR="003B0752" w:rsidRPr="006A2AA9">
        <w:rPr>
          <w:rFonts w:cs="Times"/>
        </w:rPr>
        <w:t xml:space="preserve">server </w:t>
      </w:r>
      <w:commentRangeEnd w:id="20"/>
      <w:r w:rsidR="00DD4102">
        <w:rPr>
          <w:rStyle w:val="CommentReference"/>
        </w:rPr>
        <w:commentReference w:id="20"/>
      </w:r>
      <w:r w:rsidR="003B0752" w:rsidRPr="006A2AA9">
        <w:rPr>
          <w:rFonts w:cs="Times"/>
        </w:rPr>
        <w:t xml:space="preserve">and uses protocols to </w:t>
      </w:r>
      <w:r w:rsidR="0084712D">
        <w:rPr>
          <w:rFonts w:cs="Times"/>
        </w:rPr>
        <w:t>instruct</w:t>
      </w:r>
      <w:r w:rsidR="003B0752" w:rsidRPr="006A2AA9">
        <w:rPr>
          <w:rFonts w:cs="Times"/>
        </w:rPr>
        <w:t xml:space="preserve"> </w:t>
      </w:r>
      <w:commentRangeStart w:id="21"/>
      <w:r w:rsidR="003B0752" w:rsidRPr="006A2AA9">
        <w:rPr>
          <w:rFonts w:cs="Times"/>
        </w:rPr>
        <w:t xml:space="preserve">switches </w:t>
      </w:r>
      <w:commentRangeEnd w:id="21"/>
      <w:r w:rsidR="00DD4102">
        <w:rPr>
          <w:rStyle w:val="CommentReference"/>
        </w:rPr>
        <w:commentReference w:id="21"/>
      </w:r>
      <w:r w:rsidR="003B0752" w:rsidRPr="006A2AA9">
        <w:rPr>
          <w:rFonts w:cs="Times"/>
        </w:rPr>
        <w:t xml:space="preserve">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4A7F2B13"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w:t>
      </w:r>
      <w:commentRangeStart w:id="22"/>
      <w:r w:rsidRPr="006A2AA9">
        <w:rPr>
          <w:rFonts w:cs="Times"/>
        </w:rPr>
        <w:t xml:space="preserve">applications </w:t>
      </w:r>
      <w:commentRangeEnd w:id="22"/>
      <w:r w:rsidR="00DD4102">
        <w:rPr>
          <w:rStyle w:val="CommentReference"/>
        </w:rPr>
        <w:commentReference w:id="22"/>
      </w:r>
      <w:r w:rsidRPr="006A2AA9">
        <w:rPr>
          <w:rFonts w:cs="Times"/>
        </w:rPr>
        <w:t xml:space="preserve">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commentRangeStart w:id="23"/>
      <w:r w:rsidR="005E69FA">
        <w:rPr>
          <w:rFonts w:cs="Times"/>
        </w:rPr>
        <w:t>Mainly</w:t>
      </w:r>
      <w:r w:rsidRPr="006A2AA9">
        <w:rPr>
          <w:rFonts w:cs="Times"/>
        </w:rPr>
        <w:t xml:space="preserve"> </w:t>
      </w:r>
      <w:commentRangeEnd w:id="23"/>
      <w:r w:rsidR="00DD4102">
        <w:rPr>
          <w:rStyle w:val="CommentReference"/>
        </w:rPr>
        <w:commentReference w:id="23"/>
      </w:r>
      <w:r w:rsidR="005E69FA">
        <w:rPr>
          <w:rFonts w:cs="Times"/>
        </w:rPr>
        <w:t>N</w:t>
      </w:r>
      <w:r w:rsidRPr="006A2AA9">
        <w:rPr>
          <w:rFonts w:cs="Times"/>
        </w:rPr>
        <w:t xml:space="preserve">orthbound RESTful APIs secured with TLS are used to push the configuration changes from the application to the SDN controller. The SDN controller </w:t>
      </w:r>
      <w:del w:id="24" w:author="Peter Gröschke" w:date="2022-09-23T12:45:00Z">
        <w:r w:rsidRPr="006A2AA9" w:rsidDel="00A54965">
          <w:rPr>
            <w:rFonts w:cs="Times"/>
          </w:rPr>
          <w:delText xml:space="preserve">talks </w:delText>
        </w:r>
      </w:del>
      <w:ins w:id="25" w:author="Peter Gröschke" w:date="2022-09-23T12:45:00Z">
        <w:r w:rsidR="00A54965">
          <w:rPr>
            <w:rFonts w:cs="Times"/>
          </w:rPr>
          <w:t>communicates</w:t>
        </w:r>
        <w:r w:rsidR="00A54965" w:rsidRPr="006A2AA9">
          <w:rPr>
            <w:rFonts w:cs="Times"/>
          </w:rPr>
          <w:t xml:space="preserve"> </w:t>
        </w:r>
      </w:ins>
      <w:r w:rsidRPr="006A2AA9">
        <w:rPr>
          <w:rFonts w:cs="Times"/>
        </w:rPr>
        <w:t xml:space="preserve">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26" w:name="_Toc108739171"/>
      <w:bookmarkStart w:id="27" w:name="_Toc114792023"/>
      <w:r w:rsidRPr="006A2AA9">
        <w:rPr>
          <w:rFonts w:cs="Times"/>
        </w:rPr>
        <w:t>Aim and Motivation</w:t>
      </w:r>
      <w:bookmarkEnd w:id="26"/>
      <w:bookmarkEnd w:id="27"/>
    </w:p>
    <w:p w14:paraId="68543AD2" w14:textId="46D4BE40"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ins w:id="28" w:author="Peter Gröschke" w:date="2022-09-23T12:46:00Z">
        <w:r w:rsidR="00A54965">
          <w:rPr>
            <w:rFonts w:cs="Times"/>
          </w:rPr>
          <w:t>,</w:t>
        </w:r>
      </w:ins>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w:t>
      </w:r>
      <w:commentRangeStart w:id="29"/>
      <w:r>
        <w:t>infrastructure</w:t>
      </w:r>
      <w:r w:rsidRPr="006A2AA9">
        <w:t xml:space="preserve"> layer</w:t>
      </w:r>
      <w:commentRangeEnd w:id="29"/>
      <w:r w:rsidR="00A54965">
        <w:rPr>
          <w:rStyle w:val="CommentReference"/>
        </w:rPr>
        <w:commentReference w:id="29"/>
      </w:r>
      <w:r w:rsidRPr="006A2AA9">
        <w:t>, which will further allow inter-working configurations between the interfaces.</w:t>
      </w:r>
      <w:r w:rsidR="007F621E">
        <w:t xml:space="preserve"> By means of this objective, several SDN controllers are developed. They might </w:t>
      </w:r>
      <w:del w:id="30" w:author="Peter Gröschke" w:date="2022-09-23T12:48:00Z">
        <w:r w:rsidR="007F621E" w:rsidDel="00A54965">
          <w:delText>consists of</w:delText>
        </w:r>
      </w:del>
      <w:ins w:id="31" w:author="Peter Gröschke" w:date="2022-09-23T12:48:00Z">
        <w:r w:rsidR="00A54965">
          <w:t>show</w:t>
        </w:r>
      </w:ins>
      <w:r w:rsidR="007F621E">
        <w:t xml:space="preserve">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w:t>
      </w:r>
      <w:del w:id="32" w:author="Peter Gröschke" w:date="2022-09-23T12:49:00Z">
        <w:r w:rsidDel="00A54965">
          <w:delText xml:space="preserve"> </w:delText>
        </w:r>
      </w:del>
      <w:r w:rsidR="003B0752" w:rsidRPr="006A2AA9">
        <w:t xml:space="preserve"> </w:t>
      </w:r>
      <w:r>
        <w:t xml:space="preserve">to the software-defined networks </w:t>
      </w:r>
      <w:r w:rsidR="003B0752" w:rsidRPr="006A2AA9">
        <w:t>in terms of their functionality with services</w:t>
      </w:r>
      <w:r w:rsidR="00C37A8A">
        <w:t>.</w:t>
      </w:r>
    </w:p>
    <w:p w14:paraId="1F97AA45" w14:textId="6A9369D3"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w:t>
      </w:r>
      <w:ins w:id="33" w:author="Peter Gröschke" w:date="2022-09-23T12:50:00Z">
        <w:r w:rsidR="00A54965">
          <w:t xml:space="preserve"> </w:t>
        </w:r>
      </w:ins>
      <w:r w:rsidR="008E5056">
        <w: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34" w:name="_Toc108739172"/>
      <w:bookmarkStart w:id="35" w:name="_Toc114792024"/>
      <w:r w:rsidRPr="006A2AA9">
        <w:rPr>
          <w:rFonts w:cs="Times"/>
        </w:rPr>
        <w:lastRenderedPageBreak/>
        <w:t>Problem Statement</w:t>
      </w:r>
      <w:bookmarkEnd w:id="34"/>
      <w:bookmarkEnd w:id="35"/>
    </w:p>
    <w:p w14:paraId="69F036DE" w14:textId="7F8AD41B" w:rsidR="00A20D77" w:rsidRDefault="003B0752" w:rsidP="003B0752">
      <w:pPr>
        <w:rPr>
          <w:rFonts w:cs="Times"/>
        </w:rPr>
      </w:pPr>
      <w:r w:rsidRPr="006A2AA9">
        <w:rPr>
          <w:rFonts w:cs="Times"/>
        </w:rPr>
        <w:t>Due to advances in the Information and Communication Technology</w:t>
      </w:r>
      <w:ins w:id="36" w:author="Peter Gröschke" w:date="2022-09-23T12:51:00Z">
        <w:r w:rsidR="00A54965">
          <w:rPr>
            <w:rFonts w:cs="Times"/>
          </w:rPr>
          <w:t xml:space="preserve"> (ICT)</w:t>
        </w:r>
      </w:ins>
      <w:r w:rsidRPr="006A2AA9">
        <w:rPr>
          <w:rFonts w:cs="Times"/>
        </w:rPr>
        <w:t xml:space="preserve">, the configuration and management of </w:t>
      </w:r>
      <w:del w:id="37" w:author="Peter Gröschke" w:date="2022-09-23T12:51:00Z">
        <w:r w:rsidRPr="006A2AA9" w:rsidDel="00A54965">
          <w:rPr>
            <w:rFonts w:cs="Times"/>
          </w:rPr>
          <w:delText xml:space="preserve">the </w:delText>
        </w:r>
      </w:del>
      <w:r w:rsidRPr="006A2AA9">
        <w:rPr>
          <w:rFonts w:cs="Times"/>
        </w:rPr>
        <w:t xml:space="preserve">network components </w:t>
      </w:r>
      <w:del w:id="38" w:author="Peter Gröschke" w:date="2022-09-23T17:19:00Z">
        <w:r w:rsidRPr="006A2AA9" w:rsidDel="00B7102A">
          <w:rPr>
            <w:rFonts w:cs="Times"/>
          </w:rPr>
          <w:delText>becomes</w:delText>
        </w:r>
      </w:del>
      <w:ins w:id="39" w:author="Peter Gröschke" w:date="2022-09-23T17:19:00Z">
        <w:r w:rsidR="00B7102A" w:rsidRPr="006A2AA9">
          <w:rPr>
            <w:rFonts w:cs="Times"/>
          </w:rPr>
          <w:t>become</w:t>
        </w:r>
      </w:ins>
      <w:r w:rsidRPr="006A2AA9">
        <w:rPr>
          <w:rFonts w:cs="Times"/>
        </w:rPr>
        <w:t xml:space="preserve"> highly complex and time-consuming.</w:t>
      </w:r>
      <w:r w:rsidR="00A20D77">
        <w:rPr>
          <w:rFonts w:cs="Times"/>
        </w:rPr>
        <w:t xml:space="preserve"> </w:t>
      </w:r>
      <w:commentRangeStart w:id="40"/>
      <w:r w:rsidR="00A20D77">
        <w:rPr>
          <w:rFonts w:cs="Times"/>
        </w:rPr>
        <w:t>With the advancement of 5G network and Wi-Fi 6</w:t>
      </w:r>
      <w:r w:rsidR="00E01735">
        <w:rPr>
          <w:rFonts w:cs="Times"/>
        </w:rPr>
        <w:t>,</w:t>
      </w:r>
      <w:r w:rsidR="00A20D77">
        <w:rPr>
          <w:rFonts w:cs="Times"/>
        </w:rPr>
        <w:t xml:space="preserve"> a large amount of network devices are connected to the internet</w:t>
      </w:r>
      <w:commentRangeEnd w:id="40"/>
      <w:r w:rsidR="00A54965">
        <w:rPr>
          <w:rStyle w:val="CommentReference"/>
        </w:rPr>
        <w:commentReference w:id="40"/>
      </w:r>
      <w:r w:rsidR="00A20D77">
        <w:rPr>
          <w:rFonts w:cs="Times"/>
        </w:rPr>
        <w: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w:t>
      </w:r>
      <w:commentRangeStart w:id="41"/>
      <w:r w:rsidR="002347A9">
        <w:rPr>
          <w:rFonts w:cs="Times"/>
        </w:rPr>
        <w:t xml:space="preserve">service providers </w:t>
      </w:r>
      <w:commentRangeEnd w:id="41"/>
      <w:r w:rsidR="00A54965">
        <w:rPr>
          <w:rStyle w:val="CommentReference"/>
        </w:rPr>
        <w:commentReference w:id="41"/>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commentRangeStart w:id="42"/>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commentRangeEnd w:id="42"/>
      <w:r w:rsidR="00F05C10">
        <w:rPr>
          <w:rStyle w:val="CommentReference"/>
        </w:rPr>
        <w:commentReference w:id="42"/>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w:t>
      </w:r>
      <w:commentRangeStart w:id="43"/>
      <w:r w:rsidR="003B0752" w:rsidRPr="006A2AA9">
        <w:rPr>
          <w:rFonts w:cs="Times"/>
        </w:rPr>
        <w:t xml:space="preserve">SDN </w:t>
      </w:r>
      <w:commentRangeEnd w:id="43"/>
      <w:r w:rsidR="00F05C10">
        <w:rPr>
          <w:rStyle w:val="CommentReference"/>
        </w:rPr>
        <w:commentReference w:id="43"/>
      </w:r>
      <w:r w:rsidR="003B0752" w:rsidRPr="006A2AA9">
        <w:rPr>
          <w:rFonts w:cs="Times"/>
        </w:rPr>
        <w:t xml:space="preserve">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44" w:name="_Toc108739173"/>
      <w:bookmarkStart w:id="45" w:name="_Toc114792025"/>
      <w:r w:rsidRPr="006A2AA9">
        <w:rPr>
          <w:rFonts w:cs="Times"/>
        </w:rPr>
        <w:t>Thesis Structure</w:t>
      </w:r>
      <w:bookmarkEnd w:id="44"/>
      <w:bookmarkEnd w:id="45"/>
    </w:p>
    <w:p w14:paraId="34389AA2" w14:textId="7084B6B3"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w:t>
      </w:r>
      <w:del w:id="46" w:author="Peter Gröschke" w:date="2022-09-23T17:06:00Z">
        <w:r w:rsidRPr="006A2AA9" w:rsidDel="002F040A">
          <w:rPr>
            <w:rFonts w:cs="Times"/>
          </w:rPr>
          <w:delText>Furthermore</w:delText>
        </w:r>
      </w:del>
      <w:ins w:id="47" w:author="Peter Gröschke" w:date="2022-09-23T17:06:00Z">
        <w:r w:rsidR="002F040A" w:rsidRPr="006A2AA9">
          <w:rPr>
            <w:rFonts w:cs="Times"/>
          </w:rPr>
          <w:t>Furthermore,</w:t>
        </w:r>
      </w:ins>
      <w:r w:rsidRPr="006A2AA9">
        <w:rPr>
          <w:rFonts w:cs="Times"/>
        </w:rPr>
        <w:t xml:space="preserve"> it also describes the in-depth information</w:t>
      </w:r>
      <w:r w:rsidR="008D0706">
        <w:rPr>
          <w:rFonts w:cs="Times"/>
        </w:rPr>
        <w:t xml:space="preserve"> like basic operations and functionality </w:t>
      </w:r>
      <w:r w:rsidRPr="006A2AA9">
        <w:rPr>
          <w:rFonts w:cs="Times"/>
        </w:rPr>
        <w:t xml:space="preserve">about the components used in this </w:t>
      </w:r>
      <w:del w:id="48" w:author="Peter Gröschke" w:date="2022-09-23T17:18:00Z">
        <w:r w:rsidRPr="006A2AA9" w:rsidDel="00B7102A">
          <w:rPr>
            <w:rFonts w:cs="Times"/>
          </w:rPr>
          <w:delText>Thesis</w:delText>
        </w:r>
      </w:del>
      <w:ins w:id="49" w:author="Peter Gröschke" w:date="2022-09-23T17:18:00Z">
        <w:r w:rsidR="00B7102A">
          <w:rPr>
            <w:rFonts w:cs="Times"/>
          </w:rPr>
          <w:t>t</w:t>
        </w:r>
        <w:r w:rsidR="00B7102A" w:rsidRPr="006A2AA9">
          <w:rPr>
            <w:rFonts w:cs="Times"/>
          </w:rPr>
          <w:t>hesis</w:t>
        </w:r>
      </w:ins>
      <w:r w:rsidRPr="006A2AA9">
        <w:rPr>
          <w:rFonts w:cs="Times"/>
        </w:rPr>
        <w:t>.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50" w:name="_Toc114792026"/>
      <w:r w:rsidRPr="006A2AA9">
        <w:lastRenderedPageBreak/>
        <w:t>Theoretical B</w:t>
      </w:r>
      <w:r w:rsidR="00AA3E58" w:rsidRPr="006A2AA9">
        <w:t>ackgroun</w:t>
      </w:r>
      <w:bookmarkEnd w:id="6"/>
      <w:bookmarkEnd w:id="7"/>
      <w:r w:rsidR="003B0752" w:rsidRPr="006A2AA9">
        <w:t>d</w:t>
      </w:r>
      <w:bookmarkEnd w:id="50"/>
    </w:p>
    <w:p w14:paraId="536387B5" w14:textId="69CDB538" w:rsidR="003B0752" w:rsidRDefault="003B0752" w:rsidP="003B0752">
      <w:pPr>
        <w:pStyle w:val="Heading2"/>
        <w:rPr>
          <w:rFonts w:cs="Times"/>
        </w:rPr>
      </w:pPr>
      <w:bookmarkStart w:id="51" w:name="_Toc108739175"/>
      <w:bookmarkStart w:id="52" w:name="_Toc114792027"/>
      <w:r w:rsidRPr="006A2AA9">
        <w:rPr>
          <w:rFonts w:cs="Times"/>
        </w:rPr>
        <w:t>Software</w:t>
      </w:r>
      <w:r w:rsidR="008649E0">
        <w:rPr>
          <w:rFonts w:cs="Times"/>
        </w:rPr>
        <w:t>-</w:t>
      </w:r>
      <w:r w:rsidRPr="006A2AA9">
        <w:rPr>
          <w:rFonts w:cs="Times"/>
        </w:rPr>
        <w:t>defined Network</w:t>
      </w:r>
      <w:bookmarkEnd w:id="51"/>
      <w:r w:rsidR="00745F12">
        <w:rPr>
          <w:rFonts w:cs="Times"/>
        </w:rPr>
        <w:t>s</w:t>
      </w:r>
      <w:bookmarkEnd w:id="52"/>
    </w:p>
    <w:p w14:paraId="21D94719" w14:textId="33367FCE" w:rsidR="00E950C0" w:rsidRDefault="00354F07" w:rsidP="00354F07">
      <w:r>
        <w:t>Software</w:t>
      </w:r>
      <w:r w:rsidR="00CC64BA">
        <w:t>-d</w:t>
      </w:r>
      <w:r>
        <w:t xml:space="preserve">efined Networks (SDN) is </w:t>
      </w:r>
      <w:r w:rsidR="00CC64BA">
        <w:t xml:space="preserve">an </w:t>
      </w:r>
      <w:commentRangeStart w:id="53"/>
      <w:r w:rsidR="00CC64BA">
        <w:t xml:space="preserve">emerging </w:t>
      </w:r>
      <w:commentRangeEnd w:id="53"/>
      <w:r w:rsidR="00B7102A">
        <w:rPr>
          <w:rStyle w:val="CommentReference"/>
        </w:rPr>
        <w:commentReference w:id="53"/>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 xml:space="preserve">These layers are defined on the </w:t>
      </w:r>
      <w:del w:id="54" w:author="Peter Gröschke" w:date="2022-09-23T17:23:00Z">
        <w:r w:rsidR="00CC64BA" w:rsidDel="00B7102A">
          <w:delText xml:space="preserve">Application </w:delText>
        </w:r>
      </w:del>
      <w:ins w:id="55" w:author="Peter Gröschke" w:date="2022-09-23T17:23:00Z">
        <w:r w:rsidR="00B7102A">
          <w:t xml:space="preserve">application </w:t>
        </w:r>
      </w:ins>
      <w:r w:rsidR="00CC64BA">
        <w:t>plane,</w:t>
      </w:r>
      <w:r w:rsidR="00FD1988">
        <w:t xml:space="preserve"> the</w:t>
      </w:r>
      <w:r w:rsidR="00CC64BA">
        <w:t xml:space="preserve"> </w:t>
      </w:r>
      <w:del w:id="56" w:author="Peter Gröschke" w:date="2022-09-23T17:23:00Z">
        <w:r w:rsidR="00CC64BA" w:rsidDel="00B7102A">
          <w:delText xml:space="preserve">Control </w:delText>
        </w:r>
      </w:del>
      <w:ins w:id="57" w:author="Peter Gröschke" w:date="2022-09-23T17:23:00Z">
        <w:r w:rsidR="00B7102A">
          <w:t xml:space="preserve">control </w:t>
        </w:r>
      </w:ins>
      <w:r w:rsidR="00CC64BA">
        <w:t>pla</w:t>
      </w:r>
      <w:r w:rsidR="00FD1988">
        <w:t>n</w:t>
      </w:r>
      <w:r w:rsidR="00CC64BA">
        <w:t xml:space="preserve">e and the </w:t>
      </w:r>
      <w:del w:id="58" w:author="Peter Gröschke" w:date="2022-09-23T17:23:00Z">
        <w:r w:rsidR="00FD1988" w:rsidDel="00B7102A">
          <w:delText xml:space="preserve">Data </w:delText>
        </w:r>
      </w:del>
      <w:ins w:id="59" w:author="Peter Gröschke" w:date="2022-09-23T17:23:00Z">
        <w:r w:rsidR="00B7102A">
          <w:t xml:space="preserve">data </w:t>
        </w:r>
      </w:ins>
      <w:r w:rsidR="00FD1988">
        <w:t>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53C348CD" w:rsidR="005D0C69" w:rsidRDefault="00075524" w:rsidP="00354F07">
      <w:r>
        <w:t xml:space="preserve">SDN relies on the concept of </w:t>
      </w:r>
      <w:ins w:id="60" w:author="Peter Gröschke" w:date="2022-09-23T17:28:00Z">
        <w:r w:rsidR="004D670A">
          <w:t xml:space="preserve">a </w:t>
        </w:r>
      </w:ins>
      <w:r>
        <w:t xml:space="preserve">simple forwarding switch, which forwards the packets according to the set of rules. By decoupling the control and the data plane, the network device becomes the </w:t>
      </w:r>
      <w:del w:id="61" w:author="Peter Gröschke" w:date="2022-09-23T17:28:00Z">
        <w:r w:rsidDel="004D670A">
          <w:delText>switch</w:delText>
        </w:r>
      </w:del>
      <w:ins w:id="62" w:author="Peter Gröschke" w:date="2022-09-23T17:28:00Z">
        <w:r w:rsidR="004D670A">
          <w:t>switch,</w:t>
        </w:r>
      </w:ins>
      <w:r>
        <w:t xml:space="preserve"> and all the control </w:t>
      </w:r>
      <w:commentRangeStart w:id="63"/>
      <w:r>
        <w:t xml:space="preserve">logic </w:t>
      </w:r>
      <w:commentRangeEnd w:id="63"/>
      <w:r w:rsidR="004D670A">
        <w:rPr>
          <w:rStyle w:val="CommentReference"/>
        </w:rPr>
        <w:commentReference w:id="63"/>
      </w:r>
      <w:r>
        <w:t xml:space="preserve">is handled by the software controllers. </w:t>
      </w:r>
      <w:r w:rsidR="004F6F51">
        <w:t xml:space="preserve">Because of its </w:t>
      </w:r>
      <w:commentRangeStart w:id="64"/>
      <w:r w:rsidR="004F6F51">
        <w:t>open standardisation</w:t>
      </w:r>
      <w:commentRangeEnd w:id="64"/>
      <w:r w:rsidR="004D670A">
        <w:rPr>
          <w:rStyle w:val="CommentReference"/>
        </w:rPr>
        <w:commentReference w:id="64"/>
      </w:r>
      <w:r w:rsidR="004F6F51">
        <w:t xml:space="preserve">,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87993AF" w:rsidR="004F6F51" w:rsidRDefault="0015076E" w:rsidP="00354F07">
      <w:pPr>
        <w:rPr>
          <w:rFonts w:cs="Times"/>
        </w:rPr>
      </w:pPr>
      <w:r>
        <w:t>The North</w:t>
      </w:r>
      <w:r w:rsidRPr="004F6F51">
        <w:t>bound interface</w:t>
      </w:r>
      <w:r>
        <w:t xml:space="preserve"> (NBI)</w:t>
      </w:r>
      <w:r w:rsidR="002D06B9">
        <w:t xml:space="preserve"> between the </w:t>
      </w:r>
      <w:del w:id="65" w:author="Peter Gröschke" w:date="2022-09-23T17:43:00Z">
        <w:r w:rsidR="002D06B9" w:rsidDel="00704775">
          <w:delText xml:space="preserve">Application </w:delText>
        </w:r>
      </w:del>
      <w:ins w:id="66" w:author="Peter Gröschke" w:date="2022-09-23T17:43:00Z">
        <w:r w:rsidR="00704775">
          <w:t xml:space="preserve">application </w:t>
        </w:r>
      </w:ins>
      <w:r w:rsidR="002D06B9">
        <w:t xml:space="preserve">plane and </w:t>
      </w:r>
      <w:del w:id="67" w:author="Peter Gröschke" w:date="2022-09-23T17:43:00Z">
        <w:r w:rsidR="002D06B9" w:rsidDel="00704775">
          <w:delText xml:space="preserve">Control </w:delText>
        </w:r>
      </w:del>
      <w:ins w:id="68" w:author="Peter Gröschke" w:date="2022-09-23T17:43:00Z">
        <w:r w:rsidR="00704775">
          <w:t xml:space="preserve">control </w:t>
        </w:r>
      </w:ins>
      <w:r w:rsidR="002D06B9">
        <w:t>plane</w:t>
      </w:r>
      <w:r w:rsidR="007360F7">
        <w:t xml:space="preserve"> is utilised for human interaction or applications with the SDN controller</w:t>
      </w:r>
      <w:ins w:id="69" w:author="Peter Gröschke" w:date="2022-09-23T17:43:00Z">
        <w:r w:rsidR="00704775">
          <w:t>,</w:t>
        </w:r>
      </w:ins>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w:t>
      </w:r>
      <w:commentRangeStart w:id="70"/>
      <w:r w:rsidR="008742B0">
        <w:t>SBI is capable of</w:t>
      </w:r>
      <w:r w:rsidR="004F6F51" w:rsidRPr="004F6F51">
        <w:t xml:space="preserve"> enabling </w:t>
      </w:r>
      <w:commentRangeEnd w:id="70"/>
      <w:r w:rsidR="00704775">
        <w:rPr>
          <w:rStyle w:val="CommentReference"/>
        </w:rPr>
        <w:commentReference w:id="70"/>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t>
      </w:r>
      <w:commentRangeStart w:id="71"/>
      <w:r w:rsidR="00B44757">
        <w:t xml:space="preserve">with </w:t>
      </w:r>
      <w:commentRangeEnd w:id="71"/>
      <w:r w:rsidR="00704775">
        <w:rPr>
          <w:rStyle w:val="CommentReference"/>
        </w:rPr>
        <w:commentReference w:id="71"/>
      </w:r>
      <w:r w:rsidR="00B44757">
        <w:t>any vendor and satisfies the open standardisation of the SDN.</w:t>
      </w:r>
      <w:r w:rsidR="00964444">
        <w:t xml:space="preserve"> </w:t>
      </w:r>
      <w:commentRangeStart w:id="72"/>
      <w:r w:rsidR="00964444" w:rsidRPr="006A2AA9">
        <w:rPr>
          <w:rFonts w:cs="Times"/>
        </w:rPr>
        <w:t xml:space="preserve">OpenFlow </w:t>
      </w:r>
      <w:commentRangeEnd w:id="72"/>
      <w:r w:rsidR="00DF2E2D">
        <w:rPr>
          <w:rStyle w:val="CommentReference"/>
        </w:rPr>
        <w:commentReference w:id="72"/>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59D78270" w:rsidR="00ED1FD2" w:rsidRDefault="00346F72" w:rsidP="00354F07">
      <w:r w:rsidRPr="006A2AA9">
        <w:rPr>
          <w:rFonts w:cs="Times"/>
        </w:rPr>
        <w:lastRenderedPageBreak/>
        <w:t xml:space="preserve">The </w:t>
      </w:r>
      <w:del w:id="73" w:author="Peter Gröschke" w:date="2022-09-23T17:52:00Z">
        <w:r w:rsidDel="00DF2E2D">
          <w:rPr>
            <w:rFonts w:cs="Times"/>
          </w:rPr>
          <w:delText>A</w:delText>
        </w:r>
        <w:r w:rsidRPr="006A2AA9" w:rsidDel="00DF2E2D">
          <w:rPr>
            <w:rFonts w:cs="Times"/>
          </w:rPr>
          <w:delText xml:space="preserve">pplication </w:delText>
        </w:r>
      </w:del>
      <w:ins w:id="74" w:author="Peter Gröschke" w:date="2022-09-23T17:52:00Z">
        <w:r w:rsidR="00DF2E2D">
          <w:rPr>
            <w:rFonts w:cs="Times"/>
          </w:rPr>
          <w:t>a</w:t>
        </w:r>
        <w:r w:rsidR="00DF2E2D" w:rsidRPr="006A2AA9">
          <w:rPr>
            <w:rFonts w:cs="Times"/>
          </w:rPr>
          <w:t xml:space="preserve">pplication </w:t>
        </w:r>
      </w:ins>
      <w:r w:rsidRPr="006A2AA9">
        <w:rPr>
          <w:rFonts w:cs="Times"/>
        </w:rPr>
        <w:t>plane</w:t>
      </w:r>
      <w:r>
        <w:rPr>
          <w:rFonts w:cs="Times"/>
        </w:rPr>
        <w:t xml:space="preserve"> of </w:t>
      </w:r>
      <w:r w:rsidRPr="006A2AA9">
        <w:rPr>
          <w:rFonts w:cs="Times"/>
        </w:rPr>
        <w:t>SDN</w:t>
      </w:r>
      <w:r>
        <w:rPr>
          <w:rFonts w:cs="Times"/>
        </w:rPr>
        <w:t xml:space="preserve"> </w:t>
      </w:r>
      <w:commentRangeStart w:id="75"/>
      <w:r>
        <w:rPr>
          <w:rFonts w:cs="Times"/>
        </w:rPr>
        <w:t xml:space="preserve">consists of various different applications </w:t>
      </w:r>
      <w:commentRangeEnd w:id="75"/>
      <w:r w:rsidR="00DF2E2D">
        <w:rPr>
          <w:rStyle w:val="CommentReference"/>
        </w:rPr>
        <w:commentReference w:id="75"/>
      </w:r>
      <w:r>
        <w:rPr>
          <w:rFonts w:cs="Times"/>
        </w:rPr>
        <w:t xml:space="preserve">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w:t>
      </w:r>
      <w:del w:id="76" w:author="Peter Gröschke" w:date="2022-09-23T19:23:00Z">
        <w:r w:rsidR="000B7EED" w:rsidDel="00B82DF0">
          <w:rPr>
            <w:rFonts w:cs="Times"/>
          </w:rPr>
          <w:delText>s</w:delText>
        </w:r>
      </w:del>
      <w:r w:rsidR="000B7EED">
        <w:rPr>
          <w:rFonts w:cs="Times"/>
        </w:rPr>
        <w:t xml:space="preserve"> the solution to the SDN controller through NBI and </w:t>
      </w:r>
      <w:ins w:id="77" w:author="Peter Gröschke" w:date="2022-09-23T19:23:00Z">
        <w:r w:rsidR="00B82DF0">
          <w:rPr>
            <w:rFonts w:cs="Times"/>
          </w:rPr>
          <w:t xml:space="preserve">the </w:t>
        </w:r>
      </w:ins>
      <w:r w:rsidR="000B7EED">
        <w:rPr>
          <w:rFonts w:cs="Times"/>
        </w:rPr>
        <w:t xml:space="preserve">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w:t>
      </w:r>
      <w:ins w:id="78" w:author="Peter Gröschke" w:date="2022-09-23T19:23:00Z">
        <w:r w:rsidR="00B82DF0">
          <w:rPr>
            <w:rFonts w:cs="Times"/>
          </w:rPr>
          <w:t>s</w:t>
        </w:r>
      </w:ins>
      <w:r w:rsidR="00BD731C">
        <w:rPr>
          <w:rFonts w:cs="Times"/>
        </w:rPr>
        <w:t xml:space="preserve"> in the network. </w:t>
      </w:r>
      <w:commentRangeStart w:id="79"/>
      <w:r w:rsidR="00750093">
        <w:rPr>
          <w:rFonts w:cs="Times"/>
        </w:rPr>
        <w:t>Different applications</w:t>
      </w:r>
      <w:r w:rsidR="00C14861">
        <w:rPr>
          <w:rFonts w:cs="Times"/>
        </w:rPr>
        <w:t xml:space="preserve"> exist</w:t>
      </w:r>
      <w:del w:id="80" w:author="Peter Gröschke" w:date="2022-09-23T19:23:00Z">
        <w:r w:rsidR="00C14861" w:rsidDel="00B82DF0">
          <w:rPr>
            <w:rFonts w:cs="Times"/>
          </w:rPr>
          <w:delText>s</w:delText>
        </w:r>
      </w:del>
      <w:r w:rsidR="00C14861">
        <w:rPr>
          <w:rFonts w:cs="Times"/>
        </w:rPr>
        <w:t xml:space="preserve">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commentRangeEnd w:id="79"/>
      <w:r w:rsidR="00B82DF0">
        <w:rPr>
          <w:rStyle w:val="CommentReference"/>
        </w:rPr>
        <w:commentReference w:id="79"/>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023FFC4B" w:rsidR="00F634E9" w:rsidRDefault="00A15CB7" w:rsidP="00F634E9">
      <w:pPr>
        <w:rPr>
          <w:rFonts w:cs="Times"/>
        </w:rPr>
      </w:pPr>
      <w:r>
        <w:t xml:space="preserve">The </w:t>
      </w:r>
      <w:del w:id="81" w:author="Peter Gröschke" w:date="2022-09-23T19:25:00Z">
        <w:r w:rsidR="00F634E9" w:rsidRPr="006A2AA9" w:rsidDel="00B82DF0">
          <w:rPr>
            <w:rFonts w:cs="Times"/>
          </w:rPr>
          <w:delText xml:space="preserve">Control </w:delText>
        </w:r>
      </w:del>
      <w:ins w:id="82" w:author="Peter Gröschke" w:date="2022-09-23T19:25:00Z">
        <w:r w:rsidR="00B82DF0">
          <w:rPr>
            <w:rFonts w:cs="Times"/>
          </w:rPr>
          <w:t>c</w:t>
        </w:r>
        <w:r w:rsidR="00B82DF0" w:rsidRPr="006A2AA9">
          <w:rPr>
            <w:rFonts w:cs="Times"/>
          </w:rPr>
          <w:t xml:space="preserve">ontrol </w:t>
        </w:r>
      </w:ins>
      <w:r w:rsidR="00F634E9" w:rsidRPr="006A2AA9">
        <w:rPr>
          <w:rFonts w:cs="Times"/>
        </w:rPr>
        <w:t>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xml:space="preserve">. The SDN controller acts as a mediator between the SDN applications and the </w:t>
      </w:r>
      <w:commentRangeStart w:id="83"/>
      <w:r w:rsidR="00CE2469">
        <w:rPr>
          <w:rFonts w:cs="Times"/>
        </w:rPr>
        <w:t>network devices</w:t>
      </w:r>
      <w:commentRangeEnd w:id="83"/>
      <w:r w:rsidR="00B82DF0">
        <w:rPr>
          <w:rStyle w:val="CommentReference"/>
        </w:rPr>
        <w:commentReference w:id="83"/>
      </w:r>
      <w:r w:rsidR="00CE2469">
        <w:rPr>
          <w:rFonts w:cs="Times"/>
        </w:rPr>
        <w:t xml:space="preserve">. The </w:t>
      </w:r>
      <w:commentRangeStart w:id="84"/>
      <w:r w:rsidR="00CE2469">
        <w:rPr>
          <w:rFonts w:cs="Times"/>
        </w:rPr>
        <w:t xml:space="preserve">basic fundamental </w:t>
      </w:r>
      <w:commentRangeEnd w:id="84"/>
      <w:r w:rsidR="00B82DF0">
        <w:rPr>
          <w:rStyle w:val="CommentReference"/>
        </w:rPr>
        <w:commentReference w:id="84"/>
      </w:r>
      <w:r w:rsidR="00CE2469">
        <w:rPr>
          <w:rFonts w:cs="Times"/>
        </w:rPr>
        <w:t xml:space="preserve">function of the SDN controller is to </w:t>
      </w:r>
      <w:commentRangeStart w:id="85"/>
      <w:r w:rsidR="00CE2469">
        <w:rPr>
          <w:rFonts w:cs="Times"/>
        </w:rPr>
        <w:t xml:space="preserve">translate </w:t>
      </w:r>
      <w:commentRangeEnd w:id="85"/>
      <w:r w:rsidR="00B82DF0">
        <w:rPr>
          <w:rStyle w:val="CommentReference"/>
        </w:rPr>
        <w:commentReference w:id="85"/>
      </w:r>
      <w:r w:rsidR="00CE2469">
        <w:rPr>
          <w:rFonts w:cs="Times"/>
        </w:rPr>
        <w:t xml:space="preserve">the requirements of </w:t>
      </w:r>
      <w:del w:id="86" w:author="Peter Gröschke" w:date="2022-09-23T19:27:00Z">
        <w:r w:rsidR="00CE2469" w:rsidDel="00B82DF0">
          <w:rPr>
            <w:rFonts w:cs="Times"/>
          </w:rPr>
          <w:delText>Application</w:delText>
        </w:r>
        <w:r w:rsidR="00AC160D" w:rsidDel="00B82DF0">
          <w:rPr>
            <w:rFonts w:cs="Times"/>
          </w:rPr>
          <w:delText xml:space="preserve"> </w:delText>
        </w:r>
      </w:del>
      <w:ins w:id="87" w:author="Peter Gröschke" w:date="2022-09-23T19:27:00Z">
        <w:r w:rsidR="00B82DF0">
          <w:rPr>
            <w:rFonts w:cs="Times"/>
          </w:rPr>
          <w:t xml:space="preserve">application </w:t>
        </w:r>
      </w:ins>
      <w:r w:rsidR="00AC160D">
        <w:rPr>
          <w:rFonts w:cs="Times"/>
        </w:rPr>
        <w:t>plane</w:t>
      </w:r>
      <w:r w:rsidR="00CE2469">
        <w:rPr>
          <w:rFonts w:cs="Times"/>
        </w:rPr>
        <w:t xml:space="preserve"> </w:t>
      </w:r>
      <w:r w:rsidR="00AC160D">
        <w:rPr>
          <w:rFonts w:cs="Times"/>
        </w:rPr>
        <w:t xml:space="preserve">and </w:t>
      </w:r>
      <w:del w:id="88" w:author="Peter Gröschke" w:date="2022-09-23T19:27:00Z">
        <w:r w:rsidR="00AC160D" w:rsidDel="00B82DF0">
          <w:rPr>
            <w:rFonts w:cs="Times"/>
          </w:rPr>
          <w:delText xml:space="preserve">Data </w:delText>
        </w:r>
      </w:del>
      <w:ins w:id="89" w:author="Peter Gröschke" w:date="2022-09-23T19:27:00Z">
        <w:r w:rsidR="00B82DF0">
          <w:rPr>
            <w:rFonts w:cs="Times"/>
          </w:rPr>
          <w:t xml:space="preserve">data </w:t>
        </w:r>
      </w:ins>
      <w:r w:rsidR="00AC160D">
        <w:rPr>
          <w:rFonts w:cs="Times"/>
        </w:rPr>
        <w:t xml:space="preserve">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commentRangeStart w:id="90"/>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w:t>
      </w:r>
      <w:commentRangeEnd w:id="90"/>
      <w:r w:rsidR="004A33D8">
        <w:rPr>
          <w:rStyle w:val="CommentReference"/>
        </w:rPr>
        <w:commentReference w:id="90"/>
      </w:r>
      <w:r w:rsidR="00697B2F">
        <w:rPr>
          <w:rFonts w:cs="Times"/>
        </w:rPr>
        <w:t xml:space="preserve"> this plane has the connectivity </w:t>
      </w:r>
      <w:commentRangeStart w:id="91"/>
      <w:r w:rsidR="00697B2F">
        <w:rPr>
          <w:rFonts w:cs="Times"/>
        </w:rPr>
        <w:t>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w:t>
      </w:r>
      <w:commentRangeEnd w:id="91"/>
      <w:r w:rsidR="004A33D8">
        <w:rPr>
          <w:rStyle w:val="CommentReference"/>
        </w:rPr>
        <w:commentReference w:id="91"/>
      </w:r>
      <w:commentRangeStart w:id="92"/>
      <w:r w:rsidR="00697B2F">
        <w:rPr>
          <w:rFonts w:cs="Times"/>
        </w:rPr>
        <w:t>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w:t>
      </w:r>
      <w:ins w:id="93" w:author="Peter Gröschke" w:date="2022-09-23T19:34:00Z">
        <w:r w:rsidR="004A33D8">
          <w:rPr>
            <w:rFonts w:cs="Times"/>
          </w:rPr>
          <w:t xml:space="preserve">is to have </w:t>
        </w:r>
      </w:ins>
      <w:r w:rsidR="00697B2F">
        <w:rPr>
          <w:rFonts w:cs="Times"/>
        </w:rPr>
        <w:t xml:space="preserve">multiple SDN controllers </w:t>
      </w:r>
      <w:r w:rsidR="00941C60">
        <w:rPr>
          <w:rFonts w:cs="Times"/>
        </w:rPr>
        <w:t xml:space="preserve">in the network. These controllers communicate with each other over the </w:t>
      </w:r>
      <w:del w:id="94" w:author="Peter Gröschke" w:date="2022-09-23T19:34:00Z">
        <w:r w:rsidR="00941C60" w:rsidDel="004A33D8">
          <w:rPr>
            <w:rFonts w:cs="Times"/>
          </w:rPr>
          <w:delText xml:space="preserve">so </w:delText>
        </w:r>
      </w:del>
      <w:ins w:id="95" w:author="Peter Gröschke" w:date="2022-09-23T19:34:00Z">
        <w:r w:rsidR="004A33D8">
          <w:rPr>
            <w:rFonts w:cs="Times"/>
          </w:rPr>
          <w:t>so-</w:t>
        </w:r>
      </w:ins>
      <w:r w:rsidR="00941C60">
        <w:rPr>
          <w:rFonts w:cs="Times"/>
        </w:rPr>
        <w:t>called East-Westbound interface.</w:t>
      </w:r>
      <w:commentRangeEnd w:id="92"/>
      <w:r w:rsidR="004A33D8">
        <w:rPr>
          <w:rStyle w:val="CommentReference"/>
        </w:rPr>
        <w:commentReference w:id="92"/>
      </w:r>
    </w:p>
    <w:p w14:paraId="4FF3A4CE" w14:textId="58EFBF11" w:rsidR="00F110B1" w:rsidRDefault="00810F4A" w:rsidP="00ED1FD2">
      <w:pPr>
        <w:rPr>
          <w:rFonts w:cs="Times"/>
        </w:rPr>
      </w:pPr>
      <w:r>
        <w:rPr>
          <w:rFonts w:cs="Times"/>
        </w:rPr>
        <w:t xml:space="preserve">The </w:t>
      </w:r>
      <w:commentRangeStart w:id="96"/>
      <w:del w:id="97" w:author="Peter Gröschke" w:date="2022-09-23T19:36:00Z">
        <w:r w:rsidR="00ED1FD2" w:rsidRPr="006A2AA9" w:rsidDel="004A33D8">
          <w:rPr>
            <w:rFonts w:cs="Times"/>
          </w:rPr>
          <w:delText xml:space="preserve">Data </w:delText>
        </w:r>
      </w:del>
      <w:ins w:id="98" w:author="Peter Gröschke" w:date="2022-09-23T19:36:00Z">
        <w:r w:rsidR="004A33D8">
          <w:rPr>
            <w:rFonts w:cs="Times"/>
          </w:rPr>
          <w:t>d</w:t>
        </w:r>
        <w:r w:rsidR="004A33D8" w:rsidRPr="006A2AA9">
          <w:rPr>
            <w:rFonts w:cs="Times"/>
          </w:rPr>
          <w:t xml:space="preserve">ata </w:t>
        </w:r>
      </w:ins>
      <w:r w:rsidR="00ED1FD2" w:rsidRPr="006A2AA9">
        <w:rPr>
          <w:rFonts w:cs="Times"/>
        </w:rPr>
        <w:t>plane</w:t>
      </w:r>
      <w:r w:rsidR="00824DAF">
        <w:rPr>
          <w:rFonts w:cs="Times"/>
        </w:rPr>
        <w:t xml:space="preserve"> </w:t>
      </w:r>
      <w:commentRangeEnd w:id="96"/>
      <w:r w:rsidR="00B82DF0">
        <w:rPr>
          <w:rStyle w:val="CommentReference"/>
        </w:rPr>
        <w:commentReference w:id="96"/>
      </w:r>
      <w:r w:rsidR="00824DAF">
        <w:rPr>
          <w:rFonts w:cs="Times"/>
        </w:rPr>
        <w:t>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xml:space="preserve">, this plane comprises of network devices, mostly </w:t>
      </w:r>
      <w:commentRangeStart w:id="99"/>
      <w:r w:rsidR="00571DEF">
        <w:rPr>
          <w:rFonts w:cs="Times"/>
        </w:rPr>
        <w:t xml:space="preserve">OpenFlow </w:t>
      </w:r>
      <w:ins w:id="100" w:author="Peter Gröschke" w:date="2022-09-23T19:39:00Z">
        <w:r w:rsidR="004A33D8">
          <w:rPr>
            <w:rFonts w:cs="Times"/>
          </w:rPr>
          <w:t>s</w:t>
        </w:r>
      </w:ins>
      <w:del w:id="101" w:author="Peter Gröschke" w:date="2022-09-23T19:39:00Z">
        <w:r w:rsidR="00571DEF" w:rsidDel="004A33D8">
          <w:rPr>
            <w:rFonts w:cs="Times"/>
          </w:rPr>
          <w:delText>S</w:delText>
        </w:r>
      </w:del>
      <w:r w:rsidR="00571DEF">
        <w:rPr>
          <w:rFonts w:cs="Times"/>
        </w:rPr>
        <w:t>witches</w:t>
      </w:r>
      <w:commentRangeEnd w:id="99"/>
      <w:r w:rsidR="004A33D8">
        <w:rPr>
          <w:rStyle w:val="CommentReference"/>
        </w:rPr>
        <w:commentReference w:id="99"/>
      </w:r>
      <w:r w:rsidR="00571DEF">
        <w:rPr>
          <w:rFonts w:cs="Times"/>
        </w:rPr>
        <w:t>,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del w:id="102" w:author="Peter Gröschke" w:date="2022-09-23T19:40:00Z">
        <w:r w:rsidR="00BF5BFE" w:rsidDel="004A33D8">
          <w:delText>,</w:delText>
        </w:r>
      </w:del>
      <w:r w:rsidR="00C32AB5">
        <w:t xml:space="preserve"> are answered by the SDN controller.</w:t>
      </w:r>
      <w:r w:rsidR="00961E78">
        <w:t xml:space="preserve"> </w:t>
      </w:r>
      <w:r w:rsidR="00422CD2">
        <w:t xml:space="preserve">The </w:t>
      </w:r>
      <w:commentRangeStart w:id="103"/>
      <w:r w:rsidR="00422CD2">
        <w:t xml:space="preserve">widely </w:t>
      </w:r>
      <w:r w:rsidR="0038491A">
        <w:t>well-known</w:t>
      </w:r>
      <w:r w:rsidR="00422CD2">
        <w:t xml:space="preserve"> </w:t>
      </w:r>
      <w:commentRangeEnd w:id="103"/>
      <w:r w:rsidR="004A33D8">
        <w:rPr>
          <w:rStyle w:val="CommentReference"/>
        </w:rPr>
        <w:commentReference w:id="103"/>
      </w:r>
      <w:r w:rsidR="00422CD2">
        <w:t xml:space="preserve">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w:t>
      </w:r>
      <w:commentRangeStart w:id="104"/>
      <w:r w:rsidR="00F110B1">
        <w:rPr>
          <w:rFonts w:cs="Times"/>
        </w:rPr>
        <w:t xml:space="preserve">policies </w:t>
      </w:r>
      <w:commentRangeEnd w:id="104"/>
      <w:r w:rsidR="004A33D8">
        <w:rPr>
          <w:rStyle w:val="CommentReference"/>
        </w:rPr>
        <w:commentReference w:id="104"/>
      </w:r>
      <w:r w:rsidR="00F110B1">
        <w:rPr>
          <w:rFonts w:cs="Times"/>
        </w:rPr>
        <w:t>and allows it</w:t>
      </w:r>
      <w:r w:rsidR="00422CD2" w:rsidRPr="006A2AA9">
        <w:rPr>
          <w:rFonts w:cs="Times"/>
        </w:rPr>
        <w:t xml:space="preserve"> to </w:t>
      </w:r>
      <w:r w:rsidR="00F110B1">
        <w:rPr>
          <w:rFonts w:cs="Times"/>
        </w:rPr>
        <w:t xml:space="preserve">configure the forwarding flow rules on the </w:t>
      </w:r>
      <w:commentRangeStart w:id="105"/>
      <w:r w:rsidR="00F110B1">
        <w:rPr>
          <w:rFonts w:cs="Times"/>
        </w:rPr>
        <w:t>Open vSwitches</w:t>
      </w:r>
      <w:commentRangeEnd w:id="105"/>
      <w:r w:rsidR="00281D21">
        <w:rPr>
          <w:rStyle w:val="CommentReference"/>
        </w:rPr>
        <w:commentReference w:id="105"/>
      </w:r>
      <w:r w:rsidR="00F110B1">
        <w:rPr>
          <w:rFonts w:cs="Times"/>
        </w:rPr>
        <w:t>.</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w:t>
      </w:r>
      <w:commentRangeStart w:id="106"/>
      <w:r w:rsidR="0082550F">
        <w:rPr>
          <w:rFonts w:cs="Times"/>
        </w:rPr>
        <w:t xml:space="preserve">offer great platform for next generation networking. </w:t>
      </w:r>
      <w:commentRangeEnd w:id="106"/>
      <w:r w:rsidR="0064215C">
        <w:rPr>
          <w:rStyle w:val="CommentReference"/>
        </w:rPr>
        <w:commentReference w:id="106"/>
      </w:r>
      <w:r w:rsidR="003B1579" w:rsidRPr="003B1579">
        <w:rPr>
          <w:rFonts w:cs="Times"/>
        </w:rPr>
        <w:t xml:space="preserve">By enabling </w:t>
      </w:r>
      <w:commentRangeStart w:id="107"/>
      <w:r w:rsidR="003B1579" w:rsidRPr="003B1579">
        <w:rPr>
          <w:rFonts w:cs="Times"/>
        </w:rPr>
        <w:t xml:space="preserve">open user-controlled </w:t>
      </w:r>
      <w:commentRangeEnd w:id="107"/>
      <w:r w:rsidR="0064215C">
        <w:rPr>
          <w:rStyle w:val="CommentReference"/>
        </w:rPr>
        <w:commentReference w:id="107"/>
      </w:r>
      <w:r w:rsidR="003B1579" w:rsidRPr="003B1579">
        <w:rPr>
          <w:rFonts w:cs="Times"/>
        </w:rPr>
        <w:t xml:space="preserve">administration of </w:t>
      </w:r>
      <w:r w:rsidR="003B1579">
        <w:rPr>
          <w:rFonts w:cs="Times"/>
        </w:rPr>
        <w:t>the</w:t>
      </w:r>
      <w:r w:rsidR="003B1579" w:rsidRPr="003B1579">
        <w:rPr>
          <w:rFonts w:cs="Times"/>
        </w:rPr>
        <w:t xml:space="preserve"> network, </w:t>
      </w:r>
      <w:commentRangeStart w:id="108"/>
      <w:r w:rsidR="003B1579" w:rsidRPr="003B1579">
        <w:rPr>
          <w:rFonts w:cs="Times"/>
        </w:rPr>
        <w:t xml:space="preserve">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commentRangeEnd w:id="108"/>
      <w:r w:rsidR="008966C4">
        <w:rPr>
          <w:rStyle w:val="CommentReference"/>
        </w:rPr>
        <w:commentReference w:id="108"/>
      </w:r>
      <w:r w:rsidR="003B1579" w:rsidRPr="003B1579">
        <w:rPr>
          <w:rFonts w:cs="Times"/>
        </w:rPr>
        <w:t>.</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w:t>
      </w:r>
      <w:commentRangeStart w:id="109"/>
      <w:r w:rsidR="003B1579" w:rsidRPr="003B1579">
        <w:rPr>
          <w:rFonts w:cs="Times"/>
        </w:rPr>
        <w:t>centralized controller</w:t>
      </w:r>
      <w:commentRangeEnd w:id="109"/>
      <w:r w:rsidR="008966C4">
        <w:rPr>
          <w:rStyle w:val="CommentReference"/>
        </w:rPr>
        <w:commentReference w:id="109"/>
      </w:r>
      <w:r w:rsidR="003B1579" w:rsidRPr="003B1579">
        <w:rPr>
          <w:rFonts w:cs="Times"/>
        </w:rPr>
        <w:t>.</w:t>
      </w:r>
    </w:p>
    <w:p w14:paraId="6F8EC8EF" w14:textId="13EF37F3" w:rsidR="003B0752" w:rsidRDefault="003B0752" w:rsidP="003B0752">
      <w:pPr>
        <w:pStyle w:val="Heading2"/>
        <w:rPr>
          <w:rFonts w:cs="Times"/>
        </w:rPr>
      </w:pPr>
      <w:bookmarkStart w:id="110" w:name="_Toc108739176"/>
      <w:bookmarkStart w:id="111" w:name="_Toc114792028"/>
      <w:r w:rsidRPr="006A2AA9">
        <w:rPr>
          <w:rFonts w:cs="Times"/>
        </w:rPr>
        <w:t>SDN Controllers</w:t>
      </w:r>
      <w:bookmarkEnd w:id="110"/>
      <w:bookmarkEnd w:id="111"/>
    </w:p>
    <w:p w14:paraId="5B4233A7" w14:textId="5E4C5C91" w:rsidR="004E3097" w:rsidRDefault="00C96106" w:rsidP="004E3097">
      <w:r>
        <w:t xml:space="preserve">The Controller is the key component of the </w:t>
      </w:r>
      <w:del w:id="112" w:author="Peter Gröschke" w:date="2022-09-23T20:09:00Z">
        <w:r w:rsidDel="008966C4">
          <w:delText>Software</w:delText>
        </w:r>
      </w:del>
      <w:ins w:id="113" w:author="Peter Gröschke" w:date="2022-09-23T20:09:00Z">
        <w:r w:rsidR="008966C4">
          <w:t>software</w:t>
        </w:r>
      </w:ins>
      <w:r>
        <w:t>-defined networks.</w:t>
      </w:r>
      <w:r w:rsidR="003435C9">
        <w:t xml:space="preserve"> </w:t>
      </w:r>
      <w:r w:rsidR="005451A9">
        <w:t xml:space="preserve">It resides on the control plane of the SDN architecture and has the complete view of </w:t>
      </w:r>
      <w:commentRangeStart w:id="114"/>
      <w:r w:rsidR="005451A9">
        <w:t xml:space="preserve">applications functionality </w:t>
      </w:r>
      <w:commentRangeEnd w:id="114"/>
      <w:r w:rsidR="008966C4">
        <w:rPr>
          <w:rStyle w:val="CommentReference"/>
        </w:rPr>
        <w:commentReference w:id="114"/>
      </w:r>
      <w:r w:rsidR="005451A9">
        <w:t>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w:t>
      </w:r>
      <w:commentRangeStart w:id="115"/>
      <w:r w:rsidR="00A765E7">
        <w:t xml:space="preserve">and also other way around </w:t>
      </w:r>
      <w:commentRangeEnd w:id="115"/>
      <w:r w:rsidR="008966C4">
        <w:rPr>
          <w:rStyle w:val="CommentReference"/>
        </w:rPr>
        <w:commentReference w:id="115"/>
      </w:r>
      <w:r w:rsidR="00A765E7">
        <w:t>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7C04A574" w:rsidR="006F1CFA" w:rsidRDefault="00FC13A7" w:rsidP="004E3097">
      <w:r w:rsidRPr="00FC13A7">
        <w:t>The first SDN controller</w:t>
      </w:r>
      <w:r w:rsidR="001512A0">
        <w:t xml:space="preserve"> developed</w:t>
      </w:r>
      <w:r w:rsidRPr="00FC13A7">
        <w:t xml:space="preserve"> was </w:t>
      </w:r>
      <w:ins w:id="116" w:author="Peter Gröschke" w:date="2022-09-25T13:35:00Z">
        <w:r w:rsidR="00357E6B">
          <w:t xml:space="preserve">the </w:t>
        </w:r>
      </w:ins>
      <w:r w:rsidRPr="00FC13A7">
        <w:t>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 xml:space="preserve">designed their own approach towards building the </w:t>
      </w:r>
      <w:commentRangeStart w:id="117"/>
      <w:r w:rsidR="00471694">
        <w:t xml:space="preserve">SDWAN </w:t>
      </w:r>
      <w:commentRangeEnd w:id="117"/>
      <w:r w:rsidR="00357E6B">
        <w:rPr>
          <w:rStyle w:val="CommentReference"/>
        </w:rPr>
        <w:commentReference w:id="117"/>
      </w:r>
      <w:r w:rsidR="00471694">
        <w:t>architectures.</w:t>
      </w:r>
      <w:r w:rsidR="00D40978">
        <w:t xml:space="preserve"> Today, </w:t>
      </w:r>
      <w:ins w:id="118" w:author="Peter Gröschke" w:date="2022-09-25T13:39:00Z">
        <w:r w:rsidR="00357E6B">
          <w:t xml:space="preserve">a </w:t>
        </w:r>
      </w:ins>
      <w:r w:rsidR="00D40978">
        <w:t xml:space="preserve">variety of SDN controllers are available for research and evaluation from which the potential </w:t>
      </w:r>
      <w:commentRangeStart w:id="119"/>
      <w:r w:rsidR="00D40978">
        <w:t xml:space="preserve">once </w:t>
      </w:r>
      <w:commentRangeEnd w:id="119"/>
      <w:r w:rsidR="00357E6B">
        <w:rPr>
          <w:rStyle w:val="CommentReference"/>
        </w:rPr>
        <w:commentReference w:id="119"/>
      </w:r>
      <w:r w:rsidR="00D40978">
        <w:t>joined projects with other communities working in same field of interest</w:t>
      </w:r>
      <w:ins w:id="120" w:author="Peter Gröschke" w:date="2022-09-25T13:39:00Z">
        <w:r w:rsidR="00357E6B">
          <w:t>,</w:t>
        </w:r>
      </w:ins>
      <w:r w:rsidR="00D40978">
        <w:t xml:space="preserve"> whereas</w:t>
      </w:r>
      <w:del w:id="121" w:author="Peter Gröschke" w:date="2022-09-25T13:39:00Z">
        <w:r w:rsidR="00D40978" w:rsidDel="00357E6B">
          <w:delText>,</w:delText>
        </w:r>
      </w:del>
      <w:r w:rsidR="00D40978">
        <w:t xml:space="preserve">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w:t>
      </w:r>
      <w:commentRangeStart w:id="122"/>
      <w:r w:rsidRPr="00CB65C5">
        <w:rPr>
          <w:i/>
          <w:iCs/>
        </w:rPr>
        <w:t>controllers</w:t>
      </w:r>
      <w:commentRangeEnd w:id="122"/>
      <w:r w:rsidR="00357E6B">
        <w:rPr>
          <w:rStyle w:val="CommentReference"/>
        </w:rPr>
        <w:commentReference w:id="122"/>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w:t>
      </w:r>
      <w:commentRangeStart w:id="123"/>
      <w:r>
        <w:t>exist</w:t>
      </w:r>
      <w:del w:id="124" w:author="Peter Gröschke" w:date="2022-09-25T13:40:00Z">
        <w:r w:rsidDel="00357E6B">
          <w:delText>s</w:delText>
        </w:r>
      </w:del>
      <w:r>
        <w:t xml:space="preserve"> using which the particular SDN controller is developed</w:t>
      </w:r>
      <w:commentRangeEnd w:id="123"/>
      <w:r w:rsidR="00357E6B">
        <w:rPr>
          <w:rStyle w:val="CommentReference"/>
        </w:rPr>
        <w:commentReference w:id="123"/>
      </w:r>
      <w:r>
        <w:t xml:space="preserve">. </w:t>
      </w:r>
      <w:r w:rsidR="007E279A">
        <w:t xml:space="preserve">To extend the SDN to large networks, </w:t>
      </w:r>
      <w:commentRangeStart w:id="125"/>
      <w:r w:rsidR="007E279A">
        <w:t xml:space="preserve">these </w:t>
      </w:r>
      <w:commentRangeEnd w:id="125"/>
      <w:r w:rsidR="00357E6B">
        <w:rPr>
          <w:rStyle w:val="CommentReference"/>
        </w:rPr>
        <w:commentReference w:id="125"/>
      </w:r>
      <w:r w:rsidR="007E279A">
        <w:t>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w:t>
      </w:r>
      <w:commentRangeStart w:id="126"/>
      <w:r w:rsidR="00062B53">
        <w:t xml:space="preserve">physically centralised </w:t>
      </w:r>
      <w:commentRangeEnd w:id="126"/>
      <w:r w:rsidR="00357E6B">
        <w:rPr>
          <w:rStyle w:val="CommentReference"/>
        </w:rPr>
        <w:commentReference w:id="126"/>
      </w:r>
      <w:r w:rsidR="00062B53">
        <w:t xml:space="preserve">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539C9C68" w:rsidR="008A33AF" w:rsidRPr="0019175C" w:rsidRDefault="000B3D53" w:rsidP="007713E8">
      <w:r>
        <w:t xml:space="preserve">A </w:t>
      </w:r>
      <w:commentRangeStart w:id="127"/>
      <w:r>
        <w:t xml:space="preserve">Physically Centralised architecture of SDN consists of physically centralised Control plane </w:t>
      </w:r>
      <w:commentRangeEnd w:id="127"/>
      <w:r w:rsidR="00357E6B">
        <w:rPr>
          <w:rStyle w:val="CommentReference"/>
        </w:rPr>
        <w:commentReference w:id="127"/>
      </w:r>
      <w:r>
        <w:t xml:space="preserve">with single SDN controller for complete underlying network. The SDN was </w:t>
      </w:r>
      <w:r w:rsidR="00424D5B">
        <w:t xml:space="preserve">drafted with the aim to have a single point of contact to control and manage </w:t>
      </w:r>
      <w:commentRangeStart w:id="128"/>
      <w:del w:id="129" w:author="Peter Gröschke" w:date="2022-09-25T13:44:00Z">
        <w:r w:rsidR="00424D5B" w:rsidDel="00357E6B">
          <w:delText>the every</w:delText>
        </w:r>
      </w:del>
      <w:ins w:id="130" w:author="Peter Gröschke" w:date="2022-09-25T13:44:00Z">
        <w:r w:rsidR="00357E6B">
          <w:t>all</w:t>
        </w:r>
      </w:ins>
      <w:r w:rsidR="00424D5B">
        <w:t xml:space="preserve"> </w:t>
      </w:r>
      <w:commentRangeEnd w:id="128"/>
      <w:r w:rsidR="00357E6B">
        <w:rPr>
          <w:rStyle w:val="CommentReference"/>
        </w:rPr>
        <w:commentReference w:id="128"/>
      </w:r>
      <w:r w:rsidR="00424D5B">
        <w:t>network devices which only contain</w:t>
      </w:r>
      <w:del w:id="131" w:author="Peter Gröschke" w:date="2022-09-25T13:44:00Z">
        <w:r w:rsidR="00424D5B" w:rsidDel="00357E6B">
          <w:delText>s</w:delText>
        </w:r>
      </w:del>
      <w:r w:rsidR="00424D5B">
        <w:t xml:space="preserve"> data planes. </w:t>
      </w:r>
      <w:r w:rsidR="000549B6">
        <w:t xml:space="preserve">However, a single SDN controller for the entire network is an unsafe practice because </w:t>
      </w:r>
      <w:commentRangeStart w:id="132"/>
      <w:r w:rsidR="000549B6">
        <w:t>if the controller breaks down the entire network collapses along with it</w:t>
      </w:r>
      <w:commentRangeEnd w:id="132"/>
      <w:r w:rsidR="00357E6B">
        <w:rPr>
          <w:rStyle w:val="CommentReference"/>
        </w:rPr>
        <w:commentReference w:id="132"/>
      </w:r>
      <w:r w:rsidR="000549B6">
        <w: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w:t>
      </w:r>
      <w:commentRangeStart w:id="133"/>
      <w:r w:rsidR="006839B8">
        <w:t>may create the bottleneck situation for the SDN controller</w:t>
      </w:r>
      <w:commentRangeEnd w:id="133"/>
      <w:r w:rsidR="004E6111">
        <w:rPr>
          <w:rStyle w:val="CommentReference"/>
        </w:rPr>
        <w:commentReference w:id="133"/>
      </w:r>
      <w:r w:rsidR="006839B8">
        <w:t xml:space="preserve">. </w:t>
      </w:r>
      <w:del w:id="134" w:author="Peter Gröschke" w:date="2022-09-25T13:45:00Z">
        <w:r w:rsidR="006839B8" w:rsidDel="004E6111">
          <w:delText>Also</w:delText>
        </w:r>
      </w:del>
      <w:ins w:id="135" w:author="Peter Gröschke" w:date="2022-09-25T13:45:00Z">
        <w:r w:rsidR="004E6111">
          <w:t>Also,</w:t>
        </w:r>
      </w:ins>
      <w:r w:rsidR="006839B8">
        <w:t xml:space="preserve">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w:t>
      </w:r>
      <w:commentRangeStart w:id="136"/>
      <w:r w:rsidR="00903250">
        <w:t>doesn’t have a feasible solution</w:t>
      </w:r>
      <w:commentRangeEnd w:id="136"/>
      <w:r w:rsidR="004E6111">
        <w:rPr>
          <w:rStyle w:val="CommentReference"/>
        </w:rPr>
        <w:commentReference w:id="136"/>
      </w:r>
      <w:r w:rsidR="00903250">
        <w:t xml:space="preserve">.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del w:id="137" w:author="Peter Gröschke" w:date="2022-09-25T17:55:00Z">
        <w:r w:rsidR="002A0A68" w:rsidDel="008A3EAD">
          <w:delText>architecture</w:delText>
        </w:r>
      </w:del>
      <w:ins w:id="138" w:author="Peter Gröschke" w:date="2022-09-25T17:55:00Z">
        <w:r w:rsidR="008A3EAD">
          <w:t>architecture,</w:t>
        </w:r>
      </w:ins>
      <w:r w:rsidR="002A0A68">
        <w:t xml:space="preserv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w:t>
      </w:r>
      <w:commentRangeStart w:id="139"/>
      <w:r w:rsidR="00737789">
        <w:t xml:space="preserve">problem </w:t>
      </w:r>
      <w:commentRangeEnd w:id="139"/>
      <w:r w:rsidR="008A3EAD">
        <w:rPr>
          <w:rStyle w:val="CommentReference"/>
        </w:rPr>
        <w:commentReference w:id="139"/>
      </w:r>
      <w:r w:rsidR="00737789">
        <w:t xml:space="preserve">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w:t>
      </w:r>
      <w:commentRangeStart w:id="140"/>
      <w:r w:rsidR="00920903">
        <w:t xml:space="preserve">All these SDN controllers were developed to </w:t>
      </w:r>
      <w:r w:rsidR="0019175C">
        <w:t>address the issues faced by other SDN controllers though all were developed on the physically centralised architecture of the SDN</w:t>
      </w:r>
      <w:commentRangeEnd w:id="140"/>
      <w:r w:rsidR="008A3EAD">
        <w:rPr>
          <w:rStyle w:val="CommentReference"/>
        </w:rPr>
        <w:commentReference w:id="140"/>
      </w:r>
      <w:r w:rsidR="0019175C">
        <w:t>.</w:t>
      </w:r>
    </w:p>
    <w:p w14:paraId="625F22DD" w14:textId="24816AF8" w:rsidR="0015137C" w:rsidRPr="00FC71EF" w:rsidRDefault="004E3FAA" w:rsidP="0052579B">
      <w:commentRangeStart w:id="141"/>
      <w:r w:rsidRPr="006A2AA9">
        <w:t xml:space="preserve">On the other </w:t>
      </w:r>
      <w:del w:id="142" w:author="Peter Gröschke" w:date="2022-09-25T17:59:00Z">
        <w:r w:rsidRPr="006A2AA9" w:rsidDel="008A3EAD">
          <w:delText>hand</w:delText>
        </w:r>
      </w:del>
      <w:commentRangeEnd w:id="141"/>
      <w:ins w:id="143" w:author="Peter Gröschke" w:date="2022-09-25T17:59:00Z">
        <w:r w:rsidR="008A3EAD" w:rsidRPr="006A2AA9">
          <w:t>hand,</w:t>
        </w:r>
      </w:ins>
      <w:r w:rsidR="008A3EAD">
        <w:rPr>
          <w:rStyle w:val="CommentReference"/>
        </w:rPr>
        <w:commentReference w:id="141"/>
      </w:r>
      <w:del w:id="144" w:author="Peter Gröschke" w:date="2022-09-25T18:00:00Z">
        <w:r w:rsidRPr="006A2AA9" w:rsidDel="008A3EAD">
          <w:delText>,</w:delText>
        </w:r>
      </w:del>
      <w:r>
        <w:t xml:space="preserve"> a </w:t>
      </w:r>
      <w:commentRangeStart w:id="145"/>
      <w:r>
        <w:t xml:space="preserve">Physically Distributed </w:t>
      </w:r>
      <w:commentRangeEnd w:id="145"/>
      <w:r w:rsidR="008A3EAD">
        <w:rPr>
          <w:rStyle w:val="CommentReference"/>
        </w:rPr>
        <w:commentReference w:id="145"/>
      </w:r>
      <w:r>
        <w:t>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w:t>
      </w:r>
      <w:commentRangeStart w:id="146"/>
      <w:r w:rsidR="00FC71EF">
        <w:t>name suggests</w:t>
      </w:r>
      <w:commentRangeEnd w:id="146"/>
      <w:r w:rsidR="008A3EAD">
        <w:rPr>
          <w:rStyle w:val="CommentReference"/>
        </w:rPr>
        <w:commentReference w:id="146"/>
      </w:r>
      <w:r w:rsidR="00FC71EF">
        <w:t>,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w:t>
      </w:r>
      <w:del w:id="147" w:author="Peter Gröschke" w:date="2022-09-25T18:01:00Z">
        <w:r w:rsidR="00892EEB" w:rsidDel="008A3EAD">
          <w:delText xml:space="preserve"> of the SDN</w:delText>
        </w:r>
      </w:del>
      <w:r w:rsidR="00892EEB">
        <w:t>.</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w:t>
      </w:r>
      <w:commentRangeStart w:id="148"/>
      <w:r>
        <w:t>simple words</w:t>
      </w:r>
      <w:commentRangeEnd w:id="148"/>
      <w:r w:rsidR="008A3EAD">
        <w:rPr>
          <w:rStyle w:val="CommentReference"/>
        </w:rPr>
        <w:commentReference w:id="148"/>
      </w:r>
      <w:r>
        <w:t xml:space="preserve">,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commentRangeStart w:id="149"/>
      <w:r w:rsidR="001205C4">
        <w:t>The network devices are generally distributed among all the controllers to achieve highest performance guarantee</w:t>
      </w:r>
      <w:commentRangeEnd w:id="149"/>
      <w:r w:rsidR="008A3EAD">
        <w:rPr>
          <w:rStyle w:val="CommentReference"/>
        </w:rPr>
        <w:commentReference w:id="149"/>
      </w:r>
      <w:r w:rsidR="001205C4">
        <w:t>.</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54B76677"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w:t>
      </w:r>
      <w:del w:id="150" w:author="Peter Gröschke" w:date="2022-09-25T18:05:00Z">
        <w:r w:rsidR="008E6BFE" w:rsidDel="001B7B8C">
          <w:delText>together</w:delText>
        </w:r>
      </w:del>
      <w:ins w:id="151" w:author="Peter Gröschke" w:date="2022-09-25T18:05:00Z">
        <w:r w:rsidR="001B7B8C">
          <w:t>together,</w:t>
        </w:r>
      </w:ins>
      <w:r w:rsidR="008E6BFE">
        <w:t xml:space="preserve"> but all the controllers may or may not have the complete view of the network</w:t>
      </w:r>
      <w:commentRangeStart w:id="152"/>
      <w:r w:rsidR="008E6BFE">
        <w:t xml:space="preserve">. </w:t>
      </w:r>
      <w:commentRangeStart w:id="153"/>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commentRangeEnd w:id="153"/>
      <w:r w:rsidR="001B7B8C">
        <w:rPr>
          <w:rStyle w:val="CommentReference"/>
        </w:rPr>
        <w:commentReference w:id="153"/>
      </w:r>
      <w:commentRangeEnd w:id="152"/>
      <w:r w:rsidR="00156AB4">
        <w:rPr>
          <w:rStyle w:val="CommentReference"/>
        </w:rPr>
        <w:commentReference w:id="152"/>
      </w:r>
      <w:r w:rsidR="0046085D">
        <w:t>.</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0020D7D7" w:rsidR="009205E7" w:rsidRPr="00DC45CA" w:rsidRDefault="00EA4000" w:rsidP="009205E7">
      <w:r>
        <w:t>The Flat architecture</w:t>
      </w:r>
      <w:ins w:id="154" w:author="Peter Gröschke" w:date="2022-09-25T19:07:00Z">
        <w:r w:rsidR="00156AB4">
          <w:t>,</w:t>
        </w:r>
      </w:ins>
      <w:r>
        <w:t xml:space="preserve"> also known as horizontal architecture</w:t>
      </w:r>
      <w:ins w:id="155" w:author="Peter Gröschke" w:date="2022-09-25T19:07:00Z">
        <w:r w:rsidR="00156AB4">
          <w:t>,</w:t>
        </w:r>
      </w:ins>
      <w:r>
        <w:t xml:space="preserve"> consists of controllers arranged in the horizontal approach in the Control plane of the SDN.</w:t>
      </w:r>
      <w:r w:rsidR="00DC45CA">
        <w:t xml:space="preserve"> The Control plane has a single layer of </w:t>
      </w:r>
      <w:del w:id="156" w:author="Peter Gröschke" w:date="2022-09-25T19:07:00Z">
        <w:r w:rsidR="00DC45CA" w:rsidDel="00156AB4">
          <w:delText>operation</w:delText>
        </w:r>
      </w:del>
      <w:ins w:id="157" w:author="Peter Gröschke" w:date="2022-09-25T19:07:00Z">
        <w:r w:rsidR="00156AB4">
          <w:t>operation,</w:t>
        </w:r>
      </w:ins>
      <w:r w:rsidR="00DC45CA">
        <w:t xml:space="preserve"> and every controller is part of that one layer. Generally, the controllers</w:t>
      </w:r>
      <w:r w:rsidR="00277B2C">
        <w:t xml:space="preserve"> are divided into section</w:t>
      </w:r>
      <w:ins w:id="158" w:author="Peter Gröschke" w:date="2022-09-25T19:07:00Z">
        <w:r w:rsidR="00156AB4">
          <w:t>s</w:t>
        </w:r>
      </w:ins>
      <w:r w:rsidR="00277B2C">
        <w:t xml:space="preserve"> of networks </w:t>
      </w:r>
      <w:commentRangeStart w:id="159"/>
      <w:r w:rsidR="00277B2C">
        <w:t>and are responsible for controlling the operations of the respective</w:t>
      </w:r>
      <w:r w:rsidR="00F11A41">
        <w:t xml:space="preserve"> section of the</w:t>
      </w:r>
      <w:r w:rsidR="00277B2C">
        <w:t xml:space="preserve"> networks</w:t>
      </w:r>
      <w:commentRangeEnd w:id="159"/>
      <w:r w:rsidR="00156AB4">
        <w:rPr>
          <w:rStyle w:val="CommentReference"/>
        </w:rPr>
        <w:commentReference w:id="159"/>
      </w:r>
      <w:r w:rsidR="00277B2C">
        <w:t>.</w:t>
      </w:r>
      <w:r w:rsidR="00207889">
        <w:t xml:space="preserve"> However, some controllers are developed to suit the Flat architecture but </w:t>
      </w:r>
      <w:commentRangeStart w:id="160"/>
      <w:r w:rsidR="00207889">
        <w:t xml:space="preserve">all the controllers have the global view of the </w:t>
      </w:r>
      <w:r w:rsidR="00D20301">
        <w:t>network</w:t>
      </w:r>
      <w:commentRangeEnd w:id="160"/>
      <w:r w:rsidR="00156AB4">
        <w:rPr>
          <w:rStyle w:val="CommentReference"/>
        </w:rPr>
        <w:commentReference w:id="160"/>
      </w:r>
      <w:r w:rsidR="00D20301">
        <w:t xml:space="preserve">.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w:t>
      </w:r>
      <w:commentRangeStart w:id="161"/>
      <w:r w:rsidR="007C08A0">
        <w:t>are part of th</w:t>
      </w:r>
      <w:r w:rsidR="002751FB">
        <w:t>is</w:t>
      </w:r>
      <w:r w:rsidR="007C08A0">
        <w:t xml:space="preserve"> </w:t>
      </w:r>
      <w:commentRangeEnd w:id="161"/>
      <w:r w:rsidR="00156AB4">
        <w:rPr>
          <w:rStyle w:val="CommentReference"/>
        </w:rPr>
        <w:commentReference w:id="161"/>
      </w:r>
      <w:r w:rsidR="007C08A0">
        <w:t>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w:t>
      </w:r>
      <w:commentRangeStart w:id="162"/>
      <w:r w:rsidR="00DA69AA">
        <w:t xml:space="preserve">Orion </w:t>
      </w:r>
      <w:commentRangeEnd w:id="162"/>
      <w:r w:rsidR="00156AB4">
        <w:rPr>
          <w:rStyle w:val="CommentReference"/>
        </w:rPr>
        <w:commentReference w:id="162"/>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63" w:name="_Toc108739177"/>
      <w:bookmarkStart w:id="164" w:name="_Toc114792029"/>
      <w:r w:rsidRPr="006A2AA9">
        <w:rPr>
          <w:rFonts w:cs="Times"/>
          <w:lang w:val="en-GB"/>
        </w:rPr>
        <w:t>ONOS</w:t>
      </w:r>
      <w:bookmarkEnd w:id="163"/>
      <w:r w:rsidR="008E77EF">
        <w:rPr>
          <w:rFonts w:cs="Times"/>
          <w:lang w:val="en-GB"/>
        </w:rPr>
        <w:t xml:space="preserve"> Controller</w:t>
      </w:r>
      <w:bookmarkEnd w:id="164"/>
    </w:p>
    <w:p w14:paraId="4CC1E8A7" w14:textId="78BB4E05"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w:t>
      </w:r>
      <w:ins w:id="165" w:author="Peter Gröschke" w:date="2022-09-25T19:14:00Z">
        <w:r w:rsidR="00156AB4">
          <w:t xml:space="preserve">ONOS </w:t>
        </w:r>
      </w:ins>
      <w:del w:id="166" w:author="Peter Gröschke" w:date="2022-09-25T19:14:00Z">
        <w:r w:rsidR="00AC1B39" w:rsidDel="00156AB4">
          <w:delText>open source</w:delText>
        </w:r>
      </w:del>
      <w:ins w:id="167" w:author="Peter Gröschke" w:date="2022-09-25T19:14:00Z">
        <w:r w:rsidR="00156AB4">
          <w:t>open-source</w:t>
        </w:r>
      </w:ins>
      <w:r w:rsidR="00AC1B39">
        <w:t xml:space="preserv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commentRangeStart w:id="168"/>
      <w:r w:rsidR="009E3E47">
        <w:t>ONOS has been optimized to overcome the difficulties such as network scalability, reliability and high performance through its distributed architecture.</w:t>
      </w:r>
      <w:r w:rsidR="00C64100">
        <w:t xml:space="preserve"> </w:t>
      </w:r>
      <w:commentRangeEnd w:id="168"/>
      <w:r w:rsidR="00156AB4">
        <w:rPr>
          <w:rStyle w:val="CommentReference"/>
        </w:rPr>
        <w:commentReference w:id="168"/>
      </w:r>
    </w:p>
    <w:p w14:paraId="5FFA1F37" w14:textId="024BC12C" w:rsidR="0029475B" w:rsidRDefault="00843B73" w:rsidP="00247C4F">
      <w:r>
        <w:t xml:space="preserve">ONOS </w:t>
      </w:r>
      <w:r w:rsidR="00EA4534">
        <w:t>is designed</w:t>
      </w:r>
      <w:r>
        <w:t xml:space="preserve"> on</w:t>
      </w:r>
      <w:r w:rsidR="00EA4534">
        <w:t xml:space="preserve"> four basic </w:t>
      </w:r>
      <w:commentRangeStart w:id="169"/>
      <w:r w:rsidR="00EA4534">
        <w:t xml:space="preserve">modules </w:t>
      </w:r>
      <w:commentRangeEnd w:id="169"/>
      <w:r w:rsidR="00156AB4">
        <w:rPr>
          <w:rStyle w:val="CommentReference"/>
        </w:rPr>
        <w:commentReference w:id="169"/>
      </w:r>
      <w:r w:rsidR="00EA4534">
        <w:t>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w:t>
      </w:r>
      <w:del w:id="170" w:author="Peter Gröschke" w:date="2022-09-25T19:18:00Z">
        <w:r w:rsidDel="00E83216">
          <w:delText>s</w:delText>
        </w:r>
      </w:del>
      <w:r>
        <w:t xml:space="preserve"> </w:t>
      </w:r>
      <w:commentRangeStart w:id="171"/>
      <w:r>
        <w:t>components which are designed to function together and provide the required service</w:t>
      </w:r>
      <w:commentRangeEnd w:id="171"/>
      <w:r w:rsidR="00E83216">
        <w:rPr>
          <w:rStyle w:val="CommentReference"/>
        </w:rPr>
        <w:commentReference w:id="171"/>
      </w:r>
      <w:r>
        <w:t>.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w:t>
      </w:r>
      <w:commentRangeStart w:id="172"/>
      <w:r>
        <w:t xml:space="preserve">of the protocols </w:t>
      </w:r>
      <w:commentRangeEnd w:id="172"/>
      <w:r w:rsidR="00E83216">
        <w:rPr>
          <w:rStyle w:val="CommentReference"/>
        </w:rPr>
        <w:commentReference w:id="172"/>
      </w:r>
      <w:r>
        <w:t xml:space="preserve">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 xml:space="preserve">July </w:t>
      </w:r>
      <w:commentRangeStart w:id="173"/>
      <w:r>
        <w:t>2021</w:t>
      </w:r>
      <w:commentRangeEnd w:id="173"/>
      <w:r w:rsidR="00E83216">
        <w:rPr>
          <w:rStyle w:val="CommentReference"/>
        </w:rPr>
        <w:commentReference w:id="173"/>
      </w:r>
      <w:r>
        <w:t>.</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174" w:name="_Toc114792030"/>
      <w:r>
        <w:rPr>
          <w:rFonts w:cs="Times"/>
          <w:lang w:val="en-GB"/>
        </w:rPr>
        <w:lastRenderedPageBreak/>
        <w:t>OpenDaylight</w:t>
      </w:r>
      <w:r w:rsidR="008E77EF">
        <w:rPr>
          <w:rFonts w:cs="Times"/>
          <w:lang w:val="en-GB"/>
        </w:rPr>
        <w:t xml:space="preserve"> Controller</w:t>
      </w:r>
      <w:bookmarkEnd w:id="174"/>
    </w:p>
    <w:p w14:paraId="290E301F" w14:textId="366D31C6"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 xml:space="preserve">etwork </w:t>
      </w:r>
      <w:del w:id="175" w:author="Peter Gröschke" w:date="2022-09-25T19:23:00Z">
        <w:r w:rsidR="00BF00DA" w:rsidRPr="00BF00DA" w:rsidDel="00E83216">
          <w:delText>functions</w:delText>
        </w:r>
        <w:r w:rsidR="00BF00DA" w:rsidDel="00E83216">
          <w:delText xml:space="preserve"> </w:delText>
        </w:r>
      </w:del>
      <w:ins w:id="176" w:author="Peter Gröschke" w:date="2022-09-25T19:23:00Z">
        <w:r w:rsidR="00E83216">
          <w:t>F</w:t>
        </w:r>
        <w:r w:rsidR="00E83216" w:rsidRPr="00BF00DA">
          <w:t>unctions</w:t>
        </w:r>
        <w:r w:rsidR="00E83216">
          <w:t xml:space="preserve"> </w:t>
        </w:r>
      </w:ins>
      <w:r w:rsidR="00BF00DA">
        <w:t>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 xml:space="preserve">model-driven controller using </w:t>
      </w:r>
      <w:commentRangeStart w:id="177"/>
      <w:r w:rsidR="00DB1C1B" w:rsidRPr="00DB1C1B">
        <w:t xml:space="preserve">YANG </w:t>
      </w:r>
      <w:commentRangeEnd w:id="177"/>
      <w:r w:rsidR="00E83216">
        <w:rPr>
          <w:rStyle w:val="CommentReference"/>
        </w:rPr>
        <w:commentReference w:id="177"/>
      </w:r>
      <w:r w:rsidR="00DB1C1B" w:rsidRPr="00DB1C1B">
        <w:t>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w:t>
      </w:r>
      <w:commentRangeStart w:id="178"/>
      <w:r w:rsidR="00DC28AA">
        <w:t>OSGI</w:t>
      </w:r>
      <w:commentRangeEnd w:id="178"/>
      <w:r w:rsidR="00E83216">
        <w:rPr>
          <w:rStyle w:val="CommentReference"/>
        </w:rPr>
        <w:commentReference w:id="178"/>
      </w:r>
      <w:r w:rsidR="00DC28AA">
        <w:t>)</w:t>
      </w:r>
      <w:r w:rsidR="00EF3F07">
        <w:t xml:space="preserve"> is a Java framework operating at the back-end of OpenDaylight and allowing it to manage bundles and packages for exchanging information.</w:t>
      </w:r>
      <w:r w:rsidR="00247C24">
        <w:t xml:space="preserve"> </w:t>
      </w:r>
      <w:commentRangeStart w:id="179"/>
      <w:r w:rsidR="00247C24">
        <w:t xml:space="preserve">Karaf </w:t>
      </w:r>
      <w:commentRangeEnd w:id="179"/>
      <w:r w:rsidR="00E83216">
        <w:rPr>
          <w:rStyle w:val="CommentReference"/>
        </w:rPr>
        <w:commentReference w:id="179"/>
      </w:r>
      <w:r w:rsidR="00247C24">
        <w:t xml:space="preserve">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The</w:t>
      </w:r>
      <w:del w:id="180" w:author="Peter Gröschke" w:date="2022-09-25T19:26:00Z">
        <w:r w:rsidR="00707AAF" w:rsidDel="00E83216">
          <w:delText xml:space="preserve"> </w:delText>
        </w:r>
      </w:del>
      <w:r w:rsidR="0034669D">
        <w:t xml:space="preserve"> </w:t>
      </w:r>
      <w:commentRangeStart w:id="181"/>
      <w:r w:rsidR="0034669D">
        <w:t>Security</w:t>
      </w:r>
      <w:commentRangeEnd w:id="181"/>
      <w:r w:rsidR="00E83216">
        <w:rPr>
          <w:rStyle w:val="CommentReference"/>
        </w:rPr>
        <w:commentReference w:id="181"/>
      </w:r>
      <w:r w:rsidR="0034669D">
        <w:t>,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w:t>
      </w:r>
      <w:commentRangeStart w:id="182"/>
      <w:r>
        <w:t>2021</w:t>
      </w:r>
      <w:commentRangeEnd w:id="182"/>
      <w:r w:rsidR="002F6CC0">
        <w:rPr>
          <w:rStyle w:val="CommentReference"/>
        </w:rPr>
        <w:commentReference w:id="182"/>
      </w:r>
      <w:r>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183" w:name="_Toc108739179"/>
      <w:bookmarkStart w:id="184" w:name="_Toc114792031"/>
      <w:r w:rsidRPr="006A2AA9">
        <w:rPr>
          <w:rFonts w:cs="Times"/>
          <w:lang w:val="en-GB"/>
        </w:rPr>
        <w:lastRenderedPageBreak/>
        <w:t>Ryu</w:t>
      </w:r>
      <w:bookmarkEnd w:id="183"/>
      <w:r w:rsidR="008E77EF">
        <w:rPr>
          <w:rFonts w:cs="Times"/>
          <w:lang w:val="en-GB"/>
        </w:rPr>
        <w:t xml:space="preserve"> </w:t>
      </w:r>
      <w:commentRangeStart w:id="185"/>
      <w:r w:rsidR="008E77EF">
        <w:rPr>
          <w:rFonts w:cs="Times"/>
          <w:lang w:val="en-GB"/>
        </w:rPr>
        <w:t>Controller</w:t>
      </w:r>
      <w:bookmarkEnd w:id="184"/>
      <w:commentRangeEnd w:id="185"/>
      <w:r w:rsidR="002F6CC0">
        <w:rPr>
          <w:rStyle w:val="CommentReference"/>
          <w:lang w:val="en-GB"/>
        </w:rPr>
        <w:commentReference w:id="185"/>
      </w:r>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D06E9E2" w:rsidR="006275C4" w:rsidRDefault="00A60369" w:rsidP="004A0E4B">
      <w:bookmarkStart w:id="186" w:name="_Hlk115395032"/>
      <w:r w:rsidRPr="00A60369">
        <w:t>Ryu is a component-based software</w:t>
      </w:r>
      <w:r w:rsidR="006275C4">
        <w:t>-</w:t>
      </w:r>
      <w:r w:rsidRPr="00A60369">
        <w:t>defined networking framework.</w:t>
      </w:r>
      <w:r w:rsidR="00455799">
        <w:t xml:space="preserve"> </w:t>
      </w:r>
      <w:bookmarkEnd w:id="186"/>
      <w:r w:rsidR="00455799">
        <w:t>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 xml:space="preserve">useful </w:t>
      </w:r>
      <w:del w:id="187" w:author="Peter Gröschke" w:date="2022-09-25T19:28:00Z">
        <w:r w:rsidR="00455799" w:rsidDel="002F6CC0">
          <w:delText>libraries</w:delText>
        </w:r>
      </w:del>
      <w:ins w:id="188" w:author="Peter Gröschke" w:date="2022-09-25T19:28:00Z">
        <w:r w:rsidR="002F6CC0">
          <w:t>libraries,</w:t>
        </w:r>
      </w:ins>
      <w:r w:rsidR="006A4593">
        <w:t xml:space="preserve"> and well-defined API</w:t>
      </w:r>
      <w:r w:rsidR="00455799">
        <w:t>.</w:t>
      </w:r>
      <w:r w:rsidR="006275C4">
        <w:t xml:space="preserve"> Ryu provides the bunch of components which are useful for developing the SDN applications. </w:t>
      </w:r>
      <w:r w:rsidR="00082B07">
        <w:t xml:space="preserve">The major components and libraries </w:t>
      </w:r>
      <w:del w:id="189" w:author="Peter Gröschke" w:date="2022-09-25T19:28:00Z">
        <w:r w:rsidR="00082B07" w:rsidDel="002F6CC0">
          <w:delText xml:space="preserve"> </w:delText>
        </w:r>
      </w:del>
      <w:r w:rsidR="00082B07">
        <w:t>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5B69D9F4" w:rsidR="00F70556" w:rsidRDefault="002C386D" w:rsidP="004A0E4B">
      <w:r>
        <w:t xml:space="preserve">Other components and libraries such as </w:t>
      </w:r>
      <w:commentRangeStart w:id="190"/>
      <w:r>
        <w:t>Firewall</w:t>
      </w:r>
      <w:commentRangeEnd w:id="190"/>
      <w:r w:rsidR="002F6CC0">
        <w:rPr>
          <w:rStyle w:val="CommentReference"/>
        </w:rPr>
        <w:commentReference w:id="190"/>
      </w:r>
      <w:r>
        <w:t xml:space="preserve">, </w:t>
      </w:r>
      <w:del w:id="191" w:author="Peter Gröschke" w:date="2022-09-25T19:31:00Z">
        <w:r w:rsidDel="002F6CC0">
          <w:delText xml:space="preserve">L2 </w:delText>
        </w:r>
      </w:del>
      <w:ins w:id="192" w:author="Peter Gröschke" w:date="2022-09-25T19:31:00Z">
        <w:r w:rsidR="002F6CC0">
          <w:t xml:space="preserve">layer 2 </w:t>
        </w:r>
      </w:ins>
      <w:r>
        <w:t>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424D1698" w:rsidR="00D833D5" w:rsidRDefault="006275C4" w:rsidP="004A0E4B">
      <w:r>
        <w:t xml:space="preserve">The main aim of </w:t>
      </w:r>
      <w:del w:id="193" w:author="Peter Gröschke" w:date="2022-09-25T19:31:00Z">
        <w:r w:rsidDel="002F6CC0">
          <w:delText xml:space="preserve">the </w:delText>
        </w:r>
      </w:del>
      <w:r w:rsidR="005A2190">
        <w:t>Ryu was to become the standard network controller of cloud software like OpenStack. R</w:t>
      </w:r>
      <w:r w:rsidR="00914880">
        <w:t>y</w:t>
      </w:r>
      <w:r w:rsidR="005A2190">
        <w:t xml:space="preserve">u plugin was merged into the OpenStack </w:t>
      </w:r>
      <w:commentRangeStart w:id="194"/>
      <w:r w:rsidR="005A2190">
        <w:t>Essex</w:t>
      </w:r>
      <w:r w:rsidR="00914880">
        <w:t xml:space="preserve"> </w:t>
      </w:r>
      <w:commentRangeEnd w:id="194"/>
      <w:r w:rsidR="002F6CC0">
        <w:rPr>
          <w:rStyle w:val="CommentReference"/>
        </w:rPr>
        <w:commentReference w:id="194"/>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w:t>
      </w:r>
      <w:del w:id="195" w:author="Peter Gröschke" w:date="2022-09-25T19:31:00Z">
        <w:r w:rsidR="00C52A07" w:rsidDel="002F6CC0">
          <w:delText xml:space="preserve">layer </w:delText>
        </w:r>
      </w:del>
      <w:ins w:id="196" w:author="Peter Gröschke" w:date="2022-09-25T19:31:00Z">
        <w:r w:rsidR="002F6CC0">
          <w:t>layer </w:t>
        </w:r>
      </w:ins>
      <w:r w:rsidR="00C52A07">
        <w:t xml:space="preserve">2 networks </w:t>
      </w:r>
      <w:del w:id="197" w:author="Peter Gröschke" w:date="2022-09-25T19:28:00Z">
        <w:r w:rsidDel="002F6CC0">
          <w:delText xml:space="preserve"> </w:delText>
        </w:r>
      </w:del>
      <w:r w:rsidR="00C52A07">
        <w:t>regardless of the underlying network.</w:t>
      </w:r>
      <w:r w:rsidR="00B70886">
        <w:t xml:space="preserve"> Further</w:t>
      </w:r>
      <w:ins w:id="198" w:author="Peter Gröschke" w:date="2022-09-25T19:31:00Z">
        <w:r w:rsidR="002F6CC0">
          <w:t>more,</w:t>
        </w:r>
      </w:ins>
      <w:r w:rsidR="00B70886">
        <w:t xml:space="preserve"> the Ryu framework was developed to perform </w:t>
      </w:r>
      <w:del w:id="199" w:author="Peter Gröschke" w:date="2022-09-25T19:31:00Z">
        <w:r w:rsidR="00B70886" w:rsidDel="002F6CC0">
          <w:delText xml:space="preserve">Traffic </w:delText>
        </w:r>
      </w:del>
      <w:ins w:id="200" w:author="Peter Gröschke" w:date="2022-09-25T19:31:00Z">
        <w:r w:rsidR="002F6CC0">
          <w:t xml:space="preserve">traffic </w:t>
        </w:r>
      </w:ins>
      <w:r w:rsidR="00B70886">
        <w:t>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662D1C1A" w:rsidR="00B841F7" w:rsidRDefault="00B841F7" w:rsidP="004A0E4B">
      <w:r>
        <w:t xml:space="preserve">The Ryu can be downloaded </w:t>
      </w:r>
      <w:ins w:id="201" w:author="Peter Gröschke" w:date="2022-09-25T19:34:00Z">
        <w:r w:rsidR="002F6CC0">
          <w:t xml:space="preserve">as a </w:t>
        </w:r>
      </w:ins>
      <w:r>
        <w:t xml:space="preserve">Python package </w:t>
      </w:r>
      <w:del w:id="202" w:author="Peter Gröschke" w:date="2022-09-25T19:34:00Z">
        <w:r w:rsidDel="002F6CC0">
          <w:delText>and also from the</w:delText>
        </w:r>
      </w:del>
      <w:ins w:id="203" w:author="Peter Gröschke" w:date="2022-09-25T19:34:00Z">
        <w:r w:rsidR="002F6CC0">
          <w:t>as well as a</w:t>
        </w:r>
      </w:ins>
      <w:r>
        <w:t xml:space="preserve"> source code</w:t>
      </w:r>
      <w:ins w:id="204" w:author="Peter Gröschke" w:date="2022-09-25T19:34:00Z">
        <w:r w:rsidR="002F6CC0">
          <w:t xml:space="preserve"> repository</w:t>
        </w:r>
      </w:ins>
      <w:r>
        <w:t xml:space="preserv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w:t>
      </w:r>
      <w:del w:id="205" w:author="Peter Gröschke" w:date="2022-09-25T19:34:00Z">
        <w:r w:rsidR="00302E53" w:rsidDel="002F6CC0">
          <w:delText xml:space="preserve">can </w:delText>
        </w:r>
      </w:del>
      <w:ins w:id="206" w:author="Peter Gröschke" w:date="2022-09-25T19:34:00Z">
        <w:r w:rsidR="002F6CC0">
          <w:t xml:space="preserve">are </w:t>
        </w:r>
      </w:ins>
      <w:r w:rsidR="00302E53">
        <w:t xml:space="preserve">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commentRangeStart w:id="207"/>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7"/>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commentRangeEnd w:id="207"/>
      <w:r w:rsidR="002F6CC0">
        <w:rPr>
          <w:rStyle w:val="CommentReference"/>
        </w:rPr>
        <w:commentReference w:id="207"/>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08" w:name="_Toc114792032"/>
      <w:r>
        <w:lastRenderedPageBreak/>
        <w:t>S</w:t>
      </w:r>
      <w:r w:rsidR="00D22F8D" w:rsidRPr="006A2AA9">
        <w:t>oftware Switches</w:t>
      </w:r>
      <w:bookmarkEnd w:id="208"/>
    </w:p>
    <w:p w14:paraId="418CEC04" w14:textId="7EF35757"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w:t>
      </w:r>
      <w:commentRangeStart w:id="209"/>
      <w:r w:rsidR="00F47CAF">
        <w:t xml:space="preserve">some </w:t>
      </w:r>
      <w:commentRangeEnd w:id="209"/>
      <w:r w:rsidR="00BC5CAA">
        <w:rPr>
          <w:rStyle w:val="CommentReference"/>
        </w:rPr>
        <w:commentReference w:id="209"/>
      </w:r>
      <w:r w:rsidR="00F47CAF">
        <w:t xml:space="preserve">new switches which were </w:t>
      </w:r>
      <w:commentRangeStart w:id="210"/>
      <w:r w:rsidR="00C269DE">
        <w:t>built</w:t>
      </w:r>
      <w:r w:rsidR="00F47CAF">
        <w:t xml:space="preserve"> </w:t>
      </w:r>
      <w:commentRangeEnd w:id="210"/>
      <w:r w:rsidR="00BC5CAA">
        <w:rPr>
          <w:rStyle w:val="CommentReference"/>
        </w:rPr>
        <w:commentReference w:id="210"/>
      </w:r>
      <w:r w:rsidR="00F47CAF">
        <w:t>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commentRangeStart w:id="211"/>
      <w:r w:rsidR="001D2D28">
        <w:t xml:space="preserve">When </w:t>
      </w:r>
      <w:del w:id="212" w:author="Peter Gröschke" w:date="2022-09-25T19:42:00Z">
        <w:r w:rsidR="001D2D28" w:rsidDel="00BC5CAA">
          <w:delText xml:space="preserve">the </w:delText>
        </w:r>
      </w:del>
      <w:ins w:id="213" w:author="Peter Gröschke" w:date="2022-09-25T19:42:00Z">
        <w:r w:rsidR="00BC5CAA">
          <w:t xml:space="preserve">a </w:t>
        </w:r>
      </w:ins>
      <w:r w:rsidR="001D2D28">
        <w:t xml:space="preserve">new type of packet arrives at the switchport, </w:t>
      </w:r>
      <w:ins w:id="214" w:author="Peter Gröschke" w:date="2022-09-25T19:42:00Z">
        <w:r w:rsidR="00BC5CAA">
          <w:t xml:space="preserve">the </w:t>
        </w:r>
      </w:ins>
      <w:r w:rsidR="001D2D28">
        <w:t xml:space="preserve">switch encapsulates the received packet into </w:t>
      </w:r>
      <w:ins w:id="215" w:author="Peter Gröschke" w:date="2022-09-25T19:42:00Z">
        <w:r w:rsidR="00BC5CAA">
          <w:t xml:space="preserve">an </w:t>
        </w:r>
      </w:ins>
      <w:r w:rsidR="001D2D28">
        <w:t xml:space="preserve">OpenFlow protocol packet and forwards that packet to the SDN controller for processing and knowing the way to handle that packet. </w:t>
      </w:r>
      <w:ins w:id="216" w:author="Peter Gröschke" w:date="2022-09-25T19:43:00Z">
        <w:r w:rsidR="00BC5CAA">
          <w:t xml:space="preserve">The </w:t>
        </w:r>
      </w:ins>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w:t>
      </w:r>
      <w:ins w:id="217" w:author="Peter Gröschke" w:date="2022-09-25T19:43:00Z">
        <w:r w:rsidR="00BC5CAA">
          <w:t>s</w:t>
        </w:r>
      </w:ins>
      <w:r w:rsidR="00E81B51">
        <w:t xml:space="preserve"> </w:t>
      </w:r>
      <w:del w:id="218" w:author="Peter Gröschke" w:date="2022-09-25T19:43:00Z">
        <w:r w:rsidR="00E81B51" w:rsidDel="00BC5CAA">
          <w:delText xml:space="preserve">some </w:delText>
        </w:r>
      </w:del>
      <w:ins w:id="219" w:author="Peter Gröschke" w:date="2022-09-25T19:43:00Z">
        <w:r w:rsidR="00BC5CAA">
          <w:t xml:space="preserve">a </w:t>
        </w:r>
      </w:ins>
      <w:r w:rsidR="00E81B51">
        <w:t>set of forwarding flow rules on the switch</w:t>
      </w:r>
      <w:commentRangeEnd w:id="211"/>
      <w:r w:rsidR="00BC5CAA">
        <w:rPr>
          <w:rStyle w:val="CommentReference"/>
        </w:rPr>
        <w:commentReference w:id="211"/>
      </w:r>
      <w:r w:rsidR="00E81B51">
        <w:t>.</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9B33A37" w:rsidR="009C187C" w:rsidRDefault="009454F0" w:rsidP="009C187C">
      <w:pPr>
        <w:tabs>
          <w:tab w:val="left" w:pos="1134"/>
        </w:tabs>
      </w:pPr>
      <w:r>
        <w:t>C</w:t>
      </w:r>
      <w:r w:rsidRPr="009454F0">
        <w:t>onsidering</w:t>
      </w:r>
      <w:r>
        <w:t xml:space="preserve"> this functionality</w:t>
      </w:r>
      <w:ins w:id="220" w:author="Peter Gröschke" w:date="2022-09-25T19:50:00Z">
        <w:r w:rsidR="00010466">
          <w:t>,</w:t>
        </w:r>
      </w:ins>
      <w:r>
        <w:t xml:space="preserve"> various different switches were developed to support </w:t>
      </w:r>
      <w:del w:id="221" w:author="Peter Gröschke" w:date="2022-09-25T19:50:00Z">
        <w:r w:rsidDel="00010466">
          <w:delText xml:space="preserve">the new </w:delText>
        </w:r>
      </w:del>
      <w:r>
        <w:t xml:space="preserve">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commentRangeStart w:id="222"/>
      <w:r w:rsidR="0076549B">
        <w:t>Pica8</w:t>
      </w:r>
      <w:commentRangeEnd w:id="222"/>
      <w:r w:rsidR="00010466">
        <w:rPr>
          <w:rStyle w:val="CommentReference"/>
        </w:rPr>
        <w:commentReference w:id="222"/>
      </w:r>
      <w:r w:rsidR="0076549B">
        <w:t>,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09F62275" w:rsidR="00011F57" w:rsidRDefault="0076549B" w:rsidP="00651BAD">
      <w:pPr>
        <w:tabs>
          <w:tab w:val="left" w:pos="1134"/>
        </w:tabs>
      </w:pPr>
      <w:r>
        <w:t>Among these</w:t>
      </w:r>
      <w:r w:rsidR="008B25FC">
        <w:t xml:space="preserve"> software switches, Open vSwitch gained </w:t>
      </w:r>
      <w:del w:id="223" w:author="Peter Gröschke" w:date="2022-09-25T19:51:00Z">
        <w:r w:rsidR="008B25FC" w:rsidDel="00010466">
          <w:delText xml:space="preserve">the </w:delText>
        </w:r>
      </w:del>
      <w:r w:rsidR="008B25FC">
        <w:t xml:space="preserve">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commentRangeStart w:id="224"/>
      <w:r w:rsidR="008B25FC">
        <w:t>multilayer production quality</w:t>
      </w:r>
      <w:r w:rsidR="00472371">
        <w:t xml:space="preserve"> </w:t>
      </w:r>
      <w:commentRangeEnd w:id="224"/>
      <w:r w:rsidR="00010466">
        <w:rPr>
          <w:rStyle w:val="CommentReference"/>
        </w:rPr>
        <w:commentReference w:id="224"/>
      </w:r>
      <w:r w:rsidR="00472371">
        <w:t>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w:t>
      </w:r>
      <w:commentRangeStart w:id="225"/>
      <w:r w:rsidR="00DF7F84">
        <w:t>Open vSwitch</w:t>
      </w:r>
      <w:commentRangeEnd w:id="225"/>
      <w:r w:rsidR="00010466">
        <w:rPr>
          <w:rStyle w:val="CommentReference"/>
        </w:rPr>
        <w:commentReference w:id="225"/>
      </w:r>
      <w:r w:rsidR="00DF7F84">
        <w:t>.</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26" w:name="_Toc108739180"/>
      <w:bookmarkStart w:id="227" w:name="_Toc114792033"/>
      <w:r w:rsidRPr="006A2AA9">
        <w:rPr>
          <w:rFonts w:cs="Times"/>
        </w:rPr>
        <w:lastRenderedPageBreak/>
        <w:t>Virtual Emulated Environment</w:t>
      </w:r>
      <w:bookmarkEnd w:id="226"/>
      <w:bookmarkEnd w:id="227"/>
    </w:p>
    <w:p w14:paraId="3B3219B7" w14:textId="10C520F5" w:rsidR="003B0752" w:rsidRDefault="003B0752" w:rsidP="003B0752">
      <w:pPr>
        <w:pStyle w:val="Heading3"/>
        <w:rPr>
          <w:rFonts w:cs="Times"/>
          <w:lang w:val="en-GB"/>
        </w:rPr>
      </w:pPr>
      <w:bookmarkStart w:id="228" w:name="_Toc108739181"/>
      <w:bookmarkStart w:id="229" w:name="_Toc114792034"/>
      <w:r w:rsidRPr="006A2AA9">
        <w:rPr>
          <w:rFonts w:cs="Times"/>
          <w:lang w:val="en-GB"/>
        </w:rPr>
        <w:t>Mininet</w:t>
      </w:r>
      <w:bookmarkEnd w:id="228"/>
      <w:bookmarkEnd w:id="229"/>
    </w:p>
    <w:p w14:paraId="43BFE29F" w14:textId="54CD1DA9"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w:t>
      </w:r>
      <w:del w:id="230" w:author="Peter Gröschke" w:date="2022-09-25T19:54:00Z">
        <w:r w:rsidR="00397261" w:rsidDel="00010466">
          <w:delText xml:space="preserve">ready </w:delText>
        </w:r>
      </w:del>
      <w:ins w:id="231" w:author="Peter Gröschke" w:date="2022-09-25T19:54:00Z">
        <w:r w:rsidR="00010466">
          <w:t>ready-</w:t>
        </w:r>
      </w:ins>
      <w:del w:id="232" w:author="Peter Gröschke" w:date="2022-09-25T19:54:00Z">
        <w:r w:rsidR="00397261" w:rsidDel="00010466">
          <w:delText xml:space="preserve">to </w:delText>
        </w:r>
      </w:del>
      <w:ins w:id="233" w:author="Peter Gröschke" w:date="2022-09-25T19:54:00Z">
        <w:r w:rsidR="00010466">
          <w:t>to-</w:t>
        </w:r>
      </w:ins>
      <w:r w:rsidR="00397261">
        <w:t xml:space="preserve">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04012F0D"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w:t>
      </w:r>
      <w:commentRangeStart w:id="234"/>
      <w:r w:rsidR="00465158">
        <w:rPr>
          <w:rFonts w:cs="Times"/>
        </w:rPr>
        <w:t>real</w:t>
      </w:r>
      <w:r>
        <w:rPr>
          <w:rFonts w:cs="Times"/>
        </w:rPr>
        <w:t xml:space="preserve"> </w:t>
      </w:r>
      <w:commentRangeEnd w:id="234"/>
      <w:r w:rsidR="00010466">
        <w:rPr>
          <w:rStyle w:val="CommentReference"/>
        </w:rPr>
        <w:commentReference w:id="234"/>
      </w:r>
      <w:r>
        <w:rPr>
          <w:rFonts w:cs="Times"/>
        </w:rPr>
        <w:t>kernel</w:t>
      </w:r>
      <w:r w:rsidR="00465158">
        <w:rPr>
          <w:rFonts w:cs="Times"/>
        </w:rPr>
        <w:t xml:space="preserve"> along with application code, everything on a single machine.</w:t>
      </w:r>
      <w:r w:rsidR="00F71556">
        <w:rPr>
          <w:rFonts w:cs="Times"/>
        </w:rPr>
        <w:t xml:space="preserve"> </w:t>
      </w:r>
      <w:r w:rsidR="00F71556" w:rsidRPr="006A2AA9">
        <w:t xml:space="preserve">It also includes a CLI that is </w:t>
      </w:r>
      <w:del w:id="235" w:author="Peter Gröschke" w:date="2022-09-25T19:55:00Z">
        <w:r w:rsidR="00F71556" w:rsidRPr="006A2AA9" w:rsidDel="00010466">
          <w:delText xml:space="preserve">topology </w:delText>
        </w:r>
      </w:del>
      <w:ins w:id="236" w:author="Peter Gröschke" w:date="2022-09-25T19:55:00Z">
        <w:r w:rsidR="00010466" w:rsidRPr="006A2AA9">
          <w:t>topology</w:t>
        </w:r>
        <w:r w:rsidR="00010466">
          <w:t>-</w:t>
        </w:r>
      </w:ins>
      <w:r w:rsidR="00F71556" w:rsidRPr="006A2AA9">
        <w:t xml:space="preserve">aware and </w:t>
      </w:r>
      <w:del w:id="237" w:author="Peter Gröschke" w:date="2022-09-25T19:55:00Z">
        <w:r w:rsidR="00F71556" w:rsidRPr="006A2AA9" w:rsidDel="00010466">
          <w:delText xml:space="preserve">OpenFlow </w:delText>
        </w:r>
      </w:del>
      <w:ins w:id="238" w:author="Peter Gröschke" w:date="2022-09-25T19:55:00Z">
        <w:r w:rsidR="00010466" w:rsidRPr="006A2AA9">
          <w:t>OpenFlow</w:t>
        </w:r>
        <w:r w:rsidR="00010466">
          <w:t>-</w:t>
        </w:r>
      </w:ins>
      <w:r w:rsidR="00F71556" w:rsidRPr="006A2AA9">
        <w:t>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w:t>
      </w:r>
      <w:commentRangeStart w:id="239"/>
      <w:r>
        <w:t xml:space="preserve">d to create the network, by default, the switches and the controller are put in the root namespace of </w:t>
      </w:r>
      <w:commentRangeEnd w:id="239"/>
      <w:r w:rsidR="00010466">
        <w:rPr>
          <w:rStyle w:val="CommentReference"/>
        </w:rPr>
        <w:commentReference w:id="239"/>
      </w:r>
      <w:r>
        <w:t>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11FF4AA5" w:rsidR="00167DEE" w:rsidRDefault="00163DD4" w:rsidP="003B0752">
      <w:pPr>
        <w:rPr>
          <w:rFonts w:cs="Times"/>
        </w:rPr>
      </w:pPr>
      <w:r>
        <w:rPr>
          <w:rFonts w:cs="Times"/>
        </w:rPr>
        <w:t>Mininet</w:t>
      </w:r>
      <w:r w:rsidR="003B0752" w:rsidRPr="006A2AA9">
        <w:rPr>
          <w:rFonts w:cs="Times"/>
        </w:rPr>
        <w:t xml:space="preserve"> also gives the flexibility to integrate </w:t>
      </w:r>
      <w:del w:id="240" w:author="Peter Gröschke" w:date="2022-09-25T19:58:00Z">
        <w:r w:rsidR="003B0752" w:rsidRPr="006A2AA9" w:rsidDel="00126269">
          <w:rPr>
            <w:rFonts w:cs="Times"/>
          </w:rPr>
          <w:delText xml:space="preserve">python </w:delText>
        </w:r>
      </w:del>
      <w:ins w:id="241" w:author="Peter Gröschke" w:date="2022-09-25T19:58:00Z">
        <w:r w:rsidR="00126269">
          <w:rPr>
            <w:rFonts w:cs="Times"/>
          </w:rPr>
          <w:t>P</w:t>
        </w:r>
        <w:r w:rsidR="00126269" w:rsidRPr="006A2AA9">
          <w:rPr>
            <w:rFonts w:cs="Times"/>
          </w:rPr>
          <w:t xml:space="preserve">ython </w:t>
        </w:r>
      </w:ins>
      <w:r w:rsidR="003B0752" w:rsidRPr="006A2AA9">
        <w:rPr>
          <w:rFonts w:cs="Times"/>
        </w:rPr>
        <w:t>API, thereby paving the way for creating and experimenting with networks. Mininet is majorly used as a learning tool to test, experiment, and learn a</w:t>
      </w:r>
      <w:commentRangeStart w:id="242"/>
      <w:r w:rsidR="003B0752" w:rsidRPr="006A2AA9">
        <w:rPr>
          <w:rFonts w:cs="Times"/>
        </w:rPr>
        <w:t>bout software-defined networks and it is preferable because it is very fast and helps to create customizable topologies</w:t>
      </w:r>
      <w:commentRangeEnd w:id="242"/>
      <w:r w:rsidR="00126269">
        <w:rPr>
          <w:rStyle w:val="CommentReference"/>
        </w:rPr>
        <w:commentReference w:id="242"/>
      </w:r>
      <w:r w:rsidR="003B0752" w:rsidRPr="006A2AA9">
        <w:rPr>
          <w:rFonts w:cs="Times"/>
        </w:rPr>
        <w:t>.</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2FFCCB74"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t>
      </w:r>
      <w:del w:id="243" w:author="Peter Gröschke" w:date="2022-09-25T19:57:00Z">
        <w:r w:rsidDel="00126269">
          <w:delText xml:space="preserve">were </w:delText>
        </w:r>
      </w:del>
      <w:ins w:id="244" w:author="Peter Gröschke" w:date="2022-09-25T19:57:00Z">
        <w:r w:rsidR="00126269">
          <w:t xml:space="preserve">was </w:t>
        </w:r>
      </w:ins>
      <w:r>
        <w:t>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45" w:name="_Toc108739182"/>
      <w:bookmarkStart w:id="246" w:name="_Toc114792035"/>
      <w:r w:rsidRPr="006A2AA9">
        <w:rPr>
          <w:rFonts w:cs="Times"/>
          <w:lang w:val="en-GB"/>
        </w:rPr>
        <w:lastRenderedPageBreak/>
        <w:t>GNS3</w:t>
      </w:r>
      <w:bookmarkEnd w:id="245"/>
      <w:bookmarkEnd w:id="246"/>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w:t>
      </w:r>
      <w:commentRangeStart w:id="247"/>
      <w:r w:rsidRPr="006A2AA9">
        <w:t>device</w:t>
      </w:r>
      <w:commentRangeEnd w:id="247"/>
      <w:r w:rsidR="00126269">
        <w:rPr>
          <w:rStyle w:val="CommentReference"/>
        </w:rPr>
        <w:commentReference w:id="247"/>
      </w:r>
      <w:r w:rsidRPr="006A2AA9">
        <w:t>.</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0FBD5AC7" w:rsidR="003B0752" w:rsidRPr="006A2AA9" w:rsidRDefault="003B0752">
      <w:pPr>
        <w:pStyle w:val="ListParagraph"/>
        <w:numPr>
          <w:ilvl w:val="0"/>
          <w:numId w:val="11"/>
        </w:numPr>
        <w:spacing w:before="240"/>
        <w:rPr>
          <w:rFonts w:cs="Times"/>
        </w:rPr>
      </w:pPr>
      <w:r w:rsidRPr="006A2AA9">
        <w:rPr>
          <w:rFonts w:cs="Times"/>
        </w:rPr>
        <w:t xml:space="preserve">Not a self-contained </w:t>
      </w:r>
      <w:del w:id="248" w:author="Peter Gröschke" w:date="2022-09-25T20:01:00Z">
        <w:r w:rsidRPr="006A2AA9" w:rsidDel="00126269">
          <w:rPr>
            <w:rFonts w:cs="Times"/>
          </w:rPr>
          <w:delText>package, but</w:delText>
        </w:r>
      </w:del>
      <w:ins w:id="249" w:author="Peter Gröschke" w:date="2022-09-25T20:01:00Z">
        <w:r w:rsidR="00126269" w:rsidRPr="006A2AA9">
          <w:rPr>
            <w:rFonts w:cs="Times"/>
          </w:rPr>
          <w:t>package but</w:t>
        </w:r>
      </w:ins>
      <w:r w:rsidRPr="006A2AA9">
        <w:rPr>
          <w:rFonts w:cs="Times"/>
        </w:rPr>
        <w:t xml:space="preserve">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250" w:name="_Toc114792036"/>
      <w:r w:rsidRPr="006A2AA9">
        <w:lastRenderedPageBreak/>
        <w:t>OpenFlow</w:t>
      </w:r>
      <w:r w:rsidR="00E97372" w:rsidRPr="006A2AA9">
        <w:t xml:space="preserve"> Protocol</w:t>
      </w:r>
      <w:bookmarkEnd w:id="250"/>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025910A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w:t>
      </w:r>
      <w:commentRangeStart w:id="251"/>
      <w:r w:rsidR="00AF473E">
        <w:t xml:space="preserve">multiple flow tables, group tables, pipeline processing </w:t>
      </w:r>
      <w:commentRangeEnd w:id="251"/>
      <w:r w:rsidR="00FC60F5">
        <w:rPr>
          <w:rStyle w:val="CommentReference"/>
        </w:rPr>
        <w:commentReference w:id="251"/>
      </w:r>
      <w:r w:rsidR="00AF473E">
        <w:t>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commentRangeStart w:id="252"/>
      <w:r w:rsidR="00C1380D">
        <w:t>added bundle mechanism and support for table synchronization</w:t>
      </w:r>
      <w:commentRangeEnd w:id="252"/>
      <w:r w:rsidR="00FC60F5">
        <w:rPr>
          <w:rStyle w:val="CommentReference"/>
        </w:rPr>
        <w:commentReference w:id="252"/>
      </w:r>
      <w:r w:rsidR="00C1380D">
        <w:t xml:space="preserve">. </w:t>
      </w:r>
      <w:del w:id="253" w:author="Peter Gröschke" w:date="2022-09-26T12:18:00Z">
        <w:r w:rsidR="00C1380D" w:rsidDel="00304A09">
          <w:delText>Also</w:delText>
        </w:r>
      </w:del>
      <w:ins w:id="254" w:author="Peter Gröschke" w:date="2022-09-26T12:18:00Z">
        <w:r w:rsidR="00304A09">
          <w:t>Also,</w:t>
        </w:r>
      </w:ins>
      <w:r w:rsidR="00C1380D">
        <w:t xml:space="preserve">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ins w:id="255" w:author="Peter Gröschke" w:date="2022-09-26T12:19:00Z">
        <w:r w:rsidR="00304A09">
          <w:t>,</w:t>
        </w:r>
      </w:ins>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commentRangeStart w:id="256"/>
      <w:r w:rsidR="00AC7ED9">
        <w:t xml:space="preserve">it is only </w:t>
      </w:r>
      <w:r w:rsidR="00AC7ED9" w:rsidRPr="00AC7ED9">
        <w:t>accessible to ONF's members</w:t>
      </w:r>
      <w:commentRangeEnd w:id="256"/>
      <w:r w:rsidR="00304A09">
        <w:rPr>
          <w:rStyle w:val="CommentReference"/>
        </w:rPr>
        <w:commentReference w:id="256"/>
      </w:r>
      <w:r w:rsidR="00AC7ED9" w:rsidRPr="00AC7ED9">
        <w:t>.</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3F42522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w:t>
      </w:r>
      <w:del w:id="257" w:author="Peter Gröschke" w:date="2022-09-26T16:20:00Z">
        <w:r w:rsidR="00F964F6" w:rsidDel="00FC60F5">
          <w:delText>s</w:delText>
        </w:r>
      </w:del>
      <w:r w:rsidR="00F964F6">
        <w:t xml:space="preserve"> as</w:t>
      </w:r>
      <w:del w:id="258" w:author="Peter Gröschke" w:date="2022-09-26T16:20:00Z">
        <w:r w:rsidR="00F964F6" w:rsidDel="00FC60F5">
          <w:delText xml:space="preserve"> an</w:delText>
        </w:r>
      </w:del>
      <w:r w:rsidR="00F964F6">
        <w:t xml:space="preserve"> interface</w:t>
      </w:r>
      <w:ins w:id="259" w:author="Peter Gröschke" w:date="2022-09-26T16:20:00Z">
        <w:r w:rsidR="00FC60F5">
          <w:t>s</w:t>
        </w:r>
      </w:ins>
      <w:r w:rsidR="00F964F6">
        <w:t xml:space="preserv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8"/>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1A24603E" w:rsidR="00A36F96" w:rsidRPr="00970478" w:rsidRDefault="00CA7F26" w:rsidP="00A326C8">
      <w:r>
        <w:t>When the data packet arrives at the switchport of OpenFlow switch, it reviews the packet header and checks the flow table for matching</w:t>
      </w:r>
      <w:del w:id="260" w:author="Peter Gröschke" w:date="2022-09-26T16:21:00Z">
        <w:r w:rsidDel="00FC60F5">
          <w:delText xml:space="preserve"> of</w:delText>
        </w:r>
      </w:del>
      <w:r>
        <w:t xml:space="preserve"> flow entry</w:t>
      </w:r>
      <w:ins w:id="261" w:author="Peter Gröschke" w:date="2022-09-26T16:21:00Z">
        <w:r w:rsidR="00FC60F5">
          <w:t>/entries</w:t>
        </w:r>
      </w:ins>
      <w:r>
        <w:t xml:space="preserve">. An OpenFlow switch should at least have one flow table </w:t>
      </w:r>
      <w:r w:rsidR="008B3B44">
        <w:t xml:space="preserve">but can </w:t>
      </w:r>
      <w:del w:id="262" w:author="Peter Gröschke" w:date="2022-09-26T16:21:00Z">
        <w:r w:rsidR="008B3B44" w:rsidDel="00FC60F5">
          <w:delText xml:space="preserve">consists </w:delText>
        </w:r>
      </w:del>
      <w:ins w:id="263" w:author="Peter Gröschke" w:date="2022-09-26T16:21:00Z">
        <w:r w:rsidR="00FC60F5">
          <w:t xml:space="preserve">support </w:t>
        </w:r>
      </w:ins>
      <w:r w:rsidR="008B3B44">
        <w:t>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the match fields such as packet header, ingress port, source and destination addresses are checked. If the flow entry of the match fields is found, as per the action set instructions, action is performed on the packet. The action set can consist</w:t>
      </w:r>
      <w:del w:id="264" w:author="Peter Gröschke" w:date="2022-09-26T16:22:00Z">
        <w:r w:rsidR="004B770F" w:rsidDel="00FC60F5">
          <w:delText>s</w:delText>
        </w:r>
      </w:del>
      <w:r w:rsidR="004B770F">
        <w:t xml:space="preserve"> of actions such as</w:t>
      </w:r>
      <w:del w:id="265" w:author="Peter Gröschke" w:date="2022-09-26T16:22:00Z">
        <w:r w:rsidR="004B770F" w:rsidDel="00FC60F5">
          <w:delText>,</w:delText>
        </w:r>
      </w:del>
      <w:r w:rsidR="004B770F">
        <w:t xml:space="preserve"> to instruct </w:t>
      </w:r>
      <w:commentRangeStart w:id="266"/>
      <w:r w:rsidR="004B770F">
        <w:t xml:space="preserve">packet from which egress port to </w:t>
      </w:r>
      <w:r w:rsidR="00656C2E">
        <w:t>move out from</w:t>
      </w:r>
      <w:r w:rsidR="004B770F">
        <w:t xml:space="preserve"> </w:t>
      </w:r>
      <w:commentRangeEnd w:id="266"/>
      <w:r w:rsidR="00FC60F5">
        <w:rPr>
          <w:rStyle w:val="CommentReference"/>
        </w:rPr>
        <w:commentReference w:id="266"/>
      </w:r>
      <w:r w:rsidR="00656C2E">
        <w:t>and also packets can be redirected to other flow tables</w:t>
      </w:r>
      <w:r w:rsidR="004B770F">
        <w:t xml:space="preserve"> if required</w:t>
      </w:r>
      <w:r w:rsidR="00656C2E">
        <w:t xml:space="preserve">. The </w:t>
      </w:r>
      <w:commentRangeStart w:id="267"/>
      <w:r w:rsidR="00656C2E">
        <w:t xml:space="preserve">pipeline </w:t>
      </w:r>
      <w:commentRangeEnd w:id="267"/>
      <w:r w:rsidR="00FC60F5">
        <w:rPr>
          <w:rStyle w:val="CommentReference"/>
        </w:rPr>
        <w:commentReference w:id="267"/>
      </w:r>
      <w:r w:rsidR="00656C2E">
        <w:t xml:space="preserve">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commentRangeStart w:id="268"/>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commentRangeEnd w:id="268"/>
      <w:r w:rsidR="00FC60F5">
        <w:rPr>
          <w:rStyle w:val="CommentReference"/>
        </w:rPr>
        <w:commentReference w:id="268"/>
      </w:r>
      <w:r w:rsidR="008A6547" w:rsidRPr="009704E9">
        <w:t>.</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5875432F"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w:t>
      </w:r>
      <w:del w:id="269" w:author="Peter Gröschke" w:date="2022-09-26T16:27:00Z">
        <w:r w:rsidR="00970726" w:rsidDel="00FC60F5">
          <w:delText>s</w:delText>
        </w:r>
      </w:del>
      <w:r w:rsidR="00970726">
        <w:t>:</w:t>
      </w:r>
      <w:r w:rsidR="00CE54BF">
        <w:t xml:space="preserve"> </w:t>
      </w:r>
      <w:r w:rsidR="00970726">
        <w:t xml:space="preserve">All, Select, Indirect and Fast failover. </w:t>
      </w:r>
      <w:commentRangeStart w:id="270"/>
      <w:r w:rsidR="00D6384B">
        <w:t>All type</w:t>
      </w:r>
      <w:ins w:id="271" w:author="Peter Gröschke" w:date="2022-09-26T16:27:00Z">
        <w:r w:rsidR="00FC60F5">
          <w:t>s</w:t>
        </w:r>
      </w:ins>
      <w:r w:rsidR="005D4C7D">
        <w:t xml:space="preserve"> </w:t>
      </w:r>
      <w:del w:id="272" w:author="Peter Gröschke" w:date="2022-09-26T16:27:00Z">
        <w:r w:rsidR="005D4C7D" w:rsidDel="00FC60F5">
          <w:delText>of</w:delText>
        </w:r>
        <w:r w:rsidR="00D6384B" w:rsidDel="00FC60F5">
          <w:delText xml:space="preserve"> group tables </w:delText>
        </w:r>
      </w:del>
      <w:r w:rsidR="00D6384B">
        <w:t xml:space="preserve">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commentRangeEnd w:id="270"/>
      <w:r w:rsidR="00FC60F5">
        <w:rPr>
          <w:rStyle w:val="CommentReference"/>
        </w:rPr>
        <w:commentReference w:id="270"/>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112E40D2" w:rsidR="00810D03" w:rsidRDefault="009609E1" w:rsidP="00A326C8">
      <w:r>
        <w:t xml:space="preserve">OpenFlow protocol supports three types of </w:t>
      </w:r>
      <w:del w:id="273" w:author="Peter Gröschke" w:date="2022-09-26T16:30:00Z">
        <w:r w:rsidDel="00AC4B9B">
          <w:delText>message</w:delText>
        </w:r>
      </w:del>
      <w:ins w:id="274" w:author="Peter Gröschke" w:date="2022-09-26T16:30:00Z">
        <w:r w:rsidR="00AC4B9B">
          <w:t>messages</w:t>
        </w:r>
      </w:ins>
      <w:r>
        <w:t xml:space="preserve">: </w:t>
      </w:r>
      <w:r w:rsidRPr="00B46F37">
        <w:rPr>
          <w:b/>
          <w:bCs/>
          <w:i/>
          <w:iCs/>
        </w:rPr>
        <w:t>Controller-to-switch, Asynchronous and Symmetric</w:t>
      </w:r>
      <w:r>
        <w:t>.</w:t>
      </w:r>
      <w:r w:rsidR="00C91FEA">
        <w:t xml:space="preserve"> The Controller-to-switch message types are </w:t>
      </w:r>
      <w:del w:id="275" w:author="Peter Gröschke" w:date="2022-09-26T16:29:00Z">
        <w:r w:rsidR="00C91FEA" w:rsidDel="00AC4B9B">
          <w:delText>send</w:delText>
        </w:r>
      </w:del>
      <w:ins w:id="276" w:author="Peter Gröschke" w:date="2022-09-26T16:29:00Z">
        <w:r w:rsidR="00AC4B9B">
          <w:t>sent</w:t>
        </w:r>
      </w:ins>
      <w:r w:rsidR="00C91FEA">
        <w:t xml:space="preserve">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w:t>
      </w:r>
      <w:commentRangeStart w:id="277"/>
      <w:r w:rsidR="00C278C6">
        <w:t xml:space="preserve">Packet-Out, Barrier messages, Role request, Bundle </w:t>
      </w:r>
      <w:commentRangeEnd w:id="277"/>
      <w:r w:rsidR="00AC4B9B">
        <w:rPr>
          <w:rStyle w:val="CommentReference"/>
        </w:rPr>
        <w:commentReference w:id="277"/>
      </w:r>
      <w:r w:rsidR="00C278C6">
        <w:t xml:space="preserve">messages and set asynchronous configuration messages. </w:t>
      </w:r>
      <w:r w:rsidR="00810D03">
        <w:t>All these message</w:t>
      </w:r>
      <w:del w:id="278" w:author="Peter Gröschke" w:date="2022-09-26T16:30:00Z">
        <w:r w:rsidR="00810D03" w:rsidDel="00AC4B9B">
          <w:delText>s</w:delText>
        </w:r>
      </w:del>
      <w:r w:rsidR="00810D03">
        <w:t xml:space="preserve">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403EC9C0"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w:t>
      </w:r>
      <w:del w:id="279" w:author="Peter Gröschke" w:date="2022-09-26T16:40:00Z">
        <w:r w:rsidR="006534D7" w:rsidDel="00530A48">
          <w:delText xml:space="preserve">These </w:delText>
        </w:r>
      </w:del>
      <w:ins w:id="280" w:author="Peter Gröschke" w:date="2022-09-26T16:40:00Z">
        <w:r w:rsidR="00530A48">
          <w:t xml:space="preserve">This </w:t>
        </w:r>
      </w:ins>
      <w:r w:rsidR="006534D7">
        <w:t xml:space="preserve">type of messages </w:t>
      </w:r>
      <w:del w:id="281" w:author="Peter Gröschke" w:date="2022-09-26T16:45:00Z">
        <w:r w:rsidR="006534D7" w:rsidDel="00530A48">
          <w:delText xml:space="preserve">are </w:delText>
        </w:r>
      </w:del>
      <w:ins w:id="282" w:author="Peter Gröschke" w:date="2022-09-26T16:45:00Z">
        <w:r w:rsidR="00530A48">
          <w:t xml:space="preserve">is </w:t>
        </w:r>
      </w:ins>
      <w:r w:rsidR="006534D7">
        <w:t>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9"/>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3806ADAA" w:rsidR="00A80D23" w:rsidRDefault="00530A48" w:rsidP="00F04AB7">
      <w:pPr>
        <w:jc w:val="center"/>
      </w:pPr>
      <w:ins w:id="283" w:author="Peter Gröschke" w:date="2022-09-26T16:43:00Z">
        <w:r>
          <w:t>(source, if not your own)</w:t>
        </w:r>
      </w:ins>
    </w:p>
    <w:p w14:paraId="163EDEE8" w14:textId="74937DE2"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w:t>
      </w:r>
      <w:ins w:id="284" w:author="Peter Gröschke" w:date="2022-09-26T16:43:00Z">
        <w:r w:rsidR="00530A48">
          <w:t xml:space="preserve">and </w:t>
        </w:r>
      </w:ins>
      <w:r w:rsidR="006D1777">
        <w:t xml:space="preserve">is initiated by OpenFlow switch. </w:t>
      </w:r>
      <w:r w:rsidR="00EA657A">
        <w:t xml:space="preserve">SDN controller replies with the </w:t>
      </w:r>
      <w:r w:rsidR="00EA657A" w:rsidRPr="003235CE">
        <w:rPr>
          <w:i/>
          <w:iCs/>
        </w:rPr>
        <w:t>OFPT_FEATURES_REQUEST</w:t>
      </w:r>
      <w:r w:rsidR="00EA657A">
        <w:t xml:space="preserve"> message, which consists </w:t>
      </w:r>
      <w:commentRangeStart w:id="285"/>
      <w:r w:rsidR="00EA657A">
        <w:t>of some attributed request like DPID</w:t>
      </w:r>
      <w:commentRangeEnd w:id="285"/>
      <w:r w:rsidR="00530A48">
        <w:rPr>
          <w:rStyle w:val="CommentReference"/>
        </w:rPr>
        <w:commentReference w:id="285"/>
      </w:r>
      <w:r w:rsidR="00EA657A">
        <w:t>,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 xml:space="preserve">the number of tables supported by the switch, each of which can have a different set of supported match fields, </w:t>
      </w:r>
      <w:del w:id="286" w:author="Peter Gröschke" w:date="2022-09-26T16:46:00Z">
        <w:r w:rsidR="00C53A0B" w:rsidRPr="00C53A0B" w:rsidDel="00530A48">
          <w:delText>actions</w:delText>
        </w:r>
      </w:del>
      <w:ins w:id="287" w:author="Peter Gröschke" w:date="2022-09-26T16:46:00Z">
        <w:r w:rsidR="00530A48" w:rsidRPr="00C53A0B">
          <w:t>actions,</w:t>
        </w:r>
      </w:ins>
      <w:r w:rsidR="00C53A0B" w:rsidRPr="00C53A0B">
        <w:t xml:space="preserve">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w:t>
      </w:r>
      <w:ins w:id="288" w:author="Peter Gröschke" w:date="2022-09-26T16:46:00Z">
        <w:r w:rsidR="00530A48">
          <w:t xml:space="preserve">the </w:t>
        </w:r>
      </w:ins>
      <w:r w:rsidR="00ED1438">
        <w:t xml:space="preserve">OpenFlow switch replies </w:t>
      </w:r>
      <w:del w:id="289" w:author="Peter Gröschke" w:date="2022-09-26T16:47:00Z">
        <w:r w:rsidR="00ED1438" w:rsidDel="00530A48">
          <w:delText xml:space="preserve">back </w:delText>
        </w:r>
      </w:del>
      <w:r w:rsidR="00ED1438">
        <w:t xml:space="preserve">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w:t>
      </w:r>
      <w:del w:id="290" w:author="Peter Gröschke" w:date="2022-09-26T16:47:00Z">
        <w:r w:rsidR="00ED1438" w:rsidDel="00530A48">
          <w:delText xml:space="preserve">back </w:delText>
        </w:r>
      </w:del>
      <w:r w:rsidR="00ED1438">
        <w:t xml:space="preserve">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42D7DA9C" w:rsidR="006534D7" w:rsidRDefault="00BE5891" w:rsidP="006534D7">
      <w:r>
        <w:t xml:space="preserve">The </w:t>
      </w:r>
      <w:r w:rsidRPr="00F72325">
        <w:t>major vendors</w:t>
      </w:r>
      <w:r>
        <w:t xml:space="preserve"> such as Cisco, Juniper, </w:t>
      </w:r>
      <w:commentRangeStart w:id="291"/>
      <w:r>
        <w:t>Big Switch Networks</w:t>
      </w:r>
      <w:commentRangeEnd w:id="291"/>
      <w:r w:rsidR="00530A48">
        <w:rPr>
          <w:rStyle w:val="CommentReference"/>
        </w:rPr>
        <w:commentReference w:id="291"/>
      </w:r>
      <w:r>
        <w:t>, VMware, IBM, Versa Networks</w:t>
      </w:r>
      <w:r w:rsidR="00E20E9A">
        <w:t>, HPE, Google</w:t>
      </w:r>
      <w:r>
        <w:t xml:space="preserve"> have built their devices to support</w:t>
      </w:r>
      <w:r w:rsidRPr="00F72325">
        <w:t xml:space="preserve"> OpenFlow</w:t>
      </w:r>
      <w:r>
        <w:t xml:space="preserve"> protocol.</w:t>
      </w:r>
      <w:r w:rsidR="00E16B3E">
        <w:t xml:space="preserve"> </w:t>
      </w:r>
      <w:commentRangeStart w:id="292"/>
      <w:r w:rsidR="00572146">
        <w:t xml:space="preserve">Other Southbound interface protocols </w:t>
      </w:r>
      <w:commentRangeEnd w:id="292"/>
      <w:r w:rsidR="00A426CC">
        <w:rPr>
          <w:rStyle w:val="CommentReference"/>
        </w:rPr>
        <w:commentReference w:id="292"/>
      </w:r>
      <w:r w:rsidR="00572146">
        <w:t xml:space="preserve">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xml:space="preserve">, which was developed before the popularity of SDN </w:t>
      </w:r>
      <w:del w:id="293" w:author="Peter Gröschke" w:date="2022-09-26T16:50:00Z">
        <w:r w:rsidR="00761FF9" w:rsidDel="00A426CC">
          <w:delText xml:space="preserve">provides </w:delText>
        </w:r>
      </w:del>
      <w:ins w:id="294" w:author="Peter Gröschke" w:date="2022-09-26T16:50:00Z">
        <w:r w:rsidR="00A426CC">
          <w:t xml:space="preserve">provided </w:t>
        </w:r>
      </w:ins>
      <w:r w:rsidR="00761FF9">
        <w:t>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w:t>
      </w:r>
      <w:ins w:id="295" w:author="Peter Gröschke" w:date="2022-09-26T16:50:00Z">
        <w:r w:rsidR="00A426CC">
          <w:t xml:space="preserve">be </w:t>
        </w:r>
      </w:ins>
      <w:r w:rsidR="00F209C8">
        <w:t xml:space="preserve">combined </w:t>
      </w:r>
      <w:del w:id="296" w:author="Peter Gröschke" w:date="2022-09-26T16:51:00Z">
        <w:r w:rsidR="00F209C8" w:rsidDel="00A426CC">
          <w:delText xml:space="preserve">together </w:delText>
        </w:r>
      </w:del>
      <w:r w:rsidR="00F209C8">
        <w:t xml:space="preserve">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297" w:name="_Toc114792037"/>
      <w:r w:rsidRPr="006A2AA9">
        <w:lastRenderedPageBreak/>
        <w:t>Requirements</w:t>
      </w:r>
      <w:r w:rsidR="00CE6790" w:rsidRPr="006A2AA9">
        <w:t xml:space="preserve"> Analysis</w:t>
      </w:r>
      <w:bookmarkEnd w:id="297"/>
    </w:p>
    <w:p w14:paraId="6A54B974" w14:textId="3C8D1E74" w:rsidR="005568EF" w:rsidRDefault="00EB2CE9" w:rsidP="003B0752">
      <w:pPr>
        <w:rPr>
          <w:rFonts w:cs="Times"/>
        </w:rPr>
      </w:pPr>
      <w:commentRangeStart w:id="298"/>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commentRangeEnd w:id="298"/>
      <w:r w:rsidR="00A426CC">
        <w:rPr>
          <w:rStyle w:val="CommentReference"/>
        </w:rPr>
        <w:commentReference w:id="298"/>
      </w:r>
      <w:commentRangeStart w:id="299"/>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commentRangeEnd w:id="299"/>
      <w:r w:rsidR="00A426CC">
        <w:rPr>
          <w:rStyle w:val="CommentReference"/>
        </w:rPr>
        <w:commentReference w:id="299"/>
      </w:r>
      <w:r w:rsidR="00101908">
        <w:rPr>
          <w:rFonts w:cs="Times"/>
        </w:rPr>
        <w:t>.</w:t>
      </w:r>
      <w:r>
        <w:rPr>
          <w:rFonts w:cs="Times"/>
        </w:rPr>
        <w:t xml:space="preserve"> Even though </w:t>
      </w:r>
      <w:commentRangeStart w:id="300"/>
      <w:r>
        <w:rPr>
          <w:rFonts w:cs="Times"/>
        </w:rPr>
        <w:t xml:space="preserve">they </w:t>
      </w:r>
      <w:commentRangeEnd w:id="300"/>
      <w:r w:rsidR="00A426CC">
        <w:rPr>
          <w:rStyle w:val="CommentReference"/>
        </w:rPr>
        <w:commentReference w:id="300"/>
      </w:r>
      <w:r>
        <w:rPr>
          <w:rFonts w:cs="Times"/>
        </w:rPr>
        <w:t>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 xml:space="preserve">SDN controllers popular amongst </w:t>
      </w:r>
      <w:del w:id="301" w:author="Peter Gröschke" w:date="2022-09-26T16:55:00Z">
        <w:r w:rsidR="00242BE5" w:rsidDel="00A426CC">
          <w:rPr>
            <w:rFonts w:cs="Times"/>
          </w:rPr>
          <w:delText xml:space="preserve">the </w:delText>
        </w:r>
      </w:del>
      <w:r w:rsidR="00242BE5">
        <w:rPr>
          <w:rFonts w:cs="Times"/>
        </w:rPr>
        <w:t>researchers, developers and commercial users</w:t>
      </w:r>
      <w:r w:rsidR="0081139F">
        <w:rPr>
          <w:rFonts w:cs="Times"/>
        </w:rPr>
        <w:t xml:space="preserve"> were more </w:t>
      </w:r>
      <w:commentRangeStart w:id="302"/>
      <w:r w:rsidR="0081139F">
        <w:rPr>
          <w:rFonts w:cs="Times"/>
        </w:rPr>
        <w:t xml:space="preserve">focused </w:t>
      </w:r>
      <w:commentRangeEnd w:id="302"/>
      <w:r w:rsidR="00A426CC">
        <w:rPr>
          <w:rStyle w:val="CommentReference"/>
        </w:rPr>
        <w:commentReference w:id="302"/>
      </w:r>
      <w:r w:rsidR="0081139F">
        <w:rPr>
          <w:rFonts w:cs="Times"/>
        </w:rPr>
        <w:t xml:space="preserve">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w:t>
      </w:r>
      <w:commentRangeStart w:id="303"/>
      <w:r w:rsidR="007A3469">
        <w:rPr>
          <w:rFonts w:cs="Times"/>
        </w:rPr>
        <w:t>These</w:t>
      </w:r>
      <w:r w:rsidR="003D28C2">
        <w:rPr>
          <w:rFonts w:cs="Times"/>
        </w:rPr>
        <w:t xml:space="preserve"> newer versions of</w:t>
      </w:r>
      <w:r w:rsidR="007A3469">
        <w:rPr>
          <w:rFonts w:cs="Times"/>
        </w:rPr>
        <w:t xml:space="preserve"> developed controllers </w:t>
      </w:r>
      <w:commentRangeEnd w:id="303"/>
      <w:r w:rsidR="00A426CC">
        <w:rPr>
          <w:rStyle w:val="CommentReference"/>
        </w:rPr>
        <w:commentReference w:id="303"/>
      </w:r>
      <w:r w:rsidR="007A3469">
        <w:rPr>
          <w:rFonts w:cs="Times"/>
        </w:rPr>
        <w:t>were found to be rich in features and functionality along with solving the problems faced by the base controller.</w:t>
      </w:r>
      <w:r w:rsidR="00146B3B">
        <w:rPr>
          <w:rFonts w:cs="Times"/>
        </w:rPr>
        <w:t xml:space="preserve"> </w:t>
      </w:r>
      <w:commentRangeStart w:id="304"/>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commentRangeEnd w:id="304"/>
      <w:r w:rsidR="00A426CC">
        <w:rPr>
          <w:rStyle w:val="CommentReference"/>
        </w:rPr>
        <w:commentReference w:id="304"/>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w:t>
      </w:r>
      <w:del w:id="305" w:author="Peter Gröschke" w:date="2022-09-26T16:59:00Z">
        <w:r w:rsidR="005568EF" w:rsidDel="00A426CC">
          <w:rPr>
            <w:rFonts w:cs="Times"/>
          </w:rPr>
          <w:delText xml:space="preserve">analysation </w:delText>
        </w:r>
      </w:del>
      <w:ins w:id="306" w:author="Peter Gröschke" w:date="2022-09-26T16:59:00Z">
        <w:r w:rsidR="00A426CC">
          <w:rPr>
            <w:rFonts w:cs="Times"/>
          </w:rPr>
          <w:t xml:space="preserve">analysis </w:t>
        </w:r>
      </w:ins>
      <w:r w:rsidR="005568EF">
        <w:rPr>
          <w:rFonts w:cs="Times"/>
        </w:rPr>
        <w:t xml:space="preserve">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07" w:name="_Toc431391102"/>
      <w:bookmarkStart w:id="308" w:name="_Toc108739185"/>
      <w:bookmarkStart w:id="309" w:name="_Toc114792038"/>
      <w:r w:rsidRPr="006A2AA9">
        <w:rPr>
          <w:rFonts w:cs="Times"/>
        </w:rPr>
        <w:t>General Objectives</w:t>
      </w:r>
      <w:bookmarkEnd w:id="307"/>
      <w:bookmarkEnd w:id="308"/>
      <w:bookmarkEnd w:id="309"/>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w:t>
      </w:r>
      <w:commentRangeStart w:id="310"/>
      <w:r w:rsidR="00484332">
        <w:rPr>
          <w:rFonts w:cs="Times"/>
        </w:rPr>
        <w:t>network</w:t>
      </w:r>
      <w:r w:rsidRPr="006A2AA9">
        <w:rPr>
          <w:rFonts w:cs="Times"/>
        </w:rPr>
        <w:t xml:space="preserve"> emulat</w:t>
      </w:r>
      <w:r w:rsidR="00484332">
        <w:rPr>
          <w:rFonts w:cs="Times"/>
        </w:rPr>
        <w:t>or</w:t>
      </w:r>
      <w:r w:rsidRPr="006A2AA9">
        <w:rPr>
          <w:rFonts w:cs="Times"/>
        </w:rPr>
        <w:t xml:space="preserve"> software</w:t>
      </w:r>
      <w:commentRangeEnd w:id="310"/>
      <w:r w:rsidR="00455278">
        <w:rPr>
          <w:rStyle w:val="CommentReference"/>
        </w:rPr>
        <w:commentReference w:id="310"/>
      </w:r>
      <w:r w:rsidRPr="006A2AA9">
        <w:rPr>
          <w:rFonts w:cs="Times"/>
        </w:rPr>
        <w:t>.</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 xml:space="preserve">Provide </w:t>
      </w:r>
      <w:commentRangeStart w:id="311"/>
      <w:r w:rsidRPr="006A2AA9">
        <w:rPr>
          <w:rFonts w:cs="Times"/>
        </w:rPr>
        <w:t xml:space="preserve">services and user groups </w:t>
      </w:r>
      <w:commentRangeEnd w:id="311"/>
      <w:r w:rsidR="00455278">
        <w:rPr>
          <w:rStyle w:val="CommentReference"/>
        </w:rPr>
        <w:commentReference w:id="311"/>
      </w:r>
      <w:r w:rsidRPr="006A2AA9">
        <w:rPr>
          <w:rFonts w:cs="Times"/>
        </w:rPr>
        <w:t>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w:t>
      </w:r>
      <w:commentRangeStart w:id="312"/>
      <w:r>
        <w:rPr>
          <w:rFonts w:cs="Times"/>
        </w:rPr>
        <w:t>answer difficulties faced by ISPs</w:t>
      </w:r>
      <w:commentRangeEnd w:id="312"/>
      <w:r w:rsidR="00455278">
        <w:rPr>
          <w:rStyle w:val="CommentReference"/>
        </w:rPr>
        <w:commentReference w:id="312"/>
      </w:r>
      <w:r>
        <w:rPr>
          <w:rFonts w:cs="Times"/>
        </w:rPr>
        <w:t>.</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 xml:space="preserve">Throughout this thesis, the following research </w:t>
      </w:r>
      <w:commentRangeStart w:id="313"/>
      <w:r w:rsidRPr="006A2AA9">
        <w:t xml:space="preserve">questions </w:t>
      </w:r>
      <w:commentRangeEnd w:id="313"/>
      <w:r w:rsidR="00455278">
        <w:rPr>
          <w:rStyle w:val="CommentReference"/>
        </w:rPr>
        <w:commentReference w:id="313"/>
      </w:r>
      <w:r w:rsidRPr="006A2AA9">
        <w:t>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commentRangeStart w:id="314"/>
      <w:r w:rsidRPr="006A2AA9">
        <w:rPr>
          <w:rFonts w:cs="Times"/>
        </w:rPr>
        <w:t>Algorithms that are responsible for the optimization of the paths.</w:t>
      </w:r>
      <w:commentRangeEnd w:id="314"/>
      <w:r w:rsidR="00455278">
        <w:rPr>
          <w:rStyle w:val="CommentReference"/>
        </w:rPr>
        <w:commentReference w:id="314"/>
      </w:r>
    </w:p>
    <w:p w14:paraId="076B53C3" w14:textId="4934ACCD" w:rsidR="00332AA7" w:rsidRDefault="00332AA7">
      <w:pPr>
        <w:pStyle w:val="ListParagraph"/>
        <w:numPr>
          <w:ilvl w:val="0"/>
          <w:numId w:val="14"/>
        </w:numPr>
        <w:spacing w:before="240"/>
        <w:rPr>
          <w:rFonts w:cs="Times"/>
        </w:rPr>
      </w:pPr>
      <w:r>
        <w:rPr>
          <w:rFonts w:cs="Times"/>
        </w:rPr>
        <w:t xml:space="preserve">Different architectures of SDN and challenges </w:t>
      </w:r>
      <w:del w:id="315" w:author="Peter Gröschke" w:date="2022-09-26T17:07:00Z">
        <w:r w:rsidDel="00455278">
          <w:rPr>
            <w:rFonts w:cs="Times"/>
          </w:rPr>
          <w:delText xml:space="preserve">faces </w:delText>
        </w:r>
      </w:del>
      <w:ins w:id="316" w:author="Peter Gröschke" w:date="2022-09-26T17:07:00Z">
        <w:r w:rsidR="00455278">
          <w:rPr>
            <w:rFonts w:cs="Times"/>
          </w:rPr>
          <w:t xml:space="preserve">faced </w:t>
        </w:r>
      </w:ins>
      <w:r>
        <w:rPr>
          <w:rFonts w:cs="Times"/>
        </w:rPr>
        <w:t>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17" w:name="_Toc108739186"/>
      <w:bookmarkStart w:id="318" w:name="_Toc114792039"/>
      <w:r w:rsidRPr="006A2AA9">
        <w:rPr>
          <w:rFonts w:cs="Times"/>
        </w:rPr>
        <w:lastRenderedPageBreak/>
        <w:t>Work Plan</w:t>
      </w:r>
      <w:bookmarkEnd w:id="317"/>
      <w:bookmarkEnd w:id="318"/>
    </w:p>
    <w:p w14:paraId="029C785A" w14:textId="590D82A7" w:rsidR="003B0752" w:rsidRPr="006A2AA9" w:rsidRDefault="003B0752" w:rsidP="003B0752">
      <w:commentRangeStart w:id="319"/>
      <w:r w:rsidRPr="006A2AA9">
        <w:t xml:space="preserve">Work flow </w:t>
      </w:r>
      <w:commentRangeEnd w:id="319"/>
      <w:r w:rsidR="00455278">
        <w:rPr>
          <w:rStyle w:val="CommentReference"/>
        </w:rPr>
        <w:commentReference w:id="319"/>
      </w:r>
      <w:r w:rsidRPr="006A2AA9">
        <w:t>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20" w:name="_Toc108739187"/>
      <w:bookmarkStart w:id="321" w:name="_Toc114792040"/>
      <w:r w:rsidRPr="006A2AA9">
        <w:rPr>
          <w:rFonts w:cs="Times"/>
        </w:rPr>
        <w:t>Previous Work</w:t>
      </w:r>
      <w:bookmarkEnd w:id="320"/>
      <w:bookmarkEnd w:id="321"/>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 xml:space="preserve">Various different </w:t>
      </w:r>
      <w:commentRangeStart w:id="322"/>
      <w:r>
        <w:rPr>
          <w:rFonts w:cs="Times"/>
        </w:rPr>
        <w:t xml:space="preserve">research surveys </w:t>
      </w:r>
      <w:commentRangeEnd w:id="322"/>
      <w:r w:rsidR="00455278">
        <w:rPr>
          <w:rStyle w:val="CommentReference"/>
        </w:rPr>
        <w:commentReference w:id="322"/>
      </w:r>
      <w:r>
        <w:rPr>
          <w:rFonts w:cs="Times"/>
        </w:rPr>
        <w:t>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 xml:space="preserve">Outcome of the </w:t>
      </w:r>
      <w:commentRangeStart w:id="323"/>
      <w:r>
        <w:rPr>
          <w:rFonts w:cs="Times"/>
        </w:rPr>
        <w:t xml:space="preserve">research presented </w:t>
      </w:r>
      <w:commentRangeEnd w:id="323"/>
      <w:r w:rsidR="00455278">
        <w:rPr>
          <w:rStyle w:val="CommentReference"/>
        </w:rPr>
        <w:commentReference w:id="323"/>
      </w:r>
      <w:r>
        <w:rPr>
          <w:rFonts w:cs="Times"/>
        </w:rPr>
        <w:t>that these three SDN controllers have some similarities and more differences in terms of functionality</w:t>
      </w:r>
      <w:r w:rsidR="00407D50">
        <w:rPr>
          <w:rFonts w:cs="Times"/>
        </w:rPr>
        <w:t>, design architectures, development platform and support for different network services.</w:t>
      </w:r>
    </w:p>
    <w:p w14:paraId="4CCDD36C" w14:textId="22BBDBAE" w:rsidR="0013509D" w:rsidRDefault="00D14020" w:rsidP="00C1613D">
      <w:pPr>
        <w:pStyle w:val="ListParagraph"/>
        <w:numPr>
          <w:ilvl w:val="0"/>
          <w:numId w:val="5"/>
        </w:numPr>
        <w:spacing w:before="240" w:after="0" w:line="240" w:lineRule="auto"/>
        <w:rPr>
          <w:rFonts w:cs="Times"/>
        </w:rPr>
      </w:pPr>
      <w:r>
        <w:rPr>
          <w:rFonts w:cs="Times"/>
        </w:rPr>
        <w:t xml:space="preserve">Some </w:t>
      </w:r>
      <w:commentRangeStart w:id="324"/>
      <w:r>
        <w:rPr>
          <w:rFonts w:cs="Times"/>
        </w:rPr>
        <w:t xml:space="preserve">projects </w:t>
      </w:r>
      <w:commentRangeEnd w:id="324"/>
      <w:r w:rsidR="009F5894">
        <w:rPr>
          <w:rStyle w:val="CommentReference"/>
        </w:rPr>
        <w:commentReference w:id="324"/>
      </w:r>
      <w:r>
        <w:rPr>
          <w:rFonts w:cs="Times"/>
        </w:rPr>
        <w:t>were developed t</w:t>
      </w:r>
      <w:r w:rsidR="0013509D">
        <w:rPr>
          <w:rFonts w:cs="Times"/>
        </w:rPr>
        <w:t>o study the SDN application</w:t>
      </w:r>
      <w:r>
        <w:rPr>
          <w:rFonts w:cs="Times"/>
        </w:rPr>
        <w:t xml:space="preserve"> of a certain controller</w:t>
      </w:r>
      <w:ins w:id="325" w:author="Peter Gröschke" w:date="2022-09-26T17:09:00Z">
        <w:r w:rsidR="00455278">
          <w:rPr>
            <w:rFonts w:cs="Times"/>
          </w:rPr>
          <w:t>s</w:t>
        </w:r>
      </w:ins>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w:t>
      </w:r>
      <w:ins w:id="326" w:author="Peter Gröschke" w:date="2022-09-26T17:10:00Z">
        <w:r w:rsidR="00455278">
          <w:rPr>
            <w:rFonts w:cs="Times"/>
          </w:rPr>
          <w:t xml:space="preserve">and for these </w:t>
        </w:r>
        <w:r w:rsidR="009F5894">
          <w:rPr>
            <w:rFonts w:cs="Times"/>
          </w:rPr>
          <w:t xml:space="preserve">research questions, specific </w:t>
        </w:r>
      </w:ins>
      <w:r>
        <w:rPr>
          <w:rFonts w:cs="Times"/>
        </w:rPr>
        <w:t xml:space="preserve">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3F5DFEB5"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w:t>
      </w:r>
      <w:del w:id="327" w:author="Peter Gröschke" w:date="2022-09-26T17:13:00Z">
        <w:r w:rsidR="000E2494" w:rsidDel="009F5894">
          <w:rPr>
            <w:rFonts w:cs="Times"/>
          </w:rPr>
          <w:delText>end-points</w:delText>
        </w:r>
      </w:del>
      <w:ins w:id="328" w:author="Peter Gröschke" w:date="2022-09-26T17:13:00Z">
        <w:r w:rsidR="009F5894">
          <w:rPr>
            <w:rFonts w:cs="Times"/>
          </w:rPr>
          <w:t>endpoints</w:t>
        </w:r>
      </w:ins>
      <w:r w:rsidR="000E2494">
        <w:rPr>
          <w:rFonts w:cs="Times"/>
        </w:rPr>
        <w:t xml:space="preserve">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449110A8"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w:t>
      </w:r>
      <w:del w:id="329" w:author="Peter Gröschke" w:date="2022-09-26T17:13:00Z">
        <w:r w:rsidR="00144AFC" w:rsidDel="009F5894">
          <w:rPr>
            <w:rFonts w:cs="Times"/>
          </w:rPr>
          <w:delText>more close</w:delText>
        </w:r>
      </w:del>
      <w:ins w:id="330" w:author="Peter Gröschke" w:date="2022-09-26T17:13:00Z">
        <w:r w:rsidR="009F5894">
          <w:rPr>
            <w:rFonts w:cs="Times"/>
          </w:rPr>
          <w:t>closer</w:t>
        </w:r>
      </w:ins>
      <w:r w:rsidR="00144AFC">
        <w:rPr>
          <w:rFonts w:cs="Times"/>
        </w:rPr>
        <w:t xml:space="preserve"> to the real-world scenarios. Not enough research and quite few </w:t>
      </w:r>
      <w:r w:rsidR="005B3763">
        <w:rPr>
          <w:rFonts w:cs="Times"/>
        </w:rPr>
        <w:t xml:space="preserve">experimental </w:t>
      </w:r>
      <w:del w:id="331" w:author="Peter Gröschke" w:date="2022-09-26T17:14:00Z">
        <w:r w:rsidR="005B3763" w:rsidDel="009F5894">
          <w:rPr>
            <w:rFonts w:cs="Times"/>
          </w:rPr>
          <w:delText xml:space="preserve">set </w:delText>
        </w:r>
      </w:del>
      <w:ins w:id="332" w:author="Peter Gröschke" w:date="2022-09-26T17:14:00Z">
        <w:r w:rsidR="009F5894">
          <w:rPr>
            <w:rFonts w:cs="Times"/>
          </w:rPr>
          <w:t>set-</w:t>
        </w:r>
      </w:ins>
      <w:r w:rsidR="005B3763">
        <w:rPr>
          <w:rFonts w:cs="Times"/>
        </w:rPr>
        <w:t>up</w:t>
      </w:r>
      <w:ins w:id="333" w:author="Peter Gröschke" w:date="2022-09-26T17:14:00Z">
        <w:r w:rsidR="009F5894">
          <w:rPr>
            <w:rFonts w:cs="Times"/>
          </w:rPr>
          <w:t>s</w:t>
        </w:r>
      </w:ins>
      <w:r w:rsidR="005B3763">
        <w:rPr>
          <w:rFonts w:cs="Times"/>
        </w:rPr>
        <w:t xml:space="preserve"> with this network emulator </w:t>
      </w:r>
      <w:del w:id="334" w:author="Peter Gröschke" w:date="2022-09-26T17:14:00Z">
        <w:r w:rsidR="005B3763" w:rsidDel="009F5894">
          <w:rPr>
            <w:rFonts w:cs="Times"/>
          </w:rPr>
          <w:delText xml:space="preserve">was </w:delText>
        </w:r>
      </w:del>
      <w:ins w:id="335" w:author="Peter Gröschke" w:date="2022-09-26T17:14:00Z">
        <w:r w:rsidR="009F5894">
          <w:rPr>
            <w:rFonts w:cs="Times"/>
          </w:rPr>
          <w:t xml:space="preserve">were </w:t>
        </w:r>
      </w:ins>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 xml:space="preserve">During the course of this thesis, the performance of SDN components for different network services was tested on both, Mininet and GNS3 network emulation </w:t>
      </w:r>
      <w:commentRangeStart w:id="336"/>
      <w:r>
        <w:rPr>
          <w:rFonts w:cs="Times"/>
        </w:rPr>
        <w:t>environments</w:t>
      </w:r>
      <w:commentRangeEnd w:id="336"/>
      <w:r w:rsidR="009F5894">
        <w:rPr>
          <w:rStyle w:val="CommentReference"/>
        </w:rPr>
        <w:commentReference w:id="336"/>
      </w:r>
      <w:r>
        <w:rPr>
          <w:rFonts w:cs="Times"/>
        </w:rPr>
        <w:t>.</w:t>
      </w:r>
    </w:p>
    <w:p w14:paraId="10B072AD" w14:textId="54652684" w:rsidR="00DE1A29" w:rsidRPr="006A2AA9" w:rsidRDefault="005405F0" w:rsidP="00DE1A29">
      <w:pPr>
        <w:pStyle w:val="Heading1"/>
      </w:pPr>
      <w:bookmarkStart w:id="337" w:name="_Toc114792041"/>
      <w:r w:rsidRPr="006A2AA9">
        <w:lastRenderedPageBreak/>
        <w:t>Realization</w:t>
      </w:r>
      <w:bookmarkEnd w:id="337"/>
    </w:p>
    <w:p w14:paraId="70AACB3C" w14:textId="0153C57B"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ins w:id="338" w:author="Peter Gröschke" w:date="2022-09-26T17:16:00Z">
        <w:r w:rsidR="009F5894">
          <w:rPr>
            <w:rFonts w:cs="Times"/>
          </w:rPr>
          <w:t xml:space="preserve">packages </w:t>
        </w:r>
      </w:ins>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339" w:name="_Toc114792042"/>
      <w:r w:rsidRPr="006A2AA9">
        <w:t>Installation</w:t>
      </w:r>
      <w:r w:rsidR="006E5C1F" w:rsidRPr="006A2AA9">
        <w:t xml:space="preserve"> of testbed</w:t>
      </w:r>
      <w:bookmarkEnd w:id="339"/>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53CC9EF4"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w:t>
      </w:r>
      <w:del w:id="340" w:author="Peter Gröschke" w:date="2022-09-26T17:23:00Z">
        <w:r w:rsidRPr="006A2AA9" w:rsidDel="001D7585">
          <w:rPr>
            <w:rFonts w:cs="Times"/>
          </w:rPr>
          <w:delText xml:space="preserve">are </w:delText>
        </w:r>
      </w:del>
      <w:r w:rsidRPr="006A2AA9">
        <w:rPr>
          <w:rFonts w:cs="Times"/>
        </w:rPr>
        <w:t xml:space="preserve">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3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3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4DA381F1"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w:t>
      </w:r>
      <w:ins w:id="342" w:author="Peter Gröschke" w:date="2022-09-26T17:24:00Z">
        <w:r w:rsidR="001D7585">
          <w:rPr>
            <w:rFonts w:cs="Times"/>
          </w:rPr>
          <w:t xml:space="preserve">the </w:t>
        </w:r>
      </w:ins>
      <w:r w:rsidRPr="006A2AA9">
        <w:rPr>
          <w:rFonts w:cs="Times"/>
        </w:rPr>
        <w:t>use case for testing the network with multiple controllers, running the multiple controllers in separate machine</w:t>
      </w:r>
      <w:ins w:id="343" w:author="Peter Gröschke" w:date="2022-09-26T17:24:00Z">
        <w:r w:rsidR="001D7585">
          <w:rPr>
            <w:rFonts w:cs="Times"/>
          </w:rPr>
          <w:t>s</w:t>
        </w:r>
      </w:ins>
      <w:r w:rsidRPr="006A2AA9">
        <w:rPr>
          <w:rFonts w:cs="Times"/>
        </w:rPr>
        <w:t xml:space="preserve"> would require </w:t>
      </w:r>
      <w:del w:id="344" w:author="Peter Gröschke" w:date="2022-09-26T17:24:00Z">
        <w:r w:rsidRPr="006A2AA9" w:rsidDel="001D7585">
          <w:rPr>
            <w:rFonts w:cs="Times"/>
          </w:rPr>
          <w:delText xml:space="preserve">the </w:delText>
        </w:r>
      </w:del>
      <w:ins w:id="345" w:author="Peter Gröschke" w:date="2022-09-26T17:24:00Z">
        <w:r w:rsidR="001D7585">
          <w:rPr>
            <w:rFonts w:cs="Times"/>
          </w:rPr>
          <w:t>a</w:t>
        </w:r>
        <w:r w:rsidR="001D7585" w:rsidRPr="006A2AA9">
          <w:rPr>
            <w:rFonts w:cs="Times"/>
          </w:rPr>
          <w:t xml:space="preserve"> </w:t>
        </w:r>
      </w:ins>
      <w:r w:rsidR="00B34771" w:rsidRPr="006A2AA9">
        <w:rPr>
          <w:rFonts w:cs="Times"/>
        </w:rPr>
        <w:t xml:space="preserve">large amount of resources. And for this </w:t>
      </w:r>
      <w:del w:id="346" w:author="Peter Gröschke" w:date="2022-09-26T17:24:00Z">
        <w:r w:rsidR="00B34771" w:rsidRPr="006A2AA9" w:rsidDel="001D7585">
          <w:rPr>
            <w:rFonts w:cs="Times"/>
          </w:rPr>
          <w:delText>reason</w:delText>
        </w:r>
      </w:del>
      <w:ins w:id="347" w:author="Peter Gröschke" w:date="2022-09-26T17:24:00Z">
        <w:r w:rsidR="001D7585" w:rsidRPr="006A2AA9">
          <w:rPr>
            <w:rFonts w:cs="Times"/>
          </w:rPr>
          <w:t>reason,</w:t>
        </w:r>
      </w:ins>
      <w:r w:rsidR="00B34771" w:rsidRPr="006A2AA9">
        <w:rPr>
          <w:rFonts w:cs="Times"/>
        </w:rPr>
        <w:t xml:space="preserve"> multiple controllers were installed as Docker containers and </w:t>
      </w:r>
      <w:ins w:id="348" w:author="Peter Gröschke" w:date="2022-09-26T17:24:00Z">
        <w:r w:rsidR="001D7585">
          <w:rPr>
            <w:rFonts w:cs="Times"/>
          </w:rPr>
          <w:t xml:space="preserve">so a </w:t>
        </w:r>
      </w:ins>
      <w:r w:rsidR="00B34771" w:rsidRPr="006A2AA9">
        <w:rPr>
          <w:rFonts w:cs="Times"/>
        </w:rPr>
        <w:t xml:space="preserve">separate virtual machine named </w:t>
      </w:r>
      <w:r w:rsidR="00B34771" w:rsidRPr="006A2AA9">
        <w:rPr>
          <w:rFonts w:cs="Times"/>
          <w:i/>
          <w:iCs/>
        </w:rPr>
        <w:t>ONOS Docker</w:t>
      </w:r>
      <w:r w:rsidR="00B34771" w:rsidRPr="006A2AA9">
        <w:rPr>
          <w:rFonts w:cs="Times"/>
        </w:rPr>
        <w:t xml:space="preserve"> was created for this use case.</w:t>
      </w:r>
    </w:p>
    <w:p w14:paraId="1DF68BE0" w14:textId="68AAD0F0" w:rsidR="00820225" w:rsidRPr="006A2AA9" w:rsidRDefault="00820225" w:rsidP="00833599">
      <w:pPr>
        <w:rPr>
          <w:rFonts w:cs="Times"/>
        </w:rPr>
      </w:pPr>
      <w:r w:rsidRPr="006A2AA9">
        <w:rPr>
          <w:rFonts w:cs="Times"/>
        </w:rPr>
        <w:t>For the tasks associated with this master thesis, following is the list of software and machine configuration</w:t>
      </w:r>
      <w:ins w:id="349" w:author="Peter Gröschke" w:date="2022-09-26T17:25:00Z">
        <w:r w:rsidR="001D7585">
          <w:rPr>
            <w:rFonts w:cs="Times"/>
          </w:rPr>
          <w:t>s</w:t>
        </w:r>
      </w:ins>
      <w:r w:rsidRPr="006A2AA9">
        <w:rPr>
          <w:rFonts w:cs="Times"/>
        </w:rPr>
        <w:t xml:space="preserve"> </w:t>
      </w:r>
      <w:del w:id="350" w:author="Peter Gröschke" w:date="2022-09-26T17:25:00Z">
        <w:r w:rsidR="007C480B" w:rsidRPr="006A2AA9" w:rsidDel="001D7585">
          <w:rPr>
            <w:rFonts w:cs="Times"/>
          </w:rPr>
          <w:delText>utili</w:delText>
        </w:r>
        <w:r w:rsidR="00860B1A" w:rsidDel="001D7585">
          <w:rPr>
            <w:rFonts w:cs="Times"/>
          </w:rPr>
          <w:delText>s</w:delText>
        </w:r>
        <w:r w:rsidR="007C480B" w:rsidRPr="006A2AA9" w:rsidDel="001D7585">
          <w:rPr>
            <w:rFonts w:cs="Times"/>
          </w:rPr>
          <w:delText>ed</w:delText>
        </w:r>
      </w:del>
      <w:ins w:id="351" w:author="Peter Gröschke" w:date="2022-09-26T17:25:00Z">
        <w:r w:rsidR="001D7585">
          <w:rPr>
            <w:rFonts w:cs="Times"/>
          </w:rPr>
          <w:t>used</w:t>
        </w:r>
      </w:ins>
      <w:r w:rsidR="007C480B" w:rsidRPr="006A2AA9">
        <w:rPr>
          <w:rFonts w:cs="Times"/>
        </w:rPr>
        <w:t>.</w:t>
      </w:r>
    </w:p>
    <w:tbl>
      <w:tblPr>
        <w:tblStyle w:val="TableGrid"/>
        <w:tblW w:w="0" w:type="auto"/>
        <w:tblLook w:val="04A0" w:firstRow="1" w:lastRow="0" w:firstColumn="1" w:lastColumn="0" w:noHBand="0" w:noVBand="1"/>
      </w:tblPr>
      <w:tblGrid>
        <w:gridCol w:w="4119"/>
        <w:gridCol w:w="2623"/>
        <w:gridCol w:w="2320"/>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35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35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353" w:name="_Toc114792043"/>
      <w:r w:rsidRPr="006A2AA9">
        <w:lastRenderedPageBreak/>
        <w:t>Implementation</w:t>
      </w:r>
      <w:r w:rsidR="00332F90" w:rsidRPr="006A2AA9">
        <w:t xml:space="preserve"> with GNS3</w:t>
      </w:r>
      <w:bookmarkEnd w:id="35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1"/>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37BC1CAC" w:rsidR="001B1708" w:rsidRPr="006A2AA9" w:rsidRDefault="004B31D8" w:rsidP="004D2D10">
      <w:pPr>
        <w:rPr>
          <w:rFonts w:cs="Times"/>
        </w:rPr>
      </w:pPr>
      <w:r w:rsidRPr="006A2AA9">
        <w:rPr>
          <w:rFonts w:cs="Times"/>
        </w:rPr>
        <w:t xml:space="preserve">The </w:t>
      </w:r>
      <w:commentRangeStart w:id="354"/>
      <w:r w:rsidRPr="006A2AA9">
        <w:rPr>
          <w:rFonts w:cs="Times"/>
        </w:rPr>
        <w:t xml:space="preserve">eth0 </w:t>
      </w:r>
      <w:commentRangeEnd w:id="354"/>
      <w:r w:rsidR="001D7585">
        <w:rPr>
          <w:rStyle w:val="CommentReference"/>
        </w:rPr>
        <w:commentReference w:id="354"/>
      </w:r>
      <w:r w:rsidRPr="006A2AA9">
        <w:rPr>
          <w:rFonts w:cs="Times"/>
        </w:rPr>
        <w:t>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w:t>
      </w:r>
      <w:ins w:id="355" w:author="Peter Gröschke" w:date="2022-09-26T17:26:00Z">
        <w:r w:rsidR="001D7585">
          <w:t xml:space="preserve">be </w:t>
        </w:r>
      </w:ins>
      <w:r w:rsidR="003B37EB" w:rsidRPr="006A2AA9">
        <w:t xml:space="preserve">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2"/>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3"/>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commentRangeStart w:id="356"/>
      <w:r w:rsidRPr="006A2AA9">
        <w:rPr>
          <w:rFonts w:cs="Times"/>
        </w:rPr>
        <w:t>Bridge br0 is the</w:t>
      </w:r>
      <w:r w:rsidR="008E0872" w:rsidRPr="006A2AA9">
        <w:rPr>
          <w:rFonts w:cs="Times"/>
        </w:rPr>
        <w:t xml:space="preserve"> logical</w:t>
      </w:r>
      <w:r w:rsidRPr="006A2AA9">
        <w:rPr>
          <w:rFonts w:cs="Times"/>
        </w:rPr>
        <w:t xml:space="preserve"> management interface on the Open vSwitch </w:t>
      </w:r>
      <w:commentRangeEnd w:id="356"/>
      <w:r w:rsidR="0078344D">
        <w:rPr>
          <w:rStyle w:val="CommentReference"/>
        </w:rPr>
        <w:commentReference w:id="356"/>
      </w:r>
      <w:r w:rsidRPr="006A2AA9">
        <w:rPr>
          <w:rFonts w:cs="Times"/>
        </w:rPr>
        <w:t>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4"/>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5"/>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 xml:space="preserve">To access the ONOS CLI from the host or remote machine, SSH keys need to be shared between the machines. The ONOS CLI listens on port number 8101. To access the ONOS CLI from the remote machine, following login </w:t>
      </w:r>
      <w:commentRangeStart w:id="357"/>
      <w:r w:rsidRPr="006A2AA9">
        <w:rPr>
          <w:rFonts w:cs="Times"/>
        </w:rPr>
        <w:t xml:space="preserve">credentials </w:t>
      </w:r>
      <w:commentRangeEnd w:id="357"/>
      <w:r w:rsidR="00A31162">
        <w:rPr>
          <w:rStyle w:val="CommentReference"/>
        </w:rPr>
        <w:commentReference w:id="357"/>
      </w:r>
      <w:r w:rsidRPr="006A2AA9">
        <w:rPr>
          <w:rFonts w:cs="Times"/>
        </w:rPr>
        <w:t>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6"/>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7"/>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8"/>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24287A10"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w:t>
      </w:r>
      <w:del w:id="358" w:author="Peter Gröschke" w:date="2022-09-27T12:45:00Z">
        <w:r w:rsidRPr="006A2AA9" w:rsidDel="00A31162">
          <w:rPr>
            <w:rFonts w:cs="Times"/>
          </w:rPr>
          <w:delText xml:space="preserve">out </w:delText>
        </w:r>
      </w:del>
      <w:r w:rsidRPr="006A2AA9">
        <w:rPr>
          <w:rFonts w:cs="Times"/>
        </w:rPr>
        <w:t xml:space="preserve">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 xml:space="preserve">The list presents the detailed information of the devices like ID or label of the device, Availability of the device, </w:t>
      </w:r>
      <w:commentRangeStart w:id="359"/>
      <w:r w:rsidR="005E27B9" w:rsidRPr="006A2AA9">
        <w:rPr>
          <w:rFonts w:cs="Times"/>
        </w:rPr>
        <w:t xml:space="preserve">role </w:t>
      </w:r>
      <w:commentRangeEnd w:id="359"/>
      <w:r w:rsidR="00A31162">
        <w:rPr>
          <w:rStyle w:val="CommentReference"/>
        </w:rPr>
        <w:commentReference w:id="359"/>
      </w:r>
      <w:r w:rsidR="005E27B9" w:rsidRPr="006A2AA9">
        <w:rPr>
          <w:rFonts w:cs="Times"/>
        </w:rPr>
        <w:t>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360"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9"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0"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commentRangeStart w:id="361"/>
      <w:r w:rsidR="00B364E5" w:rsidRPr="006A2AA9">
        <w:rPr>
          <w:rFonts w:cs="Times"/>
          <w:b/>
          <w:bCs/>
          <w:i/>
          <w:iCs/>
        </w:rPr>
        <w:t>rocks</w:t>
      </w:r>
      <w:r w:rsidR="00B364E5" w:rsidRPr="006A2AA9">
        <w:rPr>
          <w:rFonts w:cs="Times"/>
        </w:rPr>
        <w:t xml:space="preserve"> </w:t>
      </w:r>
      <w:commentRangeEnd w:id="361"/>
      <w:r w:rsidR="00A31162">
        <w:rPr>
          <w:rStyle w:val="CommentReference"/>
        </w:rPr>
        <w:commentReference w:id="361"/>
      </w:r>
      <w:r w:rsidR="00B364E5" w:rsidRPr="006A2AA9">
        <w:rPr>
          <w:rFonts w:cs="Times"/>
        </w:rPr>
        <w:t>respectively.</w:t>
      </w:r>
      <w:bookmarkEnd w:id="360"/>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362"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362"/>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 xml:space="preserve">n between the ONOS controller and one of the Open vSwitch to </w:t>
      </w:r>
      <w:commentRangeStart w:id="363"/>
      <w:r w:rsidRPr="006A2AA9">
        <w:t>re</w:t>
      </w:r>
      <w:r w:rsidR="001663E6" w:rsidRPr="006A2AA9">
        <w:t xml:space="preserve">alize </w:t>
      </w:r>
      <w:commentRangeEnd w:id="363"/>
      <w:r w:rsidR="00A31162">
        <w:rPr>
          <w:rStyle w:val="CommentReference"/>
        </w:rPr>
        <w:commentReference w:id="363"/>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 xml:space="preserve">In the following Wireshark </w:t>
      </w:r>
      <w:commentRangeStart w:id="364"/>
      <w:r w:rsidR="00C0328C" w:rsidRPr="006A2AA9">
        <w:t>snippet</w:t>
      </w:r>
      <w:commentRangeEnd w:id="364"/>
      <w:r w:rsidR="00A31162">
        <w:rPr>
          <w:rStyle w:val="CommentReference"/>
        </w:rPr>
        <w:commentReference w:id="364"/>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2"/>
                    <a:stretch>
                      <a:fillRect/>
                    </a:stretch>
                  </pic:blipFill>
                  <pic:spPr>
                    <a:xfrm>
                      <a:off x="0" y="0"/>
                      <a:ext cx="5000577" cy="3778544"/>
                    </a:xfrm>
                    <a:prstGeom prst="rect">
                      <a:avLst/>
                    </a:prstGeom>
                  </pic:spPr>
                </pic:pic>
              </a:graphicData>
            </a:graphic>
          </wp:inline>
        </w:drawing>
      </w:r>
    </w:p>
    <w:p w14:paraId="1041FC88" w14:textId="284690BD"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ins w:id="365" w:author="Peter Gröschke" w:date="2022-09-27T12:53:00Z">
        <w:r w:rsidR="00A31162">
          <w:rPr>
            <w:rFonts w:cs="Times"/>
            <w:i/>
            <w:iCs/>
            <w:sz w:val="16"/>
            <w:szCs w:val="18"/>
          </w:rPr>
          <w:t xml:space="preserve">Screenshot: </w:t>
        </w:r>
      </w:ins>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3"/>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666FE2FE"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ins w:id="366" w:author="Peter Gröschke" w:date="2022-09-27T12:53:00Z">
        <w:r w:rsidR="00075B6A">
          <w:rPr>
            <w:rFonts w:cs="Times"/>
            <w:i/>
            <w:iCs/>
            <w:sz w:val="16"/>
            <w:szCs w:val="18"/>
          </w:rPr>
          <w:t xml:space="preserve">Snapshot: </w:t>
        </w:r>
      </w:ins>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367" w:name="_Toc114792044"/>
      <w:r w:rsidRPr="006A2AA9">
        <w:rPr>
          <w:lang w:val="en-GB"/>
        </w:rPr>
        <w:lastRenderedPageBreak/>
        <w:t>ONOS GUI</w:t>
      </w:r>
      <w:bookmarkEnd w:id="367"/>
    </w:p>
    <w:p w14:paraId="0C6E2EF3" w14:textId="4ECD8611" w:rsidR="004A55A8" w:rsidRPr="006A2AA9" w:rsidRDefault="00053AE1" w:rsidP="00053AE1">
      <w:r w:rsidRPr="006A2AA9">
        <w:t xml:space="preserve">The ONOS GUI is a single-page web-application, providing a visual interface to the ONOS controller. ONOS GUI </w:t>
      </w:r>
      <w:commentRangeStart w:id="368"/>
      <w:r w:rsidRPr="006A2AA9">
        <w:t xml:space="preserve">provides a great and easy to understand information </w:t>
      </w:r>
      <w:commentRangeEnd w:id="368"/>
      <w:r w:rsidR="00075B6A">
        <w:rPr>
          <w:rStyle w:val="CommentReference"/>
        </w:rPr>
        <w:commentReference w:id="368"/>
      </w:r>
      <w:r w:rsidRPr="006A2AA9">
        <w:t xml:space="preserve">about the ONOS controller and the topology connected to </w:t>
      </w:r>
      <w:del w:id="369" w:author="Peter Gröschke" w:date="2022-09-27T12:59:00Z">
        <w:r w:rsidRPr="006A2AA9" w:rsidDel="00075B6A">
          <w:delText xml:space="preserve">with </w:delText>
        </w:r>
      </w:del>
      <w:r w:rsidRPr="006A2AA9">
        <w:t xml:space="preserve">it. Information such as applications installed on </w:t>
      </w:r>
      <w:ins w:id="370" w:author="Peter Gröschke" w:date="2022-09-27T12:59:00Z">
        <w:r w:rsidR="00075B6A">
          <w:t xml:space="preserve">the </w:t>
        </w:r>
      </w:ins>
      <w:r w:rsidRPr="006A2AA9">
        <w:t xml:space="preserve">controller, number of devices connected, number of hosts, port numbers used in the topology, number of packets transferred between the links, and </w:t>
      </w:r>
      <w:del w:id="371" w:author="Peter Gröschke" w:date="2022-09-27T12:59:00Z">
        <w:r w:rsidRPr="006A2AA9" w:rsidDel="00075B6A">
          <w:delText xml:space="preserve">many </w:delText>
        </w:r>
      </w:del>
      <w:ins w:id="372" w:author="Peter Gröschke" w:date="2022-09-27T12:59:00Z">
        <w:r w:rsidR="00075B6A">
          <w:t>m</w:t>
        </w:r>
      </w:ins>
      <w:ins w:id="373" w:author="Peter Gröschke" w:date="2022-09-27T13:00:00Z">
        <w:r w:rsidR="00075B6A">
          <w:t>uch</w:t>
        </w:r>
      </w:ins>
      <w:ins w:id="374" w:author="Peter Gröschke" w:date="2022-09-27T12:59:00Z">
        <w:r w:rsidR="00075B6A" w:rsidRPr="006A2AA9">
          <w:t xml:space="preserve"> </w:t>
        </w:r>
      </w:ins>
      <w:r w:rsidRPr="006A2AA9">
        <w:t xml:space="preserve">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4"/>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commentRangeStart w:id="375"/>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5" w:history="1">
        <w:r w:rsidR="00BA3759" w:rsidRPr="006A2AA9">
          <w:rPr>
            <w:rStyle w:val="Hyperlink"/>
            <w:rFonts w:cs="Times"/>
          </w:rPr>
          <w:t>http://localhost:8181/onos/ui</w:t>
        </w:r>
      </w:hyperlink>
      <w:r w:rsidR="00BA3759" w:rsidRPr="006A2AA9">
        <w:rPr>
          <w:rFonts w:cs="Times"/>
        </w:rPr>
        <w:t xml:space="preserve"> or </w:t>
      </w:r>
      <w:hyperlink r:id="rId36"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commentRangeEnd w:id="375"/>
      <w:r w:rsidR="00075B6A">
        <w:rPr>
          <w:rStyle w:val="CommentReference"/>
        </w:rPr>
        <w:commentReference w:id="375"/>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7"/>
                    <a:stretch>
                      <a:fillRect/>
                    </a:stretch>
                  </pic:blipFill>
                  <pic:spPr>
                    <a:xfrm>
                      <a:off x="0" y="0"/>
                      <a:ext cx="5760720" cy="4123055"/>
                    </a:xfrm>
                    <a:prstGeom prst="rect">
                      <a:avLst/>
                    </a:prstGeom>
                  </pic:spPr>
                </pic:pic>
              </a:graphicData>
            </a:graphic>
          </wp:inline>
        </w:drawing>
      </w:r>
    </w:p>
    <w:p w14:paraId="743B739B" w14:textId="0FE1C6D0" w:rsidR="00607C58" w:rsidRPr="00075B6A" w:rsidRDefault="00075B6A">
      <w:pPr>
        <w:pStyle w:val="Caption"/>
        <w:jc w:val="center"/>
        <w:rPr>
          <w:iCs/>
        </w:rPr>
        <w:pPrChange w:id="376" w:author="Peter Gröschke" w:date="2022-09-27T13:02:00Z">
          <w:pPr/>
        </w:pPrChange>
      </w:pPr>
      <w:ins w:id="377" w:author="Peter Gröschke" w:date="2022-09-27T13:02:00Z">
        <w:r w:rsidRPr="00075B6A">
          <w:rPr>
            <w:iCs/>
          </w:rPr>
          <w:t>needed</w:t>
        </w:r>
      </w:ins>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8"/>
                    <a:stretch>
                      <a:fillRect/>
                    </a:stretch>
                  </pic:blipFill>
                  <pic:spPr>
                    <a:xfrm>
                      <a:off x="0" y="0"/>
                      <a:ext cx="1586710" cy="2532731"/>
                    </a:xfrm>
                    <a:prstGeom prst="rect">
                      <a:avLst/>
                    </a:prstGeom>
                  </pic:spPr>
                </pic:pic>
              </a:graphicData>
            </a:graphic>
          </wp:inline>
        </w:drawing>
      </w:r>
    </w:p>
    <w:p w14:paraId="739FBB02" w14:textId="7C466083" w:rsidR="00053AE1" w:rsidRDefault="00467D50" w:rsidP="00332251">
      <w:pPr>
        <w:jc w:val="center"/>
        <w:rPr>
          <w:ins w:id="378" w:author="Peter Gröschke" w:date="2022-09-27T13:03:00Z"/>
          <w:rFonts w:cs="Times"/>
          <w:szCs w:val="22"/>
        </w:rPr>
      </w:pPr>
      <w:ins w:id="379" w:author="Peter Gröschke" w:date="2022-09-27T13:03:00Z">
        <w:r>
          <w:rPr>
            <w:rFonts w:cs="Times"/>
            <w:szCs w:val="22"/>
          </w:rPr>
          <w:t>Figure: …</w:t>
        </w:r>
      </w:ins>
    </w:p>
    <w:p w14:paraId="521E332A" w14:textId="2D5B4C3D" w:rsidR="00075B6A" w:rsidRPr="006A2AA9" w:rsidRDefault="00467D50" w:rsidP="00332251">
      <w:pPr>
        <w:jc w:val="center"/>
        <w:rPr>
          <w:rFonts w:cs="Times"/>
          <w:szCs w:val="22"/>
        </w:rPr>
      </w:pPr>
      <w:ins w:id="380" w:author="Peter Gröschke" w:date="2022-09-27T13:03:00Z">
        <w:r>
          <w:rPr>
            <w:rFonts w:cs="Times"/>
            <w:szCs w:val="22"/>
          </w:rPr>
          <w:t>Table: … (with source)</w:t>
        </w:r>
      </w:ins>
    </w:p>
    <w:tbl>
      <w:tblPr>
        <w:tblStyle w:val="TableGrid"/>
        <w:tblW w:w="0" w:type="auto"/>
        <w:tblLook w:val="04A0" w:firstRow="1" w:lastRow="0" w:firstColumn="1" w:lastColumn="0" w:noHBand="0" w:noVBand="1"/>
      </w:tblPr>
      <w:tblGrid>
        <w:gridCol w:w="1774"/>
        <w:gridCol w:w="7288"/>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71D80BF1"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w:t>
            </w:r>
            <w:ins w:id="381" w:author="Peter Gröschke" w:date="2022-09-27T13:03:00Z">
              <w:r w:rsidR="00075B6A">
                <w:rPr>
                  <w:rFonts w:cs="Times"/>
                </w:rPr>
                <w:t>-</w:t>
              </w:r>
            </w:ins>
            <w:del w:id="382" w:author="Peter Gröschke" w:date="2022-09-27T13:03:00Z">
              <w:r w:rsidRPr="006A2AA9" w:rsidDel="00075B6A">
                <w:rPr>
                  <w:rFonts w:cs="Times"/>
                </w:rPr>
                <w:delText xml:space="preserve"> </w:delText>
              </w:r>
            </w:del>
            <w:r w:rsidRPr="006A2AA9">
              <w:rPr>
                <w:rFonts w:cs="Times"/>
              </w:rPr>
              <w:t>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w:t>
      </w:r>
      <w:del w:id="383" w:author="Peter Gröschke" w:date="2022-09-27T13:04:00Z">
        <w:r w:rsidR="00924E50" w:rsidRPr="006A2AA9" w:rsidDel="00467D50">
          <w:rPr>
            <w:rFonts w:cs="Times"/>
            <w:szCs w:val="22"/>
          </w:rPr>
          <w:delText>s</w:delText>
        </w:r>
      </w:del>
      <w:r w:rsidR="00924E50" w:rsidRPr="006A2AA9">
        <w:rPr>
          <w:rFonts w:cs="Times"/>
          <w:szCs w:val="22"/>
        </w:rPr>
        <w:t xml:space="preserve"> the one click installation/ uninstallation, activate/ deactivate, upload and download .</w:t>
      </w:r>
      <w:commentRangeStart w:id="384"/>
      <w:r w:rsidR="00924E50" w:rsidRPr="006A2AA9">
        <w:rPr>
          <w:rFonts w:cs="Times"/>
          <w:szCs w:val="22"/>
        </w:rPr>
        <w:t xml:space="preserve">OAR </w:t>
      </w:r>
      <w:commentRangeEnd w:id="384"/>
      <w:r w:rsidR="00467D50">
        <w:rPr>
          <w:rStyle w:val="CommentReference"/>
        </w:rPr>
        <w:commentReference w:id="384"/>
      </w:r>
      <w:r w:rsidR="00924E50" w:rsidRPr="006A2AA9">
        <w:rPr>
          <w:rFonts w:cs="Times"/>
          <w:szCs w:val="22"/>
        </w:rPr>
        <w:t>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9"/>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commentRangeStart w:id="385"/>
      <w:r w:rsidR="004A7EC7" w:rsidRPr="006A2AA9">
        <w:rPr>
          <w:rFonts w:cs="Times"/>
          <w:szCs w:val="22"/>
        </w:rPr>
        <w:t>Flows, Ports, Meters and Groups</w:t>
      </w:r>
      <w:commentRangeEnd w:id="385"/>
      <w:r w:rsidR="00467D50">
        <w:rPr>
          <w:rStyle w:val="CommentReference"/>
        </w:rPr>
        <w:commentReference w:id="385"/>
      </w:r>
      <w:r w:rsidR="004A7EC7" w:rsidRPr="006A2AA9">
        <w:rPr>
          <w:rFonts w:cs="Times"/>
          <w:szCs w:val="22"/>
        </w:rPr>
        <w:t xml:space="preserve">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0"/>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6E3E26A"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ins w:id="386" w:author="Peter Gröschke" w:date="2022-09-27T13:07:00Z">
        <w:r w:rsidR="00467D50">
          <w:rPr>
            <w:rFonts w:cs="Times"/>
            <w:szCs w:val="22"/>
          </w:rPr>
          <w:t>s</w:t>
        </w:r>
      </w:ins>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w:t>
      </w:r>
      <w:ins w:id="387" w:author="Peter Gröschke" w:date="2022-09-27T13:07:00Z">
        <w:r w:rsidR="00467D50">
          <w:rPr>
            <w:rFonts w:cs="Times"/>
            <w:szCs w:val="22"/>
          </w:rPr>
          <w:t xml:space="preserve">the </w:t>
        </w:r>
      </w:ins>
      <w:r w:rsidR="00945394" w:rsidRPr="006A2AA9">
        <w:rPr>
          <w:rFonts w:cs="Times"/>
          <w:szCs w:val="22"/>
        </w:rPr>
        <w:t>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 xml:space="preserve">The interface eth1, eth2 and eth3 of the Open vSwitch-1 are being connected to other network elements in the network and hence the traffic flowing through </w:t>
      </w:r>
      <w:del w:id="388" w:author="Peter Gröschke" w:date="2022-09-27T13:08:00Z">
        <w:r w:rsidR="00AE4DA7" w:rsidRPr="006A2AA9" w:rsidDel="00467D50">
          <w:rPr>
            <w:rFonts w:cs="Times"/>
            <w:szCs w:val="22"/>
          </w:rPr>
          <w:delText xml:space="preserve">this </w:delText>
        </w:r>
      </w:del>
      <w:ins w:id="389" w:author="Peter Gröschke" w:date="2022-09-27T13:08:00Z">
        <w:r w:rsidR="00467D50">
          <w:rPr>
            <w:rFonts w:cs="Times"/>
            <w:szCs w:val="22"/>
          </w:rPr>
          <w:t>these</w:t>
        </w:r>
        <w:r w:rsidR="00467D50" w:rsidRPr="006A2AA9">
          <w:rPr>
            <w:rFonts w:cs="Times"/>
            <w:szCs w:val="22"/>
          </w:rPr>
          <w:t xml:space="preserve"> </w:t>
        </w:r>
      </w:ins>
      <w:r w:rsidR="00AE4DA7" w:rsidRPr="006A2AA9">
        <w:rPr>
          <w:rFonts w:cs="Times"/>
          <w:szCs w:val="22"/>
        </w:rPr>
        <w:t>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1"/>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2"/>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t xml:space="preserve">The following figure displays the </w:t>
      </w:r>
      <w:commentRangeStart w:id="390"/>
      <w:r w:rsidRPr="006A2AA9">
        <w:rPr>
          <w:rFonts w:cs="Times"/>
          <w:szCs w:val="22"/>
        </w:rPr>
        <w:t xml:space="preserve">Quick help </w:t>
      </w:r>
      <w:commentRangeEnd w:id="390"/>
      <w:r w:rsidR="00467D50">
        <w:rPr>
          <w:rStyle w:val="CommentReference"/>
        </w:rPr>
        <w:commentReference w:id="390"/>
      </w:r>
      <w:r w:rsidRPr="006A2AA9">
        <w:rPr>
          <w:rFonts w:cs="Times"/>
          <w:szCs w:val="22"/>
        </w:rPr>
        <w:t xml:space="preserve">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391"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39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commentRangeStart w:id="392"/>
      <w:r w:rsidR="00E75CD2" w:rsidRPr="006A2AA9">
        <w:rPr>
          <w:b/>
          <w:bCs/>
          <w:i/>
          <w:iCs/>
        </w:rPr>
        <w:t>F</w:t>
      </w:r>
      <w:r w:rsidRPr="006A2AA9">
        <w:rPr>
          <w:b/>
          <w:bCs/>
          <w:i/>
          <w:iCs/>
        </w:rPr>
        <w:t>lows</w:t>
      </w:r>
      <w:commentRangeEnd w:id="392"/>
      <w:r w:rsidR="00467D50">
        <w:rPr>
          <w:rStyle w:val="CommentReference"/>
        </w:rPr>
        <w:commentReference w:id="392"/>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 xml:space="preserve">Upon the occurrence of </w:t>
      </w:r>
      <w:commentRangeStart w:id="393"/>
      <w:r w:rsidRPr="006A2AA9">
        <w:t xml:space="preserve">some </w:t>
      </w:r>
      <w:commentRangeEnd w:id="393"/>
      <w:r w:rsidR="00467D50">
        <w:rPr>
          <w:rStyle w:val="CommentReference"/>
        </w:rPr>
        <w:commentReference w:id="393"/>
      </w:r>
      <w:r w:rsidRPr="006A2AA9">
        <w:t>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w:t>
      </w:r>
      <w:commentRangeStart w:id="394"/>
      <w:r w:rsidRPr="006A2AA9">
        <w:t xml:space="preserve">rules </w:t>
      </w:r>
      <w:commentRangeEnd w:id="394"/>
      <w:r w:rsidR="005D20E6">
        <w:rPr>
          <w:rStyle w:val="CommentReference"/>
        </w:rPr>
        <w:commentReference w:id="394"/>
      </w:r>
      <w:r w:rsidRPr="006A2AA9">
        <w:t>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5173FBF3"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w:t>
      </w:r>
      <w:ins w:id="395" w:author="Peter Gröschke" w:date="2022-09-27T13:17:00Z">
        <w:r w:rsidR="005D20E6">
          <w:t>,</w:t>
        </w:r>
      </w:ins>
      <w:r w:rsidR="00C424A6" w:rsidRPr="006A2AA9">
        <w:t xml:space="preserve"> </w:t>
      </w:r>
      <w:del w:id="396" w:author="Peter Gröschke" w:date="2022-09-27T13:17:00Z">
        <w:r w:rsidR="00C424A6" w:rsidRPr="006A2AA9" w:rsidDel="005D20E6">
          <w:delText>I</w:delText>
        </w:r>
      </w:del>
      <w:ins w:id="397" w:author="Peter Gröschke" w:date="2022-09-27T13:17:00Z">
        <w:r w:rsidR="005D20E6">
          <w:t>i</w:t>
        </w:r>
      </w:ins>
      <w:r w:rsidR="00C424A6" w:rsidRPr="006A2AA9">
        <w:t xml:space="preserve">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5"/>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2F72B5C4"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w:t>
      </w:r>
      <w:ins w:id="398" w:author="Peter Gröschke" w:date="2022-09-27T13:18:00Z">
        <w:r w:rsidR="005D20E6">
          <w:t>,</w:t>
        </w:r>
      </w:ins>
      <w:r w:rsidR="005F737D" w:rsidRPr="006A2AA9">
        <w:t xml:space="preserv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w:t>
      </w:r>
      <w:commentRangeStart w:id="399"/>
      <w:r w:rsidR="00520ED3" w:rsidRPr="006A2AA9">
        <w:t xml:space="preserve">packet pipeline processing stops. When packet pipeline processing stops, the packet is processed </w:t>
      </w:r>
      <w:r w:rsidR="00924335" w:rsidRPr="006A2AA9">
        <w:t>with its associated action set</w:t>
      </w:r>
      <w:commentRangeEnd w:id="399"/>
      <w:r w:rsidR="005D20E6">
        <w:rPr>
          <w:rStyle w:val="CommentReference"/>
        </w:rPr>
        <w:commentReference w:id="399"/>
      </w:r>
      <w:r w:rsidR="00924335" w:rsidRPr="006A2AA9">
        <w: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0ECDA182" w:rsidR="00E64435" w:rsidRPr="006A2AA9" w:rsidRDefault="00150939" w:rsidP="00A45FC0">
      <w:r w:rsidRPr="006A2AA9">
        <w:t xml:space="preserve">The </w:t>
      </w:r>
      <w:commentRangeStart w:id="400"/>
      <w:r w:rsidRPr="006A2AA9">
        <w:t>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w:t>
      </w:r>
      <w:commentRangeEnd w:id="400"/>
      <w:r w:rsidR="005D20E6">
        <w:rPr>
          <w:rStyle w:val="CommentReference"/>
        </w:rPr>
        <w:commentReference w:id="400"/>
      </w:r>
      <w:r w:rsidR="006835A8" w:rsidRPr="006A2AA9">
        <w:t>.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w:t>
      </w:r>
      <w:ins w:id="401" w:author="Peter Gröschke" w:date="2022-09-27T13:23:00Z">
        <w:r w:rsidR="005D20E6">
          <w:t>,</w:t>
        </w:r>
      </w:ins>
      <w:r w:rsidR="00DF6AC3" w:rsidRPr="006A2AA9">
        <w:t xml:space="preserve"> the flow table 0 is created in the Open vSwitch</w:t>
      </w:r>
      <w:r w:rsidR="005E04FF" w:rsidRPr="006A2AA9">
        <w:t xml:space="preserve"> with </w:t>
      </w:r>
      <w:commentRangeStart w:id="402"/>
      <w:r w:rsidR="005E04FF" w:rsidRPr="006A2AA9">
        <w:t xml:space="preserve">few </w:t>
      </w:r>
      <w:commentRangeEnd w:id="402"/>
      <w:r w:rsidR="00B47E93">
        <w:rPr>
          <w:rStyle w:val="CommentReference"/>
        </w:rPr>
        <w:commentReference w:id="402"/>
      </w:r>
      <w:r w:rsidR="005E04FF" w:rsidRPr="006A2AA9">
        <w:t>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w:t>
      </w:r>
      <w:ins w:id="403" w:author="Peter Gröschke" w:date="2022-09-27T13:25:00Z">
        <w:r w:rsidR="00B47E93">
          <w:t>, the</w:t>
        </w:r>
      </w:ins>
      <w:r w:rsidR="009309D0" w:rsidRPr="006A2AA9">
        <w:t xml:space="preserve">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6"/>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B5ECE0C" w14:textId="79DACDFE" w:rsidR="00B47E93" w:rsidRPr="00B47E93" w:rsidRDefault="00B47E93">
      <w:pPr>
        <w:pStyle w:val="Caption"/>
        <w:jc w:val="center"/>
        <w:rPr>
          <w:rFonts w:cs="Times"/>
          <w:iCs/>
          <w:color w:val="000000" w:themeColor="text1"/>
        </w:rPr>
        <w:pPrChange w:id="404" w:author="Peter Gröschke" w:date="2022-09-27T13:26:00Z">
          <w:pPr>
            <w:spacing w:after="0" w:line="240" w:lineRule="auto"/>
            <w:jc w:val="left"/>
          </w:pPr>
        </w:pPrChange>
      </w:pPr>
      <w:ins w:id="405" w:author="Peter Gröschke" w:date="2022-09-27T13:25:00Z">
        <w:r w:rsidRPr="00B47E93">
          <w:rPr>
            <w:rFonts w:cs="Times"/>
            <w:iCs/>
            <w:color w:val="000000" w:themeColor="text1"/>
          </w:rPr>
          <w:t>Screenshot: …</w:t>
        </w:r>
      </w:ins>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w:t>
      </w:r>
      <w:commentRangeStart w:id="406"/>
      <w:r w:rsidRPr="006A2AA9">
        <w:t xml:space="preserve">circulate </w:t>
      </w:r>
      <w:commentRangeEnd w:id="406"/>
      <w:r w:rsidR="00B47E93">
        <w:rPr>
          <w:rStyle w:val="CommentReference"/>
        </w:rPr>
        <w:commentReference w:id="406"/>
      </w:r>
      <w:r w:rsidRPr="006A2AA9">
        <w:t>the</w:t>
      </w:r>
      <w:r w:rsidR="00401038" w:rsidRPr="006A2AA9">
        <w:t xml:space="preserve"> traffic of basic packet types. </w:t>
      </w:r>
      <w:r w:rsidRPr="006A2AA9">
        <w:t>These packets contain</w:t>
      </w:r>
      <w:del w:id="407" w:author="Peter Gröschke" w:date="2022-09-27T13:26:00Z">
        <w:r w:rsidRPr="006A2AA9" w:rsidDel="00B47E93">
          <w:delText>s</w:delText>
        </w:r>
      </w:del>
      <w:r w:rsidRPr="006A2AA9">
        <w:t xml:space="preserve">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7"/>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31998B79" w:rsidR="00574E0E" w:rsidRPr="00B47E93" w:rsidRDefault="00B47E93">
      <w:pPr>
        <w:pStyle w:val="Caption"/>
        <w:jc w:val="center"/>
        <w:rPr>
          <w:rFonts w:cs="Times"/>
          <w:iCs/>
          <w:color w:val="000000" w:themeColor="text1"/>
        </w:rPr>
        <w:pPrChange w:id="408" w:author="Peter Gröschke" w:date="2022-09-27T13:27:00Z">
          <w:pPr>
            <w:spacing w:before="240"/>
          </w:pPr>
        </w:pPrChange>
      </w:pPr>
      <w:ins w:id="409" w:author="Peter Gröschke" w:date="2022-09-27T13:29:00Z">
        <w:r>
          <w:rPr>
            <w:rFonts w:cs="Times"/>
            <w:iCs/>
            <w:color w:val="000000" w:themeColor="text1"/>
          </w:rPr>
          <w:t xml:space="preserve">Figure: </w:t>
        </w:r>
      </w:ins>
      <w:ins w:id="410" w:author="Peter Gröschke" w:date="2022-09-27T13:27:00Z">
        <w:r>
          <w:rPr>
            <w:rFonts w:cs="Times"/>
            <w:iCs/>
            <w:color w:val="000000" w:themeColor="text1"/>
          </w:rPr>
          <w:t xml:space="preserve">Screenshot: </w:t>
        </w:r>
      </w:ins>
    </w:p>
    <w:p w14:paraId="2FB09048" w14:textId="59E837DE"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w:t>
      </w:r>
      <w:ins w:id="411" w:author="Peter Gröschke" w:date="2022-09-27T13:28:00Z">
        <w:r w:rsidR="00B47E93">
          <w:rPr>
            <w:rFonts w:cs="Times"/>
            <w:color w:val="000000" w:themeColor="text1"/>
          </w:rPr>
          <w:t>s,</w:t>
        </w:r>
      </w:ins>
      <w:r w:rsidR="00660052" w:rsidRPr="006A2AA9">
        <w:rPr>
          <w:rFonts w:cs="Times"/>
          <w:color w:val="000000" w:themeColor="text1"/>
        </w:rPr>
        <w:t xml:space="preserve"> few other parameters are required to be passed to install the flows successfully. These</w:t>
      </w:r>
      <w:r w:rsidR="004031E5" w:rsidRPr="006A2AA9">
        <w:rPr>
          <w:rFonts w:cs="Times"/>
          <w:color w:val="000000" w:themeColor="text1"/>
        </w:rPr>
        <w:t xml:space="preserve"> </w:t>
      </w:r>
      <w:ins w:id="412" w:author="Peter Gröschke" w:date="2022-09-27T13:28:00Z">
        <w:r w:rsidR="00B47E93">
          <w:rPr>
            <w:rFonts w:cs="Times"/>
            <w:color w:val="000000" w:themeColor="text1"/>
          </w:rPr>
          <w:t>“</w:t>
        </w:r>
      </w:ins>
      <w:del w:id="413" w:author="Peter Gröschke" w:date="2022-09-27T13:28:00Z">
        <w:r w:rsidR="004031E5" w:rsidRPr="006A2AA9" w:rsidDel="00B47E93">
          <w:rPr>
            <w:rFonts w:cs="Times"/>
            <w:color w:val="000000" w:themeColor="text1"/>
          </w:rPr>
          <w:delText xml:space="preserve">must </w:delText>
        </w:r>
      </w:del>
      <w:ins w:id="414" w:author="Peter Gröschke" w:date="2022-09-27T13:28:00Z">
        <w:r w:rsidR="00B47E93" w:rsidRPr="006A2AA9">
          <w:rPr>
            <w:rFonts w:cs="Times"/>
            <w:color w:val="000000" w:themeColor="text1"/>
          </w:rPr>
          <w:t>must</w:t>
        </w:r>
        <w:r w:rsidR="00B47E93">
          <w:rPr>
            <w:rFonts w:cs="Times"/>
            <w:color w:val="000000" w:themeColor="text1"/>
          </w:rPr>
          <w:t>-</w:t>
        </w:r>
      </w:ins>
      <w:r w:rsidR="004031E5" w:rsidRPr="006A2AA9">
        <w:rPr>
          <w:rFonts w:cs="Times"/>
          <w:color w:val="000000" w:themeColor="text1"/>
        </w:rPr>
        <w:t>have</w:t>
      </w:r>
      <w:ins w:id="415" w:author="Peter Gröschke" w:date="2022-09-27T13:28:00Z">
        <w:r w:rsidR="00B47E93">
          <w:rPr>
            <w:rFonts w:cs="Times"/>
            <w:color w:val="000000" w:themeColor="text1"/>
          </w:rPr>
          <w:t>”</w:t>
        </w:r>
      </w:ins>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8"/>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5219CD5" w:rsidR="00C00C27" w:rsidRPr="00B47E93" w:rsidRDefault="00B47E93">
      <w:pPr>
        <w:pStyle w:val="Caption"/>
        <w:jc w:val="center"/>
        <w:rPr>
          <w:rFonts w:cs="Times"/>
          <w:iCs/>
          <w:color w:val="000000" w:themeColor="text1"/>
        </w:rPr>
        <w:pPrChange w:id="416" w:author="Peter Gröschke" w:date="2022-09-27T13:29:00Z">
          <w:pPr>
            <w:spacing w:before="240"/>
          </w:pPr>
        </w:pPrChange>
      </w:pPr>
      <w:ins w:id="417" w:author="Peter Gröschke" w:date="2022-09-27T13:28:00Z">
        <w:r>
          <w:rPr>
            <w:rFonts w:cs="Times"/>
            <w:iCs/>
            <w:color w:val="000000" w:themeColor="text1"/>
          </w:rPr>
          <w:t xml:space="preserve">Figure: </w:t>
        </w:r>
      </w:ins>
      <w:ins w:id="418" w:author="Peter Gröschke" w:date="2022-09-27T13:27:00Z">
        <w:r>
          <w:rPr>
            <w:rFonts w:cs="Times"/>
            <w:iCs/>
            <w:color w:val="000000" w:themeColor="text1"/>
          </w:rPr>
          <w:t>Screenshot</w:t>
        </w:r>
      </w:ins>
      <w:ins w:id="419" w:author="Peter Gröschke" w:date="2022-09-27T13:28:00Z">
        <w:r>
          <w:rPr>
            <w:rFonts w:cs="Times"/>
            <w:iCs/>
            <w:color w:val="000000" w:themeColor="text1"/>
          </w:rPr>
          <w:t xml:space="preserve"> (hardly readable)</w:t>
        </w:r>
      </w:ins>
      <w:ins w:id="420" w:author="Peter Gröschke" w:date="2022-09-27T13:27:00Z">
        <w:r>
          <w:rPr>
            <w:rFonts w:cs="Times"/>
            <w:iCs/>
            <w:color w:val="000000" w:themeColor="text1"/>
          </w:rPr>
          <w:t xml:space="preserve">: </w:t>
        </w:r>
      </w:ins>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 xml:space="preserve">The flows were installed to transmit the traffic between the Router R1 (mac address: </w:t>
      </w:r>
      <w:commentRangeStart w:id="421"/>
      <w:r w:rsidRPr="006A2AA9">
        <w:rPr>
          <w:rFonts w:cs="Times"/>
          <w:color w:val="000000" w:themeColor="text1"/>
        </w:rPr>
        <w:t>ca:01:0f:ae:00:08</w:t>
      </w:r>
      <w:commentRangeEnd w:id="421"/>
      <w:r w:rsidR="00B47E93">
        <w:rPr>
          <w:rStyle w:val="CommentReference"/>
        </w:rPr>
        <w:commentReference w:id="421"/>
      </w:r>
      <w:r w:rsidRPr="006A2AA9">
        <w:rPr>
          <w:rFonts w:cs="Times"/>
          <w:color w:val="000000" w:themeColor="text1"/>
        </w:rPr>
        <w:t>)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A2B85E1" w:rsidR="00571B13" w:rsidRPr="006A2AA9" w:rsidRDefault="00013426" w:rsidP="003E666D">
      <w:pPr>
        <w:spacing w:before="240"/>
        <w:rPr>
          <w:rFonts w:cs="Times"/>
          <w:color w:val="000000" w:themeColor="text1"/>
        </w:rPr>
      </w:pPr>
      <w:r w:rsidRPr="006A2AA9">
        <w:rPr>
          <w:rFonts w:cs="Times"/>
          <w:color w:val="000000" w:themeColor="text1"/>
        </w:rPr>
        <w:t xml:space="preserve">Two flows were installed on the Open vSwitch-1 to transmit and receive the traffic between the routers R1 and R3. Along with add-flow command, </w:t>
      </w:r>
      <w:del w:id="422" w:author="Peter Gröschke" w:date="2022-09-27T13:33:00Z">
        <w:r w:rsidRPr="006A2AA9" w:rsidDel="00201478">
          <w:rPr>
            <w:rFonts w:cs="Times"/>
            <w:color w:val="000000" w:themeColor="text1"/>
          </w:rPr>
          <w:delText xml:space="preserve">some </w:delText>
        </w:r>
      </w:del>
      <w:ins w:id="423" w:author="Peter Gröschke" w:date="2022-09-27T13:33:00Z">
        <w:r w:rsidR="00201478">
          <w:rPr>
            <w:rFonts w:cs="Times"/>
            <w:color w:val="000000" w:themeColor="text1"/>
          </w:rPr>
          <w:t>several</w:t>
        </w:r>
        <w:r w:rsidR="00201478" w:rsidRPr="006A2AA9">
          <w:rPr>
            <w:rFonts w:cs="Times"/>
            <w:color w:val="000000" w:themeColor="text1"/>
          </w:rPr>
          <w:t xml:space="preserve"> </w:t>
        </w:r>
      </w:ins>
      <w:r w:rsidRPr="006A2AA9">
        <w:rPr>
          <w:rFonts w:cs="Times"/>
          <w:color w:val="000000" w:themeColor="text1"/>
        </w:rPr>
        <w:t xml:space="preserve">parameters are described to </w:t>
      </w:r>
      <w:del w:id="424" w:author="Peter Gröschke" w:date="2022-09-27T13:33:00Z">
        <w:r w:rsidRPr="006A2AA9" w:rsidDel="00201478">
          <w:rPr>
            <w:rFonts w:cs="Times"/>
            <w:color w:val="000000" w:themeColor="text1"/>
          </w:rPr>
          <w:delText xml:space="preserve">get </w:delText>
        </w:r>
      </w:del>
      <w:ins w:id="425" w:author="Peter Gröschke" w:date="2022-09-27T13:33:00Z">
        <w:r w:rsidR="00201478">
          <w:rPr>
            <w:rFonts w:cs="Times"/>
            <w:color w:val="000000" w:themeColor="text1"/>
          </w:rPr>
          <w:t>receive</w:t>
        </w:r>
        <w:r w:rsidR="00201478" w:rsidRPr="006A2AA9">
          <w:rPr>
            <w:rFonts w:cs="Times"/>
            <w:color w:val="000000" w:themeColor="text1"/>
          </w:rPr>
          <w:t xml:space="preserve"> </w:t>
        </w:r>
      </w:ins>
      <w:r w:rsidRPr="006A2AA9">
        <w:rPr>
          <w:rFonts w:cs="Times"/>
          <w:color w:val="000000" w:themeColor="text1"/>
        </w:rPr>
        <w:t xml:space="preserve">the desired output. These parameters </w:t>
      </w:r>
      <w:del w:id="426" w:author="Peter Gröschke" w:date="2022-09-27T13:33:00Z">
        <w:r w:rsidRPr="006A2AA9" w:rsidDel="00201478">
          <w:rPr>
            <w:rFonts w:cs="Times"/>
            <w:color w:val="000000" w:themeColor="text1"/>
          </w:rPr>
          <w:delText>are as such seen</w:delText>
        </w:r>
      </w:del>
      <w:ins w:id="427" w:author="Peter Gröschke" w:date="2022-09-27T13:33:00Z">
        <w:r w:rsidR="00201478">
          <w:rPr>
            <w:rFonts w:cs="Times"/>
            <w:color w:val="000000" w:themeColor="text1"/>
          </w:rPr>
          <w:t>are listed</w:t>
        </w:r>
      </w:ins>
      <w:r w:rsidRPr="006A2AA9">
        <w:rPr>
          <w:rFonts w:cs="Times"/>
          <w:color w:val="000000" w:themeColor="text1"/>
        </w:rPr>
        <w:t xml:space="preserve">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w:t>
      </w:r>
      <w:commentRangeStart w:id="428"/>
      <w:r w:rsidRPr="006A2AA9">
        <w:rPr>
          <w:rFonts w:cs="Times"/>
          <w:i/>
          <w:iCs/>
          <w:color w:val="000000" w:themeColor="text1"/>
        </w:rPr>
        <w:t>100</w:t>
      </w:r>
      <w:commentRangeEnd w:id="428"/>
      <w:r w:rsidR="00201478">
        <w:rPr>
          <w:rStyle w:val="CommentReference"/>
        </w:rPr>
        <w:commentReference w:id="428"/>
      </w:r>
      <w:r w:rsidRPr="006A2AA9">
        <w:rPr>
          <w:rFonts w:cs="Times"/>
          <w:i/>
          <w:iCs/>
          <w:color w:val="000000" w:themeColor="text1"/>
        </w:rPr>
        <w:t>)</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2BFCFBD3"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commentRangeStart w:id="429"/>
      <w:r w:rsidR="00865485" w:rsidRPr="006A2AA9">
        <w:rPr>
          <w:rFonts w:cs="Times"/>
          <w:color w:val="000000" w:themeColor="text1"/>
        </w:rPr>
        <w:t xml:space="preserve">performance </w:t>
      </w:r>
      <w:commentRangeEnd w:id="429"/>
      <w:r w:rsidR="00201478">
        <w:rPr>
          <w:rStyle w:val="CommentReference"/>
        </w:rPr>
        <w:commentReference w:id="429"/>
      </w:r>
      <w:r w:rsidR="00865485" w:rsidRPr="006A2AA9">
        <w:rPr>
          <w:rFonts w:cs="Times"/>
          <w:color w:val="000000" w:themeColor="text1"/>
        </w:rPr>
        <w:t xml:space="preserve">is carried out as </w:t>
      </w:r>
      <w:r w:rsidR="00865485" w:rsidRPr="006A2AA9">
        <w:rPr>
          <w:rFonts w:cs="Times"/>
          <w:color w:val="000000" w:themeColor="text1"/>
        </w:rPr>
        <w:lastRenderedPageBreak/>
        <w:t>mentioned in the action set, i.e.</w:t>
      </w:r>
      <w:ins w:id="430" w:author="Peter Gröschke" w:date="2022-09-27T13:35:00Z">
        <w:r w:rsidR="00201478">
          <w:rPr>
            <w:rFonts w:cs="Times"/>
            <w:color w:val="000000" w:themeColor="text1"/>
          </w:rPr>
          <w:t>,</w:t>
        </w:r>
      </w:ins>
      <w:r w:rsidR="00865485" w:rsidRPr="006A2AA9">
        <w:rPr>
          <w:rFonts w:cs="Times"/>
          <w:color w:val="000000" w:themeColor="text1"/>
        </w:rPr>
        <w:t xml:space="preserv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t xml:space="preserve">Another method to add flows is through REST API on the ONOS controller. In this method the flow configuration file in </w:t>
      </w:r>
      <w:commentRangeStart w:id="431"/>
      <w:r w:rsidRPr="006A2AA9">
        <w:rPr>
          <w:rFonts w:cs="Times"/>
          <w:color w:val="000000" w:themeColor="text1"/>
        </w:rPr>
        <w:t xml:space="preserve">JSON </w:t>
      </w:r>
      <w:commentRangeEnd w:id="431"/>
      <w:r w:rsidR="00201478">
        <w:rPr>
          <w:rStyle w:val="CommentReference"/>
        </w:rPr>
        <w:commentReference w:id="431"/>
      </w:r>
      <w:r w:rsidRPr="006A2AA9">
        <w:rPr>
          <w:rFonts w:cs="Times"/>
          <w:color w:val="000000" w:themeColor="text1"/>
        </w:rPr>
        <w:t xml:space="preserve">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2D8D5C21"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9"/>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3DFDED22" w:rsidR="00ED2F1E" w:rsidRPr="00201478" w:rsidRDefault="00201478">
      <w:pPr>
        <w:pStyle w:val="Caption"/>
        <w:jc w:val="center"/>
        <w:rPr>
          <w:rFonts w:cs="Times"/>
          <w:iCs/>
          <w:color w:val="000000" w:themeColor="text1"/>
        </w:rPr>
        <w:pPrChange w:id="432" w:author="Peter Gröschke" w:date="2022-09-27T13:36:00Z">
          <w:pPr>
            <w:spacing w:before="240"/>
            <w:jc w:val="center"/>
          </w:pPr>
        </w:pPrChange>
      </w:pPr>
      <w:ins w:id="433" w:author="Peter Gröschke" w:date="2022-09-27T13:35:00Z">
        <w:r w:rsidRPr="00201478">
          <w:rPr>
            <w:rFonts w:cs="Times"/>
            <w:iCs/>
            <w:color w:val="000000" w:themeColor="text1"/>
          </w:rPr>
          <w:t>Figure</w:t>
        </w:r>
      </w:ins>
      <w:ins w:id="434" w:author="Peter Gröschke" w:date="2022-09-27T13:36:00Z">
        <w:r w:rsidRPr="00201478">
          <w:rPr>
            <w:rFonts w:cs="Times"/>
            <w:iCs/>
            <w:color w:val="000000" w:themeColor="text1"/>
          </w:rPr>
          <w:t>: Screenshot, hardly readable</w:t>
        </w:r>
      </w:ins>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17156DE2" w:rsidR="009E48C2" w:rsidRDefault="009E48C2" w:rsidP="00145E9B">
      <w:pPr>
        <w:spacing w:before="240"/>
        <w:jc w:val="center"/>
        <w:rPr>
          <w:ins w:id="435" w:author="Peter Gröschke" w:date="2022-09-27T13:37:00Z"/>
          <w:rFonts w:cs="Times"/>
          <w:color w:val="000000" w:themeColor="text1"/>
        </w:rPr>
      </w:pPr>
      <w:r w:rsidRPr="006A2AA9">
        <w:rPr>
          <w:rFonts w:cs="Times"/>
          <w:noProof/>
          <w:color w:val="000000" w:themeColor="text1"/>
        </w:rPr>
        <w:lastRenderedPageBreak/>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0"/>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2C25403C" w14:textId="57EAA6AF" w:rsidR="00201478" w:rsidRPr="00201478" w:rsidRDefault="00201478">
      <w:pPr>
        <w:pStyle w:val="Caption"/>
        <w:jc w:val="center"/>
        <w:rPr>
          <w:rFonts w:cs="Times"/>
          <w:iCs/>
          <w:color w:val="000000" w:themeColor="text1"/>
        </w:rPr>
        <w:pPrChange w:id="436" w:author="Peter Gröschke" w:date="2022-09-27T13:38:00Z">
          <w:pPr>
            <w:spacing w:before="240"/>
            <w:jc w:val="center"/>
          </w:pPr>
        </w:pPrChange>
      </w:pPr>
      <w:ins w:id="437" w:author="Peter Gröschke" w:date="2022-09-27T13:38:00Z">
        <w:r>
          <w:rPr>
            <w:rFonts w:cs="Times"/>
            <w:iCs/>
            <w:color w:val="000000" w:themeColor="text1"/>
          </w:rPr>
          <w:t>Figure: Screenshot, hardly readable</w:t>
        </w:r>
      </w:ins>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1"/>
                    <a:stretch>
                      <a:fillRect/>
                    </a:stretch>
                  </pic:blipFill>
                  <pic:spPr>
                    <a:xfrm>
                      <a:off x="0" y="0"/>
                      <a:ext cx="3042951" cy="2474746"/>
                    </a:xfrm>
                    <a:prstGeom prst="rect">
                      <a:avLst/>
                    </a:prstGeom>
                  </pic:spPr>
                </pic:pic>
              </a:graphicData>
            </a:graphic>
          </wp:inline>
        </w:drawing>
      </w:r>
    </w:p>
    <w:p w14:paraId="02ADDB2E" w14:textId="14524F4F" w:rsidR="009B2506" w:rsidRPr="00201478" w:rsidRDefault="00201478">
      <w:pPr>
        <w:pStyle w:val="Caption"/>
        <w:jc w:val="center"/>
        <w:rPr>
          <w:rFonts w:cs="Times"/>
          <w:iCs/>
          <w:color w:val="000000" w:themeColor="text1"/>
        </w:rPr>
        <w:pPrChange w:id="438" w:author="Peter Gröschke" w:date="2022-09-27T13:38:00Z">
          <w:pPr>
            <w:spacing w:before="240"/>
            <w:jc w:val="center"/>
          </w:pPr>
        </w:pPrChange>
      </w:pPr>
      <w:ins w:id="439" w:author="Peter Gröschke" w:date="2022-09-27T13:38:00Z">
        <w:r w:rsidRPr="00201478">
          <w:rPr>
            <w:rFonts w:cs="Times"/>
            <w:iCs/>
            <w:color w:val="000000" w:themeColor="text1"/>
          </w:rPr>
          <w:t>Figure: also just a screenshot</w:t>
        </w:r>
      </w:ins>
      <w:ins w:id="440" w:author="Peter Gröschke" w:date="2022-09-27T13:39:00Z">
        <w:r>
          <w:rPr>
            <w:rFonts w:cs="Times"/>
            <w:iCs/>
            <w:color w:val="000000" w:themeColor="text1"/>
          </w:rPr>
          <w:t>, albeit readable!</w:t>
        </w:r>
      </w:ins>
    </w:p>
    <w:p w14:paraId="23DA7A3E" w14:textId="1D458316" w:rsidR="006D6EA5" w:rsidRPr="006A2AA9" w:rsidRDefault="009B2506" w:rsidP="009B2506">
      <w:pPr>
        <w:spacing w:before="240"/>
        <w:rPr>
          <w:rFonts w:cs="Times"/>
          <w:color w:val="000000" w:themeColor="text1"/>
        </w:rPr>
      </w:pPr>
      <w:commentRangeStart w:id="441"/>
      <w:r w:rsidRPr="006A2AA9">
        <w:rPr>
          <w:rFonts w:cs="Times"/>
          <w:color w:val="000000" w:themeColor="text1"/>
        </w:rPr>
        <w:t>The successful testing of the flows can be seen in the following figure</w:t>
      </w:r>
      <w:commentRangeEnd w:id="441"/>
      <w:r w:rsidR="00201478">
        <w:rPr>
          <w:rStyle w:val="CommentReference"/>
        </w:rPr>
        <w:commentReference w:id="441"/>
      </w:r>
      <w:r w:rsidRPr="006A2AA9">
        <w:rPr>
          <w:rFonts w:cs="Times"/>
          <w:color w:val="000000" w:themeColor="text1"/>
        </w:rPr>
        <w:t xml:space="preserv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w:t>
      </w:r>
      <w:commentRangeStart w:id="442"/>
      <w:r w:rsidRPr="006A2AA9">
        <w:rPr>
          <w:rFonts w:cs="Times"/>
          <w:color w:val="000000" w:themeColor="text1"/>
        </w:rPr>
        <w:t xml:space="preserve">such iterations </w:t>
      </w:r>
      <w:commentRangeEnd w:id="442"/>
      <w:r w:rsidR="00201478">
        <w:rPr>
          <w:rStyle w:val="CommentReference"/>
        </w:rPr>
        <w:commentReference w:id="442"/>
      </w:r>
      <w:r w:rsidRPr="006A2AA9">
        <w:rPr>
          <w:rFonts w:cs="Times"/>
          <w:color w:val="000000" w:themeColor="text1"/>
        </w:rPr>
        <w:t>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2"/>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00E188AD" w14:textId="77777777" w:rsidR="00201478" w:rsidRPr="00201478" w:rsidRDefault="00201478" w:rsidP="00201478">
      <w:pPr>
        <w:pStyle w:val="Caption"/>
        <w:jc w:val="center"/>
        <w:rPr>
          <w:ins w:id="443" w:author="Peter Gröschke" w:date="2022-09-27T13:39:00Z"/>
          <w:rFonts w:cs="Times"/>
          <w:iCs/>
          <w:color w:val="000000" w:themeColor="text1"/>
        </w:rPr>
      </w:pPr>
      <w:ins w:id="444" w:author="Peter Gröschke" w:date="2022-09-27T13:39:00Z">
        <w:r w:rsidRPr="00201478">
          <w:rPr>
            <w:rFonts w:cs="Times"/>
            <w:iCs/>
            <w:color w:val="000000" w:themeColor="text1"/>
          </w:rPr>
          <w:t>Figure: also just a screenshot</w:t>
        </w:r>
        <w:r>
          <w:rPr>
            <w:rFonts w:cs="Times"/>
            <w:iCs/>
            <w:color w:val="000000" w:themeColor="text1"/>
          </w:rPr>
          <w:t>, albeit readable!</w:t>
        </w:r>
      </w:ins>
    </w:p>
    <w:p w14:paraId="3188D84D" w14:textId="2B6D5B4D" w:rsidR="0096733B" w:rsidRPr="006A2AA9" w:rsidDel="00201478" w:rsidRDefault="0096733B" w:rsidP="00DE3C51">
      <w:pPr>
        <w:jc w:val="center"/>
        <w:rPr>
          <w:del w:id="445" w:author="Peter Gröschke" w:date="2022-09-27T13:39:00Z"/>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lastRenderedPageBreak/>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del w:id="446" w:author="Peter Gröschke" w:date="2022-09-27T13:42:00Z">
        <w:r w:rsidRPr="006A2AA9" w:rsidDel="00201478">
          <w:rPr>
            <w:rFonts w:cs="Times"/>
            <w:color w:val="000000" w:themeColor="text1"/>
          </w:rPr>
          <w:delText xml:space="preserve"> </w:delText>
        </w:r>
      </w:del>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3"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47" w:name="_Toc114792046"/>
      <w:r w:rsidRPr="006A2AA9">
        <w:rPr>
          <w:lang w:val="en-GB"/>
        </w:rPr>
        <w:t xml:space="preserve">Creation and Installation of </w:t>
      </w:r>
      <w:r w:rsidR="00455B7F" w:rsidRPr="006A2AA9">
        <w:rPr>
          <w:lang w:val="en-GB"/>
        </w:rPr>
        <w:t>Intents</w:t>
      </w:r>
      <w:bookmarkEnd w:id="447"/>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lastRenderedPageBreak/>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w:t>
      </w:r>
      <w:r w:rsidR="00ED6962" w:rsidRPr="006A2AA9">
        <w:lastRenderedPageBreak/>
        <w:t>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36335"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MDmAIAAIc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83950"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1"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48" w:name="_Toc114792047"/>
      <w:r w:rsidRPr="006A2AA9">
        <w:t>Implementation with Mininet</w:t>
      </w:r>
      <w:bookmarkEnd w:id="448"/>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lastRenderedPageBreak/>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w:lastRenderedPageBreak/>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77EDD"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lastRenderedPageBreak/>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lastRenderedPageBreak/>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lastRenderedPageBreak/>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449" w:name="_Toc114792048"/>
      <w:r w:rsidRPr="006A2AA9">
        <w:t>Problems identified</w:t>
      </w:r>
      <w:bookmarkEnd w:id="449"/>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450"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450"/>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451" w:name="_Toc114792050"/>
      <w:r w:rsidRPr="006A2AA9">
        <w:rPr>
          <w:lang w:val="en-GB"/>
        </w:rPr>
        <w:t>Introduction</w:t>
      </w:r>
      <w:bookmarkEnd w:id="451"/>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3"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5"/>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452"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452"/>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6"/>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7"/>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8"/>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9"/>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5BE"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P+lw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0"/>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0F05"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DCE0"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4AF4"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6CA1"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41E4"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57244"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2"/>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453"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453"/>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5110"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qWlwIAAIk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079E"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D3884"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133E"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C3lwIAAIk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3"/>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F7E1"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iQ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D68A"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dk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4"/>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454"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454"/>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455"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455"/>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456" w:name="_Toc114792053"/>
      <w:r w:rsidRPr="006A2AA9">
        <w:rPr>
          <w:lang w:val="en-GB"/>
        </w:rPr>
        <w:t>Introduction</w:t>
      </w:r>
      <w:bookmarkEnd w:id="456"/>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5"/>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6"/>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7"/>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07B1"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8"/>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9"/>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457"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457"/>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0"/>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1"/>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458"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458"/>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path, the </w:t>
      </w:r>
      <w:r w:rsidR="002610AD">
        <w:lastRenderedPageBreak/>
        <w:t xml:space="preserve">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2"/>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459"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459"/>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3"/>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4"/>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460"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460"/>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461" w:name="_Toc114792057"/>
      <w:r w:rsidRPr="006A2AA9">
        <w:rPr>
          <w:lang w:val="en-GB"/>
        </w:rPr>
        <w:lastRenderedPageBreak/>
        <w:t>I</w:t>
      </w:r>
      <w:r w:rsidRPr="006A2AA9">
        <w:rPr>
          <w:rStyle w:val="Heading3Char"/>
          <w:lang w:val="en-GB"/>
        </w:rPr>
        <w:t>ntroduction</w:t>
      </w:r>
      <w:bookmarkEnd w:id="461"/>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462"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462"/>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5"/>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6"/>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463" w:name="_Hlk114402513"/>
      <w:r>
        <w:t xml:space="preserve">Target Address (TA) </w:t>
      </w:r>
      <w:bookmarkEnd w:id="463"/>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7"/>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8"/>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464" w:name="_Toc114792058"/>
      <w:r w:rsidRPr="006A2AA9">
        <w:rPr>
          <w:lang w:val="en-GB"/>
        </w:rPr>
        <w:lastRenderedPageBreak/>
        <w:t>IPv6 over IPv4</w:t>
      </w:r>
      <w:r w:rsidR="00D857F8">
        <w:rPr>
          <w:lang w:val="en-GB"/>
        </w:rPr>
        <w:t xml:space="preserve"> </w:t>
      </w:r>
      <w:r w:rsidR="00D857F8" w:rsidRPr="006A2AA9">
        <w:rPr>
          <w:lang w:val="en-GB"/>
        </w:rPr>
        <w:t>tunnelling</w:t>
      </w:r>
      <w:bookmarkEnd w:id="464"/>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9"/>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1"/>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6715"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588D"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8AEA"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zfnQIAAJM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5E4D"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cnQIAAJM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4A90B"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3"/>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465"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465"/>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466" w:name="_Toc114792060"/>
      <w:r w:rsidRPr="006A2AA9">
        <w:rPr>
          <w:lang w:val="en-GB"/>
        </w:rPr>
        <w:t>Introduction</w:t>
      </w:r>
      <w:bookmarkEnd w:id="466"/>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5"/>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467"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467"/>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6"/>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7"/>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8"/>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9"/>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10"/>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11"/>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468" w:name="_Toc114792062"/>
      <w:r w:rsidRPr="006A2AA9">
        <w:lastRenderedPageBreak/>
        <w:t>S</w:t>
      </w:r>
      <w:r w:rsidR="00D12451" w:rsidRPr="006A2AA9">
        <w:t xml:space="preserve">ummary and </w:t>
      </w:r>
      <w:r w:rsidR="00420221" w:rsidRPr="006A2AA9">
        <w:t>P</w:t>
      </w:r>
      <w:r w:rsidR="00D12451" w:rsidRPr="006A2AA9">
        <w:t>erspectives</w:t>
      </w:r>
      <w:bookmarkEnd w:id="468"/>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use case was </w:t>
      </w:r>
      <w:r w:rsidR="008A79DD">
        <w:t>implemented</w:t>
      </w:r>
      <w:r w:rsidR="00A60EC9">
        <w:t xml:space="preserve">. In this use case, </w:t>
      </w:r>
      <w:r w:rsidR="00A60EC9" w:rsidRPr="00A60EC9">
        <w:t>assessment</w:t>
      </w:r>
      <w:r w:rsidR="00A60EC9">
        <w:t xml:space="preserve"> of </w:t>
      </w:r>
      <w:r w:rsidR="00A46A81">
        <w:t xml:space="preserve">how routing information is exchanged between the networks </w:t>
      </w:r>
      <w:r w:rsidR="00A46A81">
        <w:lastRenderedPageBreak/>
        <w:t>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469" w:name="_Toc114792063"/>
      <w:r w:rsidRPr="006A2AA9">
        <w:lastRenderedPageBreak/>
        <w:t>Abbreviations</w:t>
      </w:r>
      <w:bookmarkEnd w:id="469"/>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470"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470"/>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lastRenderedPageBreak/>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lastRenderedPageBreak/>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lastRenderedPageBreak/>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471" w:name="_Toc114792065"/>
      <w:r w:rsidRPr="006A2AA9">
        <w:lastRenderedPageBreak/>
        <w:t>A</w:t>
      </w:r>
      <w:bookmarkEnd w:id="4"/>
      <w:r w:rsidRPr="006A2AA9">
        <w:t>ppendix</w:t>
      </w:r>
      <w:bookmarkEnd w:id="471"/>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12"/>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13"/>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4"/>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5"/>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6"/>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7"/>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8"/>
      <w:headerReference w:type="default" r:id="rId119"/>
      <w:footerReference w:type="default" r:id="rId120"/>
      <w:headerReference w:type="first" r:id="rId121"/>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eter Gröschke" w:date="2022-09-23T12:27:00Z" w:initials="PG">
    <w:p w14:paraId="07562F85" w14:textId="16DABA43" w:rsidR="0084746F" w:rsidRDefault="0084746F">
      <w:pPr>
        <w:pStyle w:val="CommentText"/>
      </w:pPr>
      <w:r>
        <w:rPr>
          <w:rStyle w:val="CommentReference"/>
        </w:rPr>
        <w:annotationRef/>
      </w:r>
      <w:r>
        <w:t>Functions are not moving, they are moved. They are moved to a more centralized setup and are migrated from boxes to virtual network functions (VNF), which allows …</w:t>
      </w:r>
    </w:p>
  </w:comment>
  <w:comment w:id="11" w:author="Peter Gröschke" w:date="2022-09-23T12:30:00Z" w:initials="PG">
    <w:p w14:paraId="1518E5AD" w14:textId="696B38F2" w:rsidR="0084746F" w:rsidRDefault="0084746F">
      <w:pPr>
        <w:pStyle w:val="CommentText"/>
      </w:pPr>
      <w:r>
        <w:rPr>
          <w:rStyle w:val="CommentReference"/>
        </w:rPr>
        <w:annotationRef/>
      </w:r>
      <w:r>
        <w:t>Picture?</w:t>
      </w:r>
      <w:r w:rsidR="00B7102A">
        <w:t xml:space="preserve"> Or point to Chapter 2 for a pic.</w:t>
      </w:r>
    </w:p>
  </w:comment>
  <w:comment w:id="12" w:author="Peter Gröschke" w:date="2022-09-23T12:44:00Z" w:initials="PG">
    <w:p w14:paraId="14C2FD7A" w14:textId="6CFBABAD" w:rsidR="00DD4102" w:rsidRDefault="00DD4102">
      <w:pPr>
        <w:pStyle w:val="CommentText"/>
      </w:pPr>
      <w:r>
        <w:rPr>
          <w:rStyle w:val="CommentReference"/>
        </w:rPr>
        <w:annotationRef/>
      </w:r>
      <w:r>
        <w:t>Citation with an overview needed</w:t>
      </w:r>
    </w:p>
  </w:comment>
  <w:comment w:id="17" w:author="Peter Gröschke" w:date="2022-09-23T12:31:00Z" w:initials="PG">
    <w:p w14:paraId="681CB57F" w14:textId="6C3B85D5" w:rsidR="0084746F" w:rsidRDefault="0084746F">
      <w:pPr>
        <w:pStyle w:val="CommentText"/>
      </w:pPr>
      <w:r>
        <w:rPr>
          <w:rStyle w:val="CommentReference"/>
        </w:rPr>
        <w:annotationRef/>
      </w:r>
      <w:r>
        <w:t>[..] network built from physical and virtual network components</w:t>
      </w:r>
    </w:p>
  </w:comment>
  <w:comment w:id="18" w:author="Peter Gröschke" w:date="2022-09-23T12:32:00Z" w:initials="PG">
    <w:p w14:paraId="428A262E" w14:textId="704AD676" w:rsidR="0084746F" w:rsidRDefault="0084746F">
      <w:pPr>
        <w:pStyle w:val="CommentText"/>
      </w:pPr>
      <w:r>
        <w:rPr>
          <w:rStyle w:val="CommentReference"/>
        </w:rPr>
        <w:annotationRef/>
      </w:r>
      <w:r>
        <w:t>It’s rather that the control plane is centralized and, due to streaming telemetry and other, more immediate mechanisms, a central entity can re-configure a network faster and more efficient than a traditional network.</w:t>
      </w:r>
    </w:p>
  </w:comment>
  <w:comment w:id="20" w:author="Peter Gröschke" w:date="2022-09-23T12:36:00Z" w:initials="PG">
    <w:p w14:paraId="28E2A13D" w14:textId="3265F566" w:rsidR="00DD4102" w:rsidRDefault="00DD4102">
      <w:pPr>
        <w:pStyle w:val="CommentText"/>
      </w:pPr>
      <w:r>
        <w:rPr>
          <w:rStyle w:val="CommentReference"/>
        </w:rPr>
        <w:annotationRef/>
      </w:r>
      <w:r>
        <w:t>Where else? What would be the alternative?</w:t>
      </w:r>
    </w:p>
  </w:comment>
  <w:comment w:id="21" w:author="Peter Gröschke" w:date="2022-09-23T12:37:00Z" w:initials="PG">
    <w:p w14:paraId="0C8420E6" w14:textId="0D000A45" w:rsidR="00DD4102" w:rsidRDefault="00DD4102">
      <w:pPr>
        <w:pStyle w:val="CommentText"/>
      </w:pPr>
      <w:r>
        <w:rPr>
          <w:rStyle w:val="CommentReference"/>
        </w:rPr>
        <w:annotationRef/>
      </w:r>
      <w:r>
        <w:t>How about non-switches? More general</w:t>
      </w:r>
    </w:p>
  </w:comment>
  <w:comment w:id="22" w:author="Peter Gröschke" w:date="2022-09-23T12:40:00Z" w:initials="PG">
    <w:p w14:paraId="5596B3E2" w14:textId="2DF2E129" w:rsidR="00DD4102" w:rsidRDefault="00DD4102">
      <w:pPr>
        <w:pStyle w:val="CommentText"/>
      </w:pPr>
      <w:r>
        <w:rPr>
          <w:rStyle w:val="CommentReference"/>
        </w:rPr>
        <w:annotationRef/>
      </w:r>
      <w:r>
        <w:t>So, … like WORD or POWERPOINT? You need to specify the apps.</w:t>
      </w:r>
    </w:p>
  </w:comment>
  <w:comment w:id="23" w:author="Peter Gröschke" w:date="2022-09-23T12:43:00Z" w:initials="PG">
    <w:p w14:paraId="59B4A1F5" w14:textId="1C055CBA" w:rsidR="00DD4102" w:rsidRDefault="00DD4102">
      <w:pPr>
        <w:pStyle w:val="CommentText"/>
      </w:pPr>
      <w:r>
        <w:rPr>
          <w:rStyle w:val="CommentReference"/>
        </w:rPr>
        <w:annotationRef/>
      </w:r>
      <w:r>
        <w:t>Citation needed. There must be a paper for a number of controllers and their preferred NB API</w:t>
      </w:r>
    </w:p>
  </w:comment>
  <w:comment w:id="29" w:author="Peter Gröschke" w:date="2022-09-23T12:46:00Z" w:initials="PG">
    <w:p w14:paraId="3B67A61C" w14:textId="1CB40762" w:rsidR="00A54965" w:rsidRDefault="00A54965">
      <w:pPr>
        <w:pStyle w:val="CommentText"/>
      </w:pPr>
      <w:r>
        <w:rPr>
          <w:rStyle w:val="CommentReference"/>
        </w:rPr>
        <w:annotationRef/>
      </w:r>
      <w:r>
        <w:t>This is when a pic would be helpful! The infrastructure layer was not yet introduced.</w:t>
      </w:r>
    </w:p>
  </w:comment>
  <w:comment w:id="40" w:author="Peter Gröschke" w:date="2022-09-23T12:51:00Z" w:initials="PG">
    <w:p w14:paraId="1C35DAFA" w14:textId="1A55752D" w:rsidR="00A54965" w:rsidRDefault="00A54965">
      <w:pPr>
        <w:pStyle w:val="CommentText"/>
      </w:pPr>
      <w:r>
        <w:rPr>
          <w:rStyle w:val="CommentReference"/>
        </w:rPr>
        <w:annotationRef/>
      </w:r>
      <w:r>
        <w:t>Soooo, forget about IoT-technologies such as LoRa, etc. which allow for energy-efficient battery-run devices. And … there was no internet with 4G-networks? And it’s more interconnectivity, not necessarily Internet (uppercase) connectivity. Think about 5G Campus networks. If I put 100000 sensors for my factory on a net, I don’t want these values on the Internet!</w:t>
      </w:r>
    </w:p>
  </w:comment>
  <w:comment w:id="41" w:author="Peter Gröschke" w:date="2022-09-23T12:54:00Z" w:initials="PG">
    <w:p w14:paraId="5B7D022F" w14:textId="6688F753" w:rsidR="00A54965" w:rsidRDefault="00A54965">
      <w:pPr>
        <w:pStyle w:val="CommentText"/>
      </w:pPr>
      <w:r>
        <w:rPr>
          <w:rStyle w:val="CommentReference"/>
        </w:rPr>
        <w:annotationRef/>
      </w:r>
      <w:r>
        <w:t>Check – with a citation – where SDN is used today. This is IT, not NT. How many ACI implementations exist in DC</w:t>
      </w:r>
      <w:r w:rsidR="002F040A">
        <w:t xml:space="preserve"> (SDDC)</w:t>
      </w:r>
      <w:r>
        <w:t xml:space="preserve"> environments vs. SD-WAN vs. SDN for managing operator networks.</w:t>
      </w:r>
    </w:p>
  </w:comment>
  <w:comment w:id="42" w:author="Peter Gröschke" w:date="2022-09-23T12:56:00Z" w:initials="PG">
    <w:p w14:paraId="1601230F" w14:textId="6BF474F6" w:rsidR="00F05C10" w:rsidRDefault="00F05C10">
      <w:pPr>
        <w:pStyle w:val="CommentText"/>
      </w:pPr>
      <w:r>
        <w:rPr>
          <w:rStyle w:val="CommentReference"/>
        </w:rPr>
        <w:annotationRef/>
      </w:r>
      <w:r>
        <w:t>As such, this has nothing to do with SDN. And we are (look for a citation) at about 40% IPv6, so … “low” might not be correct.</w:t>
      </w:r>
    </w:p>
  </w:comment>
  <w:comment w:id="43" w:author="Peter Gröschke" w:date="2022-09-23T12:58:00Z" w:initials="PG">
    <w:p w14:paraId="1C37F9B4" w14:textId="66566CB3" w:rsidR="00F05C10" w:rsidRDefault="00F05C10">
      <w:pPr>
        <w:pStyle w:val="CommentText"/>
      </w:pPr>
      <w:r>
        <w:rPr>
          <w:rStyle w:val="CommentReference"/>
        </w:rPr>
        <w:annotationRef/>
      </w:r>
      <w:r>
        <w:t xml:space="preserve">Completely missing: the different ways SDN </w:t>
      </w:r>
    </w:p>
  </w:comment>
  <w:comment w:id="53" w:author="Peter Gröschke" w:date="2022-09-23T17:21:00Z" w:initials="PG">
    <w:p w14:paraId="0BF7FE55" w14:textId="4ABEB09D" w:rsidR="00B7102A" w:rsidRDefault="00B7102A">
      <w:pPr>
        <w:pStyle w:val="CommentText"/>
      </w:pPr>
      <w:r>
        <w:rPr>
          <w:rStyle w:val="CommentReference"/>
        </w:rPr>
        <w:annotationRef/>
      </w:r>
      <w:r>
        <w:t>Anything that is “emerging” since 2004 (first use) and/or 2011 (OpenFlow initiative) should not be “emerging” in 2022!</w:t>
      </w:r>
    </w:p>
  </w:comment>
  <w:comment w:id="63" w:author="Peter Gröschke" w:date="2022-09-23T17:28:00Z" w:initials="PG">
    <w:p w14:paraId="05CCD12B" w14:textId="6D2A3FE5" w:rsidR="004D670A" w:rsidRDefault="004D670A">
      <w:pPr>
        <w:pStyle w:val="CommentText"/>
      </w:pPr>
      <w:r>
        <w:rPr>
          <w:rStyle w:val="CommentReference"/>
        </w:rPr>
        <w:annotationRef/>
      </w:r>
      <w:r>
        <w:t>“… control and forwarding logic”? as this device is introduced as “forwarding switch”</w:t>
      </w:r>
    </w:p>
  </w:comment>
  <w:comment w:id="64" w:author="Peter Gröschke" w:date="2022-09-23T17:30:00Z" w:initials="PG">
    <w:p w14:paraId="08E231B3" w14:textId="714B2220" w:rsidR="004D670A" w:rsidRDefault="004D670A">
      <w:pPr>
        <w:pStyle w:val="CommentText"/>
      </w:pPr>
      <w:r>
        <w:rPr>
          <w:rStyle w:val="CommentReference"/>
        </w:rPr>
        <w:annotationRef/>
      </w:r>
      <w:r>
        <w:t>The concept and some protocols are open; there a number of closed source SDN implementations, like ACI. SDN can be based on open protocols and there are open implementations, but to call it “open standardization” may go a bit beyond the current state. But please prove me wrong with peer-reviewed articles!</w:t>
      </w:r>
    </w:p>
  </w:comment>
  <w:comment w:id="70" w:author="Peter Gröschke" w:date="2022-09-23T17:44:00Z" w:initials="PG">
    <w:p w14:paraId="0B236CDB" w14:textId="4475C1DC" w:rsidR="00704775" w:rsidRDefault="00704775">
      <w:pPr>
        <w:pStyle w:val="CommentText"/>
      </w:pPr>
      <w:r>
        <w:rPr>
          <w:rStyle w:val="CommentReference"/>
        </w:rPr>
        <w:annotationRef/>
      </w:r>
      <w:r>
        <w:t>How can an interface “enable”? The controller should be tasked by the application to do something; the controller is usually the component keeping the inventory of the devices in the networking context.</w:t>
      </w:r>
    </w:p>
  </w:comment>
  <w:comment w:id="71" w:author="Peter Gröschke" w:date="2022-09-23T17:51:00Z" w:initials="PG">
    <w:p w14:paraId="749AF367" w14:textId="20DB0CF6" w:rsidR="00704775" w:rsidRDefault="00704775">
      <w:pPr>
        <w:pStyle w:val="CommentText"/>
      </w:pPr>
      <w:r>
        <w:rPr>
          <w:rStyle w:val="CommentReference"/>
        </w:rPr>
        <w:annotationRef/>
      </w:r>
      <w:r>
        <w:t>To?</w:t>
      </w:r>
    </w:p>
  </w:comment>
  <w:comment w:id="72" w:author="Peter Gröschke" w:date="2022-09-23T17:51:00Z" w:initials="PG">
    <w:p w14:paraId="415762ED" w14:textId="0EC18964" w:rsidR="00DF2E2D" w:rsidRDefault="00DF2E2D">
      <w:pPr>
        <w:pStyle w:val="CommentText"/>
      </w:pPr>
      <w:r>
        <w:rPr>
          <w:rStyle w:val="CommentReference"/>
        </w:rPr>
        <w:annotationRef/>
      </w:r>
      <w:r>
        <w:t xml:space="preserve">Citation </w:t>
      </w:r>
    </w:p>
  </w:comment>
  <w:comment w:id="75" w:author="Peter Gröschke" w:date="2022-09-23T17:52:00Z" w:initials="PG">
    <w:p w14:paraId="57B2E91C" w14:textId="4E31D54A" w:rsidR="00DF2E2D" w:rsidRDefault="00DF2E2D">
      <w:pPr>
        <w:pStyle w:val="CommentText"/>
      </w:pPr>
      <w:r>
        <w:rPr>
          <w:rStyle w:val="CommentReference"/>
        </w:rPr>
        <w:annotationRef/>
      </w:r>
      <w:r>
        <w:t xml:space="preserve">Citation </w:t>
      </w:r>
      <w:r w:rsidR="00B82DF0">
        <w:t>– or is it a “could”?</w:t>
      </w:r>
    </w:p>
  </w:comment>
  <w:comment w:id="79" w:author="Peter Gröschke" w:date="2022-09-23T19:23:00Z" w:initials="PG">
    <w:p w14:paraId="3BB3F8ED" w14:textId="2B8FB25F" w:rsidR="00B82DF0" w:rsidRDefault="00B82DF0">
      <w:pPr>
        <w:pStyle w:val="CommentText"/>
      </w:pPr>
      <w:r>
        <w:rPr>
          <w:rStyle w:val="CommentReference"/>
        </w:rPr>
        <w:annotationRef/>
      </w:r>
      <w:r>
        <w:t>“this is complicated and there are many things” – this sentence is not … helping anyone. The whole paragraph is “it’s a complicated world, and I have no citation to back this up”</w:t>
      </w:r>
    </w:p>
  </w:comment>
  <w:comment w:id="83" w:author="Peter Gröschke" w:date="2022-09-23T19:25:00Z" w:initials="PG">
    <w:p w14:paraId="3BA1CFFE" w14:textId="19660694" w:rsidR="00B82DF0" w:rsidRDefault="00B82DF0">
      <w:pPr>
        <w:pStyle w:val="CommentText"/>
      </w:pPr>
      <w:r>
        <w:rPr>
          <w:rStyle w:val="CommentReference"/>
        </w:rPr>
        <w:annotationRef/>
      </w:r>
      <w:r>
        <w:t>Maybe use “infrastructure layer” as this was introduced earlier and is in line with the layer approach</w:t>
      </w:r>
    </w:p>
  </w:comment>
  <w:comment w:id="84" w:author="Peter Gröschke" w:date="2022-09-23T19:27:00Z" w:initials="PG">
    <w:p w14:paraId="2E84AF71" w14:textId="648245C3" w:rsidR="00B82DF0" w:rsidRDefault="00B82DF0">
      <w:pPr>
        <w:pStyle w:val="CommentText"/>
      </w:pPr>
      <w:r>
        <w:rPr>
          <w:rStyle w:val="CommentReference"/>
        </w:rPr>
        <w:annotationRef/>
      </w:r>
      <w:r>
        <w:t>Call it either basic OR fundamental</w:t>
      </w:r>
    </w:p>
  </w:comment>
  <w:comment w:id="85" w:author="Peter Gröschke" w:date="2022-09-23T19:28:00Z" w:initials="PG">
    <w:p w14:paraId="053F1C70" w14:textId="4B6105FB" w:rsidR="00B82DF0" w:rsidRDefault="00B82DF0">
      <w:pPr>
        <w:pStyle w:val="CommentText"/>
      </w:pPr>
      <w:r>
        <w:t>“</w:t>
      </w:r>
      <w:r>
        <w:rPr>
          <w:rStyle w:val="CommentReference"/>
        </w:rPr>
        <w:annotationRef/>
      </w:r>
      <w:r>
        <w:t xml:space="preserve">Translate” implies working on the data. Is the controller more of a broker, which expands tasks like “all members of VLAN 100” to “switch 1”, “switch 1”, “switch 3”, … and collects, but not works on data received (i.e., does not add packet statistics into “last 5 min packet loss”, etc.)? </w:t>
      </w:r>
    </w:p>
  </w:comment>
  <w:comment w:id="90" w:author="Peter Gröschke" w:date="2022-09-23T19:34:00Z" w:initials="PG">
    <w:p w14:paraId="35426230" w14:textId="5A625864" w:rsidR="004A33D8" w:rsidRDefault="004A33D8">
      <w:pPr>
        <w:pStyle w:val="CommentText"/>
      </w:pPr>
      <w:r>
        <w:rPr>
          <w:rStyle w:val="CommentReference"/>
        </w:rPr>
        <w:annotationRef/>
      </w:r>
      <w:r>
        <w:t>Who calls it that? Citation, please!</w:t>
      </w:r>
    </w:p>
  </w:comment>
  <w:comment w:id="91" w:author="Peter Gröschke" w:date="2022-09-23T19:34:00Z" w:initials="PG">
    <w:p w14:paraId="09E5DEF4" w14:textId="020D8CDA" w:rsidR="004A33D8" w:rsidRDefault="004A33D8">
      <w:pPr>
        <w:pStyle w:val="CommentText"/>
      </w:pPr>
      <w:r>
        <w:rPr>
          <w:rStyle w:val="CommentReference"/>
        </w:rPr>
        <w:annotationRef/>
      </w:r>
      <w:r>
        <w:t>redundant</w:t>
      </w:r>
    </w:p>
  </w:comment>
  <w:comment w:id="92" w:author="Peter Gröschke" w:date="2022-09-23T19:35:00Z" w:initials="PG">
    <w:p w14:paraId="6BBE6BA3" w14:textId="50BE7B86" w:rsidR="004A33D8" w:rsidRDefault="004A33D8">
      <w:pPr>
        <w:pStyle w:val="CommentText"/>
      </w:pPr>
      <w:r>
        <w:rPr>
          <w:rStyle w:val="CommentReference"/>
        </w:rPr>
        <w:annotationRef/>
      </w:r>
      <w:r>
        <w:t>Citation? And how does this differ from the dogma of having one single SDN controller (fabric) for managing the network. Is the east/westbound interface using a different protocol; if it does, is there a preferred open-source version?</w:t>
      </w:r>
    </w:p>
  </w:comment>
  <w:comment w:id="96" w:author="Peter Gröschke" w:date="2022-09-23T19:26:00Z" w:initials="PG">
    <w:p w14:paraId="7A1722B8" w14:textId="233B2199" w:rsidR="00B82DF0" w:rsidRDefault="00B82DF0">
      <w:pPr>
        <w:pStyle w:val="CommentText"/>
      </w:pPr>
      <w:r>
        <w:rPr>
          <w:rStyle w:val="CommentReference"/>
        </w:rPr>
        <w:annotationRef/>
      </w:r>
      <w:r>
        <w:t>See above</w:t>
      </w:r>
    </w:p>
  </w:comment>
  <w:comment w:id="99" w:author="Peter Gröschke" w:date="2022-09-23T19:37:00Z" w:initials="PG">
    <w:p w14:paraId="46FEBF95" w14:textId="05F9BDB7" w:rsidR="004A33D8" w:rsidRDefault="004A33D8">
      <w:pPr>
        <w:pStyle w:val="CommentText"/>
      </w:pPr>
      <w:r>
        <w:rPr>
          <w:rStyle w:val="CommentReference"/>
        </w:rPr>
        <w:annotationRef/>
      </w:r>
      <w:r>
        <w:t>This sounds like there are dedicated OpenFlow Switches, which I can buy on the market. If I look at a Catalyst 3750, the first one that came to mind, there is only an OpenFlow plug-in. So citation for “OpenFlow Switches”</w:t>
      </w:r>
    </w:p>
  </w:comment>
  <w:comment w:id="103" w:author="Peter Gröschke" w:date="2022-09-23T19:40:00Z" w:initials="PG">
    <w:p w14:paraId="0081C1C0" w14:textId="1012C3B5" w:rsidR="004A33D8" w:rsidRDefault="004A33D8">
      <w:pPr>
        <w:pStyle w:val="CommentText"/>
      </w:pPr>
      <w:r>
        <w:rPr>
          <w:rStyle w:val="CommentReference"/>
        </w:rPr>
        <w:annotationRef/>
      </w:r>
      <w:r>
        <w:t xml:space="preserve">Well … </w:t>
      </w:r>
    </w:p>
  </w:comment>
  <w:comment w:id="104" w:author="Peter Gröschke" w:date="2022-09-23T19:41:00Z" w:initials="PG">
    <w:p w14:paraId="3AEA9E3E" w14:textId="4F000EFC" w:rsidR="004A33D8" w:rsidRDefault="004A33D8">
      <w:pPr>
        <w:pStyle w:val="CommentText"/>
      </w:pPr>
      <w:r>
        <w:rPr>
          <w:rStyle w:val="CommentReference"/>
        </w:rPr>
        <w:annotationRef/>
      </w:r>
      <w:r>
        <w:t xml:space="preserve">By definition, “policy”, and more so “policies” imply a more complex set of rules. The controller pushes to the switch simple rules and the switch adheres to it on the data plane. So, OpenFlow provides THE DATA PLANE with the rules, so that a switch </w:t>
      </w:r>
      <w:r w:rsidR="00281D21">
        <w:t>can act, due to the set of rules which are pushed to it from the controller, as a switch, a router, or a firewall.</w:t>
      </w:r>
    </w:p>
  </w:comment>
  <w:comment w:id="105" w:author="Peter Gröschke" w:date="2022-09-23T19:45:00Z" w:initials="PG">
    <w:p w14:paraId="504BCA2A" w14:textId="7FE4F7BC" w:rsidR="00281D21" w:rsidRDefault="00281D21">
      <w:pPr>
        <w:pStyle w:val="CommentText"/>
      </w:pPr>
      <w:r>
        <w:rPr>
          <w:rStyle w:val="CommentReference"/>
        </w:rPr>
        <w:annotationRef/>
      </w:r>
      <w:r>
        <w:t xml:space="preserve">Stay general </w:t>
      </w:r>
      <w:r w:rsidR="0064215C">
        <w:t>–</w:t>
      </w:r>
      <w:r>
        <w:t xml:space="preserve"> ovs</w:t>
      </w:r>
      <w:r w:rsidR="0064215C">
        <w:t xml:space="preserve"> is new and unexpected here. Before, you talk about all nodes, then switches, then OVS.</w:t>
      </w:r>
    </w:p>
  </w:comment>
  <w:comment w:id="106" w:author="Peter Gröschke" w:date="2022-09-23T20:03:00Z" w:initials="PG">
    <w:p w14:paraId="0E00E03C" w14:textId="423DEA3F" w:rsidR="0064215C" w:rsidRDefault="0064215C">
      <w:pPr>
        <w:pStyle w:val="CommentText"/>
      </w:pPr>
      <w:r>
        <w:rPr>
          <w:rStyle w:val="CommentReference"/>
        </w:rPr>
        <w:annotationRef/>
      </w:r>
      <w:r>
        <w:t>Reads like pure marketing.</w:t>
      </w:r>
    </w:p>
  </w:comment>
  <w:comment w:id="107" w:author="Peter Gröschke" w:date="2022-09-23T20:03:00Z" w:initials="PG">
    <w:p w14:paraId="5C503892" w14:textId="4F09CF00" w:rsidR="0064215C" w:rsidRDefault="0064215C">
      <w:pPr>
        <w:pStyle w:val="CommentText"/>
      </w:pPr>
      <w:r>
        <w:rPr>
          <w:rStyle w:val="CommentReference"/>
        </w:rPr>
        <w:annotationRef/>
      </w:r>
      <w:r>
        <w:t>Who wants that? You, as a user, may request something, which, after much authentication</w:t>
      </w:r>
      <w:r w:rsidR="008966C4">
        <w:t>, may get from a far-away frontend processed. But you, as a user, are many miles away from the controller …</w:t>
      </w:r>
    </w:p>
  </w:comment>
  <w:comment w:id="108" w:author="Peter Gröschke" w:date="2022-09-23T20:07:00Z" w:initials="PG">
    <w:p w14:paraId="675AD855" w14:textId="77777777" w:rsidR="008966C4" w:rsidRDefault="008966C4">
      <w:pPr>
        <w:pStyle w:val="CommentText"/>
      </w:pPr>
      <w:r>
        <w:rPr>
          <w:rStyle w:val="CommentReference"/>
        </w:rPr>
        <w:annotationRef/>
      </w:r>
      <w:r>
        <w:t>Why? Setup a new user, increasing quotas, changing QoS, … been there, done that without SDN. It’s the scale, it’s the speed, it’s the automatisms which can be implemented, that make the case for SDN</w:t>
      </w:r>
    </w:p>
    <w:p w14:paraId="46571010" w14:textId="115AE6F4" w:rsidR="008966C4" w:rsidRDefault="008966C4">
      <w:pPr>
        <w:pStyle w:val="CommentText"/>
      </w:pPr>
    </w:p>
  </w:comment>
  <w:comment w:id="109" w:author="Peter Gröschke" w:date="2022-09-23T20:08:00Z" w:initials="PG">
    <w:p w14:paraId="3EF2C29A" w14:textId="77777777" w:rsidR="008966C4" w:rsidRDefault="008966C4">
      <w:pPr>
        <w:pStyle w:val="CommentText"/>
      </w:pPr>
      <w:r>
        <w:rPr>
          <w:rStyle w:val="CommentReference"/>
        </w:rPr>
        <w:annotationRef/>
      </w:r>
      <w:r>
        <w:t>Which reminds me of the eastbound-westbound interfaces and why we need them?</w:t>
      </w:r>
    </w:p>
    <w:p w14:paraId="232A2FD7" w14:textId="41CF0B56" w:rsidR="008966C4" w:rsidRDefault="008966C4">
      <w:pPr>
        <w:pStyle w:val="CommentText"/>
      </w:pPr>
    </w:p>
  </w:comment>
  <w:comment w:id="114" w:author="Peter Gröschke" w:date="2022-09-23T20:09:00Z" w:initials="PG">
    <w:p w14:paraId="32880D67" w14:textId="2085BECE" w:rsidR="008966C4" w:rsidRDefault="008966C4">
      <w:pPr>
        <w:pStyle w:val="CommentText"/>
      </w:pPr>
      <w:r>
        <w:rPr>
          <w:rStyle w:val="CommentReference"/>
        </w:rPr>
        <w:annotationRef/>
      </w:r>
      <w:r>
        <w:t>Does the controller have a “complete view”? And why would he need it?</w:t>
      </w:r>
    </w:p>
  </w:comment>
  <w:comment w:id="115" w:author="Peter Gröschke" w:date="2022-09-23T20:10:00Z" w:initials="PG">
    <w:p w14:paraId="45F59E75" w14:textId="30141766" w:rsidR="008966C4" w:rsidRDefault="008966C4">
      <w:pPr>
        <w:pStyle w:val="CommentText"/>
      </w:pPr>
      <w:r>
        <w:rPr>
          <w:rStyle w:val="CommentReference"/>
        </w:rPr>
        <w:annotationRef/>
      </w:r>
      <w:r>
        <w:t xml:space="preserve">That is too simple. Or said too simply. Flow rules going from switch to controller …? No! The switches use OpenFlow to bring back statistics and event notifications to the controller which may push them towards data-crunching applications, which in turn … </w:t>
      </w:r>
    </w:p>
  </w:comment>
  <w:comment w:id="117" w:author="Peter Gröschke" w:date="2022-09-25T13:38:00Z" w:initials="PG">
    <w:p w14:paraId="020C44D2" w14:textId="13BEB3B9" w:rsidR="00357E6B" w:rsidRDefault="00357E6B">
      <w:pPr>
        <w:pStyle w:val="CommentText"/>
      </w:pPr>
      <w:r>
        <w:rPr>
          <w:rStyle w:val="CommentReference"/>
        </w:rPr>
        <w:annotationRef/>
      </w:r>
      <w:r>
        <w:t>Maybe some words describing WHERE the described SDN-principle is used, is in order</w:t>
      </w:r>
    </w:p>
  </w:comment>
  <w:comment w:id="119" w:author="Peter Gröschke" w:date="2022-09-25T13:39:00Z" w:initials="PG">
    <w:p w14:paraId="16A8FA9A" w14:textId="690EE8C4" w:rsidR="00357E6B" w:rsidRDefault="00357E6B">
      <w:pPr>
        <w:pStyle w:val="CommentText"/>
      </w:pPr>
      <w:r>
        <w:rPr>
          <w:rStyle w:val="CommentReference"/>
        </w:rPr>
        <w:annotationRef/>
      </w:r>
      <w:r>
        <w:t>Ones?</w:t>
      </w:r>
    </w:p>
  </w:comment>
  <w:comment w:id="122" w:author="Peter Gröschke" w:date="2022-09-25T13:40:00Z" w:initials="PG">
    <w:p w14:paraId="594C55D0" w14:textId="6419B168" w:rsidR="00357E6B" w:rsidRDefault="00357E6B">
      <w:pPr>
        <w:pStyle w:val="CommentText"/>
      </w:pPr>
      <w:r>
        <w:rPr>
          <w:rStyle w:val="CommentReference"/>
        </w:rPr>
        <w:annotationRef/>
      </w:r>
      <w:r>
        <w:t>Maybe add where to find them?</w:t>
      </w:r>
      <w:r w:rsidR="008A3EAD">
        <w:t xml:space="preserve"> And if they are centralized or distributed, as you write a bit about that later</w:t>
      </w:r>
    </w:p>
  </w:comment>
  <w:comment w:id="123" w:author="Peter Gröschke" w:date="2022-09-25T13:40:00Z" w:initials="PG">
    <w:p w14:paraId="1D5602FC" w14:textId="04081713" w:rsidR="00357E6B" w:rsidRDefault="00357E6B">
      <w:pPr>
        <w:pStyle w:val="CommentText"/>
      </w:pPr>
      <w:r>
        <w:rPr>
          <w:rStyle w:val="CommentReference"/>
        </w:rPr>
        <w:annotationRef/>
      </w:r>
      <w:r>
        <w:t>?</w:t>
      </w:r>
    </w:p>
  </w:comment>
  <w:comment w:id="125" w:author="Peter Gröschke" w:date="2022-09-25T13:41:00Z" w:initials="PG">
    <w:p w14:paraId="4569E5E1" w14:textId="4095C4E6" w:rsidR="00357E6B" w:rsidRDefault="00357E6B">
      <w:pPr>
        <w:pStyle w:val="CommentText"/>
      </w:pPr>
      <w:r>
        <w:rPr>
          <w:rStyle w:val="CommentReference"/>
        </w:rPr>
        <w:annotationRef/>
      </w:r>
      <w:r>
        <w:t>Which?</w:t>
      </w:r>
    </w:p>
  </w:comment>
  <w:comment w:id="126" w:author="Peter Gröschke" w:date="2022-09-25T13:42:00Z" w:initials="PG">
    <w:p w14:paraId="3376A33B" w14:textId="20175A8A" w:rsidR="00357E6B" w:rsidRDefault="00357E6B">
      <w:pPr>
        <w:pStyle w:val="CommentText"/>
      </w:pPr>
      <w:r>
        <w:rPr>
          <w:rStyle w:val="CommentReference"/>
        </w:rPr>
        <w:annotationRef/>
      </w:r>
      <w:r>
        <w:t>You used uppercase above. What’s it gonna be?</w:t>
      </w:r>
    </w:p>
  </w:comment>
  <w:comment w:id="127" w:author="Peter Gröschke" w:date="2022-09-25T13:43:00Z" w:initials="PG">
    <w:p w14:paraId="3AF92032" w14:textId="2674CC2A" w:rsidR="00357E6B" w:rsidRDefault="00357E6B">
      <w:pPr>
        <w:pStyle w:val="CommentText"/>
      </w:pPr>
      <w:r>
        <w:rPr>
          <w:rStyle w:val="CommentReference"/>
        </w:rPr>
        <w:annotationRef/>
      </w:r>
      <w:r>
        <w:t xml:space="preserve">The use of upper- and lowercase is inconsistent </w:t>
      </w:r>
    </w:p>
  </w:comment>
  <w:comment w:id="128" w:author="Peter Gröschke" w:date="2022-09-25T13:44:00Z" w:initials="PG">
    <w:p w14:paraId="13853089" w14:textId="5D4C3D4A" w:rsidR="00357E6B" w:rsidRDefault="00357E6B">
      <w:pPr>
        <w:pStyle w:val="CommentText"/>
      </w:pPr>
      <w:r>
        <w:rPr>
          <w:rStyle w:val="CommentReference"/>
        </w:rPr>
        <w:annotationRef/>
      </w:r>
      <w:r>
        <w:t>?</w:t>
      </w:r>
    </w:p>
  </w:comment>
  <w:comment w:id="132" w:author="Peter Gröschke" w:date="2022-09-25T13:45:00Z" w:initials="PG">
    <w:p w14:paraId="50D82ACE" w14:textId="0A161FC5" w:rsidR="00357E6B" w:rsidRDefault="00357E6B">
      <w:pPr>
        <w:pStyle w:val="CommentText"/>
      </w:pPr>
      <w:r>
        <w:rPr>
          <w:rStyle w:val="CommentReference"/>
        </w:rPr>
        <w:annotationRef/>
      </w:r>
      <w:r>
        <w:t>Commonly known as SPOF, single point of failure</w:t>
      </w:r>
    </w:p>
  </w:comment>
  <w:comment w:id="133" w:author="Peter Gröschke" w:date="2022-09-25T13:45:00Z" w:initials="PG">
    <w:p w14:paraId="5B9965DF" w14:textId="5E63CF7F" w:rsidR="004E6111" w:rsidRDefault="004E6111">
      <w:pPr>
        <w:pStyle w:val="CommentText"/>
      </w:pPr>
      <w:r>
        <w:rPr>
          <w:rStyle w:val="CommentReference"/>
        </w:rPr>
        <w:annotationRef/>
      </w:r>
      <w:r>
        <w:t>Commonly known as scalability</w:t>
      </w:r>
    </w:p>
  </w:comment>
  <w:comment w:id="136" w:author="Peter Gröschke" w:date="2022-09-25T13:46:00Z" w:initials="PG">
    <w:p w14:paraId="361C307A" w14:textId="44EDDD3C" w:rsidR="004E6111" w:rsidRDefault="004E6111">
      <w:pPr>
        <w:pStyle w:val="CommentText"/>
      </w:pPr>
      <w:r>
        <w:rPr>
          <w:rStyle w:val="CommentReference"/>
        </w:rPr>
        <w:annotationRef/>
      </w:r>
      <w:r>
        <w:t xml:space="preserve">So, there were many </w:t>
      </w:r>
      <w:r w:rsidR="008A3EAD">
        <w:t xml:space="preserve">SDN </w:t>
      </w:r>
      <w:r>
        <w:t>developed</w:t>
      </w:r>
      <w:r w:rsidR="008A3EAD">
        <w:t xml:space="preserve"> this way</w:t>
      </w:r>
      <w:r>
        <w:t xml:space="preserve"> initially, and this was not a feasible solution? Right?</w:t>
      </w:r>
      <w:r w:rsidR="008A3EAD">
        <w:t xml:space="preserve"> Or is it rather that even for the initial SDN controllers, redundancy was part of the design?</w:t>
      </w:r>
    </w:p>
  </w:comment>
  <w:comment w:id="139" w:author="Peter Gröschke" w:date="2022-09-25T17:55:00Z" w:initials="PG">
    <w:p w14:paraId="3A292463" w14:textId="676ACED8" w:rsidR="008A3EAD" w:rsidRDefault="008A3EAD">
      <w:pPr>
        <w:pStyle w:val="CommentText"/>
      </w:pPr>
      <w:r>
        <w:rPr>
          <w:rStyle w:val="CommentReference"/>
        </w:rPr>
        <w:annotationRef/>
      </w:r>
      <w:r>
        <w:t>How? “problem with integrating [a better UI|improved scalability|other]”</w:t>
      </w:r>
    </w:p>
  </w:comment>
  <w:comment w:id="140" w:author="Peter Gröschke" w:date="2022-09-25T17:56:00Z" w:initials="PG">
    <w:p w14:paraId="078E3174" w14:textId="372EC141" w:rsidR="008A3EAD" w:rsidRDefault="008A3EAD">
      <w:pPr>
        <w:pStyle w:val="CommentText"/>
      </w:pPr>
      <w:r>
        <w:rPr>
          <w:rStyle w:val="CommentReference"/>
        </w:rPr>
        <w:annotationRef/>
      </w:r>
      <w:r>
        <w:t>“It can be stated that limitations of the innovative first SDN controllers were overcome by developing new SDN controllers with improved feature sets, better scalability and performance, and resiliency for real-world application” – sounds more positive than “new ones had to be built in order to get rid of the flaws of the first ones”.</w:t>
      </w:r>
    </w:p>
  </w:comment>
  <w:comment w:id="141" w:author="Peter Gröschke" w:date="2022-09-25T17:59:00Z" w:initials="PG">
    <w:p w14:paraId="17B8BBA6" w14:textId="0A8BA1F8" w:rsidR="008A3EAD" w:rsidRDefault="008A3EAD">
      <w:pPr>
        <w:pStyle w:val="CommentText"/>
      </w:pPr>
      <w:r>
        <w:rPr>
          <w:rStyle w:val="CommentReference"/>
        </w:rPr>
        <w:annotationRef/>
      </w:r>
      <w:r>
        <w:t>Did I miss “on one hand”?</w:t>
      </w:r>
    </w:p>
  </w:comment>
  <w:comment w:id="145" w:author="Peter Gröschke" w:date="2022-09-25T18:00:00Z" w:initials="PG">
    <w:p w14:paraId="7674D168" w14:textId="5C6A3D3A" w:rsidR="008A3EAD" w:rsidRDefault="008A3EAD">
      <w:pPr>
        <w:pStyle w:val="CommentText"/>
      </w:pPr>
      <w:r>
        <w:rPr>
          <w:rStyle w:val="CommentReference"/>
        </w:rPr>
        <w:annotationRef/>
      </w:r>
      <w:r>
        <w:t>Uppercase, lowercase</w:t>
      </w:r>
    </w:p>
  </w:comment>
  <w:comment w:id="146" w:author="Peter Gröschke" w:date="2022-09-25T18:00:00Z" w:initials="PG">
    <w:p w14:paraId="72BBB8DA" w14:textId="30B86346" w:rsidR="008A3EAD" w:rsidRDefault="008A3EAD">
      <w:pPr>
        <w:pStyle w:val="CommentText"/>
      </w:pPr>
      <w:r>
        <w:rPr>
          <w:rStyle w:val="CommentReference"/>
        </w:rPr>
        <w:annotationRef/>
      </w:r>
      <w:r>
        <w:t>Maybe a pic above could save you some lines …</w:t>
      </w:r>
    </w:p>
  </w:comment>
  <w:comment w:id="148" w:author="Peter Gröschke" w:date="2022-09-25T18:01:00Z" w:initials="PG">
    <w:p w14:paraId="13F17B72" w14:textId="66E30B47" w:rsidR="008A3EAD" w:rsidRDefault="008A3EAD">
      <w:pPr>
        <w:pStyle w:val="CommentText"/>
      </w:pPr>
      <w:r>
        <w:rPr>
          <w:rStyle w:val="CommentReference"/>
        </w:rPr>
        <w:annotationRef/>
      </w:r>
      <w:r>
        <w:t>This may come across as “so for the dummies in this room”</w:t>
      </w:r>
    </w:p>
  </w:comment>
  <w:comment w:id="149" w:author="Peter Gröschke" w:date="2022-09-25T18:03:00Z" w:initials="PG">
    <w:p w14:paraId="48B7CA55" w14:textId="141581E3" w:rsidR="008A3EAD" w:rsidRDefault="008A3EAD">
      <w:pPr>
        <w:pStyle w:val="CommentText"/>
      </w:pPr>
      <w:r>
        <w:rPr>
          <w:rStyle w:val="CommentReference"/>
        </w:rPr>
        <w:annotationRef/>
      </w:r>
      <w:r>
        <w:t xml:space="preserve">More private question: is there a best practice? </w:t>
      </w:r>
      <w:r w:rsidR="001B7B8C">
        <w:t>Do I just count the devices, or is a OVS a one, a PNF switch a 2, a PNF Router a 5 and a Firewall a 10 in terms of relative overhead for a SDN controller? What type of machine does a  controller need to take care of the most?</w:t>
      </w:r>
    </w:p>
  </w:comment>
  <w:comment w:id="153" w:author="Peter Gröschke" w:date="2022-09-25T18:06:00Z" w:initials="PG">
    <w:p w14:paraId="1AE2D739" w14:textId="68D6E9CC" w:rsidR="001B7B8C" w:rsidRDefault="001B7B8C">
      <w:pPr>
        <w:pStyle w:val="CommentText"/>
      </w:pPr>
      <w:r>
        <w:rPr>
          <w:rStyle w:val="CommentReference"/>
        </w:rPr>
        <w:annotationRef/>
      </w:r>
      <w:r>
        <w:t>This reads, with the sentence before, as “well, it may not”</w:t>
      </w:r>
    </w:p>
  </w:comment>
  <w:comment w:id="152" w:author="Peter Gröschke" w:date="2022-09-25T19:06:00Z" w:initials="PG">
    <w:p w14:paraId="60CE6ED9" w14:textId="36F081D5" w:rsidR="00156AB4" w:rsidRDefault="00156AB4">
      <w:pPr>
        <w:pStyle w:val="CommentText"/>
      </w:pPr>
      <w:r>
        <w:rPr>
          <w:rStyle w:val="CommentReference"/>
        </w:rPr>
        <w:annotationRef/>
      </w:r>
      <w:r>
        <w:t>In a way like we distribute knowledge in routed networks, when we work with OSPF areas.</w:t>
      </w:r>
    </w:p>
  </w:comment>
  <w:comment w:id="159" w:author="Peter Gröschke" w:date="2022-09-25T19:08:00Z" w:initials="PG">
    <w:p w14:paraId="0704FB6C" w14:textId="0AFC877B" w:rsidR="00156AB4" w:rsidRDefault="00156AB4">
      <w:pPr>
        <w:pStyle w:val="CommentText"/>
      </w:pPr>
      <w:r>
        <w:rPr>
          <w:rStyle w:val="CommentReference"/>
        </w:rPr>
        <w:annotationRef/>
      </w:r>
      <w:r>
        <w:t>So, controllers for a part of the network are controlling that part of the network</w:t>
      </w:r>
    </w:p>
  </w:comment>
  <w:comment w:id="160" w:author="Peter Gröschke" w:date="2022-09-25T19:10:00Z" w:initials="PG">
    <w:p w14:paraId="4C60376E" w14:textId="3C6BF0DE" w:rsidR="00156AB4" w:rsidRDefault="00156AB4">
      <w:pPr>
        <w:pStyle w:val="CommentText"/>
      </w:pPr>
      <w:r>
        <w:rPr>
          <w:rStyle w:val="CommentReference"/>
        </w:rPr>
        <w:annotationRef/>
      </w:r>
      <w:r>
        <w:t>Which in turn means that each controller controls all devices? You have to show a) what is known and b) what is controlled</w:t>
      </w:r>
    </w:p>
  </w:comment>
  <w:comment w:id="161" w:author="Peter Gröschke" w:date="2022-09-25T19:09:00Z" w:initials="PG">
    <w:p w14:paraId="14E64297" w14:textId="1B55F9E3" w:rsidR="00156AB4" w:rsidRDefault="00156AB4">
      <w:pPr>
        <w:pStyle w:val="CommentText"/>
      </w:pPr>
      <w:r>
        <w:rPr>
          <w:rStyle w:val="CommentReference"/>
        </w:rPr>
        <w:annotationRef/>
      </w:r>
      <w:r>
        <w:t>Use this architecture</w:t>
      </w:r>
    </w:p>
  </w:comment>
  <w:comment w:id="162" w:author="Peter Gröschke" w:date="2022-09-25T19:11:00Z" w:initials="PG">
    <w:p w14:paraId="518A6262" w14:textId="01088031" w:rsidR="00156AB4" w:rsidRDefault="00156AB4">
      <w:pPr>
        <w:pStyle w:val="CommentText"/>
      </w:pPr>
      <w:r>
        <w:rPr>
          <w:rStyle w:val="CommentReference"/>
        </w:rPr>
        <w:annotationRef/>
      </w:r>
      <w:r>
        <w:t>You are referring to a couple of SDN controllers. Why these controllers? What is your selection? What is it based upon? The table above shows “popular” controllers. Near the table, a statement should be there that the research has shown that the SDN controllers listed in table 2 are the most cited ones in academic papers and due to the frequency of use, you concentrated on them. Or what other reason you have.</w:t>
      </w:r>
    </w:p>
  </w:comment>
  <w:comment w:id="168" w:author="Peter Gröschke" w:date="2022-09-25T19:15:00Z" w:initials="PG">
    <w:p w14:paraId="44AD011D" w14:textId="769EEF90" w:rsidR="00156AB4" w:rsidRDefault="00156AB4">
      <w:pPr>
        <w:pStyle w:val="CommentText"/>
      </w:pPr>
      <w:r>
        <w:rPr>
          <w:rStyle w:val="CommentReference"/>
        </w:rPr>
        <w:annotationRef/>
      </w:r>
      <w:r>
        <w:t>“ONOS, not being the first SDN controller, focuses on ….”</w:t>
      </w:r>
    </w:p>
  </w:comment>
  <w:comment w:id="169" w:author="Peter Gröschke" w:date="2022-09-25T19:16:00Z" w:initials="PG">
    <w:p w14:paraId="4A5953BC" w14:textId="1ABD9B64" w:rsidR="00156AB4" w:rsidRDefault="00156AB4">
      <w:pPr>
        <w:pStyle w:val="CommentText"/>
      </w:pPr>
      <w:r>
        <w:rPr>
          <w:rStyle w:val="CommentReference"/>
        </w:rPr>
        <w:annotationRef/>
      </w:r>
      <w:r>
        <w:t xml:space="preserve">That reads like I could start the module “separation of </w:t>
      </w:r>
      <w:r w:rsidR="00E83216">
        <w:t>c</w:t>
      </w:r>
      <w:r>
        <w:t>oncern</w:t>
      </w:r>
      <w:r w:rsidR="00E83216">
        <w:t>”</w:t>
      </w:r>
      <w:r>
        <w:t xml:space="preserve"> as a demon on a linux box?</w:t>
      </w:r>
      <w:r w:rsidR="00E83216">
        <w:t xml:space="preserve"> And I don’t find the modules in the picture you provide.</w:t>
      </w:r>
    </w:p>
  </w:comment>
  <w:comment w:id="171" w:author="Peter Gröschke" w:date="2022-09-25T19:18:00Z" w:initials="PG">
    <w:p w14:paraId="76FF0984" w14:textId="6E974050" w:rsidR="00E83216" w:rsidRDefault="00E83216">
      <w:pPr>
        <w:pStyle w:val="CommentText"/>
      </w:pPr>
      <w:r>
        <w:rPr>
          <w:rStyle w:val="CommentReference"/>
        </w:rPr>
        <w:annotationRef/>
      </w:r>
      <w:r>
        <w:t>“there are things that do things” – “for the seamless interworking of the subsystems, communication components are available to facilitate the efficient exchange of information.” Or something similar.</w:t>
      </w:r>
    </w:p>
  </w:comment>
  <w:comment w:id="172" w:author="Peter Gröschke" w:date="2022-09-25T19:20:00Z" w:initials="PG">
    <w:p w14:paraId="3B8B3506" w14:textId="77603AD5" w:rsidR="00E83216" w:rsidRDefault="00E83216">
      <w:pPr>
        <w:pStyle w:val="CommentText"/>
      </w:pPr>
      <w:r>
        <w:rPr>
          <w:rStyle w:val="CommentReference"/>
        </w:rPr>
        <w:annotationRef/>
      </w:r>
      <w:r>
        <w:t>Which? SBI, NBI, East, west?</w:t>
      </w:r>
    </w:p>
  </w:comment>
  <w:comment w:id="173" w:author="Peter Gröschke" w:date="2022-09-25T19:21:00Z" w:initials="PG">
    <w:p w14:paraId="41BDF7A9" w14:textId="166C539A" w:rsidR="00E83216" w:rsidRDefault="00E83216">
      <w:pPr>
        <w:pStyle w:val="CommentText"/>
      </w:pPr>
      <w:r>
        <w:rPr>
          <w:rStyle w:val="CommentReference"/>
        </w:rPr>
        <w:annotationRef/>
      </w:r>
      <w:r>
        <w:t xml:space="preserve">With the date 2021, you should give an outlook on the future: is there a lag due to Corona, have developers quit, was there a security incident which led to a big reprogramming, …? Seven quarters later … </w:t>
      </w:r>
    </w:p>
  </w:comment>
  <w:comment w:id="177" w:author="Peter Gröschke" w:date="2022-09-25T19:24:00Z" w:initials="PG">
    <w:p w14:paraId="161B388C" w14:textId="360901EC" w:rsidR="00E83216" w:rsidRDefault="00E83216">
      <w:pPr>
        <w:pStyle w:val="CommentText"/>
      </w:pPr>
      <w:r>
        <w:rPr>
          <w:rStyle w:val="CommentReference"/>
        </w:rPr>
        <w:annotationRef/>
      </w:r>
      <w:r>
        <w:t>Reference to the RFCs</w:t>
      </w:r>
    </w:p>
  </w:comment>
  <w:comment w:id="178" w:author="Peter Gröschke" w:date="2022-09-25T19:24:00Z" w:initials="PG">
    <w:p w14:paraId="129B8C42" w14:textId="7C2030B7" w:rsidR="00E83216" w:rsidRDefault="00E83216">
      <w:pPr>
        <w:pStyle w:val="CommentText"/>
      </w:pPr>
      <w:r>
        <w:rPr>
          <w:rStyle w:val="CommentReference"/>
        </w:rPr>
        <w:annotationRef/>
      </w:r>
      <w:r>
        <w:t>Source, link, citation</w:t>
      </w:r>
    </w:p>
  </w:comment>
  <w:comment w:id="179" w:author="Peter Gröschke" w:date="2022-09-25T19:25:00Z" w:initials="PG">
    <w:p w14:paraId="69FC2197" w14:textId="77777777" w:rsidR="00E83216" w:rsidRDefault="00E83216" w:rsidP="00E83216">
      <w:pPr>
        <w:pStyle w:val="CommentText"/>
      </w:pPr>
      <w:r>
        <w:rPr>
          <w:rStyle w:val="CommentReference"/>
        </w:rPr>
        <w:annotationRef/>
      </w:r>
      <w:r>
        <w:rPr>
          <w:rStyle w:val="CommentReference"/>
        </w:rPr>
        <w:annotationRef/>
      </w:r>
      <w:r>
        <w:t>Source, link, citation</w:t>
      </w:r>
    </w:p>
    <w:p w14:paraId="675E3B51" w14:textId="08A183D6" w:rsidR="00E83216" w:rsidRDefault="00E83216">
      <w:pPr>
        <w:pStyle w:val="CommentText"/>
      </w:pPr>
    </w:p>
  </w:comment>
  <w:comment w:id="181" w:author="Peter Gröschke" w:date="2022-09-25T19:26:00Z" w:initials="PG">
    <w:p w14:paraId="374B6463" w14:textId="61051EB3" w:rsidR="00E83216" w:rsidRDefault="00E83216">
      <w:pPr>
        <w:pStyle w:val="CommentText"/>
      </w:pPr>
      <w:r>
        <w:rPr>
          <w:rStyle w:val="CommentReference"/>
        </w:rPr>
        <w:annotationRef/>
      </w:r>
      <w:r>
        <w:t>Upper/lowercase</w:t>
      </w:r>
      <w:r w:rsidR="002F6CC0">
        <w:t>?</w:t>
      </w:r>
    </w:p>
  </w:comment>
  <w:comment w:id="182" w:author="Peter Gröschke" w:date="2022-09-25T19:27:00Z" w:initials="PG">
    <w:p w14:paraId="1C779531" w14:textId="0EF85BD7" w:rsidR="002F6CC0" w:rsidRDefault="002F6CC0">
      <w:pPr>
        <w:pStyle w:val="CommentText"/>
      </w:pPr>
      <w:r>
        <w:rPr>
          <w:rStyle w:val="CommentReference"/>
        </w:rPr>
        <w:annotationRef/>
      </w:r>
      <w:r>
        <w:t>Again, with the current version being older than a year, is there a reason? Bugs, developers, compromised source code?</w:t>
      </w:r>
    </w:p>
  </w:comment>
  <w:comment w:id="185" w:author="Peter Gröschke" w:date="2022-09-25T19:36:00Z" w:initials="PG">
    <w:p w14:paraId="18F98901" w14:textId="795582F4" w:rsidR="002F6CC0" w:rsidRDefault="002F6CC0">
      <w:pPr>
        <w:pStyle w:val="CommentText"/>
      </w:pPr>
      <w:r>
        <w:rPr>
          <w:rStyle w:val="CommentReference"/>
        </w:rPr>
        <w:annotationRef/>
      </w:r>
      <w:r>
        <w:t>This is the third SDN controller listed. In either the beginning or the end, there should be one</w:t>
      </w:r>
      <w:r w:rsidR="00BC5CAA">
        <w:t xml:space="preserve"> </w:t>
      </w:r>
      <w:r>
        <w:t>sentence why these ones were chosen and maybe a list with reasons why other controllers which were named before, are not listed here/considered for your network.</w:t>
      </w:r>
    </w:p>
  </w:comment>
  <w:comment w:id="190" w:author="Peter Gröschke" w:date="2022-09-25T19:29:00Z" w:initials="PG">
    <w:p w14:paraId="0D478E3F" w14:textId="38BD4AFB" w:rsidR="002F6CC0" w:rsidRDefault="002F6CC0">
      <w:pPr>
        <w:pStyle w:val="CommentText"/>
      </w:pPr>
      <w:r>
        <w:rPr>
          <w:rStyle w:val="CommentReference"/>
        </w:rPr>
        <w:annotationRef/>
      </w:r>
      <w:r>
        <w:t>So, “Firewall” is a program that was written for Ryu? And “Endpoint” is an application like Zookeeper? As this mixes functions and names of specific software, this is difficult to read.</w:t>
      </w:r>
    </w:p>
  </w:comment>
  <w:comment w:id="194" w:author="Peter Gröschke" w:date="2022-09-25T19:32:00Z" w:initials="PG">
    <w:p w14:paraId="2268A594" w14:textId="2F48EBDA" w:rsidR="002F6CC0" w:rsidRDefault="002F6CC0">
      <w:pPr>
        <w:pStyle w:val="CommentText"/>
      </w:pPr>
      <w:r>
        <w:rPr>
          <w:rStyle w:val="CommentReference"/>
        </w:rPr>
        <w:annotationRef/>
      </w:r>
      <w:r>
        <w:t xml:space="preserve">As OpenStack is now … YOGA (so, from v5 to v25), is Ryu still integrated into OpenStack? And there is a stand-alone Ryu? </w:t>
      </w:r>
    </w:p>
  </w:comment>
  <w:comment w:id="207" w:author="Peter Gröschke" w:date="2022-09-25T19:35:00Z" w:initials="PG">
    <w:p w14:paraId="6B9C0608" w14:textId="56BFD920" w:rsidR="002F6CC0" w:rsidRDefault="002F6CC0">
      <w:pPr>
        <w:pStyle w:val="CommentText"/>
      </w:pPr>
      <w:r>
        <w:rPr>
          <w:rStyle w:val="CommentReference"/>
        </w:rPr>
        <w:annotationRef/>
      </w:r>
      <w:r>
        <w:t>Where does this pic come from? Ryu documentation? If this is your pic, you should look at the formatting and alignment.</w:t>
      </w:r>
    </w:p>
  </w:comment>
  <w:comment w:id="209" w:author="Peter Gröschke" w:date="2022-09-25T19:37:00Z" w:initials="PG">
    <w:p w14:paraId="608DB7A9" w14:textId="4B052989" w:rsidR="00BC5CAA" w:rsidRDefault="00BC5CAA">
      <w:pPr>
        <w:pStyle w:val="CommentText"/>
      </w:pPr>
      <w:r>
        <w:rPr>
          <w:rStyle w:val="CommentReference"/>
        </w:rPr>
        <w:annotationRef/>
      </w:r>
      <w:r>
        <w:t>Several. Some sounds like you don’t know and don’t care.</w:t>
      </w:r>
    </w:p>
  </w:comment>
  <w:comment w:id="210" w:author="Peter Gröschke" w:date="2022-09-25T19:38:00Z" w:initials="PG">
    <w:p w14:paraId="6867EAE3" w14:textId="77777777" w:rsidR="00BC5CAA" w:rsidRDefault="00BC5CAA">
      <w:pPr>
        <w:pStyle w:val="CommentText"/>
      </w:pPr>
      <w:r>
        <w:rPr>
          <w:rStyle w:val="CommentReference"/>
        </w:rPr>
        <w:annotationRef/>
      </w:r>
      <w:r>
        <w:t xml:space="preserve">New switches specifically to support SDN came to the market, but most switches were just in need of a SW upgrade to support the aforementioned SBI like OpenFlow, BGP, others. </w:t>
      </w:r>
    </w:p>
    <w:p w14:paraId="20173FDE" w14:textId="6BF3FCD9" w:rsidR="00BC5CAA" w:rsidRDefault="00BC5CAA">
      <w:pPr>
        <w:pStyle w:val="CommentText"/>
      </w:pPr>
      <w:r>
        <w:t>While this master thesis focuses on open-source SDN controllers, the CISCO NEXUS 7000 and 9000 series can be obtained with the traditional OS, an “ACI-only” OS, and  most expensive – a combined OS which allows for use in an SDDC with CISCO ACI as well as leaving open the opportunity to run the switch in a more traditional DC environment. Check it, please!</w:t>
      </w:r>
    </w:p>
  </w:comment>
  <w:comment w:id="211" w:author="Peter Gröschke" w:date="2022-09-25T19:43:00Z" w:initials="PG">
    <w:p w14:paraId="106B042B" w14:textId="65DF6F0F" w:rsidR="00BC5CAA" w:rsidRDefault="00BC5CAA">
      <w:pPr>
        <w:pStyle w:val="CommentText"/>
      </w:pPr>
      <w:r>
        <w:rPr>
          <w:rStyle w:val="CommentReference"/>
        </w:rPr>
        <w:annotationRef/>
      </w:r>
      <w:r>
        <w:t>If you reference in this block to Openflow, use the proper wordings and the way OpenFlow understands a network device</w:t>
      </w:r>
      <w:r w:rsidR="00010466">
        <w:t>. This sounds like you would not be able to explain an OpenFlow packet if you see one in Wireshark.</w:t>
      </w:r>
    </w:p>
    <w:p w14:paraId="586AAA80" w14:textId="3FE705AC" w:rsidR="00BC5CAA" w:rsidRDefault="00010466">
      <w:pPr>
        <w:pStyle w:val="CommentText"/>
      </w:pPr>
      <w:r>
        <w:t xml:space="preserve">OpenFlow populates the “Match-Action-Tables”, this is what I read. </w:t>
      </w:r>
    </w:p>
  </w:comment>
  <w:comment w:id="222" w:author="Peter Gröschke" w:date="2022-09-25T19:51:00Z" w:initials="PG">
    <w:p w14:paraId="6BCD5B45" w14:textId="6AB3ACB9" w:rsidR="00010466" w:rsidRDefault="00010466">
      <w:pPr>
        <w:pStyle w:val="CommentText"/>
      </w:pPr>
      <w:r>
        <w:rPr>
          <w:rStyle w:val="CommentReference"/>
        </w:rPr>
        <w:annotationRef/>
      </w:r>
      <w:r>
        <w:t>My curiosity: does this relate to P4?</w:t>
      </w:r>
    </w:p>
  </w:comment>
  <w:comment w:id="224" w:author="Peter Gröschke" w:date="2022-09-25T19:51:00Z" w:initials="PG">
    <w:p w14:paraId="42948F89" w14:textId="18CD0CF0" w:rsidR="00010466" w:rsidRDefault="00010466">
      <w:pPr>
        <w:pStyle w:val="CommentText"/>
      </w:pPr>
      <w:r>
        <w:rPr>
          <w:rStyle w:val="CommentReference"/>
        </w:rPr>
        <w:annotationRef/>
      </w:r>
      <w:r>
        <w:t>Is this a term I should know?</w:t>
      </w:r>
    </w:p>
  </w:comment>
  <w:comment w:id="225" w:author="Peter Gröschke" w:date="2022-09-25T19:52:00Z" w:initials="PG">
    <w:p w14:paraId="0D7603F8" w14:textId="61DC49DA" w:rsidR="00010466" w:rsidRDefault="00010466">
      <w:pPr>
        <w:pStyle w:val="CommentText"/>
      </w:pPr>
      <w:r>
        <w:rPr>
          <w:rStyle w:val="CommentReference"/>
        </w:rPr>
        <w:annotationRef/>
      </w:r>
      <w:r>
        <w:t>There should be a sentence stating that in this thesis, you are exclusively using OVS, due to … popularity, availability, experience in University Frankfurt, …</w:t>
      </w:r>
    </w:p>
  </w:comment>
  <w:comment w:id="234" w:author="Peter Gröschke" w:date="2022-09-25T19:55:00Z" w:initials="PG">
    <w:p w14:paraId="16C8FFD2" w14:textId="2D140E65" w:rsidR="00010466" w:rsidRDefault="00010466">
      <w:pPr>
        <w:pStyle w:val="CommentText"/>
      </w:pPr>
      <w:r>
        <w:rPr>
          <w:rStyle w:val="CommentReference"/>
        </w:rPr>
        <w:annotationRef/>
      </w:r>
      <w:r>
        <w:t>What would an unreal kernel be?</w:t>
      </w:r>
    </w:p>
  </w:comment>
  <w:comment w:id="239" w:author="Peter Gröschke" w:date="2022-09-25T19:56:00Z" w:initials="PG">
    <w:p w14:paraId="3C76ACE9" w14:textId="606F75EA" w:rsidR="00010466" w:rsidRDefault="00010466">
      <w:pPr>
        <w:pStyle w:val="CommentText"/>
      </w:pPr>
      <w:r>
        <w:rPr>
          <w:rStyle w:val="CommentReference"/>
        </w:rPr>
        <w:annotationRef/>
      </w:r>
      <w:r>
        <w:t>This sentence reads a bit weird. Please restructure.</w:t>
      </w:r>
    </w:p>
  </w:comment>
  <w:comment w:id="242" w:author="Peter Gröschke" w:date="2022-09-25T19:58:00Z" w:initials="PG">
    <w:p w14:paraId="09DF63CD" w14:textId="0BDFED92" w:rsidR="00126269" w:rsidRDefault="00126269">
      <w:pPr>
        <w:pStyle w:val="CommentText"/>
      </w:pPr>
      <w:r>
        <w:rPr>
          <w:rStyle w:val="CommentReference"/>
        </w:rPr>
        <w:annotationRef/>
      </w:r>
      <w:r>
        <w:t xml:space="preserve">“Mininet has been shown to be a valuable tool in the research community. Due tro the experience gained in many universities and in the Frankfurt research community, it was selected in the further research.” </w:t>
      </w:r>
    </w:p>
  </w:comment>
  <w:comment w:id="247" w:author="Peter Gröschke" w:date="2022-09-25T20:01:00Z" w:initials="PG">
    <w:p w14:paraId="6E502E66" w14:textId="1FC2301D" w:rsidR="00126269" w:rsidRDefault="00126269">
      <w:pPr>
        <w:pStyle w:val="CommentText"/>
      </w:pPr>
      <w:r>
        <w:rPr>
          <w:rStyle w:val="CommentReference"/>
        </w:rPr>
        <w:annotationRef/>
      </w:r>
      <w:r>
        <w:t>At one point it should be stated whether or not this was used in the research for this thesis. And this looks similar in style to something I have already read a couple of years ago</w:t>
      </w:r>
    </w:p>
  </w:comment>
  <w:comment w:id="251" w:author="Peter Gröschke" w:date="2022-09-26T16:18:00Z" w:initials="PG">
    <w:p w14:paraId="7D4526B4" w14:textId="45401BDD" w:rsidR="00FC60F5" w:rsidRDefault="00FC60F5">
      <w:pPr>
        <w:pStyle w:val="CommentText"/>
      </w:pPr>
      <w:r>
        <w:rPr>
          <w:rStyle w:val="CommentReference"/>
        </w:rPr>
        <w:annotationRef/>
      </w:r>
      <w:r>
        <w:t>What do they do?</w:t>
      </w:r>
    </w:p>
  </w:comment>
  <w:comment w:id="252" w:author="Peter Gröschke" w:date="2022-09-26T16:19:00Z" w:initials="PG">
    <w:p w14:paraId="386BC3D7" w14:textId="77777777" w:rsidR="00FC60F5" w:rsidRDefault="00FC60F5" w:rsidP="00FC60F5">
      <w:pPr>
        <w:pStyle w:val="CommentText"/>
      </w:pPr>
      <w:r>
        <w:rPr>
          <w:rStyle w:val="CommentReference"/>
        </w:rPr>
        <w:annotationRef/>
      </w:r>
      <w:r>
        <w:rPr>
          <w:rStyle w:val="CommentReference"/>
        </w:rPr>
        <w:annotationRef/>
      </w:r>
      <w:r>
        <w:t>What do they do?</w:t>
      </w:r>
    </w:p>
    <w:p w14:paraId="51ECD7AD" w14:textId="1944E6B3" w:rsidR="00FC60F5" w:rsidRDefault="00FC60F5">
      <w:pPr>
        <w:pStyle w:val="CommentText"/>
      </w:pPr>
    </w:p>
  </w:comment>
  <w:comment w:id="256" w:author="Peter Gröschke" w:date="2022-09-26T12:19:00Z" w:initials="PG">
    <w:p w14:paraId="4859E5DD" w14:textId="77777777" w:rsidR="00304A09" w:rsidRDefault="00304A09">
      <w:pPr>
        <w:pStyle w:val="CommentText"/>
      </w:pPr>
      <w:r>
        <w:rPr>
          <w:rStyle w:val="CommentReference"/>
        </w:rPr>
        <w:annotationRef/>
      </w:r>
      <w:r>
        <w:t>What is the result of this? Is 1.6 not used at all, limited use …? Or is 1.3 or 1.4 the version used the most as this gives stable implementations?</w:t>
      </w:r>
    </w:p>
    <w:p w14:paraId="2DE186A7" w14:textId="1D7F7D6F" w:rsidR="00304A09" w:rsidRDefault="00304A09">
      <w:pPr>
        <w:pStyle w:val="CommentText"/>
      </w:pPr>
      <w:r>
        <w:t>And I understand that there is a successor to OpenFlow? Is this one available</w:t>
      </w:r>
    </w:p>
  </w:comment>
  <w:comment w:id="266" w:author="Peter Gröschke" w:date="2022-09-26T16:22:00Z" w:initials="PG">
    <w:p w14:paraId="00A0F0F1" w14:textId="602DFB0D" w:rsidR="00FC60F5" w:rsidRDefault="00FC60F5">
      <w:pPr>
        <w:pStyle w:val="CommentText"/>
      </w:pPr>
      <w:r>
        <w:rPr>
          <w:rStyle w:val="CommentReference"/>
        </w:rPr>
        <w:annotationRef/>
      </w:r>
      <w:r>
        <w:t>“… such as to forward a packet to a specific port”</w:t>
      </w:r>
    </w:p>
  </w:comment>
  <w:comment w:id="267" w:author="Peter Gröschke" w:date="2022-09-26T16:23:00Z" w:initials="PG">
    <w:p w14:paraId="51D07E49" w14:textId="466E3873" w:rsidR="00FC60F5" w:rsidRDefault="00FC60F5">
      <w:pPr>
        <w:pStyle w:val="CommentText"/>
      </w:pPr>
      <w:r>
        <w:rPr>
          <w:rStyle w:val="CommentReference"/>
        </w:rPr>
        <w:annotationRef/>
      </w:r>
      <w:r>
        <w:t xml:space="preserve">This element is missing in the picture above. </w:t>
      </w:r>
    </w:p>
  </w:comment>
  <w:comment w:id="268" w:author="Peter Gröschke" w:date="2022-09-26T16:25:00Z" w:initials="PG">
    <w:p w14:paraId="2A93B2A4" w14:textId="11985DAB" w:rsidR="00FC60F5" w:rsidRDefault="00FC60F5">
      <w:pPr>
        <w:pStyle w:val="CommentText"/>
      </w:pPr>
      <w:r>
        <w:rPr>
          <w:rStyle w:val="CommentReference"/>
        </w:rPr>
        <w:annotationRef/>
      </w:r>
      <w:r>
        <w:t>Does the controller really check that an appropriate match-action element is sent to all switches along a path? Please check, b/c this is already an advanced feature!</w:t>
      </w:r>
    </w:p>
  </w:comment>
  <w:comment w:id="270" w:author="Peter Gröschke" w:date="2022-09-26T16:28:00Z" w:initials="PG">
    <w:p w14:paraId="51BB861D" w14:textId="39D5AB65" w:rsidR="00FC60F5" w:rsidRDefault="00FC60F5">
      <w:pPr>
        <w:pStyle w:val="CommentText"/>
      </w:pPr>
      <w:r>
        <w:rPr>
          <w:rStyle w:val="CommentReference"/>
        </w:rPr>
        <w:annotationRef/>
      </w:r>
      <w:r>
        <w:t>Wot? Can you give an example for a group table entry and the action it performs on packets?</w:t>
      </w:r>
    </w:p>
  </w:comment>
  <w:comment w:id="277" w:author="Peter Gröschke" w:date="2022-09-26T16:30:00Z" w:initials="PG">
    <w:p w14:paraId="045AF5E0" w14:textId="70B983A5" w:rsidR="00AC4B9B" w:rsidRDefault="00AC4B9B">
      <w:pPr>
        <w:pStyle w:val="CommentText"/>
      </w:pPr>
      <w:r>
        <w:rPr>
          <w:rStyle w:val="CommentReference"/>
        </w:rPr>
        <w:annotationRef/>
      </w:r>
      <w:r>
        <w:t>Check upper- and lowercase</w:t>
      </w:r>
    </w:p>
  </w:comment>
  <w:comment w:id="285" w:author="Peter Gröschke" w:date="2022-09-26T16:44:00Z" w:initials="PG">
    <w:p w14:paraId="536A971B" w14:textId="6F6B23D1" w:rsidR="00530A48" w:rsidRDefault="00530A48">
      <w:pPr>
        <w:pStyle w:val="CommentText"/>
      </w:pPr>
      <w:r>
        <w:rPr>
          <w:rStyle w:val="CommentReference"/>
        </w:rPr>
        <w:annotationRef/>
      </w:r>
      <w:r>
        <w:t>I saw it for setting up parameters relevant to the switch capabilities. And you mention DPID; but define it only a line later. Please check.</w:t>
      </w:r>
    </w:p>
  </w:comment>
  <w:comment w:id="291" w:author="Peter Gröschke" w:date="2022-09-26T16:50:00Z" w:initials="PG">
    <w:p w14:paraId="6FC3EC47" w14:textId="16D03828" w:rsidR="00530A48" w:rsidRDefault="00530A48">
      <w:pPr>
        <w:pStyle w:val="CommentText"/>
      </w:pPr>
      <w:r>
        <w:rPr>
          <w:rStyle w:val="CommentReference"/>
        </w:rPr>
        <w:annotationRef/>
      </w:r>
      <w:r>
        <w:t>Is this NEWGEN?</w:t>
      </w:r>
    </w:p>
  </w:comment>
  <w:comment w:id="292" w:author="Peter Gröschke" w:date="2022-09-26T16:51:00Z" w:initials="PG">
    <w:p w14:paraId="07EC2176" w14:textId="0C51CB31" w:rsidR="00A426CC" w:rsidRDefault="00A426CC">
      <w:pPr>
        <w:pStyle w:val="CommentText"/>
      </w:pPr>
      <w:r>
        <w:rPr>
          <w:rStyle w:val="CommentReference"/>
        </w:rPr>
        <w:annotationRef/>
      </w:r>
      <w:r>
        <w:t xml:space="preserve">Please check this sentence – it runs for 4 lines and has no defined ending … </w:t>
      </w:r>
    </w:p>
  </w:comment>
  <w:comment w:id="298" w:author="Peter Gröschke" w:date="2022-09-26T16:52:00Z" w:initials="PG">
    <w:p w14:paraId="5EA254E2" w14:textId="5A9949FF" w:rsidR="00A426CC" w:rsidRDefault="00A426CC">
      <w:pPr>
        <w:pStyle w:val="CommentText"/>
      </w:pPr>
      <w:r>
        <w:rPr>
          <w:rStyle w:val="CommentReference"/>
        </w:rPr>
        <w:annotationRef/>
      </w:r>
      <w:r>
        <w:t>“Different people did different things. Period.”</w:t>
      </w:r>
    </w:p>
  </w:comment>
  <w:comment w:id="299" w:author="Peter Gröschke" w:date="2022-09-26T16:53:00Z" w:initials="PG">
    <w:p w14:paraId="3509115D" w14:textId="1247CA7F" w:rsidR="00A426CC" w:rsidRDefault="00A426CC">
      <w:pPr>
        <w:pStyle w:val="CommentText"/>
      </w:pPr>
      <w:r>
        <w:rPr>
          <w:rStyle w:val="CommentReference"/>
        </w:rPr>
        <w:annotationRef/>
      </w:r>
      <w:r>
        <w:t>Which controller acquired what? Do controllers acquire things?</w:t>
      </w:r>
    </w:p>
  </w:comment>
  <w:comment w:id="300" w:author="Peter Gröschke" w:date="2022-09-26T16:54:00Z" w:initials="PG">
    <w:p w14:paraId="54C18B52" w14:textId="2E7BCACE" w:rsidR="00A426CC" w:rsidRDefault="00A426CC">
      <w:pPr>
        <w:pStyle w:val="CommentText"/>
      </w:pPr>
      <w:r>
        <w:rPr>
          <w:rStyle w:val="CommentReference"/>
        </w:rPr>
        <w:annotationRef/>
      </w:r>
      <w:r>
        <w:t>Who? The SDN controllers?</w:t>
      </w:r>
    </w:p>
  </w:comment>
  <w:comment w:id="302" w:author="Peter Gröschke" w:date="2022-09-26T16:55:00Z" w:initials="PG">
    <w:p w14:paraId="548EB3B4" w14:textId="388DCCAA" w:rsidR="00A426CC" w:rsidRDefault="00A426CC">
      <w:pPr>
        <w:pStyle w:val="CommentText"/>
      </w:pPr>
      <w:r>
        <w:rPr>
          <w:rStyle w:val="CommentReference"/>
        </w:rPr>
        <w:annotationRef/>
      </w:r>
      <w:r>
        <w:t>Controllers were focused by communities? What is this supposed to mean? Or were the open-source SDN controllers in the focus of reasearchers, etc., because of being readily available, and flexible when it comes to self-developed changes and upgrades?</w:t>
      </w:r>
    </w:p>
  </w:comment>
  <w:comment w:id="303" w:author="Peter Gröschke" w:date="2022-09-26T16:58:00Z" w:initials="PG">
    <w:p w14:paraId="17B2172B" w14:textId="1A0DED07" w:rsidR="00A426CC" w:rsidRDefault="00A426CC">
      <w:pPr>
        <w:pStyle w:val="CommentText"/>
      </w:pPr>
      <w:r>
        <w:rPr>
          <w:rStyle w:val="CommentReference"/>
        </w:rPr>
        <w:annotationRef/>
      </w:r>
      <w:r>
        <w:t>Maybe call them “evolved”?</w:t>
      </w:r>
    </w:p>
  </w:comment>
  <w:comment w:id="304" w:author="Peter Gröschke" w:date="2022-09-26T16:58:00Z" w:initials="PG">
    <w:p w14:paraId="4DD0B923" w14:textId="1BDA3BEA" w:rsidR="00A426CC" w:rsidRDefault="00A426CC">
      <w:pPr>
        <w:pStyle w:val="CommentText"/>
      </w:pPr>
      <w:r>
        <w:rPr>
          <w:rStyle w:val="CommentReference"/>
        </w:rPr>
        <w:annotationRef/>
      </w:r>
      <w:r>
        <w:t>The core of the sentence is “components observed several participants”. What?</w:t>
      </w:r>
    </w:p>
  </w:comment>
  <w:comment w:id="310" w:author="Peter Gröschke" w:date="2022-09-26T17:01:00Z" w:initials="PG">
    <w:p w14:paraId="04C1F5DA" w14:textId="0AFF3AB5" w:rsidR="00455278" w:rsidRDefault="00455278">
      <w:pPr>
        <w:pStyle w:val="CommentText"/>
      </w:pPr>
      <w:r>
        <w:rPr>
          <w:rStyle w:val="CommentReference"/>
        </w:rPr>
        <w:annotationRef/>
      </w:r>
      <w:r>
        <w:t>Wasn’t the first objective to select an emulator?</w:t>
      </w:r>
    </w:p>
  </w:comment>
  <w:comment w:id="311" w:author="Peter Gröschke" w:date="2022-09-26T17:01:00Z" w:initials="PG">
    <w:p w14:paraId="5CC88945" w14:textId="01AD57EF" w:rsidR="00455278" w:rsidRDefault="00455278">
      <w:pPr>
        <w:pStyle w:val="CommentText"/>
      </w:pPr>
      <w:r>
        <w:rPr>
          <w:rStyle w:val="CommentReference"/>
        </w:rPr>
        <w:annotationRef/>
      </w:r>
      <w:r>
        <w:t>In the emulator, in the SDN controller, different admins, different users?</w:t>
      </w:r>
    </w:p>
  </w:comment>
  <w:comment w:id="312" w:author="Peter Gröschke" w:date="2022-09-26T17:03:00Z" w:initials="PG">
    <w:p w14:paraId="45868505" w14:textId="3AC76C71" w:rsidR="00455278" w:rsidRDefault="00455278">
      <w:pPr>
        <w:pStyle w:val="CommentText"/>
      </w:pPr>
      <w:r>
        <w:rPr>
          <w:rStyle w:val="CommentReference"/>
        </w:rPr>
        <w:annotationRef/>
      </w:r>
      <w:r>
        <w:t>First time I notice this. What is this about?</w:t>
      </w:r>
    </w:p>
  </w:comment>
  <w:comment w:id="313" w:author="Peter Gröschke" w:date="2022-09-26T17:05:00Z" w:initials="PG">
    <w:p w14:paraId="2CDC17BD" w14:textId="2CDF0068" w:rsidR="00455278" w:rsidRDefault="00455278">
      <w:pPr>
        <w:pStyle w:val="CommentText"/>
      </w:pPr>
      <w:r>
        <w:rPr>
          <w:rStyle w:val="CommentReference"/>
        </w:rPr>
        <w:annotationRef/>
      </w:r>
      <w:r>
        <w:t>There is not a single question …</w:t>
      </w:r>
    </w:p>
  </w:comment>
  <w:comment w:id="314" w:author="Peter Gröschke" w:date="2022-09-26T17:06:00Z" w:initials="PG">
    <w:p w14:paraId="50C616C7" w14:textId="3F709AC7" w:rsidR="00455278" w:rsidRDefault="00455278">
      <w:pPr>
        <w:pStyle w:val="CommentText"/>
      </w:pPr>
      <w:r>
        <w:rPr>
          <w:rStyle w:val="CommentReference"/>
        </w:rPr>
        <w:annotationRef/>
      </w:r>
      <w:r>
        <w:t>Example: Which documented algorithms are used by SDN controllers and the integrated logic to optimize paths in a given network?</w:t>
      </w:r>
    </w:p>
  </w:comment>
  <w:comment w:id="319" w:author="Peter Gröschke" w:date="2022-09-26T17:07:00Z" w:initials="PG">
    <w:p w14:paraId="319C3367" w14:textId="7658CDF7" w:rsidR="00455278" w:rsidRDefault="00455278">
      <w:pPr>
        <w:pStyle w:val="CommentText"/>
      </w:pPr>
      <w:r>
        <w:rPr>
          <w:rStyle w:val="CommentReference"/>
        </w:rPr>
        <w:annotationRef/>
      </w:r>
      <w:r>
        <w:t xml:space="preserve">.. is not a work plan. A true work plan would have had a schedule with weeks/efforts/… with it. You say Work Plan first, the provide a flow, but no dependencies, which would be part of a work flow. </w:t>
      </w:r>
    </w:p>
  </w:comment>
  <w:comment w:id="322" w:author="Peter Gröschke" w:date="2022-09-26T17:09:00Z" w:initials="PG">
    <w:p w14:paraId="0D05F9C6" w14:textId="149B691E" w:rsidR="00455278" w:rsidRDefault="00455278">
      <w:pPr>
        <w:pStyle w:val="CommentText"/>
      </w:pPr>
      <w:r>
        <w:rPr>
          <w:rStyle w:val="CommentReference"/>
        </w:rPr>
        <w:annotationRef/>
      </w:r>
      <w:r>
        <w:t xml:space="preserve">Citation </w:t>
      </w:r>
    </w:p>
  </w:comment>
  <w:comment w:id="323" w:author="Peter Gröschke" w:date="2022-09-26T17:09:00Z" w:initials="PG">
    <w:p w14:paraId="4E11E7DA" w14:textId="77E50B64" w:rsidR="00455278" w:rsidRDefault="00455278">
      <w:pPr>
        <w:pStyle w:val="CommentText"/>
      </w:pPr>
      <w:r>
        <w:rPr>
          <w:rStyle w:val="CommentReference"/>
        </w:rPr>
        <w:annotationRef/>
      </w:r>
      <w:r>
        <w:t xml:space="preserve">Citation </w:t>
      </w:r>
    </w:p>
  </w:comment>
  <w:comment w:id="324" w:author="Peter Gröschke" w:date="2022-09-26T17:10:00Z" w:initials="PG">
    <w:p w14:paraId="54FEC77F" w14:textId="653E3EAD" w:rsidR="009F5894" w:rsidRDefault="009F5894">
      <w:pPr>
        <w:pStyle w:val="CommentText"/>
      </w:pPr>
      <w:r>
        <w:rPr>
          <w:rStyle w:val="CommentReference"/>
        </w:rPr>
        <w:annotationRef/>
      </w:r>
      <w:r>
        <w:t>Citation</w:t>
      </w:r>
    </w:p>
  </w:comment>
  <w:comment w:id="336" w:author="Peter Gröschke" w:date="2022-09-26T17:14:00Z" w:initials="PG">
    <w:p w14:paraId="0A383B12" w14:textId="3305183A" w:rsidR="009F5894" w:rsidRDefault="009F5894">
      <w:pPr>
        <w:pStyle w:val="CommentText"/>
      </w:pPr>
      <w:r>
        <w:rPr>
          <w:rStyle w:val="CommentReference"/>
        </w:rPr>
        <w:annotationRef/>
      </w:r>
      <w:r>
        <w:t>This section “Previous Work” starts like you did some literature research, but in the end, it seems that you did some actual try-outs with Mininet and GNS3. So, should part of this be included in the results?</w:t>
      </w:r>
    </w:p>
  </w:comment>
  <w:comment w:id="354" w:author="Peter Gröschke" w:date="2022-09-26T17:29:00Z" w:initials="PG">
    <w:p w14:paraId="28CBA7E1" w14:textId="330809CC" w:rsidR="001D7585" w:rsidRDefault="001D7585">
      <w:pPr>
        <w:pStyle w:val="CommentText"/>
      </w:pPr>
      <w:r>
        <w:rPr>
          <w:rStyle w:val="CommentReference"/>
        </w:rPr>
        <w:annotationRef/>
      </w:r>
      <w:r>
        <w:t>But this would be the e0 interface of Switch1 in the above picture? Else, I am confused about which port gets the “publich” address. And it should not be eth0 from OpenSwitch-1?!</w:t>
      </w:r>
    </w:p>
  </w:comment>
  <w:comment w:id="356" w:author="Peter Gröschke" w:date="2022-09-26T17:32:00Z" w:initials="PG">
    <w:p w14:paraId="6E15DC29" w14:textId="77777777" w:rsidR="0078344D" w:rsidRDefault="0078344D" w:rsidP="0078344D">
      <w:pPr>
        <w:pStyle w:val="CommentText"/>
        <w:numPr>
          <w:ilvl w:val="0"/>
          <w:numId w:val="35"/>
        </w:numPr>
      </w:pPr>
      <w:r>
        <w:t xml:space="preserve"> </w:t>
      </w:r>
      <w:r>
        <w:rPr>
          <w:rStyle w:val="CommentReference"/>
        </w:rPr>
        <w:annotationRef/>
      </w:r>
      <w:r>
        <w:t>How do the interfaces in the list correspond to the interfaces in the graph above?</w:t>
      </w:r>
    </w:p>
    <w:p w14:paraId="1AB8031C" w14:textId="77777777" w:rsidR="0078344D" w:rsidRDefault="0078344D" w:rsidP="0078344D">
      <w:pPr>
        <w:pStyle w:val="CommentText"/>
        <w:numPr>
          <w:ilvl w:val="0"/>
          <w:numId w:val="35"/>
        </w:numPr>
      </w:pPr>
      <w:r>
        <w:t xml:space="preserve"> The br0 interface is missing from the graph. </w:t>
      </w:r>
    </w:p>
    <w:p w14:paraId="3B4197B8" w14:textId="301338DA" w:rsidR="0078344D" w:rsidRDefault="0078344D" w:rsidP="0078344D">
      <w:pPr>
        <w:pStyle w:val="CommentText"/>
        <w:numPr>
          <w:ilvl w:val="0"/>
          <w:numId w:val="35"/>
        </w:numPr>
      </w:pPr>
      <w:r>
        <w:t xml:space="preserve"> A pic with the complete setup and the IPs is needed</w:t>
      </w:r>
    </w:p>
  </w:comment>
  <w:comment w:id="357" w:author="Peter Gröschke" w:date="2022-09-27T12:43:00Z" w:initials="PG">
    <w:p w14:paraId="0FF599B5" w14:textId="69A97B97" w:rsidR="00A31162" w:rsidRDefault="00A31162">
      <w:pPr>
        <w:pStyle w:val="CommentText"/>
      </w:pPr>
      <w:r>
        <w:rPr>
          <w:rStyle w:val="CommentReference"/>
        </w:rPr>
        <w:annotationRef/>
      </w:r>
      <w:r>
        <w:t>Is this relevant?</w:t>
      </w:r>
    </w:p>
  </w:comment>
  <w:comment w:id="359" w:author="Peter Gröschke" w:date="2022-09-27T12:47:00Z" w:initials="PG">
    <w:p w14:paraId="3D181242" w14:textId="20466FD3" w:rsidR="00A31162" w:rsidRDefault="00A31162">
      <w:pPr>
        <w:pStyle w:val="CommentText"/>
      </w:pPr>
      <w:r>
        <w:rPr>
          <w:rStyle w:val="CommentReference"/>
        </w:rPr>
        <w:annotationRef/>
      </w:r>
      <w:r>
        <w:t>Maybe in brackets: “(MASTER, alternative roles are …)</w:t>
      </w:r>
    </w:p>
  </w:comment>
  <w:comment w:id="361" w:author="Peter Gröschke" w:date="2022-09-27T12:50:00Z" w:initials="PG">
    <w:p w14:paraId="611D3E8F" w14:textId="3F74D0D7" w:rsidR="00A31162" w:rsidRDefault="00A31162">
      <w:pPr>
        <w:pStyle w:val="CommentText"/>
      </w:pPr>
      <w:r>
        <w:rPr>
          <w:rStyle w:val="CommentReference"/>
        </w:rPr>
        <w:annotationRef/>
      </w:r>
      <w:r>
        <w:t xml:space="preserve">Aha, so these are just the default pw’s! </w:t>
      </w:r>
    </w:p>
  </w:comment>
  <w:comment w:id="363" w:author="Peter Gröschke" w:date="2022-09-27T12:51:00Z" w:initials="PG">
    <w:p w14:paraId="22BC688B" w14:textId="7E7C9E97" w:rsidR="00A31162" w:rsidRDefault="00A31162">
      <w:pPr>
        <w:pStyle w:val="CommentText"/>
      </w:pPr>
      <w:r>
        <w:rPr>
          <w:rStyle w:val="CommentReference"/>
        </w:rPr>
        <w:annotationRef/>
      </w:r>
      <w:r>
        <w:t>Most often, I read that Wireshark “listens on a port”, less that it is “run … to realize”.</w:t>
      </w:r>
    </w:p>
  </w:comment>
  <w:comment w:id="364" w:author="Peter Gröschke" w:date="2022-09-27T12:52:00Z" w:initials="PG">
    <w:p w14:paraId="15B6B88E" w14:textId="1624485D" w:rsidR="00A31162" w:rsidRDefault="00A31162">
      <w:pPr>
        <w:pStyle w:val="CommentText"/>
      </w:pPr>
      <w:r>
        <w:rPr>
          <w:rStyle w:val="CommentReference"/>
        </w:rPr>
        <w:annotationRef/>
      </w:r>
      <w:r>
        <w:t>There is a possibility to export selected packets to CSV or text, which would allow to avoid screenshots.</w:t>
      </w:r>
    </w:p>
  </w:comment>
  <w:comment w:id="368" w:author="Peter Gröschke" w:date="2022-09-27T12:58:00Z" w:initials="PG">
    <w:p w14:paraId="2F74606F" w14:textId="278091DD" w:rsidR="00075B6A" w:rsidRDefault="00075B6A">
      <w:pPr>
        <w:pStyle w:val="CommentText"/>
      </w:pPr>
      <w:r>
        <w:rPr>
          <w:rStyle w:val="CommentReference"/>
        </w:rPr>
        <w:annotationRef/>
      </w:r>
      <w:r>
        <w:t>Sounds like a commercial. “The ONUS GUI provides a visual and thus more intuitive way to access relevant information.” Or similar.</w:t>
      </w:r>
    </w:p>
  </w:comment>
  <w:comment w:id="375" w:author="Peter Gröschke" w:date="2022-09-27T13:01:00Z" w:initials="PG">
    <w:p w14:paraId="675D5CC3" w14:textId="6178A4B2" w:rsidR="00075B6A" w:rsidRDefault="00075B6A">
      <w:pPr>
        <w:pStyle w:val="CommentText"/>
      </w:pPr>
      <w:r>
        <w:rPr>
          <w:rStyle w:val="CommentReference"/>
        </w:rPr>
        <w:annotationRef/>
      </w:r>
      <w:r>
        <w:t>Redundant.</w:t>
      </w:r>
    </w:p>
  </w:comment>
  <w:comment w:id="384" w:author="Peter Gröschke" w:date="2022-09-27T13:04:00Z" w:initials="PG">
    <w:p w14:paraId="2ADDCBBD" w14:textId="343D1657" w:rsidR="00467D50" w:rsidRDefault="00467D50">
      <w:pPr>
        <w:pStyle w:val="CommentText"/>
      </w:pPr>
      <w:r>
        <w:rPr>
          <w:rStyle w:val="CommentReference"/>
        </w:rPr>
        <w:annotationRef/>
      </w:r>
      <w:r>
        <w:t>Not yet introduced?</w:t>
      </w:r>
    </w:p>
  </w:comment>
  <w:comment w:id="385" w:author="Peter Gröschke" w:date="2022-09-27T13:05:00Z" w:initials="PG">
    <w:p w14:paraId="3E9D826C" w14:textId="1C24B566" w:rsidR="00467D50" w:rsidRDefault="00467D50">
      <w:pPr>
        <w:pStyle w:val="CommentText"/>
      </w:pPr>
      <w:r>
        <w:rPr>
          <w:rStyle w:val="CommentReference"/>
        </w:rPr>
        <w:annotationRef/>
      </w:r>
      <w:r>
        <w:t>Upper-/lowercase?</w:t>
      </w:r>
    </w:p>
  </w:comment>
  <w:comment w:id="390" w:author="Peter Gröschke" w:date="2022-09-27T13:09:00Z" w:initials="PG">
    <w:p w14:paraId="26F69AE7" w14:textId="670CE770" w:rsidR="00467D50" w:rsidRDefault="00467D50">
      <w:pPr>
        <w:pStyle w:val="CommentText"/>
      </w:pPr>
      <w:r>
        <w:rPr>
          <w:rStyle w:val="CommentReference"/>
        </w:rPr>
        <w:annotationRef/>
      </w:r>
      <w:r>
        <w:t>Is this relevant?</w:t>
      </w:r>
    </w:p>
  </w:comment>
  <w:comment w:id="392" w:author="Peter Gröschke" w:date="2022-09-27T13:10:00Z" w:initials="PG">
    <w:p w14:paraId="72427BC9" w14:textId="389EC477" w:rsidR="00467D50" w:rsidRDefault="00467D50">
      <w:pPr>
        <w:pStyle w:val="CommentText"/>
      </w:pPr>
      <w:r>
        <w:rPr>
          <w:rStyle w:val="CommentReference"/>
        </w:rPr>
        <w:annotationRef/>
      </w:r>
      <w:r>
        <w:t>It would be nice to have a definition of a flow. “This is a car. It has four wheels, an engine and 4 seats, mostly” vs. “This is a car. Its task is to allow transport of people and items from one place to another autonomously. It has 4 wheels, …”</w:t>
      </w:r>
    </w:p>
  </w:comment>
  <w:comment w:id="393" w:author="Peter Gröschke" w:date="2022-09-27T13:12:00Z" w:initials="PG">
    <w:p w14:paraId="05217EF5" w14:textId="4C34F5DA" w:rsidR="00467D50" w:rsidRDefault="00467D50">
      <w:pPr>
        <w:pStyle w:val="CommentText"/>
      </w:pPr>
      <w:r>
        <w:rPr>
          <w:rStyle w:val="CommentReference"/>
        </w:rPr>
        <w:annotationRef/>
      </w:r>
      <w:r>
        <w:t>Some or specific?</w:t>
      </w:r>
    </w:p>
  </w:comment>
  <w:comment w:id="394" w:author="Peter Gröschke" w:date="2022-09-27T13:13:00Z" w:initials="PG">
    <w:p w14:paraId="607C64C0" w14:textId="5818DD3B" w:rsidR="005D20E6" w:rsidRDefault="005D20E6">
      <w:pPr>
        <w:pStyle w:val="CommentText"/>
      </w:pPr>
      <w:r>
        <w:rPr>
          <w:rStyle w:val="CommentReference"/>
        </w:rPr>
        <w:annotationRef/>
      </w:r>
      <w:r>
        <w:t>… the switch requests, by sending the unknown/unmatched packet to the controller expecting a flow/rule as a response. This flow is added to the rule table on the switch, allowing for the processing of all packets matching the specific characteristics.</w:t>
      </w:r>
    </w:p>
  </w:comment>
  <w:comment w:id="399" w:author="Peter Gröschke" w:date="2022-09-27T13:19:00Z" w:initials="PG">
    <w:p w14:paraId="52D8695D" w14:textId="49266869" w:rsidR="005D20E6" w:rsidRDefault="005D20E6">
      <w:pPr>
        <w:pStyle w:val="CommentText"/>
      </w:pPr>
      <w:r>
        <w:rPr>
          <w:rStyle w:val="CommentReference"/>
        </w:rPr>
        <w:annotationRef/>
      </w:r>
      <w:r>
        <w:t>… and then what? Dropped? Forwarded?</w:t>
      </w:r>
    </w:p>
  </w:comment>
  <w:comment w:id="400" w:author="Peter Gröschke" w:date="2022-09-27T13:22:00Z" w:initials="PG">
    <w:p w14:paraId="031AF597" w14:textId="1A955B2F" w:rsidR="005D20E6" w:rsidRDefault="005D20E6">
      <w:pPr>
        <w:pStyle w:val="CommentText"/>
      </w:pPr>
      <w:r>
        <w:rPr>
          <w:rStyle w:val="CommentReference"/>
        </w:rPr>
        <w:annotationRef/>
      </w:r>
      <w:r>
        <w:t>You are switching to the NBI, and the jump is confusing, as you mention the controller and OVS, which leads the reader to think in terms of the SBI.</w:t>
      </w:r>
    </w:p>
  </w:comment>
  <w:comment w:id="402" w:author="Peter Gröschke" w:date="2022-09-27T13:23:00Z" w:initials="PG">
    <w:p w14:paraId="205B4EC3" w14:textId="01E3A126" w:rsidR="00B47E93" w:rsidRDefault="00B47E93">
      <w:pPr>
        <w:pStyle w:val="CommentText"/>
      </w:pPr>
      <w:r>
        <w:rPr>
          <w:rStyle w:val="CommentReference"/>
        </w:rPr>
        <w:annotationRef/>
      </w:r>
      <w:r>
        <w:t>Default. “few” is just as un-scientific as “some”.</w:t>
      </w:r>
    </w:p>
  </w:comment>
  <w:comment w:id="406" w:author="Peter Gröschke" w:date="2022-09-27T13:26:00Z" w:initials="PG">
    <w:p w14:paraId="1B1BF7A5" w14:textId="43B2E5A7" w:rsidR="00B47E93" w:rsidRDefault="00B47E93">
      <w:pPr>
        <w:pStyle w:val="CommentText"/>
      </w:pPr>
      <w:r>
        <w:rPr>
          <w:rStyle w:val="CommentReference"/>
        </w:rPr>
        <w:annotationRef/>
      </w:r>
      <w:r>
        <w:t>?</w:t>
      </w:r>
    </w:p>
  </w:comment>
  <w:comment w:id="421" w:author="Peter Gröschke" w:date="2022-09-27T13:32:00Z" w:initials="PG">
    <w:p w14:paraId="50AD1DF2" w14:textId="25005D7D" w:rsidR="00B47E93" w:rsidRDefault="00B47E93">
      <w:pPr>
        <w:pStyle w:val="CommentText"/>
      </w:pPr>
      <w:r>
        <w:rPr>
          <w:rStyle w:val="CommentReference"/>
        </w:rPr>
        <w:annotationRef/>
      </w:r>
      <w:r>
        <w:t>BTW, anything about the mac addresses used by OVS?</w:t>
      </w:r>
    </w:p>
  </w:comment>
  <w:comment w:id="428" w:author="Peter Gröschke" w:date="2022-09-27T13:34:00Z" w:initials="PG">
    <w:p w14:paraId="07FE539D" w14:textId="6C484E15" w:rsidR="00201478" w:rsidRDefault="00201478">
      <w:pPr>
        <w:pStyle w:val="CommentText"/>
      </w:pPr>
      <w:r>
        <w:rPr>
          <w:rStyle w:val="CommentReference"/>
        </w:rPr>
        <w:annotationRef/>
      </w:r>
      <w:r>
        <w:t>Is that high, is this low?</w:t>
      </w:r>
    </w:p>
  </w:comment>
  <w:comment w:id="429" w:author="Peter Gröschke" w:date="2022-09-27T13:34:00Z" w:initials="PG">
    <w:p w14:paraId="06382049" w14:textId="015926EE" w:rsidR="00201478" w:rsidRDefault="00201478">
      <w:pPr>
        <w:pStyle w:val="CommentText"/>
      </w:pPr>
      <w:r>
        <w:rPr>
          <w:rStyle w:val="CommentReference"/>
        </w:rPr>
        <w:annotationRef/>
      </w:r>
      <w:r>
        <w:t>Wot? I never carried out performance. I carried out cats and tasks, but never performance.</w:t>
      </w:r>
    </w:p>
  </w:comment>
  <w:comment w:id="431" w:author="Peter Gröschke" w:date="2022-09-27T13:36:00Z" w:initials="PG">
    <w:p w14:paraId="0B752C13" w14:textId="55318834" w:rsidR="00201478" w:rsidRDefault="00201478">
      <w:pPr>
        <w:pStyle w:val="CommentText"/>
      </w:pPr>
      <w:r>
        <w:rPr>
          <w:rStyle w:val="CommentReference"/>
        </w:rPr>
        <w:annotationRef/>
      </w:r>
      <w:r>
        <w:t>Reference/citation</w:t>
      </w:r>
    </w:p>
  </w:comment>
  <w:comment w:id="441" w:author="Peter Gröschke" w:date="2022-09-27T13:43:00Z" w:initials="PG">
    <w:p w14:paraId="7FCDA66D" w14:textId="4851ED75" w:rsidR="00201478" w:rsidRDefault="00201478">
      <w:pPr>
        <w:pStyle w:val="CommentText"/>
      </w:pPr>
      <w:r>
        <w:rPr>
          <w:rStyle w:val="CommentReference"/>
        </w:rPr>
        <w:annotationRef/>
      </w:r>
      <w:r>
        <w:t xml:space="preserve">Is the success that the flows are installed? Ist the success that test packets leave trough eth3? </w:t>
      </w:r>
      <w:r w:rsidR="00AC6224">
        <w:t xml:space="preserve">All I see is that there are three “Runs” and that they took up 8, 4 and 5 ms, respectively. Flows were installed. </w:t>
      </w:r>
    </w:p>
  </w:comment>
  <w:comment w:id="442" w:author="Peter Gröschke" w:date="2022-09-27T13:40:00Z" w:initials="PG">
    <w:p w14:paraId="04C364F7" w14:textId="2A40C531" w:rsidR="00201478" w:rsidRDefault="00201478">
      <w:pPr>
        <w:pStyle w:val="CommentText"/>
      </w:pPr>
      <w:r>
        <w:rPr>
          <w:rStyle w:val="CommentReference"/>
        </w:rPr>
        <w:annotationRef/>
      </w:r>
      <w:r>
        <w:t>What iterations?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562F85" w15:done="1"/>
  <w15:commentEx w15:paraId="1518E5AD" w15:done="1"/>
  <w15:commentEx w15:paraId="14C2FD7A" w15:done="1"/>
  <w15:commentEx w15:paraId="681CB57F" w15:done="1"/>
  <w15:commentEx w15:paraId="428A262E" w15:done="1"/>
  <w15:commentEx w15:paraId="28E2A13D" w15:done="1"/>
  <w15:commentEx w15:paraId="0C8420E6" w15:done="0"/>
  <w15:commentEx w15:paraId="5596B3E2" w15:done="1"/>
  <w15:commentEx w15:paraId="59B4A1F5" w15:done="1"/>
  <w15:commentEx w15:paraId="3B67A61C" w15:done="1"/>
  <w15:commentEx w15:paraId="1C35DAFA" w15:done="1"/>
  <w15:commentEx w15:paraId="5B7D022F" w15:done="1"/>
  <w15:commentEx w15:paraId="1601230F" w15:done="1"/>
  <w15:commentEx w15:paraId="1C37F9B4" w15:done="1"/>
  <w15:commentEx w15:paraId="0BF7FE55" w15:done="1"/>
  <w15:commentEx w15:paraId="05CCD12B" w15:done="1"/>
  <w15:commentEx w15:paraId="08E231B3" w15:done="0"/>
  <w15:commentEx w15:paraId="0B236CDB" w15:done="1"/>
  <w15:commentEx w15:paraId="749AF367" w15:done="1"/>
  <w15:commentEx w15:paraId="415762ED" w15:done="1"/>
  <w15:commentEx w15:paraId="57B2E91C" w15:done="1"/>
  <w15:commentEx w15:paraId="3BB3F8ED" w15:done="1"/>
  <w15:commentEx w15:paraId="3BA1CFFE" w15:done="1"/>
  <w15:commentEx w15:paraId="2E84AF71" w15:done="1"/>
  <w15:commentEx w15:paraId="053F1C70" w15:done="1"/>
  <w15:commentEx w15:paraId="35426230" w15:done="0"/>
  <w15:commentEx w15:paraId="09E5DEF4" w15:done="1"/>
  <w15:commentEx w15:paraId="6BBE6BA3" w15:done="1"/>
  <w15:commentEx w15:paraId="7A1722B8" w15:done="1"/>
  <w15:commentEx w15:paraId="46FEBF95" w15:done="1"/>
  <w15:commentEx w15:paraId="0081C1C0" w15:done="1"/>
  <w15:commentEx w15:paraId="3AEA9E3E" w15:done="1"/>
  <w15:commentEx w15:paraId="504BCA2A" w15:done="1"/>
  <w15:commentEx w15:paraId="0E00E03C" w15:done="0"/>
  <w15:commentEx w15:paraId="5C503892" w15:done="1"/>
  <w15:commentEx w15:paraId="46571010" w15:done="1"/>
  <w15:commentEx w15:paraId="232A2FD7" w15:done="1"/>
  <w15:commentEx w15:paraId="32880D67" w15:done="1"/>
  <w15:commentEx w15:paraId="45F59E75" w15:done="1"/>
  <w15:commentEx w15:paraId="020C44D2" w15:done="1"/>
  <w15:commentEx w15:paraId="16A8FA9A" w15:done="1"/>
  <w15:commentEx w15:paraId="594C55D0" w15:done="1"/>
  <w15:commentEx w15:paraId="1D5602FC" w15:done="1"/>
  <w15:commentEx w15:paraId="4569E5E1" w15:done="1"/>
  <w15:commentEx w15:paraId="3376A33B" w15:done="1"/>
  <w15:commentEx w15:paraId="3AF92032" w15:done="1"/>
  <w15:commentEx w15:paraId="13853089" w15:done="1"/>
  <w15:commentEx w15:paraId="50D82ACE" w15:done="0"/>
  <w15:commentEx w15:paraId="5B9965DF" w15:done="0"/>
  <w15:commentEx w15:paraId="361C307A" w15:done="1"/>
  <w15:commentEx w15:paraId="3A292463" w15:done="0"/>
  <w15:commentEx w15:paraId="078E3174" w15:done="1"/>
  <w15:commentEx w15:paraId="17B8BBA6" w15:done="1"/>
  <w15:commentEx w15:paraId="7674D168" w15:done="1"/>
  <w15:commentEx w15:paraId="72BBB8DA" w15:done="1"/>
  <w15:commentEx w15:paraId="13F17B72" w15:done="1"/>
  <w15:commentEx w15:paraId="48B7CA55" w15:done="0"/>
  <w15:commentEx w15:paraId="1AE2D739" w15:done="1"/>
  <w15:commentEx w15:paraId="60CE6ED9" w15:done="1"/>
  <w15:commentEx w15:paraId="0704FB6C" w15:done="1"/>
  <w15:commentEx w15:paraId="4C60376E" w15:done="1"/>
  <w15:commentEx w15:paraId="14E64297" w15:done="1"/>
  <w15:commentEx w15:paraId="518A6262" w15:done="1"/>
  <w15:commentEx w15:paraId="44AD011D" w15:done="1"/>
  <w15:commentEx w15:paraId="4A5953BC" w15:done="0"/>
  <w15:commentEx w15:paraId="76FF0984" w15:done="1"/>
  <w15:commentEx w15:paraId="3B8B3506" w15:done="1"/>
  <w15:commentEx w15:paraId="41BDF7A9" w15:done="1"/>
  <w15:commentEx w15:paraId="161B388C" w15:done="1"/>
  <w15:commentEx w15:paraId="129B8C42" w15:done="1"/>
  <w15:commentEx w15:paraId="675E3B51" w15:done="1"/>
  <w15:commentEx w15:paraId="374B6463" w15:done="1"/>
  <w15:commentEx w15:paraId="1C779531" w15:done="1"/>
  <w15:commentEx w15:paraId="18F98901" w15:done="0"/>
  <w15:commentEx w15:paraId="0D478E3F" w15:done="1"/>
  <w15:commentEx w15:paraId="2268A594" w15:done="0"/>
  <w15:commentEx w15:paraId="6B9C0608" w15:done="1"/>
  <w15:commentEx w15:paraId="608DB7A9" w15:done="1"/>
  <w15:commentEx w15:paraId="20173FDE" w15:done="0"/>
  <w15:commentEx w15:paraId="586AAA80" w15:done="1"/>
  <w15:commentEx w15:paraId="6BCD5B45" w15:done="1"/>
  <w15:commentEx w15:paraId="42948F89" w15:done="0"/>
  <w15:commentEx w15:paraId="0D7603F8" w15:done="1"/>
  <w15:commentEx w15:paraId="16C8FFD2" w15:done="0"/>
  <w15:commentEx w15:paraId="3C76ACE9" w15:done="1"/>
  <w15:commentEx w15:paraId="09DF63CD" w15:done="1"/>
  <w15:commentEx w15:paraId="6E502E66" w15:done="1"/>
  <w15:commentEx w15:paraId="7D4526B4" w15:done="0"/>
  <w15:commentEx w15:paraId="51ECD7AD" w15:done="0"/>
  <w15:commentEx w15:paraId="2DE186A7" w15:done="0"/>
  <w15:commentEx w15:paraId="00A0F0F1" w15:done="1"/>
  <w15:commentEx w15:paraId="51D07E49" w15:done="1"/>
  <w15:commentEx w15:paraId="2A93B2A4" w15:done="1"/>
  <w15:commentEx w15:paraId="51BB861D" w15:done="0"/>
  <w15:commentEx w15:paraId="045AF5E0" w15:done="1"/>
  <w15:commentEx w15:paraId="536A971B" w15:done="1"/>
  <w15:commentEx w15:paraId="6FC3EC47" w15:done="1"/>
  <w15:commentEx w15:paraId="07EC2176" w15:done="1"/>
  <w15:commentEx w15:paraId="5EA254E2" w15:done="1"/>
  <w15:commentEx w15:paraId="3509115D" w15:done="1"/>
  <w15:commentEx w15:paraId="54C18B52" w15:done="1"/>
  <w15:commentEx w15:paraId="548EB3B4" w15:done="1"/>
  <w15:commentEx w15:paraId="17B2172B" w15:done="1"/>
  <w15:commentEx w15:paraId="4DD0B923" w15:done="1"/>
  <w15:commentEx w15:paraId="04C1F5DA" w15:done="1"/>
  <w15:commentEx w15:paraId="5CC88945" w15:done="0"/>
  <w15:commentEx w15:paraId="45868505" w15:done="0"/>
  <w15:commentEx w15:paraId="2CDC17BD" w15:done="0"/>
  <w15:commentEx w15:paraId="50C616C7" w15:done="0"/>
  <w15:commentEx w15:paraId="319C3367" w15:done="0"/>
  <w15:commentEx w15:paraId="0D05F9C6" w15:done="0"/>
  <w15:commentEx w15:paraId="4E11E7DA" w15:done="0"/>
  <w15:commentEx w15:paraId="54FEC77F" w15:done="0"/>
  <w15:commentEx w15:paraId="0A383B12" w15:done="0"/>
  <w15:commentEx w15:paraId="28CBA7E1" w15:done="1"/>
  <w15:commentEx w15:paraId="3B4197B8" w15:done="0"/>
  <w15:commentEx w15:paraId="0FF599B5" w15:done="1"/>
  <w15:commentEx w15:paraId="3D181242" w15:done="1"/>
  <w15:commentEx w15:paraId="611D3E8F" w15:done="1"/>
  <w15:commentEx w15:paraId="22BC688B" w15:done="1"/>
  <w15:commentEx w15:paraId="15B6B88E" w15:done="0"/>
  <w15:commentEx w15:paraId="2F74606F" w15:done="1"/>
  <w15:commentEx w15:paraId="675D5CC3" w15:done="0"/>
  <w15:commentEx w15:paraId="2ADDCBBD" w15:done="1"/>
  <w15:commentEx w15:paraId="3E9D826C" w15:done="1"/>
  <w15:commentEx w15:paraId="26F69AE7" w15:done="0"/>
  <w15:commentEx w15:paraId="72427BC9" w15:done="0"/>
  <w15:commentEx w15:paraId="05217EF5" w15:done="1"/>
  <w15:commentEx w15:paraId="607C64C0" w15:done="0"/>
  <w15:commentEx w15:paraId="52D8695D" w15:done="0"/>
  <w15:commentEx w15:paraId="031AF597" w15:done="0"/>
  <w15:commentEx w15:paraId="205B4EC3" w15:done="1"/>
  <w15:commentEx w15:paraId="1B1BF7A5" w15:done="1"/>
  <w15:commentEx w15:paraId="50AD1DF2" w15:done="0"/>
  <w15:commentEx w15:paraId="07FE539D" w15:done="0"/>
  <w15:commentEx w15:paraId="06382049" w15:done="0"/>
  <w15:commentEx w15:paraId="0B752C13" w15:done="0"/>
  <w15:commentEx w15:paraId="7FCDA66D" w15:done="0"/>
  <w15:commentEx w15:paraId="04C364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24B6" w16cex:dateUtc="2022-09-23T10:27:00Z"/>
  <w16cex:commentExtensible w16cex:durableId="26D8256F" w16cex:dateUtc="2022-09-23T10:30:00Z"/>
  <w16cex:commentExtensible w16cex:durableId="26D828A6" w16cex:dateUtc="2022-09-23T10:44:00Z"/>
  <w16cex:commentExtensible w16cex:durableId="26D825A1" w16cex:dateUtc="2022-09-23T10:31:00Z"/>
  <w16cex:commentExtensible w16cex:durableId="26D825F6" w16cex:dateUtc="2022-09-23T10:32:00Z"/>
  <w16cex:commentExtensible w16cex:durableId="26D826D4" w16cex:dateUtc="2022-09-23T10:36:00Z"/>
  <w16cex:commentExtensible w16cex:durableId="26D826F4" w16cex:dateUtc="2022-09-23T10:37:00Z"/>
  <w16cex:commentExtensible w16cex:durableId="26D827A0" w16cex:dateUtc="2022-09-23T10:40:00Z"/>
  <w16cex:commentExtensible w16cex:durableId="26D8285C" w16cex:dateUtc="2022-09-23T10:43:00Z"/>
  <w16cex:commentExtensible w16cex:durableId="26D82935" w16cex:dateUtc="2022-09-23T10:46:00Z"/>
  <w16cex:commentExtensible w16cex:durableId="26D82A5A" w16cex:dateUtc="2022-09-23T10:51:00Z"/>
  <w16cex:commentExtensible w16cex:durableId="26D82B03" w16cex:dateUtc="2022-09-23T10:54:00Z"/>
  <w16cex:commentExtensible w16cex:durableId="26D82B77" w16cex:dateUtc="2022-09-23T10:56:00Z"/>
  <w16cex:commentExtensible w16cex:durableId="26D82BE8" w16cex:dateUtc="2022-09-23T10:58:00Z"/>
  <w16cex:commentExtensible w16cex:durableId="26D869A0" w16cex:dateUtc="2022-09-23T15:21:00Z"/>
  <w16cex:commentExtensible w16cex:durableId="26D86B57" w16cex:dateUtc="2022-09-23T15:28:00Z"/>
  <w16cex:commentExtensible w16cex:durableId="26D86BB1" w16cex:dateUtc="2022-09-23T15:30:00Z"/>
  <w16cex:commentExtensible w16cex:durableId="26D86EE7" w16cex:dateUtc="2022-09-23T15:44:00Z"/>
  <w16cex:commentExtensible w16cex:durableId="26D87097" w16cex:dateUtc="2022-09-23T15:51:00Z"/>
  <w16cex:commentExtensible w16cex:durableId="26D870B1" w16cex:dateUtc="2022-09-23T15:51:00Z"/>
  <w16cex:commentExtensible w16cex:durableId="26D870E3" w16cex:dateUtc="2022-09-23T15:52:00Z"/>
  <w16cex:commentExtensible w16cex:durableId="26D8864A" w16cex:dateUtc="2022-09-23T17:23:00Z"/>
  <w16cex:commentExtensible w16cex:durableId="26D886C5" w16cex:dateUtc="2022-09-23T17:25:00Z"/>
  <w16cex:commentExtensible w16cex:durableId="26D88707" w16cex:dateUtc="2022-09-23T17:27:00Z"/>
  <w16cex:commentExtensible w16cex:durableId="26D88742" w16cex:dateUtc="2022-09-23T17:28:00Z"/>
  <w16cex:commentExtensible w16cex:durableId="26D888A8" w16cex:dateUtc="2022-09-23T17:34:00Z"/>
  <w16cex:commentExtensible w16cex:durableId="26D888C3" w16cex:dateUtc="2022-09-23T17:34:00Z"/>
  <w16cex:commentExtensible w16cex:durableId="26D888E9" w16cex:dateUtc="2022-09-23T17:35:00Z"/>
  <w16cex:commentExtensible w16cex:durableId="26D886F8" w16cex:dateUtc="2022-09-23T17:26:00Z"/>
  <w16cex:commentExtensible w16cex:durableId="26D88963" w16cex:dateUtc="2022-09-23T17:37:00Z"/>
  <w16cex:commentExtensible w16cex:durableId="26D88A38" w16cex:dateUtc="2022-09-23T17:40:00Z"/>
  <w16cex:commentExtensible w16cex:durableId="26D88A53" w16cex:dateUtc="2022-09-23T17:41:00Z"/>
  <w16cex:commentExtensible w16cex:durableId="26D88B45" w16cex:dateUtc="2022-09-23T17:45:00Z"/>
  <w16cex:commentExtensible w16cex:durableId="26D88F85" w16cex:dateUtc="2022-09-23T18:03:00Z"/>
  <w16cex:commentExtensible w16cex:durableId="26D88F96" w16cex:dateUtc="2022-09-23T18:03:00Z"/>
  <w16cex:commentExtensible w16cex:durableId="26D89079" w16cex:dateUtc="2022-09-23T18:07:00Z"/>
  <w16cex:commentExtensible w16cex:durableId="26D890D0" w16cex:dateUtc="2022-09-23T18:08:00Z"/>
  <w16cex:commentExtensible w16cex:durableId="26D89101" w16cex:dateUtc="2022-09-23T18:09:00Z"/>
  <w16cex:commentExtensible w16cex:durableId="26D89135" w16cex:dateUtc="2022-09-23T18:10:00Z"/>
  <w16cex:commentExtensible w16cex:durableId="26DAD852" w16cex:dateUtc="2022-09-25T11:38:00Z"/>
  <w16cex:commentExtensible w16cex:durableId="26DAD897" w16cex:dateUtc="2022-09-25T11:39:00Z"/>
  <w16cex:commentExtensible w16cex:durableId="26DAD8B6" w16cex:dateUtc="2022-09-25T11:40:00Z"/>
  <w16cex:commentExtensible w16cex:durableId="26DAD8DC" w16cex:dateUtc="2022-09-25T11:40:00Z"/>
  <w16cex:commentExtensible w16cex:durableId="26DAD8EC" w16cex:dateUtc="2022-09-25T11:41:00Z"/>
  <w16cex:commentExtensible w16cex:durableId="26DAD958" w16cex:dateUtc="2022-09-25T11:42:00Z"/>
  <w16cex:commentExtensible w16cex:durableId="26DAD996" w16cex:dateUtc="2022-09-25T11:43:00Z"/>
  <w16cex:commentExtensible w16cex:durableId="26DAD9C6" w16cex:dateUtc="2022-09-25T11:44:00Z"/>
  <w16cex:commentExtensible w16cex:durableId="26DAD9E3" w16cex:dateUtc="2022-09-25T11:45:00Z"/>
  <w16cex:commentExtensible w16cex:durableId="26DADA16" w16cex:dateUtc="2022-09-25T11:45:00Z"/>
  <w16cex:commentExtensible w16cex:durableId="26DADA30" w16cex:dateUtc="2022-09-25T11:46:00Z"/>
  <w16cex:commentExtensible w16cex:durableId="26DB1484" w16cex:dateUtc="2022-09-25T15:55:00Z"/>
  <w16cex:commentExtensible w16cex:durableId="26DB14BF" w16cex:dateUtc="2022-09-25T15:56:00Z"/>
  <w16cex:commentExtensible w16cex:durableId="26DB156B" w16cex:dateUtc="2022-09-25T15:59:00Z"/>
  <w16cex:commentExtensible w16cex:durableId="26DB15A6" w16cex:dateUtc="2022-09-25T16:00:00Z"/>
  <w16cex:commentExtensible w16cex:durableId="26DB15C4" w16cex:dateUtc="2022-09-25T16:00:00Z"/>
  <w16cex:commentExtensible w16cex:durableId="26DB1606" w16cex:dateUtc="2022-09-25T16:01:00Z"/>
  <w16cex:commentExtensible w16cex:durableId="26DB1684" w16cex:dateUtc="2022-09-25T16:03:00Z"/>
  <w16cex:commentExtensible w16cex:durableId="26DB170B" w16cex:dateUtc="2022-09-25T16:06:00Z"/>
  <w16cex:commentExtensible w16cex:durableId="26DB2547" w16cex:dateUtc="2022-09-25T17:06:00Z"/>
  <w16cex:commentExtensible w16cex:durableId="26DB25A5" w16cex:dateUtc="2022-09-25T17:08:00Z"/>
  <w16cex:commentExtensible w16cex:durableId="26DB261D" w16cex:dateUtc="2022-09-25T17:10:00Z"/>
  <w16cex:commentExtensible w16cex:durableId="26DB25EE" w16cex:dateUtc="2022-09-25T17:09:00Z"/>
  <w16cex:commentExtensible w16cex:durableId="26DB2665" w16cex:dateUtc="2022-09-25T17:11:00Z"/>
  <w16cex:commentExtensible w16cex:durableId="26DB2746" w16cex:dateUtc="2022-09-25T17:15:00Z"/>
  <w16cex:commentExtensible w16cex:durableId="26DB277F" w16cex:dateUtc="2022-09-25T17:16:00Z"/>
  <w16cex:commentExtensible w16cex:durableId="26DB280A" w16cex:dateUtc="2022-09-25T17:18:00Z"/>
  <w16cex:commentExtensible w16cex:durableId="26DB2898" w16cex:dateUtc="2022-09-25T17:20:00Z"/>
  <w16cex:commentExtensible w16cex:durableId="26DB28B7" w16cex:dateUtc="2022-09-25T17:21:00Z"/>
  <w16cex:commentExtensible w16cex:durableId="26DB2960" w16cex:dateUtc="2022-09-25T17:24:00Z"/>
  <w16cex:commentExtensible w16cex:durableId="26DB2983" w16cex:dateUtc="2022-09-25T17:24:00Z"/>
  <w16cex:commentExtensible w16cex:durableId="26DB2996" w16cex:dateUtc="2022-09-25T17:25:00Z"/>
  <w16cex:commentExtensible w16cex:durableId="26DB29F1" w16cex:dateUtc="2022-09-25T17:26:00Z"/>
  <w16cex:commentExtensible w16cex:durableId="26DB2A20" w16cex:dateUtc="2022-09-25T17:27:00Z"/>
  <w16cex:commentExtensible w16cex:durableId="26DB2C29" w16cex:dateUtc="2022-09-25T17:36:00Z"/>
  <w16cex:commentExtensible w16cex:durableId="26DB2AA4" w16cex:dateUtc="2022-09-25T17:29:00Z"/>
  <w16cex:commentExtensible w16cex:durableId="26DB2B3A" w16cex:dateUtc="2022-09-25T17:32:00Z"/>
  <w16cex:commentExtensible w16cex:durableId="26DB2BF1" w16cex:dateUtc="2022-09-25T17:35:00Z"/>
  <w16cex:commentExtensible w16cex:durableId="26DB2C90" w16cex:dateUtc="2022-09-25T17:37:00Z"/>
  <w16cex:commentExtensible w16cex:durableId="26DB2CCA" w16cex:dateUtc="2022-09-25T17:38:00Z"/>
  <w16cex:commentExtensible w16cex:durableId="26DB2DF9" w16cex:dateUtc="2022-09-25T17:43:00Z"/>
  <w16cex:commentExtensible w16cex:durableId="26DB2FA9" w16cex:dateUtc="2022-09-25T17:51:00Z"/>
  <w16cex:commentExtensible w16cex:durableId="26DB2FD3" w16cex:dateUtc="2022-09-25T17:51:00Z"/>
  <w16cex:commentExtensible w16cex:durableId="26DB2FFB" w16cex:dateUtc="2022-09-25T17:52:00Z"/>
  <w16cex:commentExtensible w16cex:durableId="26DB30A7" w16cex:dateUtc="2022-09-25T17:55:00Z"/>
  <w16cex:commentExtensible w16cex:durableId="26DB30F8" w16cex:dateUtc="2022-09-25T17:56:00Z"/>
  <w16cex:commentExtensible w16cex:durableId="26DB3170" w16cex:dateUtc="2022-09-25T17:58:00Z"/>
  <w16cex:commentExtensible w16cex:durableId="26DB3230" w16cex:dateUtc="2022-09-25T18:01:00Z"/>
  <w16cex:commentExtensible w16cex:durableId="26DC4F6C" w16cex:dateUtc="2022-09-26T14:18:00Z"/>
  <w16cex:commentExtensible w16cex:durableId="26DC4F8F" w16cex:dateUtc="2022-09-26T14:19:00Z"/>
  <w16cex:commentExtensible w16cex:durableId="26DC174E" w16cex:dateUtc="2022-09-26T10:19:00Z"/>
  <w16cex:commentExtensible w16cex:durableId="26DC505B" w16cex:dateUtc="2022-09-26T14:22:00Z"/>
  <w16cex:commentExtensible w16cex:durableId="26DC5091" w16cex:dateUtc="2022-09-26T14:23:00Z"/>
  <w16cex:commentExtensible w16cex:durableId="26DC510F" w16cex:dateUtc="2022-09-26T14:25:00Z"/>
  <w16cex:commentExtensible w16cex:durableId="26DC519F" w16cex:dateUtc="2022-09-26T14:28:00Z"/>
  <w16cex:commentExtensible w16cex:durableId="26DC521E" w16cex:dateUtc="2022-09-26T14:30:00Z"/>
  <w16cex:commentExtensible w16cex:durableId="26DC5573" w16cex:dateUtc="2022-09-26T14:44:00Z"/>
  <w16cex:commentExtensible w16cex:durableId="26DC56C3" w16cex:dateUtc="2022-09-26T14:50:00Z"/>
  <w16cex:commentExtensible w16cex:durableId="26DC5724" w16cex:dateUtc="2022-09-26T14:51:00Z"/>
  <w16cex:commentExtensible w16cex:durableId="26DC575D" w16cex:dateUtc="2022-09-26T14:52:00Z"/>
  <w16cex:commentExtensible w16cex:durableId="26DC57A1" w16cex:dateUtc="2022-09-26T14:53:00Z"/>
  <w16cex:commentExtensible w16cex:durableId="26DC57CD" w16cex:dateUtc="2022-09-26T14:54:00Z"/>
  <w16cex:commentExtensible w16cex:durableId="26DC5805" w16cex:dateUtc="2022-09-26T14:55:00Z"/>
  <w16cex:commentExtensible w16cex:durableId="26DC589E" w16cex:dateUtc="2022-09-26T14:58:00Z"/>
  <w16cex:commentExtensible w16cex:durableId="26DC58CC" w16cex:dateUtc="2022-09-26T14:58:00Z"/>
  <w16cex:commentExtensible w16cex:durableId="26DC594D" w16cex:dateUtc="2022-09-26T15:01:00Z"/>
  <w16cex:commentExtensible w16cex:durableId="26DC5983" w16cex:dateUtc="2022-09-26T15:01:00Z"/>
  <w16cex:commentExtensible w16cex:durableId="26DC59E0" w16cex:dateUtc="2022-09-26T15:03:00Z"/>
  <w16cex:commentExtensible w16cex:durableId="26DC5A63" w16cex:dateUtc="2022-09-26T15:05:00Z"/>
  <w16cex:commentExtensible w16cex:durableId="26DC5A7A" w16cex:dateUtc="2022-09-26T15:06:00Z"/>
  <w16cex:commentExtensible w16cex:durableId="26DC5ADA" w16cex:dateUtc="2022-09-26T15:07:00Z"/>
  <w16cex:commentExtensible w16cex:durableId="26DC5B2D" w16cex:dateUtc="2022-09-26T15:09:00Z"/>
  <w16cex:commentExtensible w16cex:durableId="26DC5B51" w16cex:dateUtc="2022-09-26T15:09:00Z"/>
  <w16cex:commentExtensible w16cex:durableId="26DC5B9C" w16cex:dateUtc="2022-09-26T15:10:00Z"/>
  <w16cex:commentExtensible w16cex:durableId="26DC5C86" w16cex:dateUtc="2022-09-26T15:14:00Z"/>
  <w16cex:commentExtensible w16cex:durableId="26DC6005" w16cex:dateUtc="2022-09-26T15:29:00Z"/>
  <w16cex:commentExtensible w16cex:durableId="26DC60BD" w16cex:dateUtc="2022-09-26T15:32:00Z"/>
  <w16cex:commentExtensible w16cex:durableId="26DD6E88" w16cex:dateUtc="2022-09-27T10:43:00Z"/>
  <w16cex:commentExtensible w16cex:durableId="26DD6F6D" w16cex:dateUtc="2022-09-27T10:47:00Z"/>
  <w16cex:commentExtensible w16cex:durableId="26DD700A" w16cex:dateUtc="2022-09-27T10:50:00Z"/>
  <w16cex:commentExtensible w16cex:durableId="26DD703B" w16cex:dateUtc="2022-09-27T10:51:00Z"/>
  <w16cex:commentExtensible w16cex:durableId="26DD7085" w16cex:dateUtc="2022-09-27T10:52:00Z"/>
  <w16cex:commentExtensible w16cex:durableId="26DD71FA" w16cex:dateUtc="2022-09-27T10:58:00Z"/>
  <w16cex:commentExtensible w16cex:durableId="26DD72AE" w16cex:dateUtc="2022-09-27T11:01:00Z"/>
  <w16cex:commentExtensible w16cex:durableId="26DD7376" w16cex:dateUtc="2022-09-27T11:04:00Z"/>
  <w16cex:commentExtensible w16cex:durableId="26DD73B3" w16cex:dateUtc="2022-09-27T11:05:00Z"/>
  <w16cex:commentExtensible w16cex:durableId="26DD749F" w16cex:dateUtc="2022-09-27T11:09:00Z"/>
  <w16cex:commentExtensible w16cex:durableId="26DD74D2" w16cex:dateUtc="2022-09-27T11:10:00Z"/>
  <w16cex:commentExtensible w16cex:durableId="26DD755B" w16cex:dateUtc="2022-09-27T11:12:00Z"/>
  <w16cex:commentExtensible w16cex:durableId="26DD758F" w16cex:dateUtc="2022-09-27T11:13:00Z"/>
  <w16cex:commentExtensible w16cex:durableId="26DD76F7" w16cex:dateUtc="2022-09-27T11:19:00Z"/>
  <w16cex:commentExtensible w16cex:durableId="26DD777D" w16cex:dateUtc="2022-09-27T11:22:00Z"/>
  <w16cex:commentExtensible w16cex:durableId="26DD77CE" w16cex:dateUtc="2022-09-27T11:23:00Z"/>
  <w16cex:commentExtensible w16cex:durableId="26DD789A" w16cex:dateUtc="2022-09-27T11:26:00Z"/>
  <w16cex:commentExtensible w16cex:durableId="26DD79DD" w16cex:dateUtc="2022-09-27T11:32:00Z"/>
  <w16cex:commentExtensible w16cex:durableId="26DD7A48" w16cex:dateUtc="2022-09-27T11:34:00Z"/>
  <w16cex:commentExtensible w16cex:durableId="26DD7A6D" w16cex:dateUtc="2022-09-27T11:34:00Z"/>
  <w16cex:commentExtensible w16cex:durableId="26DD7AE0" w16cex:dateUtc="2022-09-27T11:36:00Z"/>
  <w16cex:commentExtensible w16cex:durableId="26DD7C67" w16cex:dateUtc="2022-09-27T11:43:00Z"/>
  <w16cex:commentExtensible w16cex:durableId="26DD7BB1" w16cex:dateUtc="2022-09-27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562F85" w16cid:durableId="26D824B6"/>
  <w16cid:commentId w16cid:paraId="1518E5AD" w16cid:durableId="26D8256F"/>
  <w16cid:commentId w16cid:paraId="14C2FD7A" w16cid:durableId="26D828A6"/>
  <w16cid:commentId w16cid:paraId="681CB57F" w16cid:durableId="26D825A1"/>
  <w16cid:commentId w16cid:paraId="428A262E" w16cid:durableId="26D825F6"/>
  <w16cid:commentId w16cid:paraId="28E2A13D" w16cid:durableId="26D826D4"/>
  <w16cid:commentId w16cid:paraId="0C8420E6" w16cid:durableId="26D826F4"/>
  <w16cid:commentId w16cid:paraId="5596B3E2" w16cid:durableId="26D827A0"/>
  <w16cid:commentId w16cid:paraId="59B4A1F5" w16cid:durableId="26D8285C"/>
  <w16cid:commentId w16cid:paraId="3B67A61C" w16cid:durableId="26D82935"/>
  <w16cid:commentId w16cid:paraId="1C35DAFA" w16cid:durableId="26D82A5A"/>
  <w16cid:commentId w16cid:paraId="5B7D022F" w16cid:durableId="26D82B03"/>
  <w16cid:commentId w16cid:paraId="1601230F" w16cid:durableId="26D82B77"/>
  <w16cid:commentId w16cid:paraId="1C37F9B4" w16cid:durableId="26D82BE8"/>
  <w16cid:commentId w16cid:paraId="0BF7FE55" w16cid:durableId="26D869A0"/>
  <w16cid:commentId w16cid:paraId="05CCD12B" w16cid:durableId="26D86B57"/>
  <w16cid:commentId w16cid:paraId="08E231B3" w16cid:durableId="26D86BB1"/>
  <w16cid:commentId w16cid:paraId="0B236CDB" w16cid:durableId="26D86EE7"/>
  <w16cid:commentId w16cid:paraId="749AF367" w16cid:durableId="26D87097"/>
  <w16cid:commentId w16cid:paraId="415762ED" w16cid:durableId="26D870B1"/>
  <w16cid:commentId w16cid:paraId="57B2E91C" w16cid:durableId="26D870E3"/>
  <w16cid:commentId w16cid:paraId="3BB3F8ED" w16cid:durableId="26D8864A"/>
  <w16cid:commentId w16cid:paraId="3BA1CFFE" w16cid:durableId="26D886C5"/>
  <w16cid:commentId w16cid:paraId="2E84AF71" w16cid:durableId="26D88707"/>
  <w16cid:commentId w16cid:paraId="053F1C70" w16cid:durableId="26D88742"/>
  <w16cid:commentId w16cid:paraId="35426230" w16cid:durableId="26D888A8"/>
  <w16cid:commentId w16cid:paraId="09E5DEF4" w16cid:durableId="26D888C3"/>
  <w16cid:commentId w16cid:paraId="6BBE6BA3" w16cid:durableId="26D888E9"/>
  <w16cid:commentId w16cid:paraId="7A1722B8" w16cid:durableId="26D886F8"/>
  <w16cid:commentId w16cid:paraId="46FEBF95" w16cid:durableId="26D88963"/>
  <w16cid:commentId w16cid:paraId="0081C1C0" w16cid:durableId="26D88A38"/>
  <w16cid:commentId w16cid:paraId="3AEA9E3E" w16cid:durableId="26D88A53"/>
  <w16cid:commentId w16cid:paraId="504BCA2A" w16cid:durableId="26D88B45"/>
  <w16cid:commentId w16cid:paraId="0E00E03C" w16cid:durableId="26D88F85"/>
  <w16cid:commentId w16cid:paraId="5C503892" w16cid:durableId="26D88F96"/>
  <w16cid:commentId w16cid:paraId="46571010" w16cid:durableId="26D89079"/>
  <w16cid:commentId w16cid:paraId="232A2FD7" w16cid:durableId="26D890D0"/>
  <w16cid:commentId w16cid:paraId="32880D67" w16cid:durableId="26D89101"/>
  <w16cid:commentId w16cid:paraId="45F59E75" w16cid:durableId="26D89135"/>
  <w16cid:commentId w16cid:paraId="020C44D2" w16cid:durableId="26DAD852"/>
  <w16cid:commentId w16cid:paraId="16A8FA9A" w16cid:durableId="26DAD897"/>
  <w16cid:commentId w16cid:paraId="594C55D0" w16cid:durableId="26DAD8B6"/>
  <w16cid:commentId w16cid:paraId="1D5602FC" w16cid:durableId="26DAD8DC"/>
  <w16cid:commentId w16cid:paraId="4569E5E1" w16cid:durableId="26DAD8EC"/>
  <w16cid:commentId w16cid:paraId="3376A33B" w16cid:durableId="26DAD958"/>
  <w16cid:commentId w16cid:paraId="3AF92032" w16cid:durableId="26DAD996"/>
  <w16cid:commentId w16cid:paraId="13853089" w16cid:durableId="26DAD9C6"/>
  <w16cid:commentId w16cid:paraId="50D82ACE" w16cid:durableId="26DAD9E3"/>
  <w16cid:commentId w16cid:paraId="5B9965DF" w16cid:durableId="26DADA16"/>
  <w16cid:commentId w16cid:paraId="361C307A" w16cid:durableId="26DADA30"/>
  <w16cid:commentId w16cid:paraId="3A292463" w16cid:durableId="26DB1484"/>
  <w16cid:commentId w16cid:paraId="078E3174" w16cid:durableId="26DB14BF"/>
  <w16cid:commentId w16cid:paraId="17B8BBA6" w16cid:durableId="26DB156B"/>
  <w16cid:commentId w16cid:paraId="7674D168" w16cid:durableId="26DB15A6"/>
  <w16cid:commentId w16cid:paraId="72BBB8DA" w16cid:durableId="26DB15C4"/>
  <w16cid:commentId w16cid:paraId="13F17B72" w16cid:durableId="26DB1606"/>
  <w16cid:commentId w16cid:paraId="48B7CA55" w16cid:durableId="26DB1684"/>
  <w16cid:commentId w16cid:paraId="1AE2D739" w16cid:durableId="26DB170B"/>
  <w16cid:commentId w16cid:paraId="60CE6ED9" w16cid:durableId="26DB2547"/>
  <w16cid:commentId w16cid:paraId="0704FB6C" w16cid:durableId="26DB25A5"/>
  <w16cid:commentId w16cid:paraId="4C60376E" w16cid:durableId="26DB261D"/>
  <w16cid:commentId w16cid:paraId="14E64297" w16cid:durableId="26DB25EE"/>
  <w16cid:commentId w16cid:paraId="518A6262" w16cid:durableId="26DB2665"/>
  <w16cid:commentId w16cid:paraId="44AD011D" w16cid:durableId="26DB2746"/>
  <w16cid:commentId w16cid:paraId="4A5953BC" w16cid:durableId="26DB277F"/>
  <w16cid:commentId w16cid:paraId="76FF0984" w16cid:durableId="26DB280A"/>
  <w16cid:commentId w16cid:paraId="3B8B3506" w16cid:durableId="26DB2898"/>
  <w16cid:commentId w16cid:paraId="41BDF7A9" w16cid:durableId="26DB28B7"/>
  <w16cid:commentId w16cid:paraId="161B388C" w16cid:durableId="26DB2960"/>
  <w16cid:commentId w16cid:paraId="129B8C42" w16cid:durableId="26DB2983"/>
  <w16cid:commentId w16cid:paraId="675E3B51" w16cid:durableId="26DB2996"/>
  <w16cid:commentId w16cid:paraId="374B6463" w16cid:durableId="26DB29F1"/>
  <w16cid:commentId w16cid:paraId="1C779531" w16cid:durableId="26DB2A20"/>
  <w16cid:commentId w16cid:paraId="18F98901" w16cid:durableId="26DB2C29"/>
  <w16cid:commentId w16cid:paraId="0D478E3F" w16cid:durableId="26DB2AA4"/>
  <w16cid:commentId w16cid:paraId="2268A594" w16cid:durableId="26DB2B3A"/>
  <w16cid:commentId w16cid:paraId="6B9C0608" w16cid:durableId="26DB2BF1"/>
  <w16cid:commentId w16cid:paraId="608DB7A9" w16cid:durableId="26DB2C90"/>
  <w16cid:commentId w16cid:paraId="20173FDE" w16cid:durableId="26DB2CCA"/>
  <w16cid:commentId w16cid:paraId="586AAA80" w16cid:durableId="26DB2DF9"/>
  <w16cid:commentId w16cid:paraId="6BCD5B45" w16cid:durableId="26DB2FA9"/>
  <w16cid:commentId w16cid:paraId="42948F89" w16cid:durableId="26DB2FD3"/>
  <w16cid:commentId w16cid:paraId="0D7603F8" w16cid:durableId="26DB2FFB"/>
  <w16cid:commentId w16cid:paraId="16C8FFD2" w16cid:durableId="26DB30A7"/>
  <w16cid:commentId w16cid:paraId="3C76ACE9" w16cid:durableId="26DB30F8"/>
  <w16cid:commentId w16cid:paraId="09DF63CD" w16cid:durableId="26DB3170"/>
  <w16cid:commentId w16cid:paraId="6E502E66" w16cid:durableId="26DB3230"/>
  <w16cid:commentId w16cid:paraId="7D4526B4" w16cid:durableId="26DC4F6C"/>
  <w16cid:commentId w16cid:paraId="51ECD7AD" w16cid:durableId="26DC4F8F"/>
  <w16cid:commentId w16cid:paraId="2DE186A7" w16cid:durableId="26DC174E"/>
  <w16cid:commentId w16cid:paraId="00A0F0F1" w16cid:durableId="26DC505B"/>
  <w16cid:commentId w16cid:paraId="51D07E49" w16cid:durableId="26DC5091"/>
  <w16cid:commentId w16cid:paraId="2A93B2A4" w16cid:durableId="26DC510F"/>
  <w16cid:commentId w16cid:paraId="51BB861D" w16cid:durableId="26DC519F"/>
  <w16cid:commentId w16cid:paraId="045AF5E0" w16cid:durableId="26DC521E"/>
  <w16cid:commentId w16cid:paraId="536A971B" w16cid:durableId="26DC5573"/>
  <w16cid:commentId w16cid:paraId="6FC3EC47" w16cid:durableId="26DC56C3"/>
  <w16cid:commentId w16cid:paraId="07EC2176" w16cid:durableId="26DC5724"/>
  <w16cid:commentId w16cid:paraId="5EA254E2" w16cid:durableId="26DC575D"/>
  <w16cid:commentId w16cid:paraId="3509115D" w16cid:durableId="26DC57A1"/>
  <w16cid:commentId w16cid:paraId="54C18B52" w16cid:durableId="26DC57CD"/>
  <w16cid:commentId w16cid:paraId="548EB3B4" w16cid:durableId="26DC5805"/>
  <w16cid:commentId w16cid:paraId="17B2172B" w16cid:durableId="26DC589E"/>
  <w16cid:commentId w16cid:paraId="4DD0B923" w16cid:durableId="26DC58CC"/>
  <w16cid:commentId w16cid:paraId="04C1F5DA" w16cid:durableId="26DC594D"/>
  <w16cid:commentId w16cid:paraId="5CC88945" w16cid:durableId="26DC5983"/>
  <w16cid:commentId w16cid:paraId="45868505" w16cid:durableId="26DC59E0"/>
  <w16cid:commentId w16cid:paraId="2CDC17BD" w16cid:durableId="26DC5A63"/>
  <w16cid:commentId w16cid:paraId="50C616C7" w16cid:durableId="26DC5A7A"/>
  <w16cid:commentId w16cid:paraId="319C3367" w16cid:durableId="26DC5ADA"/>
  <w16cid:commentId w16cid:paraId="0D05F9C6" w16cid:durableId="26DC5B2D"/>
  <w16cid:commentId w16cid:paraId="4E11E7DA" w16cid:durableId="26DC5B51"/>
  <w16cid:commentId w16cid:paraId="54FEC77F" w16cid:durableId="26DC5B9C"/>
  <w16cid:commentId w16cid:paraId="0A383B12" w16cid:durableId="26DC5C86"/>
  <w16cid:commentId w16cid:paraId="28CBA7E1" w16cid:durableId="26DC6005"/>
  <w16cid:commentId w16cid:paraId="3B4197B8" w16cid:durableId="26DC60BD"/>
  <w16cid:commentId w16cid:paraId="0FF599B5" w16cid:durableId="26DD6E88"/>
  <w16cid:commentId w16cid:paraId="3D181242" w16cid:durableId="26DD6F6D"/>
  <w16cid:commentId w16cid:paraId="611D3E8F" w16cid:durableId="26DD700A"/>
  <w16cid:commentId w16cid:paraId="22BC688B" w16cid:durableId="26DD703B"/>
  <w16cid:commentId w16cid:paraId="15B6B88E" w16cid:durableId="26DD7085"/>
  <w16cid:commentId w16cid:paraId="2F74606F" w16cid:durableId="26DD71FA"/>
  <w16cid:commentId w16cid:paraId="675D5CC3" w16cid:durableId="26DD72AE"/>
  <w16cid:commentId w16cid:paraId="2ADDCBBD" w16cid:durableId="26DD7376"/>
  <w16cid:commentId w16cid:paraId="3E9D826C" w16cid:durableId="26DD73B3"/>
  <w16cid:commentId w16cid:paraId="26F69AE7" w16cid:durableId="26DD749F"/>
  <w16cid:commentId w16cid:paraId="72427BC9" w16cid:durableId="26DD74D2"/>
  <w16cid:commentId w16cid:paraId="05217EF5" w16cid:durableId="26DD755B"/>
  <w16cid:commentId w16cid:paraId="607C64C0" w16cid:durableId="26DD758F"/>
  <w16cid:commentId w16cid:paraId="52D8695D" w16cid:durableId="26DD76F7"/>
  <w16cid:commentId w16cid:paraId="031AF597" w16cid:durableId="26DD777D"/>
  <w16cid:commentId w16cid:paraId="205B4EC3" w16cid:durableId="26DD77CE"/>
  <w16cid:commentId w16cid:paraId="1B1BF7A5" w16cid:durableId="26DD789A"/>
  <w16cid:commentId w16cid:paraId="50AD1DF2" w16cid:durableId="26DD79DD"/>
  <w16cid:commentId w16cid:paraId="07FE539D" w16cid:durableId="26DD7A48"/>
  <w16cid:commentId w16cid:paraId="06382049" w16cid:durableId="26DD7A6D"/>
  <w16cid:commentId w16cid:paraId="0B752C13" w16cid:durableId="26DD7AE0"/>
  <w16cid:commentId w16cid:paraId="7FCDA66D" w16cid:durableId="26DD7C67"/>
  <w16cid:commentId w16cid:paraId="04C364F7" w16cid:durableId="26DD7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B17C1" w14:textId="77777777" w:rsidR="00BE29A9" w:rsidRDefault="00BE29A9">
      <w:r>
        <w:separator/>
      </w:r>
    </w:p>
  </w:endnote>
  <w:endnote w:type="continuationSeparator" w:id="0">
    <w:p w14:paraId="5560EEA7" w14:textId="77777777" w:rsidR="00BE29A9" w:rsidRDefault="00BE2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B0B28" w14:textId="77777777" w:rsidR="00BE29A9" w:rsidRDefault="00BE29A9">
      <w:r>
        <w:separator/>
      </w:r>
    </w:p>
  </w:footnote>
  <w:footnote w:type="continuationSeparator" w:id="0">
    <w:p w14:paraId="246BB524" w14:textId="77777777" w:rsidR="00BE29A9" w:rsidRDefault="00BE29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3617EB5"/>
    <w:multiLevelType w:val="hybridMultilevel"/>
    <w:tmpl w:val="A574CE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16157236">
    <w:abstractNumId w:val="30"/>
  </w:num>
  <w:num w:numId="2" w16cid:durableId="14617860">
    <w:abstractNumId w:val="3"/>
  </w:num>
  <w:num w:numId="3" w16cid:durableId="1155611323">
    <w:abstractNumId w:val="19"/>
  </w:num>
  <w:num w:numId="4" w16cid:durableId="1646426895">
    <w:abstractNumId w:val="24"/>
  </w:num>
  <w:num w:numId="5" w16cid:durableId="996764928">
    <w:abstractNumId w:val="23"/>
  </w:num>
  <w:num w:numId="6" w16cid:durableId="473641137">
    <w:abstractNumId w:val="31"/>
  </w:num>
  <w:num w:numId="7" w16cid:durableId="1731490489">
    <w:abstractNumId w:val="0"/>
  </w:num>
  <w:num w:numId="8" w16cid:durableId="1609509863">
    <w:abstractNumId w:val="18"/>
  </w:num>
  <w:num w:numId="9" w16cid:durableId="92436034">
    <w:abstractNumId w:val="28"/>
  </w:num>
  <w:num w:numId="10" w16cid:durableId="1916622319">
    <w:abstractNumId w:val="5"/>
  </w:num>
  <w:num w:numId="11" w16cid:durableId="1117723098">
    <w:abstractNumId w:val="9"/>
  </w:num>
  <w:num w:numId="12" w16cid:durableId="1181699124">
    <w:abstractNumId w:val="10"/>
  </w:num>
  <w:num w:numId="13" w16cid:durableId="903023581">
    <w:abstractNumId w:val="14"/>
  </w:num>
  <w:num w:numId="14" w16cid:durableId="991252081">
    <w:abstractNumId w:val="2"/>
  </w:num>
  <w:num w:numId="15" w16cid:durableId="882911843">
    <w:abstractNumId w:val="12"/>
  </w:num>
  <w:num w:numId="16" w16cid:durableId="136915777">
    <w:abstractNumId w:val="27"/>
  </w:num>
  <w:num w:numId="17" w16cid:durableId="195580511">
    <w:abstractNumId w:val="29"/>
  </w:num>
  <w:num w:numId="18" w16cid:durableId="595485155">
    <w:abstractNumId w:val="22"/>
  </w:num>
  <w:num w:numId="19" w16cid:durableId="2127918220">
    <w:abstractNumId w:val="13"/>
  </w:num>
  <w:num w:numId="20" w16cid:durableId="2097896605">
    <w:abstractNumId w:val="25"/>
  </w:num>
  <w:num w:numId="21" w16cid:durableId="21170214">
    <w:abstractNumId w:val="34"/>
  </w:num>
  <w:num w:numId="22" w16cid:durableId="1735011589">
    <w:abstractNumId w:val="6"/>
  </w:num>
  <w:num w:numId="23" w16cid:durableId="946430995">
    <w:abstractNumId w:val="1"/>
  </w:num>
  <w:num w:numId="24" w16cid:durableId="1702899737">
    <w:abstractNumId w:val="4"/>
  </w:num>
  <w:num w:numId="25" w16cid:durableId="1479372937">
    <w:abstractNumId w:val="11"/>
  </w:num>
  <w:num w:numId="26" w16cid:durableId="1729375315">
    <w:abstractNumId w:val="26"/>
  </w:num>
  <w:num w:numId="27" w16cid:durableId="860630467">
    <w:abstractNumId w:val="32"/>
  </w:num>
  <w:num w:numId="28" w16cid:durableId="52852169">
    <w:abstractNumId w:val="7"/>
  </w:num>
  <w:num w:numId="29" w16cid:durableId="916936506">
    <w:abstractNumId w:val="16"/>
  </w:num>
  <w:num w:numId="30" w16cid:durableId="304698818">
    <w:abstractNumId w:val="33"/>
  </w:num>
  <w:num w:numId="31" w16cid:durableId="1234925198">
    <w:abstractNumId w:val="8"/>
  </w:num>
  <w:num w:numId="32" w16cid:durableId="125049946">
    <w:abstractNumId w:val="20"/>
  </w:num>
  <w:num w:numId="33" w16cid:durableId="1754013125">
    <w:abstractNumId w:val="17"/>
  </w:num>
  <w:num w:numId="34" w16cid:durableId="734007068">
    <w:abstractNumId w:val="15"/>
  </w:num>
  <w:num w:numId="35" w16cid:durableId="1799377518">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0466"/>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29D"/>
    <w:rsid w:val="0003755B"/>
    <w:rsid w:val="00040779"/>
    <w:rsid w:val="00040783"/>
    <w:rsid w:val="00041DB5"/>
    <w:rsid w:val="00042FBC"/>
    <w:rsid w:val="00043AD0"/>
    <w:rsid w:val="00043DD8"/>
    <w:rsid w:val="00044140"/>
    <w:rsid w:val="00044266"/>
    <w:rsid w:val="00044CE7"/>
    <w:rsid w:val="00045DB5"/>
    <w:rsid w:val="0004636D"/>
    <w:rsid w:val="0004692F"/>
    <w:rsid w:val="000509AD"/>
    <w:rsid w:val="000510BA"/>
    <w:rsid w:val="0005140E"/>
    <w:rsid w:val="00051527"/>
    <w:rsid w:val="00051DA7"/>
    <w:rsid w:val="000523DA"/>
    <w:rsid w:val="000527FD"/>
    <w:rsid w:val="00052D74"/>
    <w:rsid w:val="00053489"/>
    <w:rsid w:val="00053700"/>
    <w:rsid w:val="00053AE1"/>
    <w:rsid w:val="000549B6"/>
    <w:rsid w:val="000563AA"/>
    <w:rsid w:val="00056B51"/>
    <w:rsid w:val="00056E1F"/>
    <w:rsid w:val="00056EEA"/>
    <w:rsid w:val="0005700C"/>
    <w:rsid w:val="00057DBF"/>
    <w:rsid w:val="00060BEE"/>
    <w:rsid w:val="00062B53"/>
    <w:rsid w:val="00062C40"/>
    <w:rsid w:val="00064B0F"/>
    <w:rsid w:val="00064FA0"/>
    <w:rsid w:val="00065A95"/>
    <w:rsid w:val="000668E5"/>
    <w:rsid w:val="00067444"/>
    <w:rsid w:val="000677AE"/>
    <w:rsid w:val="00067AB3"/>
    <w:rsid w:val="00070FBD"/>
    <w:rsid w:val="000715C2"/>
    <w:rsid w:val="0007169B"/>
    <w:rsid w:val="00071C6B"/>
    <w:rsid w:val="000720E1"/>
    <w:rsid w:val="00074147"/>
    <w:rsid w:val="00075524"/>
    <w:rsid w:val="000759F0"/>
    <w:rsid w:val="00075B6A"/>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DE4"/>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E706C"/>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269"/>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6AB4"/>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937"/>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B8C"/>
    <w:rsid w:val="001B7D3D"/>
    <w:rsid w:val="001C0C8D"/>
    <w:rsid w:val="001C2296"/>
    <w:rsid w:val="001C27E2"/>
    <w:rsid w:val="001C2FFA"/>
    <w:rsid w:val="001C315A"/>
    <w:rsid w:val="001C336E"/>
    <w:rsid w:val="001C3462"/>
    <w:rsid w:val="001C3D8D"/>
    <w:rsid w:val="001C42A3"/>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585"/>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1CF"/>
    <w:rsid w:val="001F0480"/>
    <w:rsid w:val="001F0E98"/>
    <w:rsid w:val="001F170B"/>
    <w:rsid w:val="001F22CB"/>
    <w:rsid w:val="001F24E3"/>
    <w:rsid w:val="001F27B0"/>
    <w:rsid w:val="001F3B62"/>
    <w:rsid w:val="001F3EA4"/>
    <w:rsid w:val="001F55EB"/>
    <w:rsid w:val="001F5B82"/>
    <w:rsid w:val="001F6D90"/>
    <w:rsid w:val="001F773C"/>
    <w:rsid w:val="002009CE"/>
    <w:rsid w:val="00200A87"/>
    <w:rsid w:val="00200CDC"/>
    <w:rsid w:val="00201478"/>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840"/>
    <w:rsid w:val="00277B2C"/>
    <w:rsid w:val="002800E9"/>
    <w:rsid w:val="00280D97"/>
    <w:rsid w:val="00280FC3"/>
    <w:rsid w:val="002817C6"/>
    <w:rsid w:val="00281B9C"/>
    <w:rsid w:val="00281D21"/>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A6CD8"/>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40A"/>
    <w:rsid w:val="002F05F2"/>
    <w:rsid w:val="002F251A"/>
    <w:rsid w:val="002F2921"/>
    <w:rsid w:val="002F3242"/>
    <w:rsid w:val="002F40FF"/>
    <w:rsid w:val="002F48C7"/>
    <w:rsid w:val="002F516C"/>
    <w:rsid w:val="002F68CA"/>
    <w:rsid w:val="002F6CC0"/>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4A09"/>
    <w:rsid w:val="0030600C"/>
    <w:rsid w:val="0030709B"/>
    <w:rsid w:val="003075A9"/>
    <w:rsid w:val="00310D69"/>
    <w:rsid w:val="00310F1C"/>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57E6B"/>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129"/>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5BEC"/>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278"/>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50"/>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3D8"/>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70A"/>
    <w:rsid w:val="004D6E1F"/>
    <w:rsid w:val="004D718E"/>
    <w:rsid w:val="004D75C8"/>
    <w:rsid w:val="004E2964"/>
    <w:rsid w:val="004E2B04"/>
    <w:rsid w:val="004E2B25"/>
    <w:rsid w:val="004E3097"/>
    <w:rsid w:val="004E336C"/>
    <w:rsid w:val="004E3E50"/>
    <w:rsid w:val="004E3FAA"/>
    <w:rsid w:val="004E53A0"/>
    <w:rsid w:val="004E6111"/>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A48"/>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72C"/>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D94"/>
    <w:rsid w:val="005D1ED9"/>
    <w:rsid w:val="005D20E6"/>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079A"/>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5C"/>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493"/>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7FA"/>
    <w:rsid w:val="006E2AEE"/>
    <w:rsid w:val="006E2B97"/>
    <w:rsid w:val="006E2E88"/>
    <w:rsid w:val="006E4B96"/>
    <w:rsid w:val="006E52DD"/>
    <w:rsid w:val="006E5C1F"/>
    <w:rsid w:val="006E6380"/>
    <w:rsid w:val="006E6E78"/>
    <w:rsid w:val="006E781E"/>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75"/>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673"/>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44D"/>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6A25"/>
    <w:rsid w:val="00816B01"/>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46F"/>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5E1C"/>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66C4"/>
    <w:rsid w:val="00897629"/>
    <w:rsid w:val="00897AB0"/>
    <w:rsid w:val="008A043C"/>
    <w:rsid w:val="008A0631"/>
    <w:rsid w:val="008A1050"/>
    <w:rsid w:val="008A2FE1"/>
    <w:rsid w:val="008A33AF"/>
    <w:rsid w:val="008A35F3"/>
    <w:rsid w:val="008A3EAD"/>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233"/>
    <w:rsid w:val="008B3B44"/>
    <w:rsid w:val="008B5367"/>
    <w:rsid w:val="008B56B8"/>
    <w:rsid w:val="008B7134"/>
    <w:rsid w:val="008C1569"/>
    <w:rsid w:val="008C18C4"/>
    <w:rsid w:val="008C22E5"/>
    <w:rsid w:val="008C2704"/>
    <w:rsid w:val="008C379B"/>
    <w:rsid w:val="008C3966"/>
    <w:rsid w:val="008C3A1E"/>
    <w:rsid w:val="008C3C53"/>
    <w:rsid w:val="008C3D7E"/>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CD8"/>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4823"/>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88C"/>
    <w:rsid w:val="009609E1"/>
    <w:rsid w:val="00960B79"/>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3BF"/>
    <w:rsid w:val="00980D25"/>
    <w:rsid w:val="00980EE3"/>
    <w:rsid w:val="00981357"/>
    <w:rsid w:val="00981A6C"/>
    <w:rsid w:val="00982122"/>
    <w:rsid w:val="009824C5"/>
    <w:rsid w:val="00982F46"/>
    <w:rsid w:val="00983ECF"/>
    <w:rsid w:val="00984E17"/>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2533"/>
    <w:rsid w:val="009A32F0"/>
    <w:rsid w:val="009A3FF2"/>
    <w:rsid w:val="009A426E"/>
    <w:rsid w:val="009A47E2"/>
    <w:rsid w:val="009A4D48"/>
    <w:rsid w:val="009A593A"/>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1C80"/>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5894"/>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162"/>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26CC"/>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4965"/>
    <w:rsid w:val="00A561FB"/>
    <w:rsid w:val="00A56351"/>
    <w:rsid w:val="00A57328"/>
    <w:rsid w:val="00A5754B"/>
    <w:rsid w:val="00A5793E"/>
    <w:rsid w:val="00A60369"/>
    <w:rsid w:val="00A60556"/>
    <w:rsid w:val="00A605D4"/>
    <w:rsid w:val="00A60DA4"/>
    <w:rsid w:val="00A60EC9"/>
    <w:rsid w:val="00A610C7"/>
    <w:rsid w:val="00A61171"/>
    <w:rsid w:val="00A611BE"/>
    <w:rsid w:val="00A6164F"/>
    <w:rsid w:val="00A6203B"/>
    <w:rsid w:val="00A620C9"/>
    <w:rsid w:val="00A62274"/>
    <w:rsid w:val="00A62416"/>
    <w:rsid w:val="00A6250F"/>
    <w:rsid w:val="00A62DB3"/>
    <w:rsid w:val="00A63AE0"/>
    <w:rsid w:val="00A63D8C"/>
    <w:rsid w:val="00A63FE4"/>
    <w:rsid w:val="00A64204"/>
    <w:rsid w:val="00A643EB"/>
    <w:rsid w:val="00A647CE"/>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1C8B"/>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B9B"/>
    <w:rsid w:val="00AC4F61"/>
    <w:rsid w:val="00AC5E3C"/>
    <w:rsid w:val="00AC6224"/>
    <w:rsid w:val="00AC689E"/>
    <w:rsid w:val="00AC6CDA"/>
    <w:rsid w:val="00AC7ED9"/>
    <w:rsid w:val="00AC7F7C"/>
    <w:rsid w:val="00AD00D7"/>
    <w:rsid w:val="00AD0899"/>
    <w:rsid w:val="00AD110F"/>
    <w:rsid w:val="00AD1629"/>
    <w:rsid w:val="00AD1848"/>
    <w:rsid w:val="00AD2489"/>
    <w:rsid w:val="00AD25E1"/>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688"/>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3FC7"/>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1E78"/>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E93"/>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02A"/>
    <w:rsid w:val="00B71CC7"/>
    <w:rsid w:val="00B72468"/>
    <w:rsid w:val="00B7405E"/>
    <w:rsid w:val="00B74616"/>
    <w:rsid w:val="00B75F09"/>
    <w:rsid w:val="00B77F24"/>
    <w:rsid w:val="00B816F4"/>
    <w:rsid w:val="00B81AE0"/>
    <w:rsid w:val="00B826D3"/>
    <w:rsid w:val="00B8289A"/>
    <w:rsid w:val="00B82B68"/>
    <w:rsid w:val="00B82DF0"/>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9F0"/>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B73D0"/>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CAA"/>
    <w:rsid w:val="00BC5E22"/>
    <w:rsid w:val="00BC630F"/>
    <w:rsid w:val="00BC6959"/>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9A9"/>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0B1"/>
    <w:rsid w:val="00C2562A"/>
    <w:rsid w:val="00C25F86"/>
    <w:rsid w:val="00C269DE"/>
    <w:rsid w:val="00C278C6"/>
    <w:rsid w:val="00C30C5A"/>
    <w:rsid w:val="00C31565"/>
    <w:rsid w:val="00C31667"/>
    <w:rsid w:val="00C3236B"/>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0C1E"/>
    <w:rsid w:val="00D513AB"/>
    <w:rsid w:val="00D51734"/>
    <w:rsid w:val="00D51976"/>
    <w:rsid w:val="00D519D8"/>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68"/>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0D47"/>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D85"/>
    <w:rsid w:val="00DA1600"/>
    <w:rsid w:val="00DA24BF"/>
    <w:rsid w:val="00DA2ED4"/>
    <w:rsid w:val="00DA2EDD"/>
    <w:rsid w:val="00DA2F79"/>
    <w:rsid w:val="00DA30AA"/>
    <w:rsid w:val="00DA5057"/>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08CE"/>
    <w:rsid w:val="00DD1A89"/>
    <w:rsid w:val="00DD1BD4"/>
    <w:rsid w:val="00DD1E6F"/>
    <w:rsid w:val="00DD3029"/>
    <w:rsid w:val="00DD329A"/>
    <w:rsid w:val="00DD32D6"/>
    <w:rsid w:val="00DD3B47"/>
    <w:rsid w:val="00DD4102"/>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6E1"/>
    <w:rsid w:val="00DF0E9D"/>
    <w:rsid w:val="00DF11F1"/>
    <w:rsid w:val="00DF1485"/>
    <w:rsid w:val="00DF1838"/>
    <w:rsid w:val="00DF1C8C"/>
    <w:rsid w:val="00DF2A87"/>
    <w:rsid w:val="00DF2E2D"/>
    <w:rsid w:val="00DF3336"/>
    <w:rsid w:val="00DF42E2"/>
    <w:rsid w:val="00DF4620"/>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216"/>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A22"/>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C10"/>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3D09"/>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3819"/>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0F5"/>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B70"/>
    <w:rsid w:val="00FF3FEE"/>
    <w:rsid w:val="00FF4A2B"/>
    <w:rsid w:val="00FF4E91"/>
    <w:rsid w:val="00FF57B9"/>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FC60F5"/>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89.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http://192.168.0.114:8181/onos/v1/docs/"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eader" Target="header2.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http://192.168.0.114:8181/onos/v1/docs/" TargetMode="External"/><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192.168.0.114:8181/onos/ui" TargetMode="External"/><Relationship Id="rId35" Type="http://schemas.openxmlformats.org/officeDocument/2006/relationships/hyperlink" Target="http://localhost:8181/onos/ui"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hyperlink" Target="http://192.168.0.114:8181/onos/ui" TargetMode="External"/><Relationship Id="rId57" Type="http://schemas.openxmlformats.org/officeDocument/2006/relationships/image" Target="media/image41.png"/><Relationship Id="rId106"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192.168.0.114:8181/onos/ui"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29211</Words>
  <Characters>166503</Characters>
  <Application>Microsoft Office Word</Application>
  <DocSecurity>0</DocSecurity>
  <Lines>1387</Lines>
  <Paragraphs>390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195324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31</cp:revision>
  <cp:lastPrinted>2015-09-30T13:47:00Z</cp:lastPrinted>
  <dcterms:created xsi:type="dcterms:W3CDTF">2022-09-23T10:26:00Z</dcterms:created>
  <dcterms:modified xsi:type="dcterms:W3CDTF">2022-10-01T23:37:00Z</dcterms:modified>
</cp:coreProperties>
</file>